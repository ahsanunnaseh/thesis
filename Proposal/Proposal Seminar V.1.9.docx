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63CFB0" w14:textId="523E85F7" w:rsidR="00873605" w:rsidRPr="00307F7B" w:rsidRDefault="00873605" w:rsidP="00750C2A">
      <w:pPr>
        <w:pStyle w:val="AcademicLevel"/>
        <w:spacing w:before="0" w:after="0"/>
        <w:rPr>
          <w:rFonts w:eastAsia="Times New Roman" w:cs="Times New Roman"/>
          <w:bCs/>
          <w:kern w:val="28"/>
          <w:sz w:val="32"/>
          <w:szCs w:val="32"/>
          <w:lang w:val="en-US" w:eastAsia="en-US"/>
          <w:rPrChange w:id="1" w:author="arkat" w:date="2017-09-26T15:14:00Z">
            <w:rPr>
              <w:rFonts w:eastAsia="Times New Roman" w:cs="Times New Roman"/>
              <w:bCs/>
              <w:kern w:val="28"/>
              <w:sz w:val="32"/>
              <w:szCs w:val="32"/>
              <w:lang w:eastAsia="en-US"/>
            </w:rPr>
          </w:rPrChange>
        </w:rPr>
      </w:pPr>
      <w:r>
        <w:rPr>
          <w:rFonts w:eastAsia="Times New Roman" w:cs="Times New Roman"/>
          <w:bCs/>
          <w:kern w:val="28"/>
          <w:sz w:val="32"/>
          <w:szCs w:val="32"/>
          <w:lang w:eastAsia="en-US"/>
        </w:rPr>
        <w:t xml:space="preserve">Transformasi </w:t>
      </w:r>
      <w:r w:rsidR="003A088A">
        <w:rPr>
          <w:rFonts w:eastAsia="Times New Roman" w:cs="Times New Roman"/>
          <w:bCs/>
          <w:kern w:val="28"/>
          <w:sz w:val="32"/>
          <w:szCs w:val="32"/>
          <w:lang w:eastAsia="en-US"/>
        </w:rPr>
        <w:t>Model Proses Bisnis : EPC</w:t>
      </w:r>
      <w:ins w:id="2" w:author="arkat" w:date="2017-09-26T15:14:00Z">
        <w:r w:rsidR="00EE0158">
          <w:rPr>
            <w:rFonts w:eastAsia="Times New Roman" w:cs="Times New Roman"/>
            <w:bCs/>
            <w:kern w:val="28"/>
            <w:sz w:val="32"/>
            <w:szCs w:val="32"/>
            <w:lang w:val="en-US" w:eastAsia="en-US"/>
          </w:rPr>
          <w:t>-</w:t>
        </w:r>
        <w:r w:rsidR="00735A52">
          <w:rPr>
            <w:rFonts w:eastAsia="Times New Roman" w:cs="Times New Roman"/>
            <w:bCs/>
            <w:kern w:val="28"/>
            <w:sz w:val="32"/>
            <w:szCs w:val="32"/>
            <w:lang w:val="en-US" w:eastAsia="en-US"/>
          </w:rPr>
          <w:t>ARIS</w:t>
        </w:r>
      </w:ins>
      <w:ins w:id="3" w:author="arkat" w:date="2017-10-06T08:05:00Z">
        <w:r w:rsidR="00225E20">
          <w:rPr>
            <w:rFonts w:eastAsia="Times New Roman" w:cs="Times New Roman"/>
            <w:bCs/>
            <w:kern w:val="28"/>
            <w:sz w:val="32"/>
            <w:szCs w:val="32"/>
            <w:lang w:val="en-US" w:eastAsia="en-US"/>
          </w:rPr>
          <w:t xml:space="preserve"> </w:t>
        </w:r>
      </w:ins>
      <w:r w:rsidR="003A088A">
        <w:rPr>
          <w:rFonts w:eastAsia="Times New Roman" w:cs="Times New Roman"/>
          <w:bCs/>
          <w:kern w:val="28"/>
          <w:sz w:val="32"/>
          <w:szCs w:val="32"/>
          <w:lang w:eastAsia="en-US"/>
        </w:rPr>
        <w:t xml:space="preserve"> ke BPMN</w:t>
      </w:r>
      <w:ins w:id="4" w:author="arkat" w:date="2017-09-26T15:14:00Z">
        <w:r w:rsidR="00307F7B">
          <w:rPr>
            <w:rFonts w:eastAsia="Times New Roman" w:cs="Times New Roman"/>
            <w:bCs/>
            <w:kern w:val="28"/>
            <w:sz w:val="32"/>
            <w:szCs w:val="32"/>
            <w:lang w:val="en-US" w:eastAsia="en-US"/>
          </w:rPr>
          <w:t xml:space="preserve"> 2.0</w:t>
        </w:r>
      </w:ins>
    </w:p>
    <w:p w14:paraId="77894B46" w14:textId="77777777" w:rsidR="00307F7B" w:rsidRDefault="00307F7B" w:rsidP="00750C2A">
      <w:pPr>
        <w:pStyle w:val="AcademicLevel"/>
        <w:spacing w:before="0" w:after="0"/>
        <w:rPr>
          <w:ins w:id="5" w:author="arkat" w:date="2017-09-26T15:08:00Z"/>
          <w:lang w:val="en-US"/>
        </w:rPr>
      </w:pPr>
    </w:p>
    <w:p w14:paraId="1823540E" w14:textId="77777777" w:rsidR="00873605" w:rsidRPr="00ED76A0" w:rsidRDefault="00873605" w:rsidP="00750C2A">
      <w:pPr>
        <w:pStyle w:val="AcademicLevel"/>
        <w:spacing w:before="0" w:after="0"/>
      </w:pPr>
      <w:del w:id="6" w:author="arkat" w:date="2017-09-26T15:08:00Z">
        <w:r w:rsidDel="00307F7B">
          <w:rPr>
            <w:lang w:val="en-US"/>
          </w:rPr>
          <w:delText xml:space="preserve">OUTLINE </w:delText>
        </w:r>
      </w:del>
      <w:r>
        <w:rPr>
          <w:lang w:val="en-US"/>
        </w:rPr>
        <w:t xml:space="preserve">PROPOSAL </w:t>
      </w:r>
      <w:r>
        <w:t>TESIS MAGISTER</w:t>
      </w:r>
    </w:p>
    <w:p w14:paraId="1E5C4AA5" w14:textId="77777777" w:rsidR="00873605" w:rsidRDefault="00873605" w:rsidP="00750C2A">
      <w:pPr>
        <w:pStyle w:val="AcademicRequirement"/>
        <w:rPr>
          <w:rFonts w:eastAsia="Times New Roman"/>
          <w:lang w:eastAsia="ar-SA"/>
        </w:rPr>
      </w:pPr>
    </w:p>
    <w:p w14:paraId="55A86033" w14:textId="77777777" w:rsidR="00873605" w:rsidRDefault="00873605" w:rsidP="00750C2A">
      <w:pPr>
        <w:pStyle w:val="NormalCentered"/>
        <w:rPr>
          <w:lang w:val="fi-FI" w:eastAsia="ar-SA"/>
        </w:rPr>
      </w:pPr>
    </w:p>
    <w:p w14:paraId="377F7093" w14:textId="77777777" w:rsidR="00873605" w:rsidRPr="00A668DE" w:rsidRDefault="00873605" w:rsidP="00750C2A">
      <w:pPr>
        <w:pStyle w:val="Author"/>
        <w:spacing w:after="0"/>
        <w:rPr>
          <w:lang w:eastAsia="ar-SA"/>
        </w:rPr>
      </w:pPr>
      <w:r>
        <w:rPr>
          <w:lang w:eastAsia="ar-SA"/>
        </w:rPr>
        <w:t xml:space="preserve">Disusun </w:t>
      </w:r>
      <w:r w:rsidRPr="00AA0D97">
        <w:rPr>
          <w:lang w:val="en-US" w:eastAsia="ar-SA"/>
        </w:rPr>
        <w:t>oleh</w:t>
      </w:r>
      <w:r w:rsidRPr="00A668DE">
        <w:rPr>
          <w:lang w:eastAsia="ar-SA"/>
        </w:rPr>
        <w:t>:</w:t>
      </w:r>
    </w:p>
    <w:p w14:paraId="2F0E8E65" w14:textId="77777777" w:rsidR="00873605" w:rsidRPr="000B17CE" w:rsidRDefault="00873605" w:rsidP="00750C2A">
      <w:pPr>
        <w:pStyle w:val="Author"/>
        <w:spacing w:after="0"/>
        <w:rPr>
          <w:lang w:val="id-ID" w:eastAsia="ar-SA"/>
        </w:rPr>
      </w:pPr>
      <w:r>
        <w:rPr>
          <w:lang w:val="id-ID" w:eastAsia="ar-SA"/>
        </w:rPr>
        <w:t>Ahsanun Naseh Khudori</w:t>
      </w:r>
    </w:p>
    <w:p w14:paraId="5C798E1C" w14:textId="77777777" w:rsidR="00873605" w:rsidRDefault="00873605" w:rsidP="00750C2A">
      <w:pPr>
        <w:pStyle w:val="Author"/>
        <w:spacing w:after="0"/>
        <w:rPr>
          <w:lang w:eastAsia="ar-SA"/>
        </w:rPr>
      </w:pPr>
      <w:r w:rsidRPr="00ED76A0">
        <w:rPr>
          <w:lang w:eastAsia="ar-SA"/>
        </w:rPr>
        <w:t>NIM</w:t>
      </w:r>
      <w:r w:rsidRPr="00ED76A0">
        <w:rPr>
          <w:lang w:val="en-US" w:eastAsia="ar-SA"/>
        </w:rPr>
        <w:t>:</w:t>
      </w:r>
      <w:r w:rsidRPr="00ED76A0">
        <w:rPr>
          <w:lang w:val="fi-FI" w:eastAsia="ar-SA"/>
        </w:rPr>
        <w:t xml:space="preserve"> </w:t>
      </w:r>
      <w:r>
        <w:rPr>
          <w:lang w:val="fi-FI" w:eastAsia="ar-SA"/>
        </w:rPr>
        <w:t>156150100011002</w:t>
      </w:r>
    </w:p>
    <w:p w14:paraId="3E4DA4B5" w14:textId="77777777" w:rsidR="00873605" w:rsidRDefault="00873605" w:rsidP="00750C2A">
      <w:pPr>
        <w:pStyle w:val="Author"/>
        <w:spacing w:after="0"/>
        <w:rPr>
          <w:lang w:eastAsia="ar-SA"/>
        </w:rPr>
      </w:pPr>
    </w:p>
    <w:p w14:paraId="43B49A1B" w14:textId="77777777" w:rsidR="00873605" w:rsidRDefault="00873605" w:rsidP="00750C2A">
      <w:pPr>
        <w:pStyle w:val="Author"/>
        <w:spacing w:after="0"/>
        <w:rPr>
          <w:ins w:id="7" w:author="arkat" w:date="2017-10-19T09:20:00Z"/>
          <w:lang w:eastAsia="ar-SA"/>
        </w:rPr>
      </w:pPr>
    </w:p>
    <w:p w14:paraId="5F39CA44" w14:textId="77777777" w:rsidR="002E3C08" w:rsidRDefault="002E3C08" w:rsidP="00750C2A">
      <w:pPr>
        <w:pStyle w:val="Author"/>
        <w:spacing w:after="0"/>
        <w:rPr>
          <w:lang w:eastAsia="ar-SA"/>
        </w:rPr>
      </w:pPr>
    </w:p>
    <w:p w14:paraId="0288DC4C" w14:textId="77777777" w:rsidR="00873605" w:rsidRDefault="00873605" w:rsidP="00750C2A">
      <w:pPr>
        <w:pStyle w:val="Author"/>
        <w:spacing w:after="0"/>
        <w:rPr>
          <w:ins w:id="8" w:author="arkat" w:date="2017-10-19T09:20:00Z"/>
          <w:lang w:eastAsia="ar-SA"/>
        </w:rPr>
      </w:pPr>
    </w:p>
    <w:p w14:paraId="47117DA0" w14:textId="77777777" w:rsidR="002E3C08" w:rsidRPr="002E3C08" w:rsidRDefault="002E3C08" w:rsidP="00750C2A">
      <w:pPr>
        <w:pStyle w:val="Author"/>
        <w:spacing w:after="0"/>
        <w:rPr>
          <w:sz w:val="24"/>
          <w:szCs w:val="24"/>
          <w:lang w:eastAsia="ar-SA"/>
          <w:rPrChange w:id="9" w:author="arkat" w:date="2017-10-19T09:20:00Z">
            <w:rPr>
              <w:lang w:eastAsia="ar-SA"/>
            </w:rPr>
          </w:rPrChange>
        </w:rPr>
      </w:pPr>
    </w:p>
    <w:p w14:paraId="577804F5" w14:textId="77777777" w:rsidR="00873605" w:rsidRPr="00A668DE" w:rsidRDefault="00873605" w:rsidP="00750C2A">
      <w:pPr>
        <w:pStyle w:val="Author"/>
        <w:spacing w:after="0"/>
        <w:rPr>
          <w:lang w:eastAsia="ar-SA"/>
        </w:rPr>
      </w:pPr>
    </w:p>
    <w:p w14:paraId="3263116F" w14:textId="77777777" w:rsidR="00873605" w:rsidRPr="00A668DE" w:rsidRDefault="00E03EC2" w:rsidP="00750C2A">
      <w:pPr>
        <w:pStyle w:val="NormalCentered"/>
        <w:rPr>
          <w:lang w:eastAsia="ar-SA"/>
        </w:rPr>
      </w:pPr>
      <w:r>
        <w:rPr>
          <w:noProof/>
          <w:lang w:val="en-US"/>
        </w:rPr>
        <w:drawing>
          <wp:inline distT="0" distB="0" distL="0" distR="0" wp14:anchorId="06560EB6" wp14:editId="2E7F22B3">
            <wp:extent cx="1800860" cy="1800860"/>
            <wp:effectExtent l="0" t="0" r="2540" b="2540"/>
            <wp:docPr id="1" name="Picture 1" descr="LambangUB-Baru-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ambangUB-Baru-Kecil.jpg"/>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0860" cy="1800860"/>
                    </a:xfrm>
                    <a:prstGeom prst="rect">
                      <a:avLst/>
                    </a:prstGeom>
                    <a:noFill/>
                    <a:ln>
                      <a:noFill/>
                    </a:ln>
                  </pic:spPr>
                </pic:pic>
              </a:graphicData>
            </a:graphic>
          </wp:inline>
        </w:drawing>
      </w:r>
    </w:p>
    <w:p w14:paraId="1DA0A56B" w14:textId="77777777" w:rsidR="00873605" w:rsidRPr="00A668DE" w:rsidRDefault="00873605" w:rsidP="00750C2A">
      <w:pPr>
        <w:suppressAutoHyphens/>
        <w:spacing w:after="0" w:line="360" w:lineRule="auto"/>
        <w:jc w:val="center"/>
        <w:rPr>
          <w:rFonts w:eastAsia="Times New Roman" w:cs="Calibri"/>
          <w:sz w:val="28"/>
          <w:szCs w:val="28"/>
          <w:lang w:val="en-US" w:eastAsia="ar-SA"/>
        </w:rPr>
      </w:pPr>
    </w:p>
    <w:p w14:paraId="36F6C866" w14:textId="77777777" w:rsidR="00873605" w:rsidRPr="00A668DE" w:rsidRDefault="00873605" w:rsidP="00750C2A">
      <w:pPr>
        <w:suppressAutoHyphens/>
        <w:spacing w:after="0" w:line="360" w:lineRule="auto"/>
        <w:rPr>
          <w:rFonts w:eastAsia="Times New Roman" w:cs="Calibri"/>
          <w:sz w:val="28"/>
          <w:szCs w:val="28"/>
          <w:lang w:eastAsia="ar-SA"/>
        </w:rPr>
      </w:pPr>
    </w:p>
    <w:p w14:paraId="3472B251" w14:textId="77777777" w:rsidR="00873605" w:rsidRPr="00A668DE" w:rsidRDefault="00873605" w:rsidP="00750C2A">
      <w:pPr>
        <w:suppressAutoHyphens/>
        <w:spacing w:after="0" w:line="360" w:lineRule="auto"/>
        <w:jc w:val="center"/>
        <w:rPr>
          <w:rFonts w:eastAsia="Times New Roman" w:cs="Calibri"/>
          <w:sz w:val="28"/>
          <w:szCs w:val="28"/>
          <w:lang w:eastAsia="ar-SA"/>
        </w:rPr>
      </w:pPr>
    </w:p>
    <w:p w14:paraId="2F2FAF49" w14:textId="77777777" w:rsidR="00873605" w:rsidRDefault="00873605" w:rsidP="00750C2A">
      <w:pPr>
        <w:suppressAutoHyphens/>
        <w:spacing w:after="0" w:line="360" w:lineRule="auto"/>
        <w:jc w:val="center"/>
        <w:rPr>
          <w:rFonts w:eastAsia="Times New Roman" w:cs="Calibri"/>
          <w:sz w:val="28"/>
          <w:szCs w:val="28"/>
          <w:lang w:eastAsia="ar-SA"/>
        </w:rPr>
      </w:pPr>
    </w:p>
    <w:p w14:paraId="5618E59A" w14:textId="77777777" w:rsidR="00E81E67" w:rsidDel="002E3C08" w:rsidRDefault="00E81E67" w:rsidP="00750C2A">
      <w:pPr>
        <w:suppressAutoHyphens/>
        <w:spacing w:after="0" w:line="360" w:lineRule="auto"/>
        <w:jc w:val="center"/>
        <w:rPr>
          <w:del w:id="10" w:author="arkat" w:date="2017-10-19T09:20:00Z"/>
          <w:rFonts w:eastAsia="Times New Roman" w:cs="Calibri"/>
          <w:sz w:val="28"/>
          <w:szCs w:val="28"/>
          <w:lang w:eastAsia="ar-SA"/>
        </w:rPr>
      </w:pPr>
    </w:p>
    <w:p w14:paraId="142D2FCC" w14:textId="77777777" w:rsidR="00E81E67" w:rsidDel="00142668" w:rsidRDefault="00E81E67" w:rsidP="00750C2A">
      <w:pPr>
        <w:suppressAutoHyphens/>
        <w:spacing w:after="0" w:line="360" w:lineRule="auto"/>
        <w:jc w:val="center"/>
        <w:rPr>
          <w:del w:id="11" w:author="arkat" w:date="2017-09-26T15:15:00Z"/>
          <w:rFonts w:eastAsia="Times New Roman" w:cs="Calibri"/>
          <w:sz w:val="28"/>
          <w:szCs w:val="28"/>
          <w:lang w:eastAsia="ar-SA"/>
        </w:rPr>
      </w:pPr>
    </w:p>
    <w:p w14:paraId="3371FB8E" w14:textId="77777777" w:rsidR="00E81E67" w:rsidRPr="00A668DE" w:rsidRDefault="00E81E67">
      <w:pPr>
        <w:suppressAutoHyphens/>
        <w:spacing w:after="0" w:line="360" w:lineRule="auto"/>
        <w:rPr>
          <w:rFonts w:eastAsia="Times New Roman" w:cs="Calibri"/>
          <w:sz w:val="28"/>
          <w:szCs w:val="28"/>
          <w:lang w:eastAsia="ar-SA"/>
        </w:rPr>
        <w:pPrChange w:id="12" w:author="arkat" w:date="2017-09-26T15:15:00Z">
          <w:pPr>
            <w:suppressAutoHyphens/>
            <w:spacing w:after="0" w:line="360" w:lineRule="auto"/>
            <w:jc w:val="center"/>
          </w:pPr>
        </w:pPrChange>
      </w:pPr>
    </w:p>
    <w:p w14:paraId="53643F89" w14:textId="77777777" w:rsidR="00873605" w:rsidRDefault="00873605" w:rsidP="00750C2A">
      <w:pPr>
        <w:pStyle w:val="Institution"/>
        <w:spacing w:after="0"/>
        <w:rPr>
          <w:lang w:val="en-US"/>
        </w:rPr>
      </w:pPr>
    </w:p>
    <w:p w14:paraId="47E65791" w14:textId="77777777" w:rsidR="00873605" w:rsidRPr="002439B5" w:rsidRDefault="00873605" w:rsidP="00750C2A">
      <w:pPr>
        <w:pStyle w:val="Institution"/>
        <w:spacing w:after="0"/>
        <w:rPr>
          <w:b/>
          <w:rPrChange w:id="13" w:author="arkat" w:date="2017-09-28T16:42:00Z">
            <w:rPr/>
          </w:rPrChange>
        </w:rPr>
      </w:pPr>
      <w:r w:rsidRPr="002439B5">
        <w:rPr>
          <w:b/>
          <w:rPrChange w:id="14" w:author="arkat" w:date="2017-09-28T16:42:00Z">
            <w:rPr/>
          </w:rPrChange>
        </w:rPr>
        <w:t>PROGRAM STUDI MAGISTER ILMU KOMPUTER</w:t>
      </w:r>
    </w:p>
    <w:p w14:paraId="6ABA259F" w14:textId="77777777" w:rsidR="00873605" w:rsidRPr="002439B5" w:rsidRDefault="00873605" w:rsidP="00750C2A">
      <w:pPr>
        <w:pStyle w:val="Institution"/>
        <w:spacing w:after="0"/>
        <w:rPr>
          <w:b/>
          <w:rPrChange w:id="15" w:author="arkat" w:date="2017-09-28T16:42:00Z">
            <w:rPr/>
          </w:rPrChange>
        </w:rPr>
      </w:pPr>
      <w:r w:rsidRPr="002439B5">
        <w:rPr>
          <w:b/>
          <w:rPrChange w:id="16" w:author="arkat" w:date="2017-09-28T16:42:00Z">
            <w:rPr/>
          </w:rPrChange>
        </w:rPr>
        <w:t>JURUSAN TEKNIK INFORMATIKA</w:t>
      </w:r>
    </w:p>
    <w:p w14:paraId="02423DB3" w14:textId="77777777" w:rsidR="00873605" w:rsidRPr="002439B5" w:rsidRDefault="00873605" w:rsidP="00750C2A">
      <w:pPr>
        <w:pStyle w:val="Institution"/>
        <w:spacing w:after="0"/>
        <w:rPr>
          <w:b/>
          <w:lang w:val="en-US"/>
          <w:rPrChange w:id="17" w:author="arkat" w:date="2017-09-28T16:42:00Z">
            <w:rPr>
              <w:lang w:val="en-US"/>
            </w:rPr>
          </w:rPrChange>
        </w:rPr>
      </w:pPr>
      <w:r w:rsidRPr="002439B5">
        <w:rPr>
          <w:b/>
          <w:rPrChange w:id="18" w:author="arkat" w:date="2017-09-28T16:42:00Z">
            <w:rPr/>
          </w:rPrChange>
        </w:rPr>
        <w:t>FAKULTAS</w:t>
      </w:r>
      <w:r w:rsidRPr="002439B5">
        <w:rPr>
          <w:b/>
          <w:lang w:val="en-US"/>
          <w:rPrChange w:id="19" w:author="arkat" w:date="2017-09-28T16:42:00Z">
            <w:rPr>
              <w:lang w:val="en-US"/>
            </w:rPr>
          </w:rPrChange>
        </w:rPr>
        <w:t xml:space="preserve"> ILMU KOMPUTER</w:t>
      </w:r>
    </w:p>
    <w:p w14:paraId="4245B5F2" w14:textId="77777777" w:rsidR="00873605" w:rsidRPr="002439B5" w:rsidRDefault="00873605" w:rsidP="00750C2A">
      <w:pPr>
        <w:pStyle w:val="Institution"/>
        <w:spacing w:after="0"/>
        <w:rPr>
          <w:b/>
          <w:lang w:val="en-US"/>
          <w:rPrChange w:id="20" w:author="arkat" w:date="2017-09-28T16:42:00Z">
            <w:rPr>
              <w:lang w:val="en-US"/>
            </w:rPr>
          </w:rPrChange>
        </w:rPr>
      </w:pPr>
      <w:r w:rsidRPr="002439B5">
        <w:rPr>
          <w:b/>
          <w:rPrChange w:id="21" w:author="arkat" w:date="2017-09-28T16:42:00Z">
            <w:rPr/>
          </w:rPrChange>
        </w:rPr>
        <w:t>UNIVERSITAS BRAWIJAYA</w:t>
      </w:r>
    </w:p>
    <w:p w14:paraId="0761EE6B" w14:textId="77777777" w:rsidR="00873605" w:rsidRPr="002439B5" w:rsidDel="00142668" w:rsidRDefault="00873605">
      <w:pPr>
        <w:pStyle w:val="Institution"/>
        <w:spacing w:after="0"/>
        <w:rPr>
          <w:del w:id="22" w:author="arkat" w:date="2017-09-26T15:15:00Z"/>
          <w:b/>
          <w:lang w:eastAsia="ar-SA"/>
          <w:rPrChange w:id="23" w:author="arkat" w:date="2017-09-28T16:42:00Z">
            <w:rPr>
              <w:del w:id="24" w:author="arkat" w:date="2017-09-26T15:15:00Z"/>
              <w:lang w:eastAsia="ar-SA"/>
            </w:rPr>
          </w:rPrChange>
        </w:rPr>
      </w:pPr>
      <w:r w:rsidRPr="002439B5">
        <w:rPr>
          <w:b/>
          <w:lang w:val="en-US"/>
          <w:rPrChange w:id="25" w:author="arkat" w:date="2017-09-28T16:42:00Z">
            <w:rPr>
              <w:lang w:val="en-US"/>
            </w:rPr>
          </w:rPrChange>
        </w:rPr>
        <w:t>MALANG</w:t>
      </w:r>
    </w:p>
    <w:p w14:paraId="124DADF4" w14:textId="77777777" w:rsidR="00142668" w:rsidRPr="002439B5" w:rsidRDefault="00142668" w:rsidP="00750C2A">
      <w:pPr>
        <w:pStyle w:val="Institution"/>
        <w:spacing w:after="0"/>
        <w:rPr>
          <w:ins w:id="26" w:author="arkat" w:date="2017-09-26T15:15:00Z"/>
          <w:b/>
          <w:lang w:val="en-US"/>
          <w:rPrChange w:id="27" w:author="arkat" w:date="2017-09-28T16:42:00Z">
            <w:rPr>
              <w:ins w:id="28" w:author="arkat" w:date="2017-09-26T15:15:00Z"/>
              <w:lang w:val="en-US"/>
            </w:rPr>
          </w:rPrChange>
        </w:rPr>
      </w:pPr>
    </w:p>
    <w:p w14:paraId="53043FC2" w14:textId="77777777" w:rsidR="00873605" w:rsidRPr="002439B5" w:rsidRDefault="00873605">
      <w:pPr>
        <w:pStyle w:val="Institution"/>
        <w:spacing w:after="0"/>
        <w:rPr>
          <w:b/>
          <w:lang w:eastAsia="ar-SA"/>
          <w:rPrChange w:id="29" w:author="arkat" w:date="2017-09-28T16:42:00Z">
            <w:rPr>
              <w:lang w:eastAsia="ar-SA"/>
            </w:rPr>
          </w:rPrChange>
        </w:rPr>
      </w:pPr>
      <w:r w:rsidRPr="002439B5">
        <w:rPr>
          <w:b/>
          <w:lang w:eastAsia="ar-SA"/>
          <w:rPrChange w:id="30" w:author="arkat" w:date="2017-09-28T16:42:00Z">
            <w:rPr>
              <w:lang w:eastAsia="ar-SA"/>
            </w:rPr>
          </w:rPrChange>
        </w:rPr>
        <w:t>2017</w:t>
      </w:r>
    </w:p>
    <w:p w14:paraId="0CC658B8" w14:textId="4B03932B" w:rsidR="00132FDF" w:rsidRDefault="00132FDF">
      <w:pPr>
        <w:spacing w:after="0"/>
        <w:jc w:val="left"/>
        <w:rPr>
          <w:ins w:id="31" w:author="arkat" w:date="2017-10-19T09:00:00Z"/>
          <w:rFonts w:eastAsia="Times New Roman" w:cs="Times New Roman"/>
          <w:b/>
          <w:bCs/>
          <w:caps/>
          <w:sz w:val="32"/>
          <w:szCs w:val="28"/>
          <w:lang w:val="en-US"/>
        </w:rPr>
      </w:pPr>
    </w:p>
    <w:p w14:paraId="5ACA9AC5" w14:textId="72928315" w:rsidR="001E4CBB" w:rsidRPr="00132FDF" w:rsidRDefault="00132FDF">
      <w:pPr>
        <w:pStyle w:val="Heading1"/>
        <w:numPr>
          <w:ilvl w:val="0"/>
          <w:numId w:val="0"/>
        </w:numPr>
        <w:rPr>
          <w:ins w:id="32" w:author="arkat" w:date="2017-10-19T09:00:00Z"/>
          <w:rFonts w:asciiTheme="majorHAnsi" w:hAnsiTheme="majorHAnsi" w:cstheme="majorHAnsi"/>
          <w:lang w:val="en-US"/>
          <w:rPrChange w:id="33" w:author="arkat" w:date="2017-10-19T09:04:00Z">
            <w:rPr>
              <w:ins w:id="34" w:author="arkat" w:date="2017-10-19T09:00:00Z"/>
              <w:lang w:val="en-US"/>
            </w:rPr>
          </w:rPrChange>
        </w:rPr>
        <w:pPrChange w:id="35" w:author="arkat" w:date="2017-09-29T09:48:00Z">
          <w:pPr>
            <w:spacing w:after="0"/>
          </w:pPr>
        </w:pPrChange>
      </w:pPr>
      <w:bookmarkStart w:id="36" w:name="_Toc496168304"/>
      <w:ins w:id="37" w:author="arkat" w:date="2017-09-28T16:32:00Z">
        <w:r w:rsidRPr="00132FDF">
          <w:rPr>
            <w:rFonts w:asciiTheme="majorHAnsi" w:hAnsiTheme="majorHAnsi" w:cstheme="majorHAnsi"/>
            <w:lang w:val="en-US"/>
            <w:rPrChange w:id="38" w:author="arkat" w:date="2017-10-19T09:04:00Z">
              <w:rPr>
                <w:lang w:val="en-US"/>
              </w:rPr>
            </w:rPrChange>
          </w:rPr>
          <w:lastRenderedPageBreak/>
          <w:t>pengesahan</w:t>
        </w:r>
      </w:ins>
      <w:bookmarkEnd w:id="36"/>
    </w:p>
    <w:p w14:paraId="2BBCAA6D" w14:textId="77777777" w:rsidR="00132FDF" w:rsidRPr="00132FDF" w:rsidRDefault="00132FDF" w:rsidP="00132FDF">
      <w:pPr>
        <w:jc w:val="center"/>
        <w:rPr>
          <w:ins w:id="39" w:author="arkat" w:date="2017-10-19T09:00:00Z"/>
          <w:rFonts w:asciiTheme="majorHAnsi" w:hAnsiTheme="majorHAnsi" w:cstheme="majorHAnsi"/>
          <w:b/>
          <w:lang w:val="en-US"/>
          <w:rPrChange w:id="40" w:author="arkat" w:date="2017-10-19T09:04:00Z">
            <w:rPr>
              <w:ins w:id="41" w:author="arkat" w:date="2017-10-19T09:00:00Z"/>
              <w:b/>
              <w:lang w:val="en-US"/>
            </w:rPr>
          </w:rPrChange>
        </w:rPr>
      </w:pPr>
    </w:p>
    <w:p w14:paraId="3D2D6BB3" w14:textId="7BFF024F" w:rsidR="00132FDF" w:rsidRPr="00132FDF" w:rsidRDefault="00132FDF" w:rsidP="00132FDF">
      <w:pPr>
        <w:jc w:val="center"/>
        <w:rPr>
          <w:ins w:id="42" w:author="arkat" w:date="2017-10-19T09:00:00Z"/>
          <w:rFonts w:asciiTheme="majorHAnsi" w:hAnsiTheme="majorHAnsi" w:cstheme="majorHAnsi"/>
          <w:sz w:val="32"/>
          <w:szCs w:val="32"/>
          <w:lang w:val="en-US"/>
          <w:rPrChange w:id="43" w:author="arkat" w:date="2017-10-19T09:04:00Z">
            <w:rPr>
              <w:ins w:id="44" w:author="arkat" w:date="2017-10-19T09:00:00Z"/>
              <w:rFonts w:asciiTheme="minorHAnsi" w:hAnsiTheme="minorHAnsi" w:cstheme="minorHAnsi"/>
              <w:szCs w:val="24"/>
              <w:lang w:val="en-US"/>
            </w:rPr>
          </w:rPrChange>
        </w:rPr>
      </w:pPr>
      <w:ins w:id="45" w:author="arkat" w:date="2017-10-19T09:01:00Z">
        <w:r w:rsidRPr="00132FDF">
          <w:rPr>
            <w:rFonts w:asciiTheme="majorHAnsi" w:hAnsiTheme="majorHAnsi" w:cstheme="majorHAnsi"/>
            <w:b/>
            <w:sz w:val="32"/>
            <w:szCs w:val="32"/>
            <w:lang w:val="en-US"/>
            <w:rPrChange w:id="46" w:author="arkat" w:date="2017-10-19T09:04:00Z">
              <w:rPr>
                <w:rFonts w:asciiTheme="minorHAnsi" w:hAnsiTheme="minorHAnsi" w:cstheme="minorHAnsi"/>
                <w:b/>
                <w:szCs w:val="24"/>
                <w:lang w:val="en-US"/>
              </w:rPr>
            </w:rPrChange>
          </w:rPr>
          <w:t xml:space="preserve">Transformasi Model Proses </w:t>
        </w:r>
      </w:ins>
      <w:ins w:id="47" w:author="arkat" w:date="2017-10-19T09:05:00Z">
        <w:r w:rsidRPr="002E3C08">
          <w:rPr>
            <w:rFonts w:asciiTheme="majorHAnsi" w:hAnsiTheme="majorHAnsi" w:cstheme="majorHAnsi"/>
            <w:b/>
            <w:sz w:val="32"/>
            <w:szCs w:val="32"/>
            <w:lang w:val="en-US"/>
          </w:rPr>
          <w:t>Bisnis:</w:t>
        </w:r>
      </w:ins>
      <w:ins w:id="48" w:author="arkat" w:date="2017-10-19T09:01:00Z">
        <w:r w:rsidRPr="00132FDF">
          <w:rPr>
            <w:rFonts w:asciiTheme="majorHAnsi" w:hAnsiTheme="majorHAnsi" w:cstheme="majorHAnsi"/>
            <w:b/>
            <w:sz w:val="32"/>
            <w:szCs w:val="32"/>
            <w:lang w:val="en-US"/>
            <w:rPrChange w:id="49" w:author="arkat" w:date="2017-10-19T09:04:00Z">
              <w:rPr>
                <w:rFonts w:asciiTheme="minorHAnsi" w:hAnsiTheme="minorHAnsi" w:cstheme="minorHAnsi"/>
                <w:b/>
                <w:szCs w:val="24"/>
                <w:lang w:val="en-US"/>
              </w:rPr>
            </w:rPrChange>
          </w:rPr>
          <w:t xml:space="preserve"> EPC-ARIS ke BPMN 2.0</w:t>
        </w:r>
      </w:ins>
    </w:p>
    <w:p w14:paraId="0F01042C" w14:textId="77777777" w:rsidR="002E3C08" w:rsidRDefault="002E3C08" w:rsidP="00132FDF">
      <w:pPr>
        <w:jc w:val="center"/>
        <w:rPr>
          <w:ins w:id="50" w:author="arkat" w:date="2017-10-19T09:18:00Z"/>
          <w:rFonts w:asciiTheme="majorHAnsi" w:hAnsiTheme="majorHAnsi" w:cstheme="majorHAnsi"/>
          <w:b/>
          <w:sz w:val="28"/>
          <w:szCs w:val="28"/>
          <w:lang w:val="en-US"/>
        </w:rPr>
      </w:pPr>
    </w:p>
    <w:p w14:paraId="1289929D" w14:textId="1E540A8B" w:rsidR="00132FDF" w:rsidRPr="00132FDF" w:rsidRDefault="00132FDF" w:rsidP="00132FDF">
      <w:pPr>
        <w:jc w:val="center"/>
        <w:rPr>
          <w:ins w:id="51" w:author="arkat" w:date="2017-10-19T09:00:00Z"/>
          <w:rFonts w:asciiTheme="majorHAnsi" w:hAnsiTheme="majorHAnsi" w:cstheme="majorHAnsi"/>
          <w:b/>
          <w:sz w:val="28"/>
          <w:szCs w:val="28"/>
          <w:lang w:val="en-US"/>
          <w:rPrChange w:id="52" w:author="arkat" w:date="2017-10-19T09:05:00Z">
            <w:rPr>
              <w:ins w:id="53" w:author="arkat" w:date="2017-10-19T09:00:00Z"/>
              <w:rFonts w:asciiTheme="minorHAnsi" w:hAnsiTheme="minorHAnsi" w:cstheme="minorHAnsi"/>
              <w:b/>
              <w:szCs w:val="24"/>
              <w:lang w:val="en-US"/>
            </w:rPr>
          </w:rPrChange>
        </w:rPr>
      </w:pPr>
      <w:ins w:id="54" w:author="arkat" w:date="2017-10-19T09:02:00Z">
        <w:r w:rsidRPr="00132FDF">
          <w:rPr>
            <w:rFonts w:asciiTheme="majorHAnsi" w:hAnsiTheme="majorHAnsi" w:cstheme="majorHAnsi"/>
            <w:b/>
            <w:sz w:val="28"/>
            <w:szCs w:val="28"/>
            <w:lang w:val="en-US"/>
            <w:rPrChange w:id="55" w:author="arkat" w:date="2017-10-19T09:05:00Z">
              <w:rPr>
                <w:rFonts w:asciiTheme="minorHAnsi" w:hAnsiTheme="minorHAnsi" w:cstheme="minorHAnsi"/>
                <w:b/>
                <w:szCs w:val="24"/>
                <w:lang w:val="en-US"/>
              </w:rPr>
            </w:rPrChange>
          </w:rPr>
          <w:t xml:space="preserve">PROPOSAL </w:t>
        </w:r>
      </w:ins>
      <w:ins w:id="56" w:author="arkat" w:date="2017-10-19T09:00:00Z">
        <w:r w:rsidRPr="00132FDF">
          <w:rPr>
            <w:rFonts w:asciiTheme="majorHAnsi" w:hAnsiTheme="majorHAnsi" w:cstheme="majorHAnsi"/>
            <w:b/>
            <w:sz w:val="28"/>
            <w:szCs w:val="28"/>
            <w:lang w:val="en-US"/>
            <w:rPrChange w:id="57" w:author="arkat" w:date="2017-10-19T09:05:00Z">
              <w:rPr>
                <w:rFonts w:asciiTheme="minorHAnsi" w:hAnsiTheme="minorHAnsi" w:cstheme="minorHAnsi"/>
                <w:b/>
                <w:szCs w:val="24"/>
                <w:lang w:val="en-US"/>
              </w:rPr>
            </w:rPrChange>
          </w:rPr>
          <w:t>TESIS</w:t>
        </w:r>
      </w:ins>
      <w:ins w:id="58" w:author="arkat" w:date="2017-10-19T09:02:00Z">
        <w:r w:rsidRPr="00132FDF">
          <w:rPr>
            <w:rFonts w:asciiTheme="majorHAnsi" w:hAnsiTheme="majorHAnsi" w:cstheme="majorHAnsi"/>
            <w:b/>
            <w:sz w:val="28"/>
            <w:szCs w:val="28"/>
            <w:lang w:val="en-US"/>
            <w:rPrChange w:id="59" w:author="arkat" w:date="2017-10-19T09:05:00Z">
              <w:rPr>
                <w:rFonts w:asciiTheme="minorHAnsi" w:hAnsiTheme="minorHAnsi" w:cstheme="minorHAnsi"/>
                <w:b/>
                <w:szCs w:val="24"/>
                <w:lang w:val="en-US"/>
              </w:rPr>
            </w:rPrChange>
          </w:rPr>
          <w:t xml:space="preserve"> MAGISTER</w:t>
        </w:r>
      </w:ins>
    </w:p>
    <w:p w14:paraId="42CA49AE" w14:textId="77777777" w:rsidR="00132FDF" w:rsidRPr="002E3C08" w:rsidRDefault="00132FDF" w:rsidP="00132FDF">
      <w:pPr>
        <w:jc w:val="center"/>
        <w:rPr>
          <w:ins w:id="60" w:author="arkat" w:date="2017-10-19T09:00:00Z"/>
          <w:rFonts w:asciiTheme="majorHAnsi" w:hAnsiTheme="majorHAnsi" w:cstheme="majorHAnsi"/>
          <w:sz w:val="28"/>
          <w:szCs w:val="28"/>
          <w:lang w:val="en-US"/>
          <w:rPrChange w:id="61" w:author="arkat" w:date="2017-10-19T09:19:00Z">
            <w:rPr>
              <w:ins w:id="62" w:author="arkat" w:date="2017-10-19T09:00:00Z"/>
              <w:rFonts w:asciiTheme="minorHAnsi" w:hAnsiTheme="minorHAnsi" w:cstheme="minorHAnsi"/>
              <w:szCs w:val="24"/>
              <w:lang w:val="en-US"/>
            </w:rPr>
          </w:rPrChange>
        </w:rPr>
      </w:pPr>
    </w:p>
    <w:p w14:paraId="65797E56" w14:textId="77777777" w:rsidR="00132FDF" w:rsidRPr="002E3C08" w:rsidRDefault="00132FDF" w:rsidP="00132FDF">
      <w:pPr>
        <w:jc w:val="center"/>
        <w:rPr>
          <w:ins w:id="63" w:author="arkat" w:date="2017-10-19T09:00:00Z"/>
          <w:rStyle w:val="fontstyle01"/>
          <w:rFonts w:asciiTheme="majorHAnsi" w:hAnsiTheme="majorHAnsi" w:cstheme="majorHAnsi"/>
          <w:rPrChange w:id="64" w:author="arkat" w:date="2017-10-19T09:19:00Z">
            <w:rPr>
              <w:ins w:id="65" w:author="arkat" w:date="2017-10-19T09:00:00Z"/>
              <w:rStyle w:val="fontstyle01"/>
              <w:b/>
            </w:rPr>
          </w:rPrChange>
        </w:rPr>
      </w:pPr>
      <w:ins w:id="66" w:author="arkat" w:date="2017-10-19T09:00:00Z">
        <w:r w:rsidRPr="002E3C08">
          <w:rPr>
            <w:rStyle w:val="fontstyle01"/>
            <w:rFonts w:asciiTheme="majorHAnsi" w:hAnsiTheme="majorHAnsi" w:cstheme="majorHAnsi"/>
            <w:rPrChange w:id="67" w:author="arkat" w:date="2017-10-19T09:19:00Z">
              <w:rPr>
                <w:rStyle w:val="fontstyle01"/>
                <w:b/>
              </w:rPr>
            </w:rPrChange>
          </w:rPr>
          <w:t>diajukan untuk memenuhi sebagian persyaratan</w:t>
        </w:r>
        <w:r w:rsidRPr="002E3C08">
          <w:rPr>
            <w:rFonts w:asciiTheme="majorHAnsi" w:hAnsiTheme="majorHAnsi" w:cstheme="majorHAnsi"/>
            <w:color w:val="000000"/>
            <w:rPrChange w:id="68" w:author="arkat" w:date="2017-10-19T09:19:00Z">
              <w:rPr>
                <w:rFonts w:cs="Calibri"/>
                <w:b/>
                <w:color w:val="000000"/>
              </w:rPr>
            </w:rPrChange>
          </w:rPr>
          <w:br/>
        </w:r>
        <w:r w:rsidRPr="002E3C08">
          <w:rPr>
            <w:rStyle w:val="fontstyle01"/>
            <w:rFonts w:asciiTheme="majorHAnsi" w:hAnsiTheme="majorHAnsi" w:cstheme="majorHAnsi"/>
            <w:rPrChange w:id="69" w:author="arkat" w:date="2017-10-19T09:19:00Z">
              <w:rPr>
                <w:rStyle w:val="fontstyle01"/>
                <w:b/>
              </w:rPr>
            </w:rPrChange>
          </w:rPr>
          <w:t>memperoleh gelar Magister Ilmu Komputer</w:t>
        </w:r>
      </w:ins>
    </w:p>
    <w:p w14:paraId="00F09930" w14:textId="77777777" w:rsidR="00132FDF" w:rsidRPr="002E3C08" w:rsidRDefault="00132FDF" w:rsidP="00132FDF">
      <w:pPr>
        <w:jc w:val="center"/>
        <w:rPr>
          <w:ins w:id="70" w:author="arkat" w:date="2017-10-19T09:00:00Z"/>
          <w:rStyle w:val="fontstyle01"/>
          <w:rFonts w:asciiTheme="majorHAnsi" w:hAnsiTheme="majorHAnsi" w:cstheme="majorHAnsi"/>
          <w:rPrChange w:id="71" w:author="arkat" w:date="2017-10-19T09:19:00Z">
            <w:rPr>
              <w:ins w:id="72" w:author="arkat" w:date="2017-10-19T09:00:00Z"/>
              <w:rStyle w:val="fontstyle01"/>
            </w:rPr>
          </w:rPrChange>
        </w:rPr>
      </w:pPr>
    </w:p>
    <w:p w14:paraId="29318827" w14:textId="0892E6A8" w:rsidR="00132FDF" w:rsidRPr="002E3C08" w:rsidRDefault="00132FDF" w:rsidP="00132FDF">
      <w:pPr>
        <w:spacing w:after="0" w:line="276" w:lineRule="auto"/>
        <w:jc w:val="center"/>
        <w:rPr>
          <w:ins w:id="73" w:author="arkat" w:date="2017-10-19T09:00:00Z"/>
          <w:rStyle w:val="fontstyle01"/>
          <w:rFonts w:asciiTheme="majorHAnsi" w:hAnsiTheme="majorHAnsi" w:cstheme="majorHAnsi"/>
          <w:lang w:val="en-US"/>
          <w:rPrChange w:id="74" w:author="arkat" w:date="2017-10-19T09:19:00Z">
            <w:rPr>
              <w:ins w:id="75" w:author="arkat" w:date="2017-10-19T09:00:00Z"/>
              <w:rStyle w:val="fontstyle01"/>
              <w:b/>
              <w:lang w:val="en-US"/>
            </w:rPr>
          </w:rPrChange>
        </w:rPr>
      </w:pPr>
      <w:ins w:id="76" w:author="arkat" w:date="2017-10-19T09:00:00Z">
        <w:r w:rsidRPr="002E3C08">
          <w:rPr>
            <w:rStyle w:val="fontstyle01"/>
            <w:rFonts w:asciiTheme="majorHAnsi" w:hAnsiTheme="majorHAnsi" w:cstheme="majorHAnsi"/>
            <w:lang w:val="en-US"/>
            <w:rPrChange w:id="77" w:author="arkat" w:date="2017-10-19T09:19:00Z">
              <w:rPr>
                <w:rStyle w:val="fontstyle01"/>
                <w:b/>
                <w:lang w:val="en-US"/>
              </w:rPr>
            </w:rPrChange>
          </w:rPr>
          <w:t xml:space="preserve">Disusun </w:t>
        </w:r>
      </w:ins>
      <w:ins w:id="78" w:author="arkat" w:date="2017-10-19T09:05:00Z">
        <w:r w:rsidRPr="002E3C08">
          <w:rPr>
            <w:rStyle w:val="fontstyle01"/>
            <w:rFonts w:asciiTheme="majorHAnsi" w:hAnsiTheme="majorHAnsi" w:cstheme="majorHAnsi"/>
            <w:lang w:val="en-US"/>
            <w:rPrChange w:id="79" w:author="arkat" w:date="2017-10-19T09:19:00Z">
              <w:rPr>
                <w:rStyle w:val="fontstyle01"/>
                <w:rFonts w:asciiTheme="majorHAnsi" w:hAnsiTheme="majorHAnsi" w:cstheme="majorHAnsi"/>
                <w:b/>
                <w:lang w:val="en-US"/>
              </w:rPr>
            </w:rPrChange>
          </w:rPr>
          <w:t>Oleh:</w:t>
        </w:r>
      </w:ins>
    </w:p>
    <w:p w14:paraId="6C40FF1B" w14:textId="41498CD2" w:rsidR="00132FDF" w:rsidRPr="002E3C08" w:rsidRDefault="00132FDF" w:rsidP="00132FDF">
      <w:pPr>
        <w:spacing w:after="0" w:line="276" w:lineRule="auto"/>
        <w:jc w:val="center"/>
        <w:rPr>
          <w:ins w:id="80" w:author="arkat" w:date="2017-10-19T09:00:00Z"/>
          <w:rStyle w:val="fontstyle01"/>
          <w:rFonts w:asciiTheme="majorHAnsi" w:hAnsiTheme="majorHAnsi" w:cstheme="majorHAnsi"/>
          <w:lang w:val="en-US"/>
          <w:rPrChange w:id="81" w:author="arkat" w:date="2017-10-19T09:19:00Z">
            <w:rPr>
              <w:ins w:id="82" w:author="arkat" w:date="2017-10-19T09:00:00Z"/>
              <w:rStyle w:val="fontstyle01"/>
              <w:b/>
              <w:lang w:val="en-US"/>
            </w:rPr>
          </w:rPrChange>
        </w:rPr>
      </w:pPr>
      <w:ins w:id="83" w:author="arkat" w:date="2017-10-19T09:00:00Z">
        <w:r w:rsidRPr="002E3C08">
          <w:rPr>
            <w:rStyle w:val="fontstyle01"/>
            <w:rFonts w:asciiTheme="majorHAnsi" w:hAnsiTheme="majorHAnsi" w:cstheme="majorHAnsi"/>
            <w:lang w:val="en-US"/>
            <w:rPrChange w:id="84" w:author="arkat" w:date="2017-10-19T09:19:00Z">
              <w:rPr>
                <w:rStyle w:val="fontstyle01"/>
                <w:b/>
                <w:lang w:val="en-US"/>
              </w:rPr>
            </w:rPrChange>
          </w:rPr>
          <w:t>Ahsanun Naseh Khudori</w:t>
        </w:r>
      </w:ins>
    </w:p>
    <w:p w14:paraId="1487AA55" w14:textId="0FCECC8C" w:rsidR="00132FDF" w:rsidRPr="002E3C08" w:rsidRDefault="00132FDF" w:rsidP="00132FDF">
      <w:pPr>
        <w:spacing w:after="0" w:line="276" w:lineRule="auto"/>
        <w:jc w:val="center"/>
        <w:rPr>
          <w:ins w:id="85" w:author="arkat" w:date="2017-10-19T09:00:00Z"/>
          <w:rStyle w:val="fontstyle01"/>
          <w:rFonts w:asciiTheme="majorHAnsi" w:hAnsiTheme="majorHAnsi" w:cstheme="majorHAnsi"/>
          <w:lang w:val="en-US"/>
          <w:rPrChange w:id="86" w:author="arkat" w:date="2017-10-19T09:19:00Z">
            <w:rPr>
              <w:ins w:id="87" w:author="arkat" w:date="2017-10-19T09:00:00Z"/>
              <w:rStyle w:val="fontstyle01"/>
              <w:lang w:val="en-US"/>
            </w:rPr>
          </w:rPrChange>
        </w:rPr>
      </w:pPr>
      <w:ins w:id="88" w:author="arkat" w:date="2017-10-19T09:00:00Z">
        <w:r w:rsidRPr="002E3C08">
          <w:rPr>
            <w:rStyle w:val="fontstyle01"/>
            <w:rFonts w:asciiTheme="majorHAnsi" w:hAnsiTheme="majorHAnsi" w:cstheme="majorHAnsi"/>
            <w:lang w:val="en-US"/>
            <w:rPrChange w:id="89" w:author="arkat" w:date="2017-10-19T09:19:00Z">
              <w:rPr>
                <w:rStyle w:val="fontstyle01"/>
                <w:b/>
                <w:lang w:val="en-US"/>
              </w:rPr>
            </w:rPrChange>
          </w:rPr>
          <w:t>NIM: 156150100011002</w:t>
        </w:r>
      </w:ins>
    </w:p>
    <w:p w14:paraId="339E2FF5" w14:textId="77777777" w:rsidR="00132FDF" w:rsidRPr="002E3C08" w:rsidRDefault="00132FDF" w:rsidP="00132FDF">
      <w:pPr>
        <w:jc w:val="center"/>
        <w:rPr>
          <w:ins w:id="90" w:author="arkat" w:date="2017-10-19T09:00:00Z"/>
          <w:rStyle w:val="fontstyle01"/>
          <w:rFonts w:asciiTheme="majorHAnsi" w:hAnsiTheme="majorHAnsi" w:cstheme="majorHAnsi"/>
          <w:lang w:val="en-US"/>
          <w:rPrChange w:id="91" w:author="arkat" w:date="2017-10-19T09:19:00Z">
            <w:rPr>
              <w:ins w:id="92" w:author="arkat" w:date="2017-10-19T09:00:00Z"/>
              <w:rStyle w:val="fontstyle01"/>
              <w:lang w:val="en-US"/>
            </w:rPr>
          </w:rPrChange>
        </w:rPr>
      </w:pPr>
    </w:p>
    <w:p w14:paraId="56A2A2DE" w14:textId="625DEAD8" w:rsidR="00132FDF" w:rsidRPr="002E3C08" w:rsidRDefault="00132FDF" w:rsidP="00132FDF">
      <w:pPr>
        <w:jc w:val="center"/>
        <w:rPr>
          <w:ins w:id="93" w:author="arkat" w:date="2017-10-19T09:00:00Z"/>
          <w:rStyle w:val="fontstyle01"/>
          <w:rFonts w:asciiTheme="majorHAnsi" w:hAnsiTheme="majorHAnsi" w:cstheme="majorHAnsi"/>
          <w:rPrChange w:id="94" w:author="arkat" w:date="2017-10-19T09:19:00Z">
            <w:rPr>
              <w:ins w:id="95" w:author="arkat" w:date="2017-10-19T09:00:00Z"/>
              <w:rStyle w:val="fontstyle01"/>
              <w:b/>
            </w:rPr>
          </w:rPrChange>
        </w:rPr>
      </w:pPr>
      <w:ins w:id="96" w:author="arkat" w:date="2017-10-19T09:03:00Z">
        <w:r w:rsidRPr="002E3C08">
          <w:rPr>
            <w:rStyle w:val="fontstyle01"/>
            <w:rFonts w:asciiTheme="majorHAnsi" w:hAnsiTheme="majorHAnsi" w:cstheme="majorHAnsi"/>
            <w:lang w:val="en-US"/>
            <w:rPrChange w:id="97" w:author="arkat" w:date="2017-10-19T09:19:00Z">
              <w:rPr>
                <w:rStyle w:val="fontstyle01"/>
                <w:b/>
                <w:lang w:val="en-US"/>
              </w:rPr>
            </w:rPrChange>
          </w:rPr>
          <w:t xml:space="preserve">Proposal </w:t>
        </w:r>
      </w:ins>
      <w:ins w:id="98" w:author="arkat" w:date="2017-10-19T09:00:00Z">
        <w:r w:rsidRPr="002E3C08">
          <w:rPr>
            <w:rStyle w:val="fontstyle01"/>
            <w:rFonts w:asciiTheme="majorHAnsi" w:hAnsiTheme="majorHAnsi" w:cstheme="majorHAnsi"/>
            <w:lang w:val="en-US"/>
            <w:rPrChange w:id="99" w:author="arkat" w:date="2017-10-19T09:19:00Z">
              <w:rPr>
                <w:rStyle w:val="fontstyle01"/>
                <w:b/>
                <w:lang w:val="en-US"/>
              </w:rPr>
            </w:rPrChange>
          </w:rPr>
          <w:t>t</w:t>
        </w:r>
        <w:r w:rsidRPr="002E3C08">
          <w:rPr>
            <w:rStyle w:val="fontstyle01"/>
            <w:rFonts w:asciiTheme="majorHAnsi" w:hAnsiTheme="majorHAnsi" w:cstheme="majorHAnsi"/>
            <w:rPrChange w:id="100" w:author="arkat" w:date="2017-10-19T09:19:00Z">
              <w:rPr>
                <w:rStyle w:val="fontstyle01"/>
                <w:b/>
              </w:rPr>
            </w:rPrChange>
          </w:rPr>
          <w:t xml:space="preserve">esis ini telah diuji dan dinyatakan </w:t>
        </w:r>
        <w:proofErr w:type="gramStart"/>
        <w:r w:rsidRPr="002E3C08">
          <w:rPr>
            <w:rStyle w:val="fontstyle01"/>
            <w:rFonts w:asciiTheme="majorHAnsi" w:hAnsiTheme="majorHAnsi" w:cstheme="majorHAnsi"/>
            <w:rPrChange w:id="101" w:author="arkat" w:date="2017-10-19T09:19:00Z">
              <w:rPr>
                <w:rStyle w:val="fontstyle01"/>
                <w:b/>
              </w:rPr>
            </w:rPrChange>
          </w:rPr>
          <w:t>lulus</w:t>
        </w:r>
        <w:proofErr w:type="gramEnd"/>
        <w:r w:rsidRPr="002E3C08">
          <w:rPr>
            <w:rStyle w:val="fontstyle01"/>
            <w:rFonts w:asciiTheme="majorHAnsi" w:hAnsiTheme="majorHAnsi" w:cstheme="majorHAnsi"/>
            <w:rPrChange w:id="102" w:author="arkat" w:date="2017-10-19T09:19:00Z">
              <w:rPr>
                <w:rStyle w:val="fontstyle01"/>
                <w:b/>
              </w:rPr>
            </w:rPrChange>
          </w:rPr>
          <w:t xml:space="preserve"> pada</w:t>
        </w:r>
        <w:r w:rsidRPr="002E3C08">
          <w:rPr>
            <w:rFonts w:asciiTheme="majorHAnsi" w:hAnsiTheme="majorHAnsi" w:cstheme="majorHAnsi"/>
            <w:color w:val="000000"/>
            <w:rPrChange w:id="103" w:author="arkat" w:date="2017-10-19T09:19:00Z">
              <w:rPr>
                <w:rFonts w:cs="Calibri"/>
                <w:b/>
                <w:color w:val="000000"/>
              </w:rPr>
            </w:rPrChange>
          </w:rPr>
          <w:br/>
        </w:r>
        <w:r w:rsidRPr="002E3C08">
          <w:rPr>
            <w:rStyle w:val="fontstyle01"/>
            <w:rFonts w:asciiTheme="majorHAnsi" w:hAnsiTheme="majorHAnsi" w:cstheme="majorHAnsi"/>
            <w:color w:val="0D0D0D" w:themeColor="text1" w:themeTint="F2"/>
            <w:lang w:val="en-US"/>
            <w:rPrChange w:id="104" w:author="arkat" w:date="2017-10-19T09:19:00Z">
              <w:rPr>
                <w:rStyle w:val="fontstyle01"/>
                <w:b/>
                <w:color w:val="FF0000"/>
                <w:lang w:val="en-US"/>
              </w:rPr>
            </w:rPrChange>
          </w:rPr>
          <w:t>09 Oktober 2017</w:t>
        </w:r>
        <w:r w:rsidRPr="002E3C08">
          <w:rPr>
            <w:rFonts w:asciiTheme="majorHAnsi" w:hAnsiTheme="majorHAnsi" w:cstheme="majorHAnsi"/>
            <w:color w:val="000000"/>
            <w:rPrChange w:id="105" w:author="arkat" w:date="2017-10-19T09:19:00Z">
              <w:rPr>
                <w:rFonts w:cs="Calibri"/>
                <w:b/>
                <w:color w:val="000000"/>
              </w:rPr>
            </w:rPrChange>
          </w:rPr>
          <w:br/>
        </w:r>
        <w:r w:rsidRPr="002E3C08">
          <w:rPr>
            <w:rStyle w:val="fontstyle01"/>
            <w:rFonts w:asciiTheme="majorHAnsi" w:hAnsiTheme="majorHAnsi" w:cstheme="majorHAnsi"/>
            <w:rPrChange w:id="106" w:author="arkat" w:date="2017-10-19T09:19:00Z">
              <w:rPr>
                <w:rStyle w:val="fontstyle01"/>
                <w:b/>
              </w:rPr>
            </w:rPrChange>
          </w:rPr>
          <w:t xml:space="preserve">telah diperiksa dan disetujui </w:t>
        </w:r>
      </w:ins>
      <w:ins w:id="107" w:author="arkat" w:date="2017-10-19T09:05:00Z">
        <w:r w:rsidRPr="002E3C08">
          <w:rPr>
            <w:rStyle w:val="fontstyle01"/>
            <w:rFonts w:asciiTheme="majorHAnsi" w:hAnsiTheme="majorHAnsi" w:cstheme="majorHAnsi"/>
            <w:rPrChange w:id="108" w:author="arkat" w:date="2017-10-19T09:19:00Z">
              <w:rPr>
                <w:rStyle w:val="fontstyle01"/>
                <w:rFonts w:asciiTheme="majorHAnsi" w:hAnsiTheme="majorHAnsi" w:cstheme="majorHAnsi"/>
                <w:b/>
              </w:rPr>
            </w:rPrChange>
          </w:rPr>
          <w:t>oleh:</w:t>
        </w:r>
      </w:ins>
    </w:p>
    <w:p w14:paraId="384F08D3" w14:textId="77777777" w:rsidR="00132FDF" w:rsidRPr="00132FDF" w:rsidRDefault="00132FDF" w:rsidP="00132FDF">
      <w:pPr>
        <w:jc w:val="center"/>
        <w:rPr>
          <w:ins w:id="109" w:author="arkat" w:date="2017-10-19T09:00:00Z"/>
          <w:rStyle w:val="fontstyle01"/>
          <w:rFonts w:asciiTheme="majorHAnsi" w:hAnsiTheme="majorHAnsi" w:cstheme="majorHAnsi"/>
          <w:rPrChange w:id="110" w:author="arkat" w:date="2017-10-19T09:04:00Z">
            <w:rPr>
              <w:ins w:id="111" w:author="arkat" w:date="2017-10-19T09:00:00Z"/>
              <w:rStyle w:val="fontstyle01"/>
            </w:rPr>
          </w:rPrChange>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7"/>
        <w:gridCol w:w="3912"/>
      </w:tblGrid>
      <w:tr w:rsidR="00132FDF" w:rsidRPr="00132FDF" w14:paraId="1BDD0A3F" w14:textId="77777777" w:rsidTr="00132FDF">
        <w:trPr>
          <w:ins w:id="112" w:author="arkat" w:date="2017-10-19T09:00:00Z"/>
        </w:trPr>
        <w:tc>
          <w:tcPr>
            <w:tcW w:w="3968" w:type="dxa"/>
          </w:tcPr>
          <w:p w14:paraId="4B1248E3" w14:textId="77777777" w:rsidR="00132FDF" w:rsidRPr="00132FDF" w:rsidRDefault="00132FDF" w:rsidP="00132FDF">
            <w:pPr>
              <w:spacing w:after="60"/>
              <w:jc w:val="center"/>
              <w:rPr>
                <w:ins w:id="113" w:author="arkat" w:date="2017-10-19T09:00:00Z"/>
                <w:rFonts w:asciiTheme="majorHAnsi" w:hAnsiTheme="majorHAnsi" w:cstheme="majorHAnsi"/>
                <w:b/>
                <w:lang w:val="en-US"/>
                <w:rPrChange w:id="114" w:author="arkat" w:date="2017-10-19T09:04:00Z">
                  <w:rPr>
                    <w:ins w:id="115" w:author="arkat" w:date="2017-10-19T09:00:00Z"/>
                    <w:b/>
                    <w:lang w:val="en-US"/>
                  </w:rPr>
                </w:rPrChange>
              </w:rPr>
            </w:pPr>
            <w:ins w:id="116" w:author="arkat" w:date="2017-10-19T09:00:00Z">
              <w:r w:rsidRPr="00132FDF">
                <w:rPr>
                  <w:rFonts w:asciiTheme="majorHAnsi" w:hAnsiTheme="majorHAnsi" w:cstheme="majorHAnsi"/>
                  <w:b/>
                  <w:lang w:val="en-US"/>
                  <w:rPrChange w:id="117" w:author="arkat" w:date="2017-10-19T09:04:00Z">
                    <w:rPr>
                      <w:b/>
                      <w:lang w:val="en-US"/>
                    </w:rPr>
                  </w:rPrChange>
                </w:rPr>
                <w:t>Dosen Pembimbing I</w:t>
              </w:r>
            </w:ins>
          </w:p>
        </w:tc>
        <w:tc>
          <w:tcPr>
            <w:tcW w:w="3970" w:type="dxa"/>
          </w:tcPr>
          <w:p w14:paraId="17831C30" w14:textId="77777777" w:rsidR="00132FDF" w:rsidRPr="00132FDF" w:rsidRDefault="00132FDF" w:rsidP="00132FDF">
            <w:pPr>
              <w:spacing w:after="60"/>
              <w:jc w:val="center"/>
              <w:rPr>
                <w:ins w:id="118" w:author="arkat" w:date="2017-10-19T09:00:00Z"/>
                <w:rFonts w:asciiTheme="majorHAnsi" w:hAnsiTheme="majorHAnsi" w:cstheme="majorHAnsi"/>
                <w:b/>
                <w:lang w:val="en-US"/>
                <w:rPrChange w:id="119" w:author="arkat" w:date="2017-10-19T09:04:00Z">
                  <w:rPr>
                    <w:ins w:id="120" w:author="arkat" w:date="2017-10-19T09:00:00Z"/>
                    <w:b/>
                    <w:lang w:val="en-US"/>
                  </w:rPr>
                </w:rPrChange>
              </w:rPr>
            </w:pPr>
            <w:ins w:id="121" w:author="arkat" w:date="2017-10-19T09:00:00Z">
              <w:r w:rsidRPr="00132FDF">
                <w:rPr>
                  <w:rFonts w:asciiTheme="majorHAnsi" w:hAnsiTheme="majorHAnsi" w:cstheme="majorHAnsi"/>
                  <w:b/>
                  <w:lang w:val="en-US"/>
                  <w:rPrChange w:id="122" w:author="arkat" w:date="2017-10-19T09:04:00Z">
                    <w:rPr>
                      <w:b/>
                      <w:lang w:val="en-US"/>
                    </w:rPr>
                  </w:rPrChange>
                </w:rPr>
                <w:t>Dosen Pembimbing II</w:t>
              </w:r>
            </w:ins>
          </w:p>
        </w:tc>
      </w:tr>
      <w:tr w:rsidR="00132FDF" w:rsidRPr="00132FDF" w14:paraId="5699CE23" w14:textId="77777777" w:rsidTr="00132FDF">
        <w:trPr>
          <w:ins w:id="123" w:author="arkat" w:date="2017-10-19T09:00:00Z"/>
        </w:trPr>
        <w:tc>
          <w:tcPr>
            <w:tcW w:w="3968" w:type="dxa"/>
          </w:tcPr>
          <w:p w14:paraId="09DEDE31" w14:textId="77777777" w:rsidR="00132FDF" w:rsidRDefault="00132FDF" w:rsidP="00132FDF">
            <w:pPr>
              <w:spacing w:after="60"/>
              <w:jc w:val="center"/>
              <w:rPr>
                <w:ins w:id="124" w:author="arkat" w:date="2017-10-19T09:14:00Z"/>
                <w:rFonts w:asciiTheme="majorHAnsi" w:hAnsiTheme="majorHAnsi" w:cstheme="majorHAnsi"/>
                <w:lang w:val="en-US"/>
              </w:rPr>
            </w:pPr>
          </w:p>
          <w:p w14:paraId="2FCC6B16" w14:textId="77777777" w:rsidR="00737157" w:rsidRPr="00132FDF" w:rsidRDefault="00737157" w:rsidP="00132FDF">
            <w:pPr>
              <w:spacing w:after="60"/>
              <w:jc w:val="center"/>
              <w:rPr>
                <w:ins w:id="125" w:author="arkat" w:date="2017-10-19T09:00:00Z"/>
                <w:rFonts w:asciiTheme="majorHAnsi" w:hAnsiTheme="majorHAnsi" w:cstheme="majorHAnsi"/>
                <w:lang w:val="en-US"/>
                <w:rPrChange w:id="126" w:author="arkat" w:date="2017-10-19T09:04:00Z">
                  <w:rPr>
                    <w:ins w:id="127" w:author="arkat" w:date="2017-10-19T09:00:00Z"/>
                    <w:lang w:val="en-US"/>
                  </w:rPr>
                </w:rPrChange>
              </w:rPr>
            </w:pPr>
          </w:p>
          <w:p w14:paraId="45FEC655" w14:textId="77777777" w:rsidR="00132FDF" w:rsidRPr="00132FDF" w:rsidRDefault="00132FDF" w:rsidP="00132FDF">
            <w:pPr>
              <w:spacing w:after="60"/>
              <w:rPr>
                <w:ins w:id="128" w:author="arkat" w:date="2017-10-19T09:00:00Z"/>
                <w:rFonts w:asciiTheme="majorHAnsi" w:hAnsiTheme="majorHAnsi" w:cstheme="majorHAnsi"/>
                <w:lang w:val="en-US"/>
                <w:rPrChange w:id="129" w:author="arkat" w:date="2017-10-19T09:04:00Z">
                  <w:rPr>
                    <w:ins w:id="130" w:author="arkat" w:date="2017-10-19T09:00:00Z"/>
                    <w:lang w:val="en-US"/>
                  </w:rPr>
                </w:rPrChange>
              </w:rPr>
            </w:pPr>
          </w:p>
          <w:p w14:paraId="5A0B7E1F" w14:textId="77777777" w:rsidR="00132FDF" w:rsidRPr="00132FDF" w:rsidRDefault="00132FDF" w:rsidP="00132FDF">
            <w:pPr>
              <w:spacing w:after="60"/>
              <w:rPr>
                <w:ins w:id="131" w:author="arkat" w:date="2017-10-19T09:00:00Z"/>
                <w:rFonts w:asciiTheme="majorHAnsi" w:hAnsiTheme="majorHAnsi" w:cstheme="majorHAnsi"/>
                <w:lang w:val="en-US"/>
                <w:rPrChange w:id="132" w:author="arkat" w:date="2017-10-19T09:04:00Z">
                  <w:rPr>
                    <w:ins w:id="133" w:author="arkat" w:date="2017-10-19T09:00:00Z"/>
                    <w:lang w:val="en-US"/>
                  </w:rPr>
                </w:rPrChange>
              </w:rPr>
            </w:pPr>
          </w:p>
          <w:p w14:paraId="05F263E6" w14:textId="77777777" w:rsidR="00132FDF" w:rsidRPr="00132FDF" w:rsidRDefault="00132FDF" w:rsidP="00132FDF">
            <w:pPr>
              <w:spacing w:after="60"/>
              <w:jc w:val="center"/>
              <w:rPr>
                <w:ins w:id="134" w:author="arkat" w:date="2017-10-19T09:00:00Z"/>
                <w:rFonts w:asciiTheme="majorHAnsi" w:hAnsiTheme="majorHAnsi" w:cstheme="majorHAnsi"/>
                <w:u w:val="single"/>
                <w:lang w:val="en-US"/>
                <w:rPrChange w:id="135" w:author="arkat" w:date="2017-10-19T09:04:00Z">
                  <w:rPr>
                    <w:ins w:id="136" w:author="arkat" w:date="2017-10-19T09:00:00Z"/>
                    <w:u w:val="single"/>
                    <w:lang w:val="en-US"/>
                  </w:rPr>
                </w:rPrChange>
              </w:rPr>
            </w:pPr>
            <w:ins w:id="137" w:author="arkat" w:date="2017-10-19T09:00:00Z">
              <w:r w:rsidRPr="00132FDF">
                <w:rPr>
                  <w:rFonts w:asciiTheme="majorHAnsi" w:hAnsiTheme="majorHAnsi" w:cstheme="majorHAnsi"/>
                  <w:u w:val="single"/>
                  <w:lang w:val="en-US"/>
                  <w:rPrChange w:id="138" w:author="arkat" w:date="2017-10-19T09:04:00Z">
                    <w:rPr>
                      <w:u w:val="single"/>
                      <w:lang w:val="en-US"/>
                    </w:rPr>
                  </w:rPrChange>
                </w:rPr>
                <w:t>Tri Astoto Kurniawan, S.T., M.T., Ph.D</w:t>
              </w:r>
            </w:ins>
          </w:p>
          <w:p w14:paraId="3EEF32F7" w14:textId="77777777" w:rsidR="00132FDF" w:rsidRPr="00132FDF" w:rsidRDefault="00132FDF" w:rsidP="00132FDF">
            <w:pPr>
              <w:spacing w:after="60"/>
              <w:jc w:val="center"/>
              <w:rPr>
                <w:ins w:id="139" w:author="arkat" w:date="2017-10-19T09:00:00Z"/>
                <w:rFonts w:asciiTheme="majorHAnsi" w:hAnsiTheme="majorHAnsi" w:cstheme="majorHAnsi"/>
                <w:lang w:val="en-US"/>
                <w:rPrChange w:id="140" w:author="arkat" w:date="2017-10-19T09:04:00Z">
                  <w:rPr>
                    <w:ins w:id="141" w:author="arkat" w:date="2017-10-19T09:00:00Z"/>
                    <w:lang w:val="en-US"/>
                  </w:rPr>
                </w:rPrChange>
              </w:rPr>
            </w:pPr>
            <w:ins w:id="142" w:author="arkat" w:date="2017-10-19T09:00:00Z">
              <w:r w:rsidRPr="00132FDF">
                <w:rPr>
                  <w:rFonts w:asciiTheme="majorHAnsi" w:hAnsiTheme="majorHAnsi" w:cstheme="majorHAnsi"/>
                  <w:lang w:val="en-US"/>
                  <w:rPrChange w:id="143" w:author="arkat" w:date="2017-10-19T09:04:00Z">
                    <w:rPr>
                      <w:lang w:val="en-US"/>
                    </w:rPr>
                  </w:rPrChange>
                </w:rPr>
                <w:t>NIP. 197105182003121001</w:t>
              </w:r>
            </w:ins>
          </w:p>
        </w:tc>
        <w:tc>
          <w:tcPr>
            <w:tcW w:w="3970" w:type="dxa"/>
          </w:tcPr>
          <w:p w14:paraId="79830159" w14:textId="77777777" w:rsidR="00132FDF" w:rsidRPr="00132FDF" w:rsidRDefault="00132FDF" w:rsidP="00132FDF">
            <w:pPr>
              <w:spacing w:after="60"/>
              <w:rPr>
                <w:ins w:id="144" w:author="arkat" w:date="2017-10-19T09:00:00Z"/>
                <w:rFonts w:asciiTheme="majorHAnsi" w:hAnsiTheme="majorHAnsi" w:cstheme="majorHAnsi"/>
                <w:lang w:val="en-US"/>
                <w:rPrChange w:id="145" w:author="arkat" w:date="2017-10-19T09:04:00Z">
                  <w:rPr>
                    <w:ins w:id="146" w:author="arkat" w:date="2017-10-19T09:00:00Z"/>
                    <w:lang w:val="en-US"/>
                  </w:rPr>
                </w:rPrChange>
              </w:rPr>
            </w:pPr>
          </w:p>
          <w:p w14:paraId="31D7A872" w14:textId="77777777" w:rsidR="00132FDF" w:rsidRPr="00132FDF" w:rsidRDefault="00132FDF" w:rsidP="00132FDF">
            <w:pPr>
              <w:spacing w:after="60"/>
              <w:rPr>
                <w:ins w:id="147" w:author="arkat" w:date="2017-10-19T09:00:00Z"/>
                <w:rFonts w:asciiTheme="majorHAnsi" w:hAnsiTheme="majorHAnsi" w:cstheme="majorHAnsi"/>
                <w:lang w:val="en-US"/>
                <w:rPrChange w:id="148" w:author="arkat" w:date="2017-10-19T09:04:00Z">
                  <w:rPr>
                    <w:ins w:id="149" w:author="arkat" w:date="2017-10-19T09:00:00Z"/>
                    <w:lang w:val="en-US"/>
                  </w:rPr>
                </w:rPrChange>
              </w:rPr>
            </w:pPr>
          </w:p>
          <w:p w14:paraId="3965F3A8" w14:textId="77777777" w:rsidR="00132FDF" w:rsidRDefault="00132FDF" w:rsidP="00132FDF">
            <w:pPr>
              <w:spacing w:after="60"/>
              <w:jc w:val="center"/>
              <w:rPr>
                <w:ins w:id="150" w:author="arkat" w:date="2017-10-19T09:14:00Z"/>
                <w:rFonts w:asciiTheme="majorHAnsi" w:hAnsiTheme="majorHAnsi" w:cstheme="majorHAnsi"/>
                <w:lang w:val="en-US"/>
              </w:rPr>
            </w:pPr>
          </w:p>
          <w:p w14:paraId="5034E8BC" w14:textId="77777777" w:rsidR="00737157" w:rsidRPr="00132FDF" w:rsidRDefault="00737157" w:rsidP="00132FDF">
            <w:pPr>
              <w:spacing w:after="60"/>
              <w:jc w:val="center"/>
              <w:rPr>
                <w:ins w:id="151" w:author="arkat" w:date="2017-10-19T09:00:00Z"/>
                <w:rFonts w:asciiTheme="majorHAnsi" w:hAnsiTheme="majorHAnsi" w:cstheme="majorHAnsi"/>
                <w:lang w:val="en-US"/>
                <w:rPrChange w:id="152" w:author="arkat" w:date="2017-10-19T09:04:00Z">
                  <w:rPr>
                    <w:ins w:id="153" w:author="arkat" w:date="2017-10-19T09:00:00Z"/>
                    <w:lang w:val="en-US"/>
                  </w:rPr>
                </w:rPrChange>
              </w:rPr>
            </w:pPr>
          </w:p>
          <w:p w14:paraId="1741507F" w14:textId="77777777" w:rsidR="00132FDF" w:rsidRPr="00132FDF" w:rsidRDefault="00132FDF" w:rsidP="00132FDF">
            <w:pPr>
              <w:spacing w:after="60"/>
              <w:jc w:val="center"/>
              <w:rPr>
                <w:ins w:id="154" w:author="arkat" w:date="2017-10-19T09:00:00Z"/>
                <w:rFonts w:asciiTheme="majorHAnsi" w:hAnsiTheme="majorHAnsi" w:cstheme="majorHAnsi"/>
                <w:u w:val="single"/>
                <w:lang w:val="en-US"/>
                <w:rPrChange w:id="155" w:author="arkat" w:date="2017-10-19T09:04:00Z">
                  <w:rPr>
                    <w:ins w:id="156" w:author="arkat" w:date="2017-10-19T09:00:00Z"/>
                    <w:u w:val="single"/>
                    <w:lang w:val="en-US"/>
                  </w:rPr>
                </w:rPrChange>
              </w:rPr>
            </w:pPr>
            <w:ins w:id="157" w:author="arkat" w:date="2017-10-19T09:00:00Z">
              <w:r w:rsidRPr="00132FDF">
                <w:rPr>
                  <w:rFonts w:asciiTheme="majorHAnsi" w:hAnsiTheme="majorHAnsi" w:cstheme="majorHAnsi"/>
                  <w:u w:val="single"/>
                  <w:lang w:val="en-US"/>
                  <w:rPrChange w:id="158" w:author="arkat" w:date="2017-10-19T09:04:00Z">
                    <w:rPr>
                      <w:u w:val="single"/>
                      <w:lang w:val="en-US"/>
                    </w:rPr>
                  </w:rPrChange>
                </w:rPr>
                <w:t>Ismiarta Aknuranda, S.T., M.Sc., Ph.D</w:t>
              </w:r>
            </w:ins>
          </w:p>
          <w:p w14:paraId="3FB9D128" w14:textId="18D1418D" w:rsidR="00132FDF" w:rsidRPr="00132FDF" w:rsidRDefault="00132FDF" w:rsidP="00132FDF">
            <w:pPr>
              <w:spacing w:after="60"/>
              <w:jc w:val="center"/>
              <w:rPr>
                <w:ins w:id="159" w:author="arkat" w:date="2017-10-19T09:00:00Z"/>
                <w:rFonts w:asciiTheme="majorHAnsi" w:hAnsiTheme="majorHAnsi" w:cstheme="majorHAnsi"/>
                <w:lang w:val="en-US"/>
                <w:rPrChange w:id="160" w:author="arkat" w:date="2017-10-19T09:04:00Z">
                  <w:rPr>
                    <w:ins w:id="161" w:author="arkat" w:date="2017-10-19T09:00:00Z"/>
                    <w:lang w:val="en-US"/>
                  </w:rPr>
                </w:rPrChange>
              </w:rPr>
            </w:pPr>
            <w:ins w:id="162" w:author="arkat" w:date="2017-10-19T09:00:00Z">
              <w:r w:rsidRPr="00132FDF">
                <w:rPr>
                  <w:rFonts w:asciiTheme="majorHAnsi" w:hAnsiTheme="majorHAnsi" w:cstheme="majorHAnsi"/>
                  <w:lang w:val="en-US"/>
                  <w:rPrChange w:id="163" w:author="arkat" w:date="2017-10-19T09:04:00Z">
                    <w:rPr>
                      <w:lang w:val="en-US"/>
                    </w:rPr>
                  </w:rPrChange>
                </w:rPr>
                <w:t>NIP</w:t>
              </w:r>
            </w:ins>
            <w:ins w:id="164" w:author="arkat" w:date="2017-10-19T09:15:00Z">
              <w:r w:rsidR="00737157">
                <w:rPr>
                  <w:rFonts w:asciiTheme="majorHAnsi" w:hAnsiTheme="majorHAnsi" w:cstheme="majorHAnsi"/>
                  <w:lang w:val="en-US"/>
                </w:rPr>
                <w:t>/NIK</w:t>
              </w:r>
            </w:ins>
            <w:ins w:id="165" w:author="arkat" w:date="2017-10-19T09:00:00Z">
              <w:r w:rsidRPr="00132FDF">
                <w:rPr>
                  <w:rFonts w:asciiTheme="majorHAnsi" w:hAnsiTheme="majorHAnsi" w:cstheme="majorHAnsi"/>
                  <w:lang w:val="en-US"/>
                  <w:rPrChange w:id="166" w:author="arkat" w:date="2017-10-19T09:04:00Z">
                    <w:rPr>
                      <w:lang w:val="en-US"/>
                    </w:rPr>
                  </w:rPrChange>
                </w:rPr>
                <w:t>. 2010067407191001</w:t>
              </w:r>
            </w:ins>
          </w:p>
        </w:tc>
      </w:tr>
    </w:tbl>
    <w:p w14:paraId="6585F00D" w14:textId="77777777" w:rsidR="00132FDF" w:rsidRDefault="00132FDF" w:rsidP="00132FDF">
      <w:pPr>
        <w:jc w:val="center"/>
        <w:rPr>
          <w:ins w:id="167" w:author="arkat" w:date="2017-10-19T09:00:00Z"/>
          <w:b/>
          <w:lang w:val="en-US"/>
        </w:rPr>
      </w:pPr>
    </w:p>
    <w:p w14:paraId="30465373" w14:textId="77777777" w:rsidR="00132FDF" w:rsidRDefault="00132FDF" w:rsidP="00132FDF">
      <w:pPr>
        <w:pStyle w:val="BodyText"/>
        <w:rPr>
          <w:ins w:id="168" w:author="arkat" w:date="2017-10-19T09:03:00Z"/>
          <w:lang w:val="en-US"/>
        </w:rPr>
        <w:pPrChange w:id="169" w:author="arkat" w:date="2017-10-19T09:00:00Z">
          <w:pPr>
            <w:spacing w:after="0"/>
          </w:pPr>
        </w:pPrChange>
      </w:pPr>
    </w:p>
    <w:p w14:paraId="307D00CD" w14:textId="77777777" w:rsidR="00132FDF" w:rsidRDefault="00132FDF" w:rsidP="00132FDF">
      <w:pPr>
        <w:pStyle w:val="BodyText"/>
        <w:rPr>
          <w:ins w:id="170" w:author="arkat" w:date="2017-10-19T09:03:00Z"/>
          <w:lang w:val="en-US"/>
        </w:rPr>
        <w:pPrChange w:id="171" w:author="arkat" w:date="2017-10-19T09:00:00Z">
          <w:pPr>
            <w:spacing w:after="0"/>
          </w:pPr>
        </w:pPrChange>
      </w:pPr>
    </w:p>
    <w:p w14:paraId="46948F77" w14:textId="77777777" w:rsidR="00132FDF" w:rsidRDefault="00132FDF" w:rsidP="00132FDF">
      <w:pPr>
        <w:pStyle w:val="BodyText"/>
        <w:rPr>
          <w:ins w:id="172" w:author="arkat" w:date="2017-10-19T09:03:00Z"/>
          <w:lang w:val="en-US"/>
        </w:rPr>
        <w:pPrChange w:id="173" w:author="arkat" w:date="2017-10-19T09:00:00Z">
          <w:pPr>
            <w:spacing w:after="0"/>
          </w:pPr>
        </w:pPrChange>
      </w:pPr>
    </w:p>
    <w:p w14:paraId="4C509DA6" w14:textId="77777777" w:rsidR="00132FDF" w:rsidRDefault="00132FDF" w:rsidP="00132FDF">
      <w:pPr>
        <w:pStyle w:val="BodyText"/>
        <w:rPr>
          <w:ins w:id="174" w:author="arkat" w:date="2017-10-19T09:03:00Z"/>
          <w:lang w:val="en-US"/>
        </w:rPr>
        <w:pPrChange w:id="175" w:author="arkat" w:date="2017-10-19T09:00:00Z">
          <w:pPr>
            <w:spacing w:after="0"/>
          </w:pPr>
        </w:pPrChange>
      </w:pPr>
    </w:p>
    <w:p w14:paraId="23FEAF76" w14:textId="7C9DF9FC" w:rsidR="00132FDF" w:rsidRPr="002E3C08" w:rsidRDefault="00132FDF" w:rsidP="00132FDF">
      <w:pPr>
        <w:pStyle w:val="Heading1"/>
        <w:numPr>
          <w:ilvl w:val="0"/>
          <w:numId w:val="0"/>
        </w:numPr>
        <w:rPr>
          <w:ins w:id="176" w:author="arkat" w:date="2017-09-28T16:32:00Z"/>
          <w:lang w:val="en-US"/>
        </w:rPr>
        <w:pPrChange w:id="177" w:author="arkat" w:date="2017-10-19T09:04:00Z">
          <w:pPr>
            <w:spacing w:after="0"/>
          </w:pPr>
        </w:pPrChange>
      </w:pPr>
      <w:bookmarkStart w:id="178" w:name="_Toc496168305"/>
      <w:ins w:id="179" w:author="arkat" w:date="2017-10-19T09:03:00Z">
        <w:r>
          <w:rPr>
            <w:lang w:val="en-US"/>
          </w:rPr>
          <w:lastRenderedPageBreak/>
          <w:t>DAFTAR ISI</w:t>
        </w:r>
      </w:ins>
      <w:bookmarkEnd w:id="178"/>
    </w:p>
    <w:p w14:paraId="1D856035" w14:textId="77777777" w:rsidR="001E4CBB" w:rsidRDefault="001E4CBB" w:rsidP="00A54029">
      <w:pPr>
        <w:spacing w:after="0"/>
        <w:rPr>
          <w:ins w:id="180" w:author="arkat" w:date="2017-09-28T16:32:00Z"/>
          <w:b/>
          <w:lang w:val="en-US"/>
        </w:rPr>
      </w:pPr>
    </w:p>
    <w:p w14:paraId="07058C51" w14:textId="28A317C5" w:rsidR="002E3C08" w:rsidRDefault="0017371E" w:rsidP="002E3C08">
      <w:pPr>
        <w:pStyle w:val="TOC1"/>
        <w:rPr>
          <w:ins w:id="181" w:author="arkat" w:date="2017-10-19T09:22:00Z"/>
          <w:rFonts w:asciiTheme="minorHAnsi" w:eastAsiaTheme="minorEastAsia" w:hAnsiTheme="minorHAnsi" w:cstheme="minorBidi"/>
          <w:sz w:val="22"/>
          <w:lang w:val="en-US"/>
        </w:rPr>
        <w:pPrChange w:id="182" w:author="arkat" w:date="2017-10-19T09:23:00Z">
          <w:pPr>
            <w:pStyle w:val="TOC1"/>
            <w:tabs>
              <w:tab w:val="clear" w:pos="1350"/>
              <w:tab w:val="left" w:pos="1440"/>
            </w:tabs>
          </w:pPr>
        </w:pPrChange>
      </w:pPr>
      <w:ins w:id="183" w:author="arkat" w:date="2017-10-02T08:45:00Z">
        <w:r>
          <w:rPr>
            <w:lang w:val="en-US"/>
          </w:rPr>
          <w:fldChar w:fldCharType="begin"/>
        </w:r>
        <w:r>
          <w:rPr>
            <w:lang w:val="en-US"/>
          </w:rPr>
          <w:instrText xml:space="preserve"> TOC \o "3-3" \h \z \t "Heading 1,1,Heading 2,2,Appendix Heading 1,1,Appendix Heading 2,2" </w:instrText>
        </w:r>
      </w:ins>
      <w:r>
        <w:rPr>
          <w:lang w:val="en-US"/>
        </w:rPr>
        <w:fldChar w:fldCharType="separate"/>
      </w:r>
      <w:ins w:id="184" w:author="arkat" w:date="2017-10-19T09:22:00Z">
        <w:r w:rsidR="002E3C08" w:rsidRPr="00C93CDA">
          <w:rPr>
            <w:rStyle w:val="Hyperlink"/>
          </w:rPr>
          <w:fldChar w:fldCharType="begin"/>
        </w:r>
        <w:r w:rsidR="002E3C08" w:rsidRPr="00C93CDA">
          <w:rPr>
            <w:rStyle w:val="Hyperlink"/>
          </w:rPr>
          <w:instrText xml:space="preserve"> </w:instrText>
        </w:r>
        <w:r w:rsidR="002E3C08">
          <w:instrText>HYPERLINK \l "_Toc496168304"</w:instrText>
        </w:r>
        <w:r w:rsidR="002E3C08" w:rsidRPr="00C93CDA">
          <w:rPr>
            <w:rStyle w:val="Hyperlink"/>
          </w:rPr>
          <w:instrText xml:space="preserve"> </w:instrText>
        </w:r>
        <w:r w:rsidR="002E3C08" w:rsidRPr="00C93CDA">
          <w:rPr>
            <w:rStyle w:val="Hyperlink"/>
          </w:rPr>
        </w:r>
        <w:r w:rsidR="002E3C08" w:rsidRPr="00C93CDA">
          <w:rPr>
            <w:rStyle w:val="Hyperlink"/>
          </w:rPr>
          <w:fldChar w:fldCharType="separate"/>
        </w:r>
        <w:r w:rsidR="002E3C08">
          <w:rPr>
            <w:rStyle w:val="Hyperlink"/>
            <w:rFonts w:asciiTheme="majorHAnsi" w:hAnsiTheme="majorHAnsi" w:cstheme="majorHAnsi"/>
            <w:lang w:val="en-US"/>
          </w:rPr>
          <w:t>PENGESAHAN</w:t>
        </w:r>
      </w:ins>
      <w:ins w:id="185" w:author="arkat" w:date="2017-10-19T09:23:00Z">
        <w:r w:rsidR="002E3C08">
          <w:rPr>
            <w:rStyle w:val="Hyperlink"/>
            <w:rFonts w:asciiTheme="majorHAnsi" w:hAnsiTheme="majorHAnsi" w:cstheme="majorHAnsi"/>
            <w:lang w:val="en-US"/>
          </w:rPr>
          <w:tab/>
        </w:r>
      </w:ins>
      <w:ins w:id="186" w:author="arkat" w:date="2017-10-19T09:22:00Z">
        <w:r w:rsidR="002E3C08">
          <w:rPr>
            <w:webHidden/>
          </w:rPr>
          <w:tab/>
        </w:r>
        <w:r w:rsidR="002E3C08">
          <w:rPr>
            <w:webHidden/>
          </w:rPr>
          <w:fldChar w:fldCharType="begin"/>
        </w:r>
        <w:r w:rsidR="002E3C08">
          <w:rPr>
            <w:webHidden/>
          </w:rPr>
          <w:instrText xml:space="preserve"> PAGEREF _Toc496168304 \h </w:instrText>
        </w:r>
        <w:r w:rsidR="002E3C08">
          <w:rPr>
            <w:webHidden/>
          </w:rPr>
        </w:r>
      </w:ins>
      <w:r w:rsidR="002E3C08">
        <w:rPr>
          <w:webHidden/>
        </w:rPr>
        <w:fldChar w:fldCharType="separate"/>
      </w:r>
      <w:ins w:id="187" w:author="arkat" w:date="2017-10-19T09:22:00Z">
        <w:r w:rsidR="002E3C08">
          <w:rPr>
            <w:webHidden/>
          </w:rPr>
          <w:t>ii</w:t>
        </w:r>
        <w:r w:rsidR="002E3C08">
          <w:rPr>
            <w:webHidden/>
          </w:rPr>
          <w:fldChar w:fldCharType="end"/>
        </w:r>
        <w:r w:rsidR="002E3C08" w:rsidRPr="00C93CDA">
          <w:rPr>
            <w:rStyle w:val="Hyperlink"/>
          </w:rPr>
          <w:fldChar w:fldCharType="end"/>
        </w:r>
      </w:ins>
    </w:p>
    <w:p w14:paraId="7AE4C0AF" w14:textId="0DC4F532" w:rsidR="002E3C08" w:rsidRDefault="002E3C08" w:rsidP="002E3C08">
      <w:pPr>
        <w:pStyle w:val="TOC1"/>
        <w:rPr>
          <w:ins w:id="188" w:author="arkat" w:date="2017-10-19T09:22:00Z"/>
          <w:rFonts w:asciiTheme="minorHAnsi" w:eastAsiaTheme="minorEastAsia" w:hAnsiTheme="minorHAnsi" w:cstheme="minorBidi"/>
          <w:sz w:val="22"/>
          <w:lang w:val="en-US"/>
        </w:rPr>
        <w:pPrChange w:id="189" w:author="arkat" w:date="2017-10-19T09:23:00Z">
          <w:pPr>
            <w:pStyle w:val="TOC1"/>
          </w:pPr>
        </w:pPrChange>
      </w:pPr>
      <w:ins w:id="190" w:author="arkat" w:date="2017-10-19T09:22:00Z">
        <w:r w:rsidRPr="00C93CDA">
          <w:rPr>
            <w:rStyle w:val="Hyperlink"/>
          </w:rPr>
          <w:fldChar w:fldCharType="begin"/>
        </w:r>
        <w:r w:rsidRPr="00C93CDA">
          <w:rPr>
            <w:rStyle w:val="Hyperlink"/>
          </w:rPr>
          <w:instrText xml:space="preserve"> </w:instrText>
        </w:r>
        <w:r>
          <w:instrText>HYPERLINK \l "_Toc496168305"</w:instrText>
        </w:r>
        <w:r w:rsidRPr="00C93CDA">
          <w:rPr>
            <w:rStyle w:val="Hyperlink"/>
          </w:rPr>
          <w:instrText xml:space="preserve"> </w:instrText>
        </w:r>
        <w:r w:rsidRPr="00C93CDA">
          <w:rPr>
            <w:rStyle w:val="Hyperlink"/>
          </w:rPr>
        </w:r>
        <w:r w:rsidRPr="00C93CDA">
          <w:rPr>
            <w:rStyle w:val="Hyperlink"/>
          </w:rPr>
          <w:fldChar w:fldCharType="separate"/>
        </w:r>
        <w:r w:rsidRPr="00C93CDA">
          <w:rPr>
            <w:rStyle w:val="Hyperlink"/>
            <w:lang w:val="en-US"/>
          </w:rPr>
          <w:t>DAFTAR ISI</w:t>
        </w:r>
      </w:ins>
      <w:ins w:id="191" w:author="arkat" w:date="2017-10-19T09:23:00Z">
        <w:r>
          <w:rPr>
            <w:rStyle w:val="Hyperlink"/>
            <w:lang w:val="en-US"/>
          </w:rPr>
          <w:tab/>
        </w:r>
      </w:ins>
      <w:ins w:id="192" w:author="arkat" w:date="2017-10-19T09:22:00Z">
        <w:r>
          <w:rPr>
            <w:webHidden/>
          </w:rPr>
          <w:tab/>
        </w:r>
        <w:r>
          <w:rPr>
            <w:webHidden/>
          </w:rPr>
          <w:fldChar w:fldCharType="begin"/>
        </w:r>
        <w:r>
          <w:rPr>
            <w:webHidden/>
          </w:rPr>
          <w:instrText xml:space="preserve"> PAGEREF _Toc496168305 \h </w:instrText>
        </w:r>
        <w:r>
          <w:rPr>
            <w:webHidden/>
          </w:rPr>
        </w:r>
      </w:ins>
      <w:r>
        <w:rPr>
          <w:webHidden/>
        </w:rPr>
        <w:fldChar w:fldCharType="separate"/>
      </w:r>
      <w:ins w:id="193" w:author="arkat" w:date="2017-10-19T09:22:00Z">
        <w:r>
          <w:rPr>
            <w:webHidden/>
          </w:rPr>
          <w:t>iii</w:t>
        </w:r>
        <w:r>
          <w:rPr>
            <w:webHidden/>
          </w:rPr>
          <w:fldChar w:fldCharType="end"/>
        </w:r>
        <w:r w:rsidRPr="00C93CDA">
          <w:rPr>
            <w:rStyle w:val="Hyperlink"/>
          </w:rPr>
          <w:fldChar w:fldCharType="end"/>
        </w:r>
      </w:ins>
    </w:p>
    <w:p w14:paraId="34C101CB" w14:textId="77777777" w:rsidR="002E3C08" w:rsidRDefault="002E3C08" w:rsidP="002E3C08">
      <w:pPr>
        <w:pStyle w:val="TOC1"/>
        <w:rPr>
          <w:ins w:id="194" w:author="arkat" w:date="2017-10-19T09:22:00Z"/>
          <w:rFonts w:asciiTheme="minorHAnsi" w:eastAsiaTheme="minorEastAsia" w:hAnsiTheme="minorHAnsi" w:cstheme="minorBidi"/>
          <w:sz w:val="22"/>
          <w:lang w:val="en-US"/>
        </w:rPr>
        <w:pPrChange w:id="195" w:author="arkat" w:date="2017-10-19T09:23:00Z">
          <w:pPr>
            <w:pStyle w:val="TOC1"/>
          </w:pPr>
        </w:pPrChange>
      </w:pPr>
      <w:ins w:id="196" w:author="arkat" w:date="2017-10-19T09:22:00Z">
        <w:r w:rsidRPr="00C93CDA">
          <w:rPr>
            <w:rStyle w:val="Hyperlink"/>
          </w:rPr>
          <w:fldChar w:fldCharType="begin"/>
        </w:r>
        <w:r w:rsidRPr="00C93CDA">
          <w:rPr>
            <w:rStyle w:val="Hyperlink"/>
          </w:rPr>
          <w:instrText xml:space="preserve"> </w:instrText>
        </w:r>
        <w:r>
          <w:instrText>HYPERLINK \l "_Toc496168306"</w:instrText>
        </w:r>
        <w:r w:rsidRPr="00C93CDA">
          <w:rPr>
            <w:rStyle w:val="Hyperlink"/>
          </w:rPr>
          <w:instrText xml:space="preserve"> </w:instrText>
        </w:r>
        <w:r w:rsidRPr="00C93CDA">
          <w:rPr>
            <w:rStyle w:val="Hyperlink"/>
          </w:rPr>
        </w:r>
        <w:r w:rsidRPr="00C93CDA">
          <w:rPr>
            <w:rStyle w:val="Hyperlink"/>
          </w:rPr>
          <w:fldChar w:fldCharType="separate"/>
        </w:r>
        <w:r w:rsidRPr="00C93CDA">
          <w:rPr>
            <w:rStyle w:val="Hyperlink"/>
            <w:lang w:val="en-US"/>
          </w:rPr>
          <w:t>DAFTAR GAMBAR</w:t>
        </w:r>
        <w:r>
          <w:rPr>
            <w:webHidden/>
          </w:rPr>
          <w:tab/>
        </w:r>
        <w:r>
          <w:rPr>
            <w:webHidden/>
          </w:rPr>
          <w:fldChar w:fldCharType="begin"/>
        </w:r>
        <w:r>
          <w:rPr>
            <w:webHidden/>
          </w:rPr>
          <w:instrText xml:space="preserve"> PAGEREF _Toc496168306 \h </w:instrText>
        </w:r>
        <w:r>
          <w:rPr>
            <w:webHidden/>
          </w:rPr>
        </w:r>
      </w:ins>
      <w:r>
        <w:rPr>
          <w:webHidden/>
        </w:rPr>
        <w:fldChar w:fldCharType="separate"/>
      </w:r>
      <w:ins w:id="197" w:author="arkat" w:date="2017-10-19T09:22:00Z">
        <w:r>
          <w:rPr>
            <w:webHidden/>
          </w:rPr>
          <w:t>iv</w:t>
        </w:r>
        <w:r>
          <w:rPr>
            <w:webHidden/>
          </w:rPr>
          <w:fldChar w:fldCharType="end"/>
        </w:r>
        <w:r w:rsidRPr="00C93CDA">
          <w:rPr>
            <w:rStyle w:val="Hyperlink"/>
          </w:rPr>
          <w:fldChar w:fldCharType="end"/>
        </w:r>
      </w:ins>
    </w:p>
    <w:p w14:paraId="6B6EAB46" w14:textId="77777777" w:rsidR="002E3C08" w:rsidRDefault="002E3C08" w:rsidP="002E3C08">
      <w:pPr>
        <w:pStyle w:val="TOC1"/>
        <w:rPr>
          <w:ins w:id="198" w:author="arkat" w:date="2017-10-19T09:22:00Z"/>
          <w:rFonts w:asciiTheme="minorHAnsi" w:eastAsiaTheme="minorEastAsia" w:hAnsiTheme="minorHAnsi" w:cstheme="minorBidi"/>
          <w:sz w:val="22"/>
          <w:lang w:val="en-US"/>
        </w:rPr>
        <w:pPrChange w:id="199" w:author="arkat" w:date="2017-10-19T09:23:00Z">
          <w:pPr>
            <w:pStyle w:val="TOC1"/>
          </w:pPr>
        </w:pPrChange>
      </w:pPr>
      <w:ins w:id="200" w:author="arkat" w:date="2017-10-19T09:22:00Z">
        <w:r w:rsidRPr="00C93CDA">
          <w:rPr>
            <w:rStyle w:val="Hyperlink"/>
          </w:rPr>
          <w:fldChar w:fldCharType="begin"/>
        </w:r>
        <w:r w:rsidRPr="00C93CDA">
          <w:rPr>
            <w:rStyle w:val="Hyperlink"/>
          </w:rPr>
          <w:instrText xml:space="preserve"> </w:instrText>
        </w:r>
        <w:r>
          <w:instrText>HYPERLINK \l "_Toc496168307"</w:instrText>
        </w:r>
        <w:r w:rsidRPr="00C93CDA">
          <w:rPr>
            <w:rStyle w:val="Hyperlink"/>
          </w:rPr>
          <w:instrText xml:space="preserve"> </w:instrText>
        </w:r>
        <w:r w:rsidRPr="00C93CDA">
          <w:rPr>
            <w:rStyle w:val="Hyperlink"/>
          </w:rPr>
        </w:r>
        <w:r w:rsidRPr="00C93CDA">
          <w:rPr>
            <w:rStyle w:val="Hyperlink"/>
          </w:rPr>
          <w:fldChar w:fldCharType="separate"/>
        </w:r>
        <w:r w:rsidRPr="00C93CDA">
          <w:rPr>
            <w:rStyle w:val="Hyperlink"/>
            <w:lang w:val="en-US"/>
          </w:rPr>
          <w:t>DAFTAR TABEL</w:t>
        </w:r>
        <w:r>
          <w:rPr>
            <w:webHidden/>
          </w:rPr>
          <w:tab/>
        </w:r>
        <w:r>
          <w:rPr>
            <w:webHidden/>
          </w:rPr>
          <w:fldChar w:fldCharType="begin"/>
        </w:r>
        <w:r>
          <w:rPr>
            <w:webHidden/>
          </w:rPr>
          <w:instrText xml:space="preserve"> PAGEREF _Toc496168307 \h </w:instrText>
        </w:r>
        <w:r>
          <w:rPr>
            <w:webHidden/>
          </w:rPr>
        </w:r>
      </w:ins>
      <w:r>
        <w:rPr>
          <w:webHidden/>
        </w:rPr>
        <w:fldChar w:fldCharType="separate"/>
      </w:r>
      <w:ins w:id="201" w:author="arkat" w:date="2017-10-19T09:22:00Z">
        <w:r>
          <w:rPr>
            <w:webHidden/>
          </w:rPr>
          <w:t>v</w:t>
        </w:r>
        <w:r>
          <w:rPr>
            <w:webHidden/>
          </w:rPr>
          <w:fldChar w:fldCharType="end"/>
        </w:r>
        <w:r w:rsidRPr="00C93CDA">
          <w:rPr>
            <w:rStyle w:val="Hyperlink"/>
          </w:rPr>
          <w:fldChar w:fldCharType="end"/>
        </w:r>
      </w:ins>
    </w:p>
    <w:p w14:paraId="0FAD972A" w14:textId="77777777" w:rsidR="002E3C08" w:rsidRDefault="002E3C08" w:rsidP="002E3C08">
      <w:pPr>
        <w:pStyle w:val="TOC1"/>
        <w:rPr>
          <w:ins w:id="202" w:author="arkat" w:date="2017-10-19T09:22:00Z"/>
          <w:rFonts w:asciiTheme="minorHAnsi" w:eastAsiaTheme="minorEastAsia" w:hAnsiTheme="minorHAnsi" w:cstheme="minorBidi"/>
          <w:sz w:val="22"/>
          <w:lang w:val="en-US"/>
        </w:rPr>
        <w:pPrChange w:id="203" w:author="arkat" w:date="2017-10-19T09:23:00Z">
          <w:pPr>
            <w:pStyle w:val="TOC1"/>
          </w:pPr>
        </w:pPrChange>
      </w:pPr>
      <w:ins w:id="204" w:author="arkat" w:date="2017-10-19T09:22:00Z">
        <w:r w:rsidRPr="00C93CDA">
          <w:rPr>
            <w:rStyle w:val="Hyperlink"/>
          </w:rPr>
          <w:fldChar w:fldCharType="begin"/>
        </w:r>
        <w:r w:rsidRPr="00C93CDA">
          <w:rPr>
            <w:rStyle w:val="Hyperlink"/>
          </w:rPr>
          <w:instrText xml:space="preserve"> </w:instrText>
        </w:r>
        <w:r>
          <w:instrText>HYPERLINK \l "_Toc496168308"</w:instrText>
        </w:r>
        <w:r w:rsidRPr="00C93CDA">
          <w:rPr>
            <w:rStyle w:val="Hyperlink"/>
          </w:rPr>
          <w:instrText xml:space="preserve"> </w:instrText>
        </w:r>
        <w:r w:rsidRPr="00C93CDA">
          <w:rPr>
            <w:rStyle w:val="Hyperlink"/>
          </w:rPr>
        </w:r>
        <w:r w:rsidRPr="00C93CDA">
          <w:rPr>
            <w:rStyle w:val="Hyperlink"/>
          </w:rPr>
          <w:fldChar w:fldCharType="separate"/>
        </w:r>
        <w:r w:rsidRPr="00C93CDA">
          <w:rPr>
            <w:rStyle w:val="Hyperlink"/>
          </w:rPr>
          <w:t>BAB 1</w:t>
        </w:r>
        <w:r w:rsidRPr="00C93CDA">
          <w:rPr>
            <w:rStyle w:val="Hyperlink"/>
            <w:lang w:val="en-US"/>
          </w:rPr>
          <w:t xml:space="preserve"> PENDAHULUAN</w:t>
        </w:r>
        <w:r>
          <w:rPr>
            <w:webHidden/>
          </w:rPr>
          <w:tab/>
        </w:r>
        <w:r>
          <w:rPr>
            <w:webHidden/>
          </w:rPr>
          <w:fldChar w:fldCharType="begin"/>
        </w:r>
        <w:r>
          <w:rPr>
            <w:webHidden/>
          </w:rPr>
          <w:instrText xml:space="preserve"> PAGEREF _Toc496168308 \h </w:instrText>
        </w:r>
        <w:r>
          <w:rPr>
            <w:webHidden/>
          </w:rPr>
        </w:r>
      </w:ins>
      <w:r>
        <w:rPr>
          <w:webHidden/>
        </w:rPr>
        <w:fldChar w:fldCharType="separate"/>
      </w:r>
      <w:ins w:id="205" w:author="arkat" w:date="2017-10-19T09:22:00Z">
        <w:r>
          <w:rPr>
            <w:webHidden/>
          </w:rPr>
          <w:t>1</w:t>
        </w:r>
        <w:r>
          <w:rPr>
            <w:webHidden/>
          </w:rPr>
          <w:fldChar w:fldCharType="end"/>
        </w:r>
        <w:r w:rsidRPr="00C93CDA">
          <w:rPr>
            <w:rStyle w:val="Hyperlink"/>
          </w:rPr>
          <w:fldChar w:fldCharType="end"/>
        </w:r>
      </w:ins>
    </w:p>
    <w:p w14:paraId="118CEE1E" w14:textId="77777777" w:rsidR="002E3C08" w:rsidRDefault="002E3C08">
      <w:pPr>
        <w:pStyle w:val="TOC2"/>
        <w:rPr>
          <w:ins w:id="206" w:author="arkat" w:date="2017-10-19T09:22:00Z"/>
          <w:rFonts w:asciiTheme="minorHAnsi" w:eastAsiaTheme="minorEastAsia" w:hAnsiTheme="minorHAnsi" w:cstheme="minorBidi"/>
          <w:noProof/>
          <w:sz w:val="22"/>
          <w:lang w:val="en-US"/>
        </w:rPr>
      </w:pPr>
      <w:ins w:id="207"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"_Toc496168309"</w:instrText>
        </w:r>
        <w:r w:rsidRPr="00C93CDA">
          <w:rPr>
            <w:rStyle w:val="Hyperlink"/>
            <w:noProof/>
          </w:rPr>
          <w:instrText xml:space="preserve"> </w:instrText>
        </w:r>
        <w:r w:rsidRPr="00C93CDA">
          <w:rPr>
            <w:rStyle w:val="Hyperlink"/>
            <w:noProof/>
          </w:rPr>
        </w:r>
        <w:r w:rsidRPr="00C93CDA">
          <w:rPr>
            <w:rStyle w:val="Hyperlink"/>
            <w:noProof/>
          </w:rPr>
          <w:fldChar w:fldCharType="separate"/>
        </w:r>
        <w:r w:rsidRPr="00C93CDA">
          <w:rPr>
            <w:rStyle w:val="Hyperlink"/>
            <w:noProof/>
          </w:rPr>
          <w:t>1.1 Latar belakang</w:t>
        </w:r>
        <w:r>
          <w:rPr>
            <w:noProof/>
            <w:webHidden/>
          </w:rPr>
          <w:tab/>
        </w:r>
        <w:r>
          <w:rPr>
            <w:noProof/>
            <w:webHidden/>
          </w:rPr>
          <w:fldChar w:fldCharType="begin"/>
        </w:r>
        <w:r>
          <w:rPr>
            <w:noProof/>
            <w:webHidden/>
          </w:rPr>
          <w:instrText xml:space="preserve"> PAGEREF _Toc496168309 \h </w:instrText>
        </w:r>
        <w:r>
          <w:rPr>
            <w:noProof/>
            <w:webHidden/>
          </w:rPr>
        </w:r>
      </w:ins>
      <w:r>
        <w:rPr>
          <w:noProof/>
          <w:webHidden/>
        </w:rPr>
        <w:fldChar w:fldCharType="separate"/>
      </w:r>
      <w:ins w:id="208" w:author="arkat" w:date="2017-10-19T09:22:00Z">
        <w:r>
          <w:rPr>
            <w:noProof/>
            <w:webHidden/>
          </w:rPr>
          <w:t>1</w:t>
        </w:r>
        <w:r>
          <w:rPr>
            <w:noProof/>
            <w:webHidden/>
          </w:rPr>
          <w:fldChar w:fldCharType="end"/>
        </w:r>
        <w:r w:rsidRPr="00C93CDA">
          <w:rPr>
            <w:rStyle w:val="Hyperlink"/>
            <w:noProof/>
          </w:rPr>
          <w:fldChar w:fldCharType="end"/>
        </w:r>
      </w:ins>
    </w:p>
    <w:p w14:paraId="6697AFCA" w14:textId="77777777" w:rsidR="002E3C08" w:rsidRDefault="002E3C08">
      <w:pPr>
        <w:pStyle w:val="TOC2"/>
        <w:rPr>
          <w:ins w:id="209" w:author="arkat" w:date="2017-10-19T09:22:00Z"/>
          <w:rFonts w:asciiTheme="minorHAnsi" w:eastAsiaTheme="minorEastAsia" w:hAnsiTheme="minorHAnsi" w:cstheme="minorBidi"/>
          <w:noProof/>
          <w:sz w:val="22"/>
          <w:lang w:val="en-US"/>
        </w:rPr>
      </w:pPr>
      <w:ins w:id="210"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"_Toc496168317"</w:instrText>
        </w:r>
        <w:r w:rsidRPr="00C93CDA">
          <w:rPr>
            <w:rStyle w:val="Hyperlink"/>
            <w:noProof/>
          </w:rPr>
          <w:instrText xml:space="preserve"> </w:instrText>
        </w:r>
        <w:r w:rsidRPr="00C93CDA">
          <w:rPr>
            <w:rStyle w:val="Hyperlink"/>
            <w:noProof/>
          </w:rPr>
        </w:r>
        <w:r w:rsidRPr="00C93CDA">
          <w:rPr>
            <w:rStyle w:val="Hyperlink"/>
            <w:noProof/>
          </w:rPr>
          <w:fldChar w:fldCharType="separate"/>
        </w:r>
        <w:r w:rsidRPr="00C93CDA">
          <w:rPr>
            <w:rStyle w:val="Hyperlink"/>
            <w:noProof/>
          </w:rPr>
          <w:t>1.2</w:t>
        </w:r>
        <w:r w:rsidRPr="00C93CDA">
          <w:rPr>
            <w:rStyle w:val="Hyperlink"/>
            <w:noProof/>
            <w:lang w:val="en-US"/>
          </w:rPr>
          <w:t xml:space="preserve"> Rumusan Masalah</w:t>
        </w:r>
        <w:r>
          <w:rPr>
            <w:noProof/>
            <w:webHidden/>
          </w:rPr>
          <w:tab/>
        </w:r>
        <w:r>
          <w:rPr>
            <w:noProof/>
            <w:webHidden/>
          </w:rPr>
          <w:fldChar w:fldCharType="begin"/>
        </w:r>
        <w:r>
          <w:rPr>
            <w:noProof/>
            <w:webHidden/>
          </w:rPr>
          <w:instrText xml:space="preserve"> PAGEREF _Toc496168317 \h </w:instrText>
        </w:r>
        <w:r>
          <w:rPr>
            <w:noProof/>
            <w:webHidden/>
          </w:rPr>
        </w:r>
      </w:ins>
      <w:r>
        <w:rPr>
          <w:noProof/>
          <w:webHidden/>
        </w:rPr>
        <w:fldChar w:fldCharType="separate"/>
      </w:r>
      <w:ins w:id="211" w:author="arkat" w:date="2017-10-19T09:22:00Z">
        <w:r>
          <w:rPr>
            <w:noProof/>
            <w:webHidden/>
          </w:rPr>
          <w:t>3</w:t>
        </w:r>
        <w:r>
          <w:rPr>
            <w:noProof/>
            <w:webHidden/>
          </w:rPr>
          <w:fldChar w:fldCharType="end"/>
        </w:r>
        <w:r w:rsidRPr="00C93CDA">
          <w:rPr>
            <w:rStyle w:val="Hyperlink"/>
            <w:noProof/>
          </w:rPr>
          <w:fldChar w:fldCharType="end"/>
        </w:r>
      </w:ins>
    </w:p>
    <w:p w14:paraId="643FCFBE" w14:textId="77777777" w:rsidR="002E3C08" w:rsidRDefault="002E3C08">
      <w:pPr>
        <w:pStyle w:val="TOC2"/>
        <w:rPr>
          <w:ins w:id="212" w:author="arkat" w:date="2017-10-19T09:22:00Z"/>
          <w:rFonts w:asciiTheme="minorHAnsi" w:eastAsiaTheme="minorEastAsia" w:hAnsiTheme="minorHAnsi" w:cstheme="minorBidi"/>
          <w:noProof/>
          <w:sz w:val="22"/>
          <w:lang w:val="en-US"/>
        </w:rPr>
      </w:pPr>
      <w:ins w:id="213"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"_Toc496168318"</w:instrText>
        </w:r>
        <w:r w:rsidRPr="00C93CDA">
          <w:rPr>
            <w:rStyle w:val="Hyperlink"/>
            <w:noProof/>
          </w:rPr>
          <w:instrText xml:space="preserve"> </w:instrText>
        </w:r>
        <w:r w:rsidRPr="00C93CDA">
          <w:rPr>
            <w:rStyle w:val="Hyperlink"/>
            <w:noProof/>
          </w:rPr>
        </w:r>
        <w:r w:rsidRPr="00C93CDA">
          <w:rPr>
            <w:rStyle w:val="Hyperlink"/>
            <w:noProof/>
          </w:rPr>
          <w:fldChar w:fldCharType="separate"/>
        </w:r>
        <w:r w:rsidRPr="00C93CDA">
          <w:rPr>
            <w:rStyle w:val="Hyperlink"/>
            <w:noProof/>
          </w:rPr>
          <w:t>1.3 Tujuan</w:t>
        </w:r>
        <w:r>
          <w:rPr>
            <w:noProof/>
            <w:webHidden/>
          </w:rPr>
          <w:tab/>
        </w:r>
        <w:r>
          <w:rPr>
            <w:noProof/>
            <w:webHidden/>
          </w:rPr>
          <w:fldChar w:fldCharType="begin"/>
        </w:r>
        <w:r>
          <w:rPr>
            <w:noProof/>
            <w:webHidden/>
          </w:rPr>
          <w:instrText xml:space="preserve"> PAGEREF _Toc496168318 \h </w:instrText>
        </w:r>
        <w:r>
          <w:rPr>
            <w:noProof/>
            <w:webHidden/>
          </w:rPr>
        </w:r>
      </w:ins>
      <w:r>
        <w:rPr>
          <w:noProof/>
          <w:webHidden/>
        </w:rPr>
        <w:fldChar w:fldCharType="separate"/>
      </w:r>
      <w:ins w:id="214" w:author="arkat" w:date="2017-10-19T09:22:00Z">
        <w:r>
          <w:rPr>
            <w:noProof/>
            <w:webHidden/>
          </w:rPr>
          <w:t>3</w:t>
        </w:r>
        <w:r>
          <w:rPr>
            <w:noProof/>
            <w:webHidden/>
          </w:rPr>
          <w:fldChar w:fldCharType="end"/>
        </w:r>
        <w:r w:rsidRPr="00C93CDA">
          <w:rPr>
            <w:rStyle w:val="Hyperlink"/>
            <w:noProof/>
          </w:rPr>
          <w:fldChar w:fldCharType="end"/>
        </w:r>
      </w:ins>
    </w:p>
    <w:p w14:paraId="7F11936C" w14:textId="77777777" w:rsidR="002E3C08" w:rsidRDefault="002E3C08">
      <w:pPr>
        <w:pStyle w:val="TOC2"/>
        <w:rPr>
          <w:ins w:id="215" w:author="arkat" w:date="2017-10-19T09:22:00Z"/>
          <w:rFonts w:asciiTheme="minorHAnsi" w:eastAsiaTheme="minorEastAsia" w:hAnsiTheme="minorHAnsi" w:cstheme="minorBidi"/>
          <w:noProof/>
          <w:sz w:val="22"/>
          <w:lang w:val="en-US"/>
        </w:rPr>
      </w:pPr>
      <w:ins w:id="216"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"_Toc496168319"</w:instrText>
        </w:r>
        <w:r w:rsidRPr="00C93CDA">
          <w:rPr>
            <w:rStyle w:val="Hyperlink"/>
            <w:noProof/>
          </w:rPr>
          <w:instrText xml:space="preserve"> </w:instrText>
        </w:r>
        <w:r w:rsidRPr="00C93CDA">
          <w:rPr>
            <w:rStyle w:val="Hyperlink"/>
            <w:noProof/>
          </w:rPr>
        </w:r>
        <w:r w:rsidRPr="00C93CDA">
          <w:rPr>
            <w:rStyle w:val="Hyperlink"/>
            <w:noProof/>
          </w:rPr>
          <w:fldChar w:fldCharType="separate"/>
        </w:r>
        <w:r w:rsidRPr="00C93CDA">
          <w:rPr>
            <w:rStyle w:val="Hyperlink"/>
            <w:noProof/>
          </w:rPr>
          <w:t>1.4 Manfaat</w:t>
        </w:r>
        <w:r>
          <w:rPr>
            <w:noProof/>
            <w:webHidden/>
          </w:rPr>
          <w:tab/>
        </w:r>
        <w:r>
          <w:rPr>
            <w:noProof/>
            <w:webHidden/>
          </w:rPr>
          <w:fldChar w:fldCharType="begin"/>
        </w:r>
        <w:r>
          <w:rPr>
            <w:noProof/>
            <w:webHidden/>
          </w:rPr>
          <w:instrText xml:space="preserve"> PAGEREF _Toc496168319 \h </w:instrText>
        </w:r>
        <w:r>
          <w:rPr>
            <w:noProof/>
            <w:webHidden/>
          </w:rPr>
        </w:r>
      </w:ins>
      <w:r>
        <w:rPr>
          <w:noProof/>
          <w:webHidden/>
        </w:rPr>
        <w:fldChar w:fldCharType="separate"/>
      </w:r>
      <w:ins w:id="217" w:author="arkat" w:date="2017-10-19T09:22:00Z">
        <w:r>
          <w:rPr>
            <w:noProof/>
            <w:webHidden/>
          </w:rPr>
          <w:t>3</w:t>
        </w:r>
        <w:r>
          <w:rPr>
            <w:noProof/>
            <w:webHidden/>
          </w:rPr>
          <w:fldChar w:fldCharType="end"/>
        </w:r>
        <w:r w:rsidRPr="00C93CDA">
          <w:rPr>
            <w:rStyle w:val="Hyperlink"/>
            <w:noProof/>
          </w:rPr>
          <w:fldChar w:fldCharType="end"/>
        </w:r>
      </w:ins>
    </w:p>
    <w:p w14:paraId="6051898C" w14:textId="77777777" w:rsidR="002E3C08" w:rsidRDefault="002E3C08">
      <w:pPr>
        <w:pStyle w:val="TOC2"/>
        <w:rPr>
          <w:ins w:id="218" w:author="arkat" w:date="2017-10-19T09:22:00Z"/>
          <w:rFonts w:asciiTheme="minorHAnsi" w:eastAsiaTheme="minorEastAsia" w:hAnsiTheme="minorHAnsi" w:cstheme="minorBidi"/>
          <w:noProof/>
          <w:sz w:val="22"/>
          <w:lang w:val="en-US"/>
        </w:rPr>
      </w:pPr>
      <w:ins w:id="219"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"_Toc496168320"</w:instrText>
        </w:r>
        <w:r w:rsidRPr="00C93CDA">
          <w:rPr>
            <w:rStyle w:val="Hyperlink"/>
            <w:noProof/>
          </w:rPr>
          <w:instrText xml:space="preserve"> </w:instrText>
        </w:r>
        <w:r w:rsidRPr="00C93CDA">
          <w:rPr>
            <w:rStyle w:val="Hyperlink"/>
            <w:noProof/>
          </w:rPr>
        </w:r>
        <w:r w:rsidRPr="00C93CDA">
          <w:rPr>
            <w:rStyle w:val="Hyperlink"/>
            <w:noProof/>
          </w:rPr>
          <w:fldChar w:fldCharType="separate"/>
        </w:r>
        <w:r w:rsidRPr="00C93CDA">
          <w:rPr>
            <w:rStyle w:val="Hyperlink"/>
            <w:noProof/>
            <w:lang w:val="en-US"/>
          </w:rPr>
          <w:t>1.5 Batasan Masalah</w:t>
        </w:r>
        <w:r>
          <w:rPr>
            <w:noProof/>
            <w:webHidden/>
          </w:rPr>
          <w:tab/>
        </w:r>
        <w:r>
          <w:rPr>
            <w:noProof/>
            <w:webHidden/>
          </w:rPr>
          <w:fldChar w:fldCharType="begin"/>
        </w:r>
        <w:r>
          <w:rPr>
            <w:noProof/>
            <w:webHidden/>
          </w:rPr>
          <w:instrText xml:space="preserve"> PAGEREF _Toc496168320 \h </w:instrText>
        </w:r>
        <w:r>
          <w:rPr>
            <w:noProof/>
            <w:webHidden/>
          </w:rPr>
        </w:r>
      </w:ins>
      <w:r>
        <w:rPr>
          <w:noProof/>
          <w:webHidden/>
        </w:rPr>
        <w:fldChar w:fldCharType="separate"/>
      </w:r>
      <w:ins w:id="220" w:author="arkat" w:date="2017-10-19T09:22:00Z">
        <w:r>
          <w:rPr>
            <w:noProof/>
            <w:webHidden/>
          </w:rPr>
          <w:t>4</w:t>
        </w:r>
        <w:r>
          <w:rPr>
            <w:noProof/>
            <w:webHidden/>
          </w:rPr>
          <w:fldChar w:fldCharType="end"/>
        </w:r>
        <w:r w:rsidRPr="00C93CDA">
          <w:rPr>
            <w:rStyle w:val="Hyperlink"/>
            <w:noProof/>
          </w:rPr>
          <w:fldChar w:fldCharType="end"/>
        </w:r>
      </w:ins>
    </w:p>
    <w:p w14:paraId="3316AEAE" w14:textId="77777777" w:rsidR="002E3C08" w:rsidRDefault="002E3C08">
      <w:pPr>
        <w:pStyle w:val="TOC2"/>
        <w:rPr>
          <w:ins w:id="221" w:author="arkat" w:date="2017-10-19T09:22:00Z"/>
          <w:rFonts w:asciiTheme="minorHAnsi" w:eastAsiaTheme="minorEastAsia" w:hAnsiTheme="minorHAnsi" w:cstheme="minorBidi"/>
          <w:noProof/>
          <w:sz w:val="22"/>
          <w:lang w:val="en-US"/>
        </w:rPr>
      </w:pPr>
      <w:ins w:id="222"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"_Toc496168321"</w:instrText>
        </w:r>
        <w:r w:rsidRPr="00C93CDA">
          <w:rPr>
            <w:rStyle w:val="Hyperlink"/>
            <w:noProof/>
          </w:rPr>
          <w:instrText xml:space="preserve"> </w:instrText>
        </w:r>
        <w:r w:rsidRPr="00C93CDA">
          <w:rPr>
            <w:rStyle w:val="Hyperlink"/>
            <w:noProof/>
          </w:rPr>
        </w:r>
        <w:r w:rsidRPr="00C93CDA">
          <w:rPr>
            <w:rStyle w:val="Hyperlink"/>
            <w:noProof/>
          </w:rPr>
          <w:fldChar w:fldCharType="separate"/>
        </w:r>
        <w:r w:rsidRPr="00C93CDA">
          <w:rPr>
            <w:rStyle w:val="Hyperlink"/>
            <w:noProof/>
            <w:lang w:val="en-US"/>
          </w:rPr>
          <w:t>1.6 Sistematika Pembahasan</w:t>
        </w:r>
        <w:r>
          <w:rPr>
            <w:noProof/>
            <w:webHidden/>
          </w:rPr>
          <w:tab/>
        </w:r>
        <w:r>
          <w:rPr>
            <w:noProof/>
            <w:webHidden/>
          </w:rPr>
          <w:fldChar w:fldCharType="begin"/>
        </w:r>
        <w:r>
          <w:rPr>
            <w:noProof/>
            <w:webHidden/>
          </w:rPr>
          <w:instrText xml:space="preserve"> PAGEREF _Toc496168321 \h </w:instrText>
        </w:r>
        <w:r>
          <w:rPr>
            <w:noProof/>
            <w:webHidden/>
          </w:rPr>
        </w:r>
      </w:ins>
      <w:r>
        <w:rPr>
          <w:noProof/>
          <w:webHidden/>
        </w:rPr>
        <w:fldChar w:fldCharType="separate"/>
      </w:r>
      <w:ins w:id="223" w:author="arkat" w:date="2017-10-19T09:22:00Z">
        <w:r>
          <w:rPr>
            <w:noProof/>
            <w:webHidden/>
          </w:rPr>
          <w:t>4</w:t>
        </w:r>
        <w:r>
          <w:rPr>
            <w:noProof/>
            <w:webHidden/>
          </w:rPr>
          <w:fldChar w:fldCharType="end"/>
        </w:r>
        <w:r w:rsidRPr="00C93CDA">
          <w:rPr>
            <w:rStyle w:val="Hyperlink"/>
            <w:noProof/>
          </w:rPr>
          <w:fldChar w:fldCharType="end"/>
        </w:r>
      </w:ins>
    </w:p>
    <w:p w14:paraId="0838157E" w14:textId="77777777" w:rsidR="002E3C08" w:rsidRDefault="002E3C08" w:rsidP="002E3C08">
      <w:pPr>
        <w:pStyle w:val="TOC1"/>
        <w:rPr>
          <w:ins w:id="224" w:author="arkat" w:date="2017-10-19T09:22:00Z"/>
          <w:rFonts w:asciiTheme="minorHAnsi" w:eastAsiaTheme="minorEastAsia" w:hAnsiTheme="minorHAnsi" w:cstheme="minorBidi"/>
          <w:sz w:val="22"/>
          <w:lang w:val="en-US"/>
        </w:rPr>
        <w:pPrChange w:id="225" w:author="arkat" w:date="2017-10-19T09:23:00Z">
          <w:pPr>
            <w:pStyle w:val="TOC1"/>
          </w:pPr>
        </w:pPrChange>
      </w:pPr>
      <w:ins w:id="226" w:author="arkat" w:date="2017-10-19T09:22:00Z">
        <w:r w:rsidRPr="00C93CDA">
          <w:rPr>
            <w:rStyle w:val="Hyperlink"/>
          </w:rPr>
          <w:fldChar w:fldCharType="begin"/>
        </w:r>
        <w:r w:rsidRPr="00C93CDA">
          <w:rPr>
            <w:rStyle w:val="Hyperlink"/>
          </w:rPr>
          <w:instrText xml:space="preserve"> </w:instrText>
        </w:r>
        <w:r>
          <w:instrText>HYPERLINK \l "_Toc496168322"</w:instrText>
        </w:r>
        <w:r w:rsidRPr="00C93CDA">
          <w:rPr>
            <w:rStyle w:val="Hyperlink"/>
          </w:rPr>
          <w:instrText xml:space="preserve"> </w:instrText>
        </w:r>
        <w:r w:rsidRPr="00C93CDA">
          <w:rPr>
            <w:rStyle w:val="Hyperlink"/>
          </w:rPr>
        </w:r>
        <w:r w:rsidRPr="00C93CDA">
          <w:rPr>
            <w:rStyle w:val="Hyperlink"/>
          </w:rPr>
          <w:fldChar w:fldCharType="separate"/>
        </w:r>
        <w:r w:rsidRPr="00C93CDA">
          <w:rPr>
            <w:rStyle w:val="Hyperlink"/>
            <w:lang w:val="en-US"/>
          </w:rPr>
          <w:t>BAB 2 LANDASAN KEPUSTAKAAN</w:t>
        </w:r>
        <w:r>
          <w:rPr>
            <w:webHidden/>
          </w:rPr>
          <w:tab/>
        </w:r>
        <w:r>
          <w:rPr>
            <w:webHidden/>
          </w:rPr>
          <w:fldChar w:fldCharType="begin"/>
        </w:r>
        <w:r>
          <w:rPr>
            <w:webHidden/>
          </w:rPr>
          <w:instrText xml:space="preserve"> PAGEREF _Toc496168322 \h </w:instrText>
        </w:r>
        <w:r>
          <w:rPr>
            <w:webHidden/>
          </w:rPr>
        </w:r>
      </w:ins>
      <w:r>
        <w:rPr>
          <w:webHidden/>
        </w:rPr>
        <w:fldChar w:fldCharType="separate"/>
      </w:r>
      <w:ins w:id="227" w:author="arkat" w:date="2017-10-19T09:22:00Z">
        <w:r>
          <w:rPr>
            <w:webHidden/>
          </w:rPr>
          <w:t>5</w:t>
        </w:r>
        <w:r>
          <w:rPr>
            <w:webHidden/>
          </w:rPr>
          <w:fldChar w:fldCharType="end"/>
        </w:r>
        <w:r w:rsidRPr="00C93CDA">
          <w:rPr>
            <w:rStyle w:val="Hyperlink"/>
          </w:rPr>
          <w:fldChar w:fldCharType="end"/>
        </w:r>
      </w:ins>
    </w:p>
    <w:p w14:paraId="6A9D32CD" w14:textId="77777777" w:rsidR="002E3C08" w:rsidRDefault="002E3C08">
      <w:pPr>
        <w:pStyle w:val="TOC2"/>
        <w:rPr>
          <w:ins w:id="228" w:author="arkat" w:date="2017-10-19T09:22:00Z"/>
          <w:rFonts w:asciiTheme="minorHAnsi" w:eastAsiaTheme="minorEastAsia" w:hAnsiTheme="minorHAnsi" w:cstheme="minorBidi"/>
          <w:noProof/>
          <w:sz w:val="22"/>
          <w:lang w:val="en-US"/>
        </w:rPr>
      </w:pPr>
      <w:ins w:id="229"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"_Toc496168323"</w:instrText>
        </w:r>
        <w:r w:rsidRPr="00C93CDA">
          <w:rPr>
            <w:rStyle w:val="Hyperlink"/>
            <w:noProof/>
          </w:rPr>
          <w:instrText xml:space="preserve"> </w:instrText>
        </w:r>
        <w:r w:rsidRPr="00C93CDA">
          <w:rPr>
            <w:rStyle w:val="Hyperlink"/>
            <w:noProof/>
          </w:rPr>
        </w:r>
        <w:r w:rsidRPr="00C93CDA">
          <w:rPr>
            <w:rStyle w:val="Hyperlink"/>
            <w:noProof/>
          </w:rPr>
          <w:fldChar w:fldCharType="separate"/>
        </w:r>
        <w:r w:rsidRPr="00C93CDA">
          <w:rPr>
            <w:rStyle w:val="Hyperlink"/>
            <w:noProof/>
            <w:lang w:val="en-US"/>
          </w:rPr>
          <w:t>2.1 Penelitian Terkait</w:t>
        </w:r>
        <w:r>
          <w:rPr>
            <w:noProof/>
            <w:webHidden/>
          </w:rPr>
          <w:tab/>
        </w:r>
        <w:r>
          <w:rPr>
            <w:noProof/>
            <w:webHidden/>
          </w:rPr>
          <w:fldChar w:fldCharType="begin"/>
        </w:r>
        <w:r>
          <w:rPr>
            <w:noProof/>
            <w:webHidden/>
          </w:rPr>
          <w:instrText xml:space="preserve"> PAGEREF _Toc496168323 \h </w:instrText>
        </w:r>
        <w:r>
          <w:rPr>
            <w:noProof/>
            <w:webHidden/>
          </w:rPr>
        </w:r>
      </w:ins>
      <w:r>
        <w:rPr>
          <w:noProof/>
          <w:webHidden/>
        </w:rPr>
        <w:fldChar w:fldCharType="separate"/>
      </w:r>
      <w:ins w:id="230" w:author="arkat" w:date="2017-10-19T09:22:00Z">
        <w:r>
          <w:rPr>
            <w:noProof/>
            <w:webHidden/>
          </w:rPr>
          <w:t>5</w:t>
        </w:r>
        <w:r>
          <w:rPr>
            <w:noProof/>
            <w:webHidden/>
          </w:rPr>
          <w:fldChar w:fldCharType="end"/>
        </w:r>
        <w:r w:rsidRPr="00C93CDA">
          <w:rPr>
            <w:rStyle w:val="Hyperlink"/>
            <w:noProof/>
          </w:rPr>
          <w:fldChar w:fldCharType="end"/>
        </w:r>
      </w:ins>
    </w:p>
    <w:p w14:paraId="2BB2CCDF" w14:textId="77777777" w:rsidR="002E3C08" w:rsidRDefault="002E3C08">
      <w:pPr>
        <w:pStyle w:val="TOC2"/>
        <w:rPr>
          <w:ins w:id="231" w:author="arkat" w:date="2017-10-19T09:22:00Z"/>
          <w:rFonts w:asciiTheme="minorHAnsi" w:eastAsiaTheme="minorEastAsia" w:hAnsiTheme="minorHAnsi" w:cstheme="minorBidi"/>
          <w:noProof/>
          <w:sz w:val="22"/>
          <w:lang w:val="en-US"/>
        </w:rPr>
      </w:pPr>
      <w:ins w:id="232"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"_Toc496168324"</w:instrText>
        </w:r>
        <w:r w:rsidRPr="00C93CDA">
          <w:rPr>
            <w:rStyle w:val="Hyperlink"/>
            <w:noProof/>
          </w:rPr>
          <w:instrText xml:space="preserve"> </w:instrText>
        </w:r>
        <w:r w:rsidRPr="00C93CDA">
          <w:rPr>
            <w:rStyle w:val="Hyperlink"/>
            <w:noProof/>
          </w:rPr>
        </w:r>
        <w:r w:rsidRPr="00C93CDA">
          <w:rPr>
            <w:rStyle w:val="Hyperlink"/>
            <w:noProof/>
          </w:rPr>
          <w:fldChar w:fldCharType="separate"/>
        </w:r>
        <w:r w:rsidRPr="00C93CDA">
          <w:rPr>
            <w:rStyle w:val="Hyperlink"/>
            <w:noProof/>
            <w:lang w:val="en-US"/>
          </w:rPr>
          <w:t>2.2 Dasar Teori</w:t>
        </w:r>
        <w:r>
          <w:rPr>
            <w:noProof/>
            <w:webHidden/>
          </w:rPr>
          <w:tab/>
        </w:r>
        <w:r>
          <w:rPr>
            <w:noProof/>
            <w:webHidden/>
          </w:rPr>
          <w:fldChar w:fldCharType="begin"/>
        </w:r>
        <w:r>
          <w:rPr>
            <w:noProof/>
            <w:webHidden/>
          </w:rPr>
          <w:instrText xml:space="preserve"> PAGEREF _Toc496168324 \h </w:instrText>
        </w:r>
        <w:r>
          <w:rPr>
            <w:noProof/>
            <w:webHidden/>
          </w:rPr>
        </w:r>
      </w:ins>
      <w:r>
        <w:rPr>
          <w:noProof/>
          <w:webHidden/>
        </w:rPr>
        <w:fldChar w:fldCharType="separate"/>
      </w:r>
      <w:ins w:id="233" w:author="arkat" w:date="2017-10-19T09:22:00Z">
        <w:r>
          <w:rPr>
            <w:noProof/>
            <w:webHidden/>
          </w:rPr>
          <w:t>1</w:t>
        </w:r>
        <w:r>
          <w:rPr>
            <w:noProof/>
            <w:webHidden/>
          </w:rPr>
          <w:fldChar w:fldCharType="end"/>
        </w:r>
        <w:r w:rsidRPr="00C93CDA">
          <w:rPr>
            <w:rStyle w:val="Hyperlink"/>
            <w:noProof/>
          </w:rPr>
          <w:fldChar w:fldCharType="end"/>
        </w:r>
      </w:ins>
    </w:p>
    <w:p w14:paraId="056A5E28" w14:textId="77777777" w:rsidR="002E3C08" w:rsidRDefault="002E3C08">
      <w:pPr>
        <w:pStyle w:val="TOC3"/>
        <w:rPr>
          <w:ins w:id="234" w:author="arkat" w:date="2017-10-19T09:22:00Z"/>
          <w:rFonts w:asciiTheme="minorHAnsi" w:eastAsiaTheme="minorEastAsia" w:hAnsiTheme="minorHAnsi" w:cstheme="minorBidi"/>
          <w:noProof/>
          <w:sz w:val="22"/>
          <w:lang w:val="en-US"/>
        </w:rPr>
      </w:pPr>
      <w:ins w:id="235"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"_Toc496168325"</w:instrText>
        </w:r>
        <w:r w:rsidRPr="00C93CDA">
          <w:rPr>
            <w:rStyle w:val="Hyperlink"/>
            <w:noProof/>
          </w:rPr>
          <w:instrText xml:space="preserve"> </w:instrText>
        </w:r>
        <w:r w:rsidRPr="00C93CDA">
          <w:rPr>
            <w:rStyle w:val="Hyperlink"/>
            <w:noProof/>
          </w:rPr>
        </w:r>
        <w:r w:rsidRPr="00C93CDA">
          <w:rPr>
            <w:rStyle w:val="Hyperlink"/>
            <w:noProof/>
          </w:rPr>
          <w:fldChar w:fldCharType="separate"/>
        </w:r>
        <w:r w:rsidRPr="00C93CDA">
          <w:rPr>
            <w:rStyle w:val="Hyperlink"/>
            <w:rFonts w:asciiTheme="majorHAnsi" w:hAnsiTheme="majorHAnsi" w:cstheme="majorHAnsi"/>
            <w:noProof/>
            <w:lang w:val="en-US"/>
          </w:rPr>
          <w:t>2.2.1</w:t>
        </w:r>
        <w:r w:rsidRPr="00C93CDA">
          <w:rPr>
            <w:rStyle w:val="Hyperlink"/>
            <w:noProof/>
            <w:lang w:val="en-US"/>
          </w:rPr>
          <w:t xml:space="preserve"> Proses Bisnis</w:t>
        </w:r>
        <w:r>
          <w:rPr>
            <w:noProof/>
            <w:webHidden/>
          </w:rPr>
          <w:tab/>
        </w:r>
        <w:r>
          <w:rPr>
            <w:noProof/>
            <w:webHidden/>
          </w:rPr>
          <w:fldChar w:fldCharType="begin"/>
        </w:r>
        <w:r>
          <w:rPr>
            <w:noProof/>
            <w:webHidden/>
          </w:rPr>
          <w:instrText xml:space="preserve"> PAGEREF _Toc496168325 \h </w:instrText>
        </w:r>
        <w:r>
          <w:rPr>
            <w:noProof/>
            <w:webHidden/>
          </w:rPr>
        </w:r>
      </w:ins>
      <w:r>
        <w:rPr>
          <w:noProof/>
          <w:webHidden/>
        </w:rPr>
        <w:fldChar w:fldCharType="separate"/>
      </w:r>
      <w:ins w:id="236" w:author="arkat" w:date="2017-10-19T09:22:00Z">
        <w:r>
          <w:rPr>
            <w:noProof/>
            <w:webHidden/>
          </w:rPr>
          <w:t>1</w:t>
        </w:r>
        <w:r>
          <w:rPr>
            <w:noProof/>
            <w:webHidden/>
          </w:rPr>
          <w:fldChar w:fldCharType="end"/>
        </w:r>
        <w:r w:rsidRPr="00C93CDA">
          <w:rPr>
            <w:rStyle w:val="Hyperlink"/>
            <w:noProof/>
          </w:rPr>
          <w:fldChar w:fldCharType="end"/>
        </w:r>
      </w:ins>
    </w:p>
    <w:p w14:paraId="5CAAE185" w14:textId="77777777" w:rsidR="002E3C08" w:rsidRDefault="002E3C08">
      <w:pPr>
        <w:pStyle w:val="TOC3"/>
        <w:rPr>
          <w:ins w:id="237" w:author="arkat" w:date="2017-10-19T09:22:00Z"/>
          <w:rFonts w:asciiTheme="minorHAnsi" w:eastAsiaTheme="minorEastAsia" w:hAnsiTheme="minorHAnsi" w:cstheme="minorBidi"/>
          <w:noProof/>
          <w:sz w:val="22"/>
          <w:lang w:val="en-US"/>
        </w:rPr>
      </w:pPr>
      <w:ins w:id="238"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"_Toc496168326"</w:instrText>
        </w:r>
        <w:r w:rsidRPr="00C93CDA">
          <w:rPr>
            <w:rStyle w:val="Hyperlink"/>
            <w:noProof/>
          </w:rPr>
          <w:instrText xml:space="preserve"> </w:instrText>
        </w:r>
        <w:r w:rsidRPr="00C93CDA">
          <w:rPr>
            <w:rStyle w:val="Hyperlink"/>
            <w:noProof/>
          </w:rPr>
        </w:r>
        <w:r w:rsidRPr="00C93CDA">
          <w:rPr>
            <w:rStyle w:val="Hyperlink"/>
            <w:noProof/>
          </w:rPr>
          <w:fldChar w:fldCharType="separate"/>
        </w:r>
        <w:r w:rsidRPr="00C93CDA">
          <w:rPr>
            <w:rStyle w:val="Hyperlink"/>
            <w:rFonts w:asciiTheme="majorHAnsi" w:hAnsiTheme="majorHAnsi" w:cstheme="majorHAnsi"/>
            <w:noProof/>
            <w:lang w:val="en-US"/>
          </w:rPr>
          <w:t>2.2.2</w:t>
        </w:r>
        <w:r w:rsidRPr="00C93CDA">
          <w:rPr>
            <w:rStyle w:val="Hyperlink"/>
            <w:noProof/>
            <w:lang w:val="en-US"/>
          </w:rPr>
          <w:t xml:space="preserve"> Manajemen Proses Bisnis</w:t>
        </w:r>
        <w:r>
          <w:rPr>
            <w:noProof/>
            <w:webHidden/>
          </w:rPr>
          <w:tab/>
        </w:r>
        <w:r>
          <w:rPr>
            <w:noProof/>
            <w:webHidden/>
          </w:rPr>
          <w:fldChar w:fldCharType="begin"/>
        </w:r>
        <w:r>
          <w:rPr>
            <w:noProof/>
            <w:webHidden/>
          </w:rPr>
          <w:instrText xml:space="preserve"> PAGEREF _Toc496168326 \h </w:instrText>
        </w:r>
        <w:r>
          <w:rPr>
            <w:noProof/>
            <w:webHidden/>
          </w:rPr>
        </w:r>
      </w:ins>
      <w:r>
        <w:rPr>
          <w:noProof/>
          <w:webHidden/>
        </w:rPr>
        <w:fldChar w:fldCharType="separate"/>
      </w:r>
      <w:ins w:id="239" w:author="arkat" w:date="2017-10-19T09:22:00Z">
        <w:r>
          <w:rPr>
            <w:noProof/>
            <w:webHidden/>
          </w:rPr>
          <w:t>1</w:t>
        </w:r>
        <w:r>
          <w:rPr>
            <w:noProof/>
            <w:webHidden/>
          </w:rPr>
          <w:fldChar w:fldCharType="end"/>
        </w:r>
        <w:r w:rsidRPr="00C93CDA">
          <w:rPr>
            <w:rStyle w:val="Hyperlink"/>
            <w:noProof/>
          </w:rPr>
          <w:fldChar w:fldCharType="end"/>
        </w:r>
      </w:ins>
    </w:p>
    <w:p w14:paraId="229AA5FA" w14:textId="77777777" w:rsidR="002E3C08" w:rsidRDefault="002E3C08">
      <w:pPr>
        <w:pStyle w:val="TOC3"/>
        <w:rPr>
          <w:ins w:id="240" w:author="arkat" w:date="2017-10-19T09:22:00Z"/>
          <w:rFonts w:asciiTheme="minorHAnsi" w:eastAsiaTheme="minorEastAsia" w:hAnsiTheme="minorHAnsi" w:cstheme="minorBidi"/>
          <w:noProof/>
          <w:sz w:val="22"/>
          <w:lang w:val="en-US"/>
        </w:rPr>
      </w:pPr>
      <w:ins w:id="241"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"_Toc496168327"</w:instrText>
        </w:r>
        <w:r w:rsidRPr="00C93CDA">
          <w:rPr>
            <w:rStyle w:val="Hyperlink"/>
            <w:noProof/>
          </w:rPr>
          <w:instrText xml:space="preserve"> </w:instrText>
        </w:r>
        <w:r w:rsidRPr="00C93CDA">
          <w:rPr>
            <w:rStyle w:val="Hyperlink"/>
            <w:noProof/>
          </w:rPr>
        </w:r>
        <w:r w:rsidRPr="00C93CDA">
          <w:rPr>
            <w:rStyle w:val="Hyperlink"/>
            <w:noProof/>
          </w:rPr>
          <w:fldChar w:fldCharType="separate"/>
        </w:r>
        <w:r w:rsidRPr="00C93CDA">
          <w:rPr>
            <w:rStyle w:val="Hyperlink"/>
            <w:rFonts w:asciiTheme="majorHAnsi" w:hAnsiTheme="majorHAnsi" w:cstheme="majorHAnsi"/>
            <w:noProof/>
            <w:lang w:val="en-US"/>
          </w:rPr>
          <w:t>2.2.3</w:t>
        </w:r>
        <w:r w:rsidRPr="00C93CDA">
          <w:rPr>
            <w:rStyle w:val="Hyperlink"/>
            <w:noProof/>
            <w:lang w:val="en-US"/>
          </w:rPr>
          <w:t xml:space="preserve"> Pemodelan Proses Bisnis</w:t>
        </w:r>
        <w:r>
          <w:rPr>
            <w:noProof/>
            <w:webHidden/>
          </w:rPr>
          <w:tab/>
        </w:r>
        <w:r>
          <w:rPr>
            <w:noProof/>
            <w:webHidden/>
          </w:rPr>
          <w:fldChar w:fldCharType="begin"/>
        </w:r>
        <w:r>
          <w:rPr>
            <w:noProof/>
            <w:webHidden/>
          </w:rPr>
          <w:instrText xml:space="preserve"> PAGEREF _Toc496168327 \h </w:instrText>
        </w:r>
        <w:r>
          <w:rPr>
            <w:noProof/>
            <w:webHidden/>
          </w:rPr>
        </w:r>
      </w:ins>
      <w:r>
        <w:rPr>
          <w:noProof/>
          <w:webHidden/>
        </w:rPr>
        <w:fldChar w:fldCharType="separate"/>
      </w:r>
      <w:ins w:id="242" w:author="arkat" w:date="2017-10-19T09:22:00Z">
        <w:r>
          <w:rPr>
            <w:noProof/>
            <w:webHidden/>
          </w:rPr>
          <w:t>3</w:t>
        </w:r>
        <w:r>
          <w:rPr>
            <w:noProof/>
            <w:webHidden/>
          </w:rPr>
          <w:fldChar w:fldCharType="end"/>
        </w:r>
        <w:r w:rsidRPr="00C93CDA">
          <w:rPr>
            <w:rStyle w:val="Hyperlink"/>
            <w:noProof/>
          </w:rPr>
          <w:fldChar w:fldCharType="end"/>
        </w:r>
      </w:ins>
    </w:p>
    <w:p w14:paraId="21DE288F" w14:textId="77777777" w:rsidR="002E3C08" w:rsidRDefault="002E3C08">
      <w:pPr>
        <w:pStyle w:val="TOC3"/>
        <w:rPr>
          <w:ins w:id="243" w:author="arkat" w:date="2017-10-19T09:22:00Z"/>
          <w:rFonts w:asciiTheme="minorHAnsi" w:eastAsiaTheme="minorEastAsia" w:hAnsiTheme="minorHAnsi" w:cstheme="minorBidi"/>
          <w:noProof/>
          <w:sz w:val="22"/>
          <w:lang w:val="en-US"/>
        </w:rPr>
      </w:pPr>
      <w:ins w:id="244"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"_Toc496168328"</w:instrText>
        </w:r>
        <w:r w:rsidRPr="00C93CDA">
          <w:rPr>
            <w:rStyle w:val="Hyperlink"/>
            <w:noProof/>
          </w:rPr>
          <w:instrText xml:space="preserve"> </w:instrText>
        </w:r>
        <w:r w:rsidRPr="00C93CDA">
          <w:rPr>
            <w:rStyle w:val="Hyperlink"/>
            <w:noProof/>
          </w:rPr>
        </w:r>
        <w:r w:rsidRPr="00C93CDA">
          <w:rPr>
            <w:rStyle w:val="Hyperlink"/>
            <w:noProof/>
          </w:rPr>
          <w:fldChar w:fldCharType="separate"/>
        </w:r>
        <w:r w:rsidRPr="00C93CDA">
          <w:rPr>
            <w:rStyle w:val="Hyperlink"/>
            <w:rFonts w:asciiTheme="majorHAnsi" w:hAnsiTheme="majorHAnsi" w:cstheme="majorHAnsi"/>
            <w:noProof/>
            <w:lang w:val="en-US"/>
          </w:rPr>
          <w:t>2.2.4</w:t>
        </w:r>
        <w:r w:rsidRPr="00C93CDA">
          <w:rPr>
            <w:rStyle w:val="Hyperlink"/>
            <w:noProof/>
            <w:lang w:val="en-US"/>
          </w:rPr>
          <w:t xml:space="preserve"> Transformasi Model</w:t>
        </w:r>
        <w:r>
          <w:rPr>
            <w:noProof/>
            <w:webHidden/>
          </w:rPr>
          <w:tab/>
        </w:r>
        <w:r>
          <w:rPr>
            <w:noProof/>
            <w:webHidden/>
          </w:rPr>
          <w:fldChar w:fldCharType="begin"/>
        </w:r>
        <w:r>
          <w:rPr>
            <w:noProof/>
            <w:webHidden/>
          </w:rPr>
          <w:instrText xml:space="preserve"> PAGEREF _Toc496168328 \h </w:instrText>
        </w:r>
        <w:r>
          <w:rPr>
            <w:noProof/>
            <w:webHidden/>
          </w:rPr>
        </w:r>
      </w:ins>
      <w:r>
        <w:rPr>
          <w:noProof/>
          <w:webHidden/>
        </w:rPr>
        <w:fldChar w:fldCharType="separate"/>
      </w:r>
      <w:ins w:id="245" w:author="arkat" w:date="2017-10-19T09:22:00Z">
        <w:r>
          <w:rPr>
            <w:noProof/>
            <w:webHidden/>
          </w:rPr>
          <w:t>19</w:t>
        </w:r>
        <w:r>
          <w:rPr>
            <w:noProof/>
            <w:webHidden/>
          </w:rPr>
          <w:fldChar w:fldCharType="end"/>
        </w:r>
        <w:r w:rsidRPr="00C93CDA">
          <w:rPr>
            <w:rStyle w:val="Hyperlink"/>
            <w:noProof/>
          </w:rPr>
          <w:fldChar w:fldCharType="end"/>
        </w:r>
      </w:ins>
    </w:p>
    <w:p w14:paraId="62C6CD64" w14:textId="77777777" w:rsidR="002E3C08" w:rsidRDefault="002E3C08">
      <w:pPr>
        <w:pStyle w:val="TOC3"/>
        <w:rPr>
          <w:ins w:id="246" w:author="arkat" w:date="2017-10-19T09:22:00Z"/>
          <w:rFonts w:asciiTheme="minorHAnsi" w:eastAsiaTheme="minorEastAsia" w:hAnsiTheme="minorHAnsi" w:cstheme="minorBidi"/>
          <w:noProof/>
          <w:sz w:val="22"/>
          <w:lang w:val="en-US"/>
        </w:rPr>
      </w:pPr>
      <w:ins w:id="247"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"_Toc496168331"</w:instrText>
        </w:r>
        <w:r w:rsidRPr="00C93CDA">
          <w:rPr>
            <w:rStyle w:val="Hyperlink"/>
            <w:noProof/>
          </w:rPr>
          <w:instrText xml:space="preserve"> </w:instrText>
        </w:r>
        <w:r w:rsidRPr="00C93CDA">
          <w:rPr>
            <w:rStyle w:val="Hyperlink"/>
            <w:noProof/>
          </w:rPr>
        </w:r>
        <w:r w:rsidRPr="00C93CDA">
          <w:rPr>
            <w:rStyle w:val="Hyperlink"/>
            <w:noProof/>
          </w:rPr>
          <w:fldChar w:fldCharType="separate"/>
        </w:r>
        <w:r w:rsidRPr="00C93CDA">
          <w:rPr>
            <w:rStyle w:val="Hyperlink"/>
            <w:rFonts w:asciiTheme="majorHAnsi" w:hAnsiTheme="majorHAnsi" w:cstheme="majorHAnsi"/>
            <w:noProof/>
          </w:rPr>
          <w:t>2.2.5</w:t>
        </w:r>
        <w:r w:rsidRPr="00C93CDA">
          <w:rPr>
            <w:rStyle w:val="Hyperlink"/>
            <w:rFonts w:asciiTheme="majorHAnsi" w:hAnsiTheme="majorHAnsi" w:cstheme="majorHAnsi"/>
            <w:i/>
            <w:noProof/>
            <w:lang w:val="en-GB" w:eastAsia="en-GB"/>
          </w:rPr>
          <w:t xml:space="preserve"> Software Engineering Research Methodology</w:t>
        </w:r>
        <w:r>
          <w:rPr>
            <w:noProof/>
            <w:webHidden/>
          </w:rPr>
          <w:tab/>
        </w:r>
        <w:r>
          <w:rPr>
            <w:noProof/>
            <w:webHidden/>
          </w:rPr>
          <w:fldChar w:fldCharType="begin"/>
        </w:r>
        <w:r>
          <w:rPr>
            <w:noProof/>
            <w:webHidden/>
          </w:rPr>
          <w:instrText xml:space="preserve"> PAGEREF _Toc496168331 \h </w:instrText>
        </w:r>
        <w:r>
          <w:rPr>
            <w:noProof/>
            <w:webHidden/>
          </w:rPr>
        </w:r>
      </w:ins>
      <w:r>
        <w:rPr>
          <w:noProof/>
          <w:webHidden/>
        </w:rPr>
        <w:fldChar w:fldCharType="separate"/>
      </w:r>
      <w:ins w:id="248" w:author="arkat" w:date="2017-10-19T09:22:00Z">
        <w:r>
          <w:rPr>
            <w:noProof/>
            <w:webHidden/>
          </w:rPr>
          <w:t>22</w:t>
        </w:r>
        <w:r>
          <w:rPr>
            <w:noProof/>
            <w:webHidden/>
          </w:rPr>
          <w:fldChar w:fldCharType="end"/>
        </w:r>
        <w:r w:rsidRPr="00C93CDA">
          <w:rPr>
            <w:rStyle w:val="Hyperlink"/>
            <w:noProof/>
          </w:rPr>
          <w:fldChar w:fldCharType="end"/>
        </w:r>
      </w:ins>
    </w:p>
    <w:p w14:paraId="7FC24E31" w14:textId="77777777" w:rsidR="002E3C08" w:rsidRDefault="002E3C08" w:rsidP="002E3C08">
      <w:pPr>
        <w:pStyle w:val="TOC1"/>
        <w:rPr>
          <w:ins w:id="249" w:author="arkat" w:date="2017-10-19T09:22:00Z"/>
          <w:rFonts w:asciiTheme="minorHAnsi" w:eastAsiaTheme="minorEastAsia" w:hAnsiTheme="minorHAnsi" w:cstheme="minorBidi"/>
          <w:sz w:val="22"/>
          <w:lang w:val="en-US"/>
        </w:rPr>
        <w:pPrChange w:id="250" w:author="arkat" w:date="2017-10-19T09:23:00Z">
          <w:pPr>
            <w:pStyle w:val="TOC1"/>
          </w:pPr>
        </w:pPrChange>
      </w:pPr>
      <w:ins w:id="251" w:author="arkat" w:date="2017-10-19T09:22:00Z">
        <w:r w:rsidRPr="00C93CDA">
          <w:rPr>
            <w:rStyle w:val="Hyperlink"/>
          </w:rPr>
          <w:fldChar w:fldCharType="begin"/>
        </w:r>
        <w:r w:rsidRPr="00C93CDA">
          <w:rPr>
            <w:rStyle w:val="Hyperlink"/>
          </w:rPr>
          <w:instrText xml:space="preserve"> </w:instrText>
        </w:r>
        <w:r>
          <w:instrText>HYPERLINK \l "_Toc496168332"</w:instrText>
        </w:r>
        <w:r w:rsidRPr="00C93CDA">
          <w:rPr>
            <w:rStyle w:val="Hyperlink"/>
          </w:rPr>
          <w:instrText xml:space="preserve"> </w:instrText>
        </w:r>
        <w:r w:rsidRPr="00C93CDA">
          <w:rPr>
            <w:rStyle w:val="Hyperlink"/>
          </w:rPr>
        </w:r>
        <w:r w:rsidRPr="00C93CDA">
          <w:rPr>
            <w:rStyle w:val="Hyperlink"/>
          </w:rPr>
          <w:fldChar w:fldCharType="separate"/>
        </w:r>
        <w:r w:rsidRPr="00C93CDA">
          <w:rPr>
            <w:rStyle w:val="Hyperlink"/>
            <w:lang w:val="en-US"/>
          </w:rPr>
          <w:t>BAB 3 METODOLOGI</w:t>
        </w:r>
        <w:r>
          <w:rPr>
            <w:webHidden/>
          </w:rPr>
          <w:tab/>
        </w:r>
        <w:r>
          <w:rPr>
            <w:webHidden/>
          </w:rPr>
          <w:fldChar w:fldCharType="begin"/>
        </w:r>
        <w:r>
          <w:rPr>
            <w:webHidden/>
          </w:rPr>
          <w:instrText xml:space="preserve"> PAGEREF _Toc496168332 \h </w:instrText>
        </w:r>
        <w:r>
          <w:rPr>
            <w:webHidden/>
          </w:rPr>
        </w:r>
      </w:ins>
      <w:r>
        <w:rPr>
          <w:webHidden/>
        </w:rPr>
        <w:fldChar w:fldCharType="separate"/>
      </w:r>
      <w:ins w:id="252" w:author="arkat" w:date="2017-10-19T09:22:00Z">
        <w:r>
          <w:rPr>
            <w:webHidden/>
          </w:rPr>
          <w:t>25</w:t>
        </w:r>
        <w:r>
          <w:rPr>
            <w:webHidden/>
          </w:rPr>
          <w:fldChar w:fldCharType="end"/>
        </w:r>
        <w:r w:rsidRPr="00C93CDA">
          <w:rPr>
            <w:rStyle w:val="Hyperlink"/>
          </w:rPr>
          <w:fldChar w:fldCharType="end"/>
        </w:r>
      </w:ins>
    </w:p>
    <w:p w14:paraId="5C3E97F9" w14:textId="77777777" w:rsidR="002E3C08" w:rsidRDefault="002E3C08">
      <w:pPr>
        <w:pStyle w:val="TOC2"/>
        <w:rPr>
          <w:ins w:id="253" w:author="arkat" w:date="2017-10-19T09:22:00Z"/>
          <w:rFonts w:asciiTheme="minorHAnsi" w:eastAsiaTheme="minorEastAsia" w:hAnsiTheme="minorHAnsi" w:cstheme="minorBidi"/>
          <w:noProof/>
          <w:sz w:val="22"/>
          <w:lang w:val="en-US"/>
        </w:rPr>
      </w:pPr>
      <w:ins w:id="254"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"_Toc496168334"</w:instrText>
        </w:r>
        <w:r w:rsidRPr="00C93CDA">
          <w:rPr>
            <w:rStyle w:val="Hyperlink"/>
            <w:noProof/>
          </w:rPr>
          <w:instrText xml:space="preserve"> </w:instrText>
        </w:r>
        <w:r w:rsidRPr="00C93CDA">
          <w:rPr>
            <w:rStyle w:val="Hyperlink"/>
            <w:noProof/>
          </w:rPr>
        </w:r>
        <w:r w:rsidRPr="00C93CDA">
          <w:rPr>
            <w:rStyle w:val="Hyperlink"/>
            <w:noProof/>
          </w:rPr>
          <w:fldChar w:fldCharType="separate"/>
        </w:r>
        <w:r w:rsidRPr="00C93CDA">
          <w:rPr>
            <w:rStyle w:val="Hyperlink"/>
            <w:noProof/>
            <w:lang w:val="en-US"/>
          </w:rPr>
          <w:t>3.1 Studi Literatur</w:t>
        </w:r>
        <w:r>
          <w:rPr>
            <w:noProof/>
            <w:webHidden/>
          </w:rPr>
          <w:tab/>
        </w:r>
        <w:r>
          <w:rPr>
            <w:noProof/>
            <w:webHidden/>
          </w:rPr>
          <w:fldChar w:fldCharType="begin"/>
        </w:r>
        <w:r>
          <w:rPr>
            <w:noProof/>
            <w:webHidden/>
          </w:rPr>
          <w:instrText xml:space="preserve"> PAGEREF _Toc496168334 \h </w:instrText>
        </w:r>
        <w:r>
          <w:rPr>
            <w:noProof/>
            <w:webHidden/>
          </w:rPr>
        </w:r>
      </w:ins>
      <w:r>
        <w:rPr>
          <w:noProof/>
          <w:webHidden/>
        </w:rPr>
        <w:fldChar w:fldCharType="separate"/>
      </w:r>
      <w:ins w:id="255" w:author="arkat" w:date="2017-10-19T09:22:00Z">
        <w:r>
          <w:rPr>
            <w:noProof/>
            <w:webHidden/>
          </w:rPr>
          <w:t>25</w:t>
        </w:r>
        <w:r>
          <w:rPr>
            <w:noProof/>
            <w:webHidden/>
          </w:rPr>
          <w:fldChar w:fldCharType="end"/>
        </w:r>
        <w:r w:rsidRPr="00C93CDA">
          <w:rPr>
            <w:rStyle w:val="Hyperlink"/>
            <w:noProof/>
          </w:rPr>
          <w:fldChar w:fldCharType="end"/>
        </w:r>
      </w:ins>
    </w:p>
    <w:p w14:paraId="68591421" w14:textId="77777777" w:rsidR="002E3C08" w:rsidRDefault="002E3C08">
      <w:pPr>
        <w:pStyle w:val="TOC2"/>
        <w:rPr>
          <w:ins w:id="256" w:author="arkat" w:date="2017-10-19T09:22:00Z"/>
          <w:rFonts w:asciiTheme="minorHAnsi" w:eastAsiaTheme="minorEastAsia" w:hAnsiTheme="minorHAnsi" w:cstheme="minorBidi"/>
          <w:noProof/>
          <w:sz w:val="22"/>
          <w:lang w:val="en-US"/>
        </w:rPr>
      </w:pPr>
      <w:ins w:id="257"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"_Toc496168335"</w:instrText>
        </w:r>
        <w:r w:rsidRPr="00C93CDA">
          <w:rPr>
            <w:rStyle w:val="Hyperlink"/>
            <w:noProof/>
          </w:rPr>
          <w:instrText xml:space="preserve"> </w:instrText>
        </w:r>
        <w:r w:rsidRPr="00C93CDA">
          <w:rPr>
            <w:rStyle w:val="Hyperlink"/>
            <w:noProof/>
          </w:rPr>
        </w:r>
        <w:r w:rsidRPr="00C93CDA">
          <w:rPr>
            <w:rStyle w:val="Hyperlink"/>
            <w:noProof/>
          </w:rPr>
          <w:fldChar w:fldCharType="separate"/>
        </w:r>
        <w:r w:rsidRPr="00C93CDA">
          <w:rPr>
            <w:rStyle w:val="Hyperlink"/>
            <w:noProof/>
            <w:lang w:val="en-US"/>
          </w:rPr>
          <w:t>3.2 Konseptualisasi Solusi</w:t>
        </w:r>
        <w:r>
          <w:rPr>
            <w:noProof/>
            <w:webHidden/>
          </w:rPr>
          <w:tab/>
        </w:r>
        <w:r>
          <w:rPr>
            <w:noProof/>
            <w:webHidden/>
          </w:rPr>
          <w:fldChar w:fldCharType="begin"/>
        </w:r>
        <w:r>
          <w:rPr>
            <w:noProof/>
            <w:webHidden/>
          </w:rPr>
          <w:instrText xml:space="preserve"> PAGEREF _Toc496168335 \h </w:instrText>
        </w:r>
        <w:r>
          <w:rPr>
            <w:noProof/>
            <w:webHidden/>
          </w:rPr>
        </w:r>
      </w:ins>
      <w:r>
        <w:rPr>
          <w:noProof/>
          <w:webHidden/>
        </w:rPr>
        <w:fldChar w:fldCharType="separate"/>
      </w:r>
      <w:ins w:id="258" w:author="arkat" w:date="2017-10-19T09:22:00Z">
        <w:r>
          <w:rPr>
            <w:noProof/>
            <w:webHidden/>
          </w:rPr>
          <w:t>26</w:t>
        </w:r>
        <w:r>
          <w:rPr>
            <w:noProof/>
            <w:webHidden/>
          </w:rPr>
          <w:fldChar w:fldCharType="end"/>
        </w:r>
        <w:r w:rsidRPr="00C93CDA">
          <w:rPr>
            <w:rStyle w:val="Hyperlink"/>
            <w:noProof/>
          </w:rPr>
          <w:fldChar w:fldCharType="end"/>
        </w:r>
      </w:ins>
    </w:p>
    <w:p w14:paraId="3C662CAD" w14:textId="77777777" w:rsidR="002E3C08" w:rsidRDefault="002E3C08">
      <w:pPr>
        <w:pStyle w:val="TOC3"/>
        <w:rPr>
          <w:ins w:id="259" w:author="arkat" w:date="2017-10-19T09:22:00Z"/>
          <w:rFonts w:asciiTheme="minorHAnsi" w:eastAsiaTheme="minorEastAsia" w:hAnsiTheme="minorHAnsi" w:cstheme="minorBidi"/>
          <w:noProof/>
          <w:sz w:val="22"/>
          <w:lang w:val="en-US"/>
        </w:rPr>
      </w:pPr>
      <w:ins w:id="260"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"_Toc496168336"</w:instrText>
        </w:r>
        <w:r w:rsidRPr="00C93CDA">
          <w:rPr>
            <w:rStyle w:val="Hyperlink"/>
            <w:noProof/>
          </w:rPr>
          <w:instrText xml:space="preserve"> </w:instrText>
        </w:r>
        <w:r w:rsidRPr="00C93CDA">
          <w:rPr>
            <w:rStyle w:val="Hyperlink"/>
            <w:noProof/>
          </w:rPr>
        </w:r>
        <w:r w:rsidRPr="00C93CDA">
          <w:rPr>
            <w:rStyle w:val="Hyperlink"/>
            <w:noProof/>
          </w:rPr>
          <w:fldChar w:fldCharType="separate"/>
        </w:r>
        <w:r w:rsidRPr="00C93CDA">
          <w:rPr>
            <w:rStyle w:val="Hyperlink"/>
            <w:noProof/>
            <w:lang w:val="en-US"/>
          </w:rPr>
          <w:t>3.2.1 Perumusan Aturan Transformasi</w:t>
        </w:r>
        <w:r>
          <w:rPr>
            <w:noProof/>
            <w:webHidden/>
          </w:rPr>
          <w:tab/>
        </w:r>
        <w:r>
          <w:rPr>
            <w:noProof/>
            <w:webHidden/>
          </w:rPr>
          <w:fldChar w:fldCharType="begin"/>
        </w:r>
        <w:r>
          <w:rPr>
            <w:noProof/>
            <w:webHidden/>
          </w:rPr>
          <w:instrText xml:space="preserve"> PAGEREF _Toc496168336 \h </w:instrText>
        </w:r>
        <w:r>
          <w:rPr>
            <w:noProof/>
            <w:webHidden/>
          </w:rPr>
        </w:r>
      </w:ins>
      <w:r>
        <w:rPr>
          <w:noProof/>
          <w:webHidden/>
        </w:rPr>
        <w:fldChar w:fldCharType="separate"/>
      </w:r>
      <w:ins w:id="261" w:author="arkat" w:date="2017-10-19T09:22:00Z">
        <w:r>
          <w:rPr>
            <w:noProof/>
            <w:webHidden/>
          </w:rPr>
          <w:t>26</w:t>
        </w:r>
        <w:r>
          <w:rPr>
            <w:noProof/>
            <w:webHidden/>
          </w:rPr>
          <w:fldChar w:fldCharType="end"/>
        </w:r>
        <w:r w:rsidRPr="00C93CDA">
          <w:rPr>
            <w:rStyle w:val="Hyperlink"/>
            <w:noProof/>
          </w:rPr>
          <w:fldChar w:fldCharType="end"/>
        </w:r>
      </w:ins>
    </w:p>
    <w:p w14:paraId="36CCB7E6" w14:textId="77777777" w:rsidR="002E3C08" w:rsidRDefault="002E3C08">
      <w:pPr>
        <w:pStyle w:val="TOC3"/>
        <w:rPr>
          <w:ins w:id="262" w:author="arkat" w:date="2017-10-19T09:22:00Z"/>
          <w:rFonts w:asciiTheme="minorHAnsi" w:eastAsiaTheme="minorEastAsia" w:hAnsiTheme="minorHAnsi" w:cstheme="minorBidi"/>
          <w:noProof/>
          <w:sz w:val="22"/>
          <w:lang w:val="en-US"/>
        </w:rPr>
      </w:pPr>
      <w:ins w:id="263"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"_Toc496168337"</w:instrText>
        </w:r>
        <w:r w:rsidRPr="00C93CDA">
          <w:rPr>
            <w:rStyle w:val="Hyperlink"/>
            <w:noProof/>
          </w:rPr>
          <w:instrText xml:space="preserve"> </w:instrText>
        </w:r>
        <w:r w:rsidRPr="00C93CDA">
          <w:rPr>
            <w:rStyle w:val="Hyperlink"/>
            <w:noProof/>
          </w:rPr>
        </w:r>
        <w:r w:rsidRPr="00C93CDA">
          <w:rPr>
            <w:rStyle w:val="Hyperlink"/>
            <w:noProof/>
          </w:rPr>
          <w:fldChar w:fldCharType="separate"/>
        </w:r>
        <w:r w:rsidRPr="00C93CDA">
          <w:rPr>
            <w:rStyle w:val="Hyperlink"/>
            <w:noProof/>
            <w:lang w:val="en-US"/>
          </w:rPr>
          <w:t>3.2.2 Formalisasi</w:t>
        </w:r>
        <w:r>
          <w:rPr>
            <w:noProof/>
            <w:webHidden/>
          </w:rPr>
          <w:tab/>
        </w:r>
        <w:r>
          <w:rPr>
            <w:noProof/>
            <w:webHidden/>
          </w:rPr>
          <w:fldChar w:fldCharType="begin"/>
        </w:r>
        <w:r>
          <w:rPr>
            <w:noProof/>
            <w:webHidden/>
          </w:rPr>
          <w:instrText xml:space="preserve"> PAGEREF _Toc496168337 \h </w:instrText>
        </w:r>
        <w:r>
          <w:rPr>
            <w:noProof/>
            <w:webHidden/>
          </w:rPr>
        </w:r>
      </w:ins>
      <w:r>
        <w:rPr>
          <w:noProof/>
          <w:webHidden/>
        </w:rPr>
        <w:fldChar w:fldCharType="separate"/>
      </w:r>
      <w:ins w:id="264" w:author="arkat" w:date="2017-10-19T09:22:00Z">
        <w:r>
          <w:rPr>
            <w:noProof/>
            <w:webHidden/>
          </w:rPr>
          <w:t>26</w:t>
        </w:r>
        <w:r>
          <w:rPr>
            <w:noProof/>
            <w:webHidden/>
          </w:rPr>
          <w:fldChar w:fldCharType="end"/>
        </w:r>
        <w:r w:rsidRPr="00C93CDA">
          <w:rPr>
            <w:rStyle w:val="Hyperlink"/>
            <w:noProof/>
          </w:rPr>
          <w:fldChar w:fldCharType="end"/>
        </w:r>
      </w:ins>
    </w:p>
    <w:p w14:paraId="66B7BE3B" w14:textId="77777777" w:rsidR="002E3C08" w:rsidRDefault="002E3C08">
      <w:pPr>
        <w:pStyle w:val="TOC2"/>
        <w:rPr>
          <w:ins w:id="265" w:author="arkat" w:date="2017-10-19T09:22:00Z"/>
          <w:rFonts w:asciiTheme="minorHAnsi" w:eastAsiaTheme="minorEastAsia" w:hAnsiTheme="minorHAnsi" w:cstheme="minorBidi"/>
          <w:noProof/>
          <w:sz w:val="22"/>
          <w:lang w:val="en-US"/>
        </w:rPr>
      </w:pPr>
      <w:ins w:id="266"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"_Toc496168338"</w:instrText>
        </w:r>
        <w:r w:rsidRPr="00C93CDA">
          <w:rPr>
            <w:rStyle w:val="Hyperlink"/>
            <w:noProof/>
          </w:rPr>
          <w:instrText xml:space="preserve"> </w:instrText>
        </w:r>
        <w:r w:rsidRPr="00C93CDA">
          <w:rPr>
            <w:rStyle w:val="Hyperlink"/>
            <w:noProof/>
          </w:rPr>
        </w:r>
        <w:r w:rsidRPr="00C93CDA">
          <w:rPr>
            <w:rStyle w:val="Hyperlink"/>
            <w:noProof/>
          </w:rPr>
          <w:fldChar w:fldCharType="separate"/>
        </w:r>
        <w:r w:rsidRPr="00C93CDA">
          <w:rPr>
            <w:rStyle w:val="Hyperlink"/>
            <w:noProof/>
            <w:lang w:val="en-US"/>
          </w:rPr>
          <w:t>3.3 Pengembangan</w:t>
        </w:r>
        <w:r>
          <w:rPr>
            <w:noProof/>
            <w:webHidden/>
          </w:rPr>
          <w:tab/>
        </w:r>
        <w:r>
          <w:rPr>
            <w:noProof/>
            <w:webHidden/>
          </w:rPr>
          <w:fldChar w:fldCharType="begin"/>
        </w:r>
        <w:r>
          <w:rPr>
            <w:noProof/>
            <w:webHidden/>
          </w:rPr>
          <w:instrText xml:space="preserve"> PAGEREF _Toc496168338 \h </w:instrText>
        </w:r>
        <w:r>
          <w:rPr>
            <w:noProof/>
            <w:webHidden/>
          </w:rPr>
        </w:r>
      </w:ins>
      <w:r>
        <w:rPr>
          <w:noProof/>
          <w:webHidden/>
        </w:rPr>
        <w:fldChar w:fldCharType="separate"/>
      </w:r>
      <w:ins w:id="267" w:author="arkat" w:date="2017-10-19T09:22:00Z">
        <w:r>
          <w:rPr>
            <w:noProof/>
            <w:webHidden/>
          </w:rPr>
          <w:t>26</w:t>
        </w:r>
        <w:r>
          <w:rPr>
            <w:noProof/>
            <w:webHidden/>
          </w:rPr>
          <w:fldChar w:fldCharType="end"/>
        </w:r>
        <w:r w:rsidRPr="00C93CDA">
          <w:rPr>
            <w:rStyle w:val="Hyperlink"/>
            <w:noProof/>
          </w:rPr>
          <w:fldChar w:fldCharType="end"/>
        </w:r>
      </w:ins>
    </w:p>
    <w:p w14:paraId="3209C8CF" w14:textId="77777777" w:rsidR="002E3C08" w:rsidRDefault="002E3C08">
      <w:pPr>
        <w:pStyle w:val="TOC3"/>
        <w:rPr>
          <w:ins w:id="268" w:author="arkat" w:date="2017-10-19T09:22:00Z"/>
          <w:rFonts w:asciiTheme="minorHAnsi" w:eastAsiaTheme="minorEastAsia" w:hAnsiTheme="minorHAnsi" w:cstheme="minorBidi"/>
          <w:noProof/>
          <w:sz w:val="22"/>
          <w:lang w:val="en-US"/>
        </w:rPr>
      </w:pPr>
      <w:ins w:id="269"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"_Toc496168339"</w:instrText>
        </w:r>
        <w:r w:rsidRPr="00C93CDA">
          <w:rPr>
            <w:rStyle w:val="Hyperlink"/>
            <w:noProof/>
          </w:rPr>
          <w:instrText xml:space="preserve"> </w:instrText>
        </w:r>
        <w:r w:rsidRPr="00C93CDA">
          <w:rPr>
            <w:rStyle w:val="Hyperlink"/>
            <w:noProof/>
          </w:rPr>
        </w:r>
        <w:r w:rsidRPr="00C93CDA">
          <w:rPr>
            <w:rStyle w:val="Hyperlink"/>
            <w:noProof/>
          </w:rPr>
          <w:fldChar w:fldCharType="separate"/>
        </w:r>
        <w:r w:rsidRPr="00C93CDA">
          <w:rPr>
            <w:rStyle w:val="Hyperlink"/>
            <w:noProof/>
            <w:lang w:val="en-US"/>
          </w:rPr>
          <w:t>3.3.1 Analisis dan Perancangan</w:t>
        </w:r>
        <w:r>
          <w:rPr>
            <w:noProof/>
            <w:webHidden/>
          </w:rPr>
          <w:tab/>
        </w:r>
        <w:r>
          <w:rPr>
            <w:noProof/>
            <w:webHidden/>
          </w:rPr>
          <w:fldChar w:fldCharType="begin"/>
        </w:r>
        <w:r>
          <w:rPr>
            <w:noProof/>
            <w:webHidden/>
          </w:rPr>
          <w:instrText xml:space="preserve"> PAGEREF _Toc496168339 \h </w:instrText>
        </w:r>
        <w:r>
          <w:rPr>
            <w:noProof/>
            <w:webHidden/>
          </w:rPr>
        </w:r>
      </w:ins>
      <w:r>
        <w:rPr>
          <w:noProof/>
          <w:webHidden/>
        </w:rPr>
        <w:fldChar w:fldCharType="separate"/>
      </w:r>
      <w:ins w:id="270" w:author="arkat" w:date="2017-10-19T09:22:00Z">
        <w:r>
          <w:rPr>
            <w:noProof/>
            <w:webHidden/>
          </w:rPr>
          <w:t>27</w:t>
        </w:r>
        <w:r>
          <w:rPr>
            <w:noProof/>
            <w:webHidden/>
          </w:rPr>
          <w:fldChar w:fldCharType="end"/>
        </w:r>
        <w:r w:rsidRPr="00C93CDA">
          <w:rPr>
            <w:rStyle w:val="Hyperlink"/>
            <w:noProof/>
          </w:rPr>
          <w:fldChar w:fldCharType="end"/>
        </w:r>
      </w:ins>
    </w:p>
    <w:p w14:paraId="3C696BD7" w14:textId="77777777" w:rsidR="002E3C08" w:rsidRDefault="002E3C08">
      <w:pPr>
        <w:pStyle w:val="TOC3"/>
        <w:rPr>
          <w:ins w:id="271" w:author="arkat" w:date="2017-10-19T09:22:00Z"/>
          <w:rFonts w:asciiTheme="minorHAnsi" w:eastAsiaTheme="minorEastAsia" w:hAnsiTheme="minorHAnsi" w:cstheme="minorBidi"/>
          <w:noProof/>
          <w:sz w:val="22"/>
          <w:lang w:val="en-US"/>
        </w:rPr>
      </w:pPr>
      <w:ins w:id="272"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"_Toc496168340"</w:instrText>
        </w:r>
        <w:r w:rsidRPr="00C93CDA">
          <w:rPr>
            <w:rStyle w:val="Hyperlink"/>
            <w:noProof/>
          </w:rPr>
          <w:instrText xml:space="preserve"> </w:instrText>
        </w:r>
        <w:r w:rsidRPr="00C93CDA">
          <w:rPr>
            <w:rStyle w:val="Hyperlink"/>
            <w:noProof/>
          </w:rPr>
        </w:r>
        <w:r w:rsidRPr="00C93CDA">
          <w:rPr>
            <w:rStyle w:val="Hyperlink"/>
            <w:noProof/>
          </w:rPr>
          <w:fldChar w:fldCharType="separate"/>
        </w:r>
        <w:r w:rsidRPr="00C93CDA">
          <w:rPr>
            <w:rStyle w:val="Hyperlink"/>
            <w:noProof/>
            <w:lang w:val="en-US"/>
          </w:rPr>
          <w:t>3.3.2 Implementasi Ke Kode Program</w:t>
        </w:r>
        <w:r>
          <w:rPr>
            <w:noProof/>
            <w:webHidden/>
          </w:rPr>
          <w:tab/>
        </w:r>
        <w:r>
          <w:rPr>
            <w:noProof/>
            <w:webHidden/>
          </w:rPr>
          <w:fldChar w:fldCharType="begin"/>
        </w:r>
        <w:r>
          <w:rPr>
            <w:noProof/>
            <w:webHidden/>
          </w:rPr>
          <w:instrText xml:space="preserve"> PAGEREF _Toc496168340 \h </w:instrText>
        </w:r>
        <w:r>
          <w:rPr>
            <w:noProof/>
            <w:webHidden/>
          </w:rPr>
        </w:r>
      </w:ins>
      <w:r>
        <w:rPr>
          <w:noProof/>
          <w:webHidden/>
        </w:rPr>
        <w:fldChar w:fldCharType="separate"/>
      </w:r>
      <w:ins w:id="273" w:author="arkat" w:date="2017-10-19T09:22:00Z">
        <w:r>
          <w:rPr>
            <w:noProof/>
            <w:webHidden/>
          </w:rPr>
          <w:t>27</w:t>
        </w:r>
        <w:r>
          <w:rPr>
            <w:noProof/>
            <w:webHidden/>
          </w:rPr>
          <w:fldChar w:fldCharType="end"/>
        </w:r>
        <w:r w:rsidRPr="00C93CDA">
          <w:rPr>
            <w:rStyle w:val="Hyperlink"/>
            <w:noProof/>
          </w:rPr>
          <w:fldChar w:fldCharType="end"/>
        </w:r>
      </w:ins>
    </w:p>
    <w:p w14:paraId="335AEB40" w14:textId="77777777" w:rsidR="002E3C08" w:rsidRDefault="002E3C08">
      <w:pPr>
        <w:pStyle w:val="TOC3"/>
        <w:rPr>
          <w:ins w:id="274" w:author="arkat" w:date="2017-10-19T09:22:00Z"/>
          <w:rFonts w:asciiTheme="minorHAnsi" w:eastAsiaTheme="minorEastAsia" w:hAnsiTheme="minorHAnsi" w:cstheme="minorBidi"/>
          <w:noProof/>
          <w:sz w:val="22"/>
          <w:lang w:val="en-US"/>
        </w:rPr>
      </w:pPr>
      <w:ins w:id="275"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"_Toc496168341"</w:instrText>
        </w:r>
        <w:r w:rsidRPr="00C93CDA">
          <w:rPr>
            <w:rStyle w:val="Hyperlink"/>
            <w:noProof/>
          </w:rPr>
          <w:instrText xml:space="preserve"> </w:instrText>
        </w:r>
        <w:r w:rsidRPr="00C93CDA">
          <w:rPr>
            <w:rStyle w:val="Hyperlink"/>
            <w:noProof/>
          </w:rPr>
        </w:r>
        <w:r w:rsidRPr="00C93CDA">
          <w:rPr>
            <w:rStyle w:val="Hyperlink"/>
            <w:noProof/>
          </w:rPr>
          <w:fldChar w:fldCharType="separate"/>
        </w:r>
        <w:r w:rsidRPr="00C93CDA">
          <w:rPr>
            <w:rStyle w:val="Hyperlink"/>
            <w:noProof/>
            <w:lang w:val="en-US"/>
          </w:rPr>
          <w:t>3.3.3 Pengujian</w:t>
        </w:r>
        <w:r>
          <w:rPr>
            <w:noProof/>
            <w:webHidden/>
          </w:rPr>
          <w:tab/>
        </w:r>
        <w:r>
          <w:rPr>
            <w:noProof/>
            <w:webHidden/>
          </w:rPr>
          <w:fldChar w:fldCharType="begin"/>
        </w:r>
        <w:r>
          <w:rPr>
            <w:noProof/>
            <w:webHidden/>
          </w:rPr>
          <w:instrText xml:space="preserve"> PAGEREF _Toc496168341 \h </w:instrText>
        </w:r>
        <w:r>
          <w:rPr>
            <w:noProof/>
            <w:webHidden/>
          </w:rPr>
        </w:r>
      </w:ins>
      <w:r>
        <w:rPr>
          <w:noProof/>
          <w:webHidden/>
        </w:rPr>
        <w:fldChar w:fldCharType="separate"/>
      </w:r>
      <w:ins w:id="276" w:author="arkat" w:date="2017-10-19T09:22:00Z">
        <w:r>
          <w:rPr>
            <w:noProof/>
            <w:webHidden/>
          </w:rPr>
          <w:t>27</w:t>
        </w:r>
        <w:r>
          <w:rPr>
            <w:noProof/>
            <w:webHidden/>
          </w:rPr>
          <w:fldChar w:fldCharType="end"/>
        </w:r>
        <w:r w:rsidRPr="00C93CDA">
          <w:rPr>
            <w:rStyle w:val="Hyperlink"/>
            <w:noProof/>
          </w:rPr>
          <w:fldChar w:fldCharType="end"/>
        </w:r>
      </w:ins>
    </w:p>
    <w:p w14:paraId="41FFCF6A" w14:textId="77777777" w:rsidR="002E3C08" w:rsidRDefault="002E3C08">
      <w:pPr>
        <w:pStyle w:val="TOC2"/>
        <w:rPr>
          <w:ins w:id="277" w:author="arkat" w:date="2017-10-19T09:22:00Z"/>
          <w:rFonts w:asciiTheme="minorHAnsi" w:eastAsiaTheme="minorEastAsia" w:hAnsiTheme="minorHAnsi" w:cstheme="minorBidi"/>
          <w:noProof/>
          <w:sz w:val="22"/>
          <w:lang w:val="en-US"/>
        </w:rPr>
      </w:pPr>
      <w:ins w:id="278" w:author="arkat" w:date="2017-10-19T09:22:00Z">
        <w:r w:rsidRPr="00C93CDA">
          <w:rPr>
            <w:rStyle w:val="Hyperlink"/>
            <w:noProof/>
          </w:rPr>
          <w:lastRenderedPageBreak/>
          <w:fldChar w:fldCharType="begin"/>
        </w:r>
        <w:r w:rsidRPr="00C93CDA">
          <w:rPr>
            <w:rStyle w:val="Hyperlink"/>
            <w:noProof/>
          </w:rPr>
          <w:instrText xml:space="preserve"> </w:instrText>
        </w:r>
        <w:r>
          <w:rPr>
            <w:noProof/>
          </w:rPr>
          <w:instrText>HYPERLINK \l "_Toc496168342"</w:instrText>
        </w:r>
        <w:r w:rsidRPr="00C93CDA">
          <w:rPr>
            <w:rStyle w:val="Hyperlink"/>
            <w:noProof/>
          </w:rPr>
          <w:instrText xml:space="preserve"> </w:instrText>
        </w:r>
        <w:r w:rsidRPr="00C93CDA">
          <w:rPr>
            <w:rStyle w:val="Hyperlink"/>
            <w:noProof/>
          </w:rPr>
        </w:r>
        <w:r w:rsidRPr="00C93CDA">
          <w:rPr>
            <w:rStyle w:val="Hyperlink"/>
            <w:noProof/>
          </w:rPr>
          <w:fldChar w:fldCharType="separate"/>
        </w:r>
        <w:r w:rsidRPr="00C93CDA">
          <w:rPr>
            <w:rStyle w:val="Hyperlink"/>
            <w:noProof/>
            <w:lang w:val="en-US"/>
          </w:rPr>
          <w:t>3.4 Analisis Hasil</w:t>
        </w:r>
        <w:r>
          <w:rPr>
            <w:noProof/>
            <w:webHidden/>
          </w:rPr>
          <w:tab/>
        </w:r>
        <w:r>
          <w:rPr>
            <w:noProof/>
            <w:webHidden/>
          </w:rPr>
          <w:fldChar w:fldCharType="begin"/>
        </w:r>
        <w:r>
          <w:rPr>
            <w:noProof/>
            <w:webHidden/>
          </w:rPr>
          <w:instrText xml:space="preserve"> PAGEREF _Toc496168342 \h </w:instrText>
        </w:r>
        <w:r>
          <w:rPr>
            <w:noProof/>
            <w:webHidden/>
          </w:rPr>
        </w:r>
      </w:ins>
      <w:r>
        <w:rPr>
          <w:noProof/>
          <w:webHidden/>
        </w:rPr>
        <w:fldChar w:fldCharType="separate"/>
      </w:r>
      <w:ins w:id="279" w:author="arkat" w:date="2017-10-19T09:22:00Z">
        <w:r>
          <w:rPr>
            <w:noProof/>
            <w:webHidden/>
          </w:rPr>
          <w:t>27</w:t>
        </w:r>
        <w:r>
          <w:rPr>
            <w:noProof/>
            <w:webHidden/>
          </w:rPr>
          <w:fldChar w:fldCharType="end"/>
        </w:r>
        <w:r w:rsidRPr="00C93CDA">
          <w:rPr>
            <w:rStyle w:val="Hyperlink"/>
            <w:noProof/>
          </w:rPr>
          <w:fldChar w:fldCharType="end"/>
        </w:r>
      </w:ins>
    </w:p>
    <w:p w14:paraId="4C79BA14" w14:textId="1BD1AE3A" w:rsidR="001E4CBB" w:rsidRPr="002E3C08" w:rsidRDefault="0017371E" w:rsidP="002E3C08">
      <w:pPr>
        <w:pStyle w:val="Heading1"/>
        <w:numPr>
          <w:ilvl w:val="0"/>
          <w:numId w:val="0"/>
        </w:numPr>
        <w:rPr>
          <w:ins w:id="280" w:author="arkat" w:date="2017-09-28T16:36:00Z"/>
          <w:lang w:val="en-US"/>
        </w:rPr>
        <w:pPrChange w:id="281" w:author="arkat" w:date="2017-10-19T09:22:00Z">
          <w:pPr>
            <w:spacing w:after="0"/>
          </w:pPr>
        </w:pPrChange>
      </w:pPr>
      <w:ins w:id="282" w:author="arkat" w:date="2017-10-02T08:45:00Z">
        <w:r>
          <w:rPr>
            <w:b w:val="0"/>
            <w:lang w:val="en-US"/>
          </w:rPr>
          <w:lastRenderedPageBreak/>
          <w:fldChar w:fldCharType="end"/>
        </w:r>
      </w:ins>
      <w:bookmarkStart w:id="283" w:name="_Toc496168306"/>
      <w:ins w:id="284" w:author="arkat" w:date="2017-10-19T09:17:00Z">
        <w:r w:rsidR="00737157" w:rsidRPr="00C36A8C">
          <w:rPr>
            <w:lang w:val="en-US"/>
          </w:rPr>
          <w:t>DAFTAR GAMBAR</w:t>
        </w:r>
      </w:ins>
      <w:bookmarkEnd w:id="283"/>
    </w:p>
    <w:p w14:paraId="22F717AA" w14:textId="77777777" w:rsidR="001E4CBB" w:rsidRDefault="001E4CBB">
      <w:pPr>
        <w:spacing w:after="0"/>
        <w:jc w:val="center"/>
        <w:rPr>
          <w:ins w:id="285" w:author="arkat" w:date="2017-09-28T16:36:00Z"/>
          <w:b/>
          <w:lang w:val="en-US"/>
        </w:rPr>
        <w:pPrChange w:id="286" w:author="arkat" w:date="2017-09-28T16:33:00Z">
          <w:pPr>
            <w:spacing w:after="0"/>
          </w:pPr>
        </w:pPrChange>
      </w:pPr>
    </w:p>
    <w:p w14:paraId="48027506" w14:textId="77777777" w:rsidR="0095050F" w:rsidRPr="0095050F" w:rsidRDefault="00B61FBE" w:rsidP="002E3C08">
      <w:pPr>
        <w:pStyle w:val="TOC1"/>
        <w:rPr>
          <w:ins w:id="287" w:author="arkat" w:date="2017-10-06T09:43:00Z"/>
          <w:rFonts w:asciiTheme="minorHAnsi" w:eastAsiaTheme="minorEastAsia" w:hAnsiTheme="minorHAnsi" w:cstheme="minorBidi"/>
          <w:sz w:val="22"/>
          <w:lang w:val="en-US"/>
        </w:rPr>
        <w:pPrChange w:id="288" w:author="arkat" w:date="2017-10-19T09:23:00Z">
          <w:pPr>
            <w:pStyle w:val="TOC1"/>
          </w:pPr>
        </w:pPrChange>
      </w:pPr>
      <w:ins w:id="289" w:author="arkat" w:date="2017-10-02T08:47:00Z">
        <w:r w:rsidRPr="0095050F">
          <w:rPr>
            <w:lang w:val="en-US"/>
            <w:rPrChange w:id="290" w:author="arkat" w:date="2017-10-06T09:43:00Z">
              <w:rPr>
                <w:b/>
                <w:noProof w:val="0"/>
                <w:lang w:val="en-US"/>
              </w:rPr>
            </w:rPrChange>
          </w:rPr>
          <w:fldChar w:fldCharType="begin"/>
        </w:r>
        <w:r w:rsidRPr="0095050F">
          <w:rPr>
            <w:lang w:val="en-US"/>
          </w:rPr>
          <w:instrText xml:space="preserve"> TOC \h \z \t "Gambar BAB 2,1,Gambar Bab 3,1" </w:instrText>
        </w:r>
      </w:ins>
      <w:r w:rsidRPr="0095050F">
        <w:rPr>
          <w:lang w:val="en-US"/>
          <w:rPrChange w:id="291" w:author="arkat" w:date="2017-10-06T09:43:00Z">
            <w:rPr>
              <w:b/>
              <w:noProof w:val="0"/>
              <w:lang w:val="en-US"/>
            </w:rPr>
          </w:rPrChange>
        </w:rPr>
        <w:fldChar w:fldCharType="separate"/>
      </w:r>
      <w:ins w:id="292" w:author="arkat" w:date="2017-10-06T09:43:00Z">
        <w:r w:rsidR="0095050F" w:rsidRPr="0095050F">
          <w:rPr>
            <w:rStyle w:val="Hyperlink"/>
            <w:rPrChange w:id="293" w:author="arkat" w:date="2017-10-06T09:43:00Z">
              <w:rPr>
                <w:rStyle w:val="Hyperlink"/>
              </w:rPr>
            </w:rPrChange>
          </w:rPr>
          <w:fldChar w:fldCharType="begin"/>
        </w:r>
        <w:r w:rsidR="0095050F" w:rsidRPr="0095050F">
          <w:rPr>
            <w:rStyle w:val="Hyperlink"/>
          </w:rPr>
          <w:instrText xml:space="preserve"> </w:instrText>
        </w:r>
        <w:r w:rsidR="0095050F" w:rsidRPr="0095050F">
          <w:instrText>HYPERLINK \l "_Toc495046359"</w:instrText>
        </w:r>
        <w:r w:rsidR="0095050F" w:rsidRPr="0095050F">
          <w:rPr>
            <w:rStyle w:val="Hyperlink"/>
          </w:rPr>
          <w:instrText xml:space="preserve"> </w:instrText>
        </w:r>
      </w:ins>
      <w:ins w:id="294" w:author="arkat" w:date="2017-10-19T08:57:00Z">
        <w:r w:rsidR="00064B13" w:rsidRPr="0095050F">
          <w:rPr>
            <w:rStyle w:val="Hyperlink"/>
            <w:rPrChange w:id="295" w:author="arkat" w:date="2017-10-06T09:43:00Z">
              <w:rPr>
                <w:rStyle w:val="Hyperlink"/>
              </w:rPr>
            </w:rPrChange>
          </w:rPr>
        </w:r>
      </w:ins>
      <w:ins w:id="296" w:author="arkat" w:date="2017-10-06T09:43:00Z">
        <w:r w:rsidR="0095050F" w:rsidRPr="0095050F">
          <w:rPr>
            <w:rStyle w:val="Hyperlink"/>
            <w:rPrChange w:id="297" w:author="arkat" w:date="2017-10-06T09:43:00Z">
              <w:rPr>
                <w:rStyle w:val="Hyperlink"/>
              </w:rPr>
            </w:rPrChange>
          </w:rPr>
          <w:fldChar w:fldCharType="separate"/>
        </w:r>
        <w:r w:rsidR="0095050F" w:rsidRPr="0095050F">
          <w:rPr>
            <w:rStyle w:val="Hyperlink"/>
            <w:rPrChange w:id="298" w:author="arkat" w:date="2017-10-06T09:43:00Z">
              <w:rPr>
                <w:rStyle w:val="Hyperlink"/>
                <w:b/>
              </w:rPr>
            </w:rPrChange>
          </w:rPr>
          <w:t>Gambar 2.1</w:t>
        </w:r>
        <w:r w:rsidR="0095050F" w:rsidRPr="0095050F">
          <w:rPr>
            <w:rFonts w:asciiTheme="minorHAnsi" w:eastAsiaTheme="minorEastAsia" w:hAnsiTheme="minorHAnsi" w:cstheme="minorBidi"/>
            <w:sz w:val="22"/>
            <w:lang w:val="en-US"/>
          </w:rPr>
          <w:tab/>
        </w:r>
        <w:r w:rsidR="0095050F" w:rsidRPr="0095050F">
          <w:rPr>
            <w:rStyle w:val="Hyperlink"/>
            <w:rPrChange w:id="299" w:author="arkat" w:date="2017-10-06T09:43:00Z">
              <w:rPr>
                <w:rStyle w:val="Hyperlink"/>
                <w:b/>
              </w:rPr>
            </w:rPrChange>
          </w:rPr>
          <w:t>Siklus Hidup Manajemen Proses Bisnis</w:t>
        </w:r>
        <w:r w:rsidR="0095050F" w:rsidRPr="0095050F">
          <w:rPr>
            <w:webHidden/>
          </w:rPr>
          <w:tab/>
        </w:r>
        <w:r w:rsidR="0095050F" w:rsidRPr="0095050F">
          <w:rPr>
            <w:webHidden/>
            <w:rPrChange w:id="300" w:author="arkat" w:date="2017-10-06T09:43:00Z">
              <w:rPr>
                <w:webHidden/>
              </w:rPr>
            </w:rPrChange>
          </w:rPr>
          <w:fldChar w:fldCharType="begin"/>
        </w:r>
        <w:r w:rsidR="0095050F" w:rsidRPr="0095050F">
          <w:rPr>
            <w:webHidden/>
          </w:rPr>
          <w:instrText xml:space="preserve"> PAGEREF _Toc495046359 \h </w:instrText>
        </w:r>
      </w:ins>
      <w:r w:rsidR="0095050F" w:rsidRPr="0095050F">
        <w:rPr>
          <w:webHidden/>
          <w:rPrChange w:id="301" w:author="arkat" w:date="2017-10-06T09:43:00Z">
            <w:rPr>
              <w:webHidden/>
            </w:rPr>
          </w:rPrChange>
        </w:rPr>
      </w:r>
      <w:r w:rsidR="0095050F" w:rsidRPr="0095050F">
        <w:rPr>
          <w:webHidden/>
          <w:rPrChange w:id="302" w:author="arkat" w:date="2017-10-06T09:43:00Z">
            <w:rPr>
              <w:webHidden/>
            </w:rPr>
          </w:rPrChange>
        </w:rPr>
        <w:fldChar w:fldCharType="separate"/>
      </w:r>
      <w:ins w:id="303" w:author="arkat" w:date="2017-10-19T09:21:00Z">
        <w:r w:rsidR="002E3C08">
          <w:rPr>
            <w:webHidden/>
          </w:rPr>
          <w:t>2</w:t>
        </w:r>
      </w:ins>
      <w:ins w:id="304" w:author="arkat" w:date="2017-10-06T09:43:00Z">
        <w:r w:rsidR="0095050F" w:rsidRPr="0095050F">
          <w:rPr>
            <w:webHidden/>
            <w:rPrChange w:id="305" w:author="arkat" w:date="2017-10-06T09:43:00Z">
              <w:rPr>
                <w:webHidden/>
              </w:rPr>
            </w:rPrChange>
          </w:rPr>
          <w:fldChar w:fldCharType="end"/>
        </w:r>
        <w:r w:rsidR="0095050F" w:rsidRPr="0095050F">
          <w:rPr>
            <w:rStyle w:val="Hyperlink"/>
            <w:rPrChange w:id="306" w:author="arkat" w:date="2017-10-06T09:43:00Z">
              <w:rPr>
                <w:rStyle w:val="Hyperlink"/>
              </w:rPr>
            </w:rPrChange>
          </w:rPr>
          <w:fldChar w:fldCharType="end"/>
        </w:r>
      </w:ins>
    </w:p>
    <w:p w14:paraId="2150509B" w14:textId="71E07F8C" w:rsidR="0095050F" w:rsidRPr="0095050F" w:rsidRDefault="0095050F" w:rsidP="002E3C08">
      <w:pPr>
        <w:pStyle w:val="TOC1"/>
        <w:rPr>
          <w:ins w:id="307" w:author="arkat" w:date="2017-10-06T09:43:00Z"/>
          <w:rFonts w:asciiTheme="minorHAnsi" w:eastAsiaTheme="minorEastAsia" w:hAnsiTheme="minorHAnsi" w:cstheme="minorBidi"/>
          <w:sz w:val="22"/>
          <w:lang w:val="en-US"/>
        </w:rPr>
        <w:pPrChange w:id="308" w:author="arkat" w:date="2017-10-19T09:23:00Z">
          <w:pPr>
            <w:pStyle w:val="TOC1"/>
          </w:pPr>
        </w:pPrChange>
      </w:pPr>
      <w:ins w:id="309" w:author="arkat" w:date="2017-10-06T09:43:00Z">
        <w:r w:rsidRPr="0095050F">
          <w:rPr>
            <w:rStyle w:val="Hyperlink"/>
            <w:rPrChange w:id="310" w:author="arkat" w:date="2017-10-06T09:43:00Z">
              <w:rPr>
                <w:rStyle w:val="Hyperlink"/>
              </w:rPr>
            </w:rPrChange>
          </w:rPr>
          <w:fldChar w:fldCharType="begin"/>
        </w:r>
        <w:r w:rsidRPr="0095050F">
          <w:rPr>
            <w:rStyle w:val="Hyperlink"/>
          </w:rPr>
          <w:instrText xml:space="preserve"> </w:instrText>
        </w:r>
        <w:r w:rsidRPr="0095050F">
          <w:instrText>HYPERLINK \l "_Toc495046360"</w:instrText>
        </w:r>
        <w:r w:rsidRPr="0095050F">
          <w:rPr>
            <w:rStyle w:val="Hyperlink"/>
          </w:rPr>
          <w:instrText xml:space="preserve"> </w:instrText>
        </w:r>
      </w:ins>
      <w:ins w:id="311" w:author="arkat" w:date="2017-10-19T08:57:00Z">
        <w:r w:rsidR="00064B13" w:rsidRPr="0095050F">
          <w:rPr>
            <w:rStyle w:val="Hyperlink"/>
            <w:rPrChange w:id="312" w:author="arkat" w:date="2017-10-06T09:43:00Z">
              <w:rPr>
                <w:rStyle w:val="Hyperlink"/>
              </w:rPr>
            </w:rPrChange>
          </w:rPr>
        </w:r>
      </w:ins>
      <w:ins w:id="313" w:author="arkat" w:date="2017-10-06T09:43:00Z">
        <w:r w:rsidRPr="0095050F">
          <w:rPr>
            <w:rStyle w:val="Hyperlink"/>
            <w:rPrChange w:id="314" w:author="arkat" w:date="2017-10-06T09:43:00Z">
              <w:rPr>
                <w:rStyle w:val="Hyperlink"/>
              </w:rPr>
            </w:rPrChange>
          </w:rPr>
          <w:fldChar w:fldCharType="separate"/>
        </w:r>
        <w:r w:rsidRPr="0095050F">
          <w:rPr>
            <w:rStyle w:val="Hyperlink"/>
            <w:rPrChange w:id="315" w:author="arkat" w:date="2017-10-06T09:43:00Z">
              <w:rPr>
                <w:rStyle w:val="Hyperlink"/>
                <w:b/>
              </w:rPr>
            </w:rPrChange>
          </w:rPr>
          <w:t>Gambar 2.2</w:t>
        </w:r>
        <w:r w:rsidRPr="0095050F">
          <w:rPr>
            <w:rFonts w:asciiTheme="minorHAnsi" w:eastAsiaTheme="minorEastAsia" w:hAnsiTheme="minorHAnsi" w:cstheme="minorBidi"/>
            <w:sz w:val="22"/>
            <w:lang w:val="en-US"/>
          </w:rPr>
          <w:tab/>
        </w:r>
        <w:r w:rsidRPr="0095050F">
          <w:rPr>
            <w:rStyle w:val="Hyperlink"/>
            <w:rPrChange w:id="316" w:author="arkat" w:date="2017-10-06T09:43:00Z">
              <w:rPr>
                <w:rStyle w:val="Hyperlink"/>
                <w:b/>
              </w:rPr>
            </w:rPrChange>
          </w:rPr>
          <w:t>Contoh Model Proses Bisnis Interaksi antara Pembeli dan Pengecer</w:t>
        </w:r>
        <w:r w:rsidRPr="0095050F">
          <w:rPr>
            <w:webHidden/>
          </w:rPr>
          <w:tab/>
        </w:r>
      </w:ins>
      <w:bookmarkStart w:id="317" w:name="_GoBack"/>
      <w:bookmarkEnd w:id="317"/>
      <w:ins w:id="318" w:author="arkat" w:date="2017-10-06T09:44:00Z">
        <w:r>
          <w:rPr>
            <w:webHidden/>
          </w:rPr>
          <w:tab/>
        </w:r>
        <w:r>
          <w:rPr>
            <w:webHidden/>
          </w:rPr>
          <w:tab/>
        </w:r>
      </w:ins>
      <w:ins w:id="319" w:author="arkat" w:date="2017-10-06T09:43:00Z">
        <w:r w:rsidRPr="0095050F">
          <w:rPr>
            <w:webHidden/>
            <w:rPrChange w:id="320" w:author="arkat" w:date="2017-10-06T09:43:00Z">
              <w:rPr>
                <w:webHidden/>
              </w:rPr>
            </w:rPrChange>
          </w:rPr>
          <w:fldChar w:fldCharType="begin"/>
        </w:r>
        <w:r w:rsidRPr="0095050F">
          <w:rPr>
            <w:webHidden/>
          </w:rPr>
          <w:instrText xml:space="preserve"> PAGEREF _Toc495046360 \h </w:instrText>
        </w:r>
      </w:ins>
      <w:r w:rsidRPr="0095050F">
        <w:rPr>
          <w:webHidden/>
          <w:rPrChange w:id="321" w:author="arkat" w:date="2017-10-06T09:43:00Z">
            <w:rPr>
              <w:webHidden/>
            </w:rPr>
          </w:rPrChange>
        </w:rPr>
      </w:r>
      <w:r w:rsidRPr="0095050F">
        <w:rPr>
          <w:webHidden/>
          <w:rPrChange w:id="322" w:author="arkat" w:date="2017-10-06T09:43:00Z">
            <w:rPr>
              <w:webHidden/>
            </w:rPr>
          </w:rPrChange>
        </w:rPr>
        <w:fldChar w:fldCharType="separate"/>
      </w:r>
      <w:ins w:id="323" w:author="arkat" w:date="2017-10-19T09:21:00Z">
        <w:r w:rsidR="002E3C08">
          <w:rPr>
            <w:webHidden/>
          </w:rPr>
          <w:t>4</w:t>
        </w:r>
      </w:ins>
      <w:ins w:id="324" w:author="arkat" w:date="2017-10-06T09:43:00Z">
        <w:r w:rsidRPr="0095050F">
          <w:rPr>
            <w:webHidden/>
            <w:rPrChange w:id="325" w:author="arkat" w:date="2017-10-06T09:43:00Z">
              <w:rPr>
                <w:webHidden/>
              </w:rPr>
            </w:rPrChange>
          </w:rPr>
          <w:fldChar w:fldCharType="end"/>
        </w:r>
        <w:r w:rsidRPr="0095050F">
          <w:rPr>
            <w:rStyle w:val="Hyperlink"/>
            <w:rPrChange w:id="326" w:author="arkat" w:date="2017-10-06T09:43:00Z">
              <w:rPr>
                <w:rStyle w:val="Hyperlink"/>
              </w:rPr>
            </w:rPrChange>
          </w:rPr>
          <w:fldChar w:fldCharType="end"/>
        </w:r>
      </w:ins>
    </w:p>
    <w:p w14:paraId="21311397" w14:textId="77777777" w:rsidR="0095050F" w:rsidRPr="0095050F" w:rsidRDefault="0095050F" w:rsidP="002E3C08">
      <w:pPr>
        <w:pStyle w:val="TOC1"/>
        <w:rPr>
          <w:ins w:id="327" w:author="arkat" w:date="2017-10-06T09:43:00Z"/>
          <w:rFonts w:asciiTheme="minorHAnsi" w:eastAsiaTheme="minorEastAsia" w:hAnsiTheme="minorHAnsi" w:cstheme="minorBidi"/>
          <w:sz w:val="22"/>
          <w:lang w:val="en-US"/>
        </w:rPr>
        <w:pPrChange w:id="328" w:author="arkat" w:date="2017-10-19T09:23:00Z">
          <w:pPr>
            <w:pStyle w:val="TOC1"/>
          </w:pPr>
        </w:pPrChange>
      </w:pPr>
      <w:ins w:id="329" w:author="arkat" w:date="2017-10-06T09:43:00Z">
        <w:r w:rsidRPr="0095050F">
          <w:rPr>
            <w:rStyle w:val="Hyperlink"/>
            <w:rPrChange w:id="330" w:author="arkat" w:date="2017-10-06T09:43:00Z">
              <w:rPr>
                <w:rStyle w:val="Hyperlink"/>
              </w:rPr>
            </w:rPrChange>
          </w:rPr>
          <w:fldChar w:fldCharType="begin"/>
        </w:r>
        <w:r w:rsidRPr="0095050F">
          <w:rPr>
            <w:rStyle w:val="Hyperlink"/>
          </w:rPr>
          <w:instrText xml:space="preserve"> </w:instrText>
        </w:r>
        <w:r w:rsidRPr="0095050F">
          <w:instrText>HYPERLINK \l "_Toc495046361"</w:instrText>
        </w:r>
        <w:r w:rsidRPr="0095050F">
          <w:rPr>
            <w:rStyle w:val="Hyperlink"/>
          </w:rPr>
          <w:instrText xml:space="preserve"> </w:instrText>
        </w:r>
      </w:ins>
      <w:ins w:id="331" w:author="arkat" w:date="2017-10-19T08:57:00Z">
        <w:r w:rsidR="00064B13" w:rsidRPr="0095050F">
          <w:rPr>
            <w:rStyle w:val="Hyperlink"/>
            <w:rPrChange w:id="332" w:author="arkat" w:date="2017-10-06T09:43:00Z">
              <w:rPr>
                <w:rStyle w:val="Hyperlink"/>
              </w:rPr>
            </w:rPrChange>
          </w:rPr>
        </w:r>
      </w:ins>
      <w:ins w:id="333" w:author="arkat" w:date="2017-10-06T09:43:00Z">
        <w:r w:rsidRPr="0095050F">
          <w:rPr>
            <w:rStyle w:val="Hyperlink"/>
            <w:rPrChange w:id="334" w:author="arkat" w:date="2017-10-06T09:43:00Z">
              <w:rPr>
                <w:rStyle w:val="Hyperlink"/>
              </w:rPr>
            </w:rPrChange>
          </w:rPr>
          <w:fldChar w:fldCharType="separate"/>
        </w:r>
        <w:r w:rsidRPr="0095050F">
          <w:rPr>
            <w:rStyle w:val="Hyperlink"/>
            <w:rPrChange w:id="335" w:author="arkat" w:date="2017-10-06T09:43:00Z">
              <w:rPr>
                <w:rStyle w:val="Hyperlink"/>
                <w:b/>
              </w:rPr>
            </w:rPrChange>
          </w:rPr>
          <w:t>Gambar 2.3</w:t>
        </w:r>
        <w:r w:rsidRPr="0095050F">
          <w:rPr>
            <w:rFonts w:asciiTheme="minorHAnsi" w:eastAsiaTheme="minorEastAsia" w:hAnsiTheme="minorHAnsi" w:cstheme="minorBidi"/>
            <w:sz w:val="22"/>
            <w:lang w:val="en-US"/>
          </w:rPr>
          <w:tab/>
        </w:r>
        <w:r w:rsidRPr="0095050F">
          <w:rPr>
            <w:rStyle w:val="Hyperlink"/>
            <w:rPrChange w:id="336" w:author="arkat" w:date="2017-10-06T09:43:00Z">
              <w:rPr>
                <w:rStyle w:val="Hyperlink"/>
                <w:b/>
              </w:rPr>
            </w:rPrChange>
          </w:rPr>
          <w:t>Grafik Hasil Survei Pemodelan Proses Bisnis</w:t>
        </w:r>
        <w:r w:rsidRPr="0095050F">
          <w:rPr>
            <w:webHidden/>
          </w:rPr>
          <w:tab/>
        </w:r>
        <w:r w:rsidRPr="0095050F">
          <w:rPr>
            <w:webHidden/>
            <w:rPrChange w:id="337" w:author="arkat" w:date="2017-10-06T09:43:00Z">
              <w:rPr>
                <w:webHidden/>
              </w:rPr>
            </w:rPrChange>
          </w:rPr>
          <w:fldChar w:fldCharType="begin"/>
        </w:r>
        <w:r w:rsidRPr="0095050F">
          <w:rPr>
            <w:webHidden/>
          </w:rPr>
          <w:instrText xml:space="preserve"> PAGEREF _Toc495046361 \h </w:instrText>
        </w:r>
      </w:ins>
      <w:r w:rsidRPr="0095050F">
        <w:rPr>
          <w:webHidden/>
          <w:rPrChange w:id="338" w:author="arkat" w:date="2017-10-06T09:43:00Z">
            <w:rPr>
              <w:webHidden/>
            </w:rPr>
          </w:rPrChange>
        </w:rPr>
      </w:r>
      <w:r w:rsidRPr="0095050F">
        <w:rPr>
          <w:webHidden/>
          <w:rPrChange w:id="339" w:author="arkat" w:date="2017-10-06T09:43:00Z">
            <w:rPr>
              <w:webHidden/>
            </w:rPr>
          </w:rPrChange>
        </w:rPr>
        <w:fldChar w:fldCharType="separate"/>
      </w:r>
      <w:ins w:id="340" w:author="arkat" w:date="2017-10-19T09:21:00Z">
        <w:r w:rsidR="002E3C08">
          <w:rPr>
            <w:webHidden/>
          </w:rPr>
          <w:t>5</w:t>
        </w:r>
      </w:ins>
      <w:ins w:id="341" w:author="arkat" w:date="2017-10-06T09:43:00Z">
        <w:r w:rsidRPr="0095050F">
          <w:rPr>
            <w:webHidden/>
            <w:rPrChange w:id="342" w:author="arkat" w:date="2017-10-06T09:43:00Z">
              <w:rPr>
                <w:webHidden/>
              </w:rPr>
            </w:rPrChange>
          </w:rPr>
          <w:fldChar w:fldCharType="end"/>
        </w:r>
        <w:r w:rsidRPr="0095050F">
          <w:rPr>
            <w:rStyle w:val="Hyperlink"/>
            <w:rPrChange w:id="343" w:author="arkat" w:date="2017-10-06T09:43:00Z">
              <w:rPr>
                <w:rStyle w:val="Hyperlink"/>
              </w:rPr>
            </w:rPrChange>
          </w:rPr>
          <w:fldChar w:fldCharType="end"/>
        </w:r>
      </w:ins>
    </w:p>
    <w:p w14:paraId="72C9540E" w14:textId="77777777" w:rsidR="0095050F" w:rsidRPr="0095050F" w:rsidRDefault="0095050F" w:rsidP="002E3C08">
      <w:pPr>
        <w:pStyle w:val="TOC1"/>
        <w:rPr>
          <w:ins w:id="344" w:author="arkat" w:date="2017-10-06T09:43:00Z"/>
          <w:rFonts w:asciiTheme="minorHAnsi" w:eastAsiaTheme="minorEastAsia" w:hAnsiTheme="minorHAnsi" w:cstheme="minorBidi"/>
          <w:sz w:val="22"/>
          <w:lang w:val="en-US"/>
        </w:rPr>
        <w:pPrChange w:id="345" w:author="arkat" w:date="2017-10-19T09:23:00Z">
          <w:pPr>
            <w:pStyle w:val="TOC1"/>
          </w:pPr>
        </w:pPrChange>
      </w:pPr>
      <w:ins w:id="346" w:author="arkat" w:date="2017-10-06T09:43:00Z">
        <w:r w:rsidRPr="0095050F">
          <w:rPr>
            <w:rStyle w:val="Hyperlink"/>
            <w:rPrChange w:id="347" w:author="arkat" w:date="2017-10-06T09:43:00Z">
              <w:rPr>
                <w:rStyle w:val="Hyperlink"/>
              </w:rPr>
            </w:rPrChange>
          </w:rPr>
          <w:fldChar w:fldCharType="begin"/>
        </w:r>
        <w:r w:rsidRPr="0095050F">
          <w:rPr>
            <w:rStyle w:val="Hyperlink"/>
          </w:rPr>
          <w:instrText xml:space="preserve"> </w:instrText>
        </w:r>
        <w:r w:rsidRPr="0095050F">
          <w:instrText>HYPERLINK \l "_Toc495046362"</w:instrText>
        </w:r>
        <w:r w:rsidRPr="0095050F">
          <w:rPr>
            <w:rStyle w:val="Hyperlink"/>
          </w:rPr>
          <w:instrText xml:space="preserve"> </w:instrText>
        </w:r>
      </w:ins>
      <w:ins w:id="348" w:author="arkat" w:date="2017-10-19T08:57:00Z">
        <w:r w:rsidR="00064B13" w:rsidRPr="0095050F">
          <w:rPr>
            <w:rStyle w:val="Hyperlink"/>
            <w:rPrChange w:id="349" w:author="arkat" w:date="2017-10-06T09:43:00Z">
              <w:rPr>
                <w:rStyle w:val="Hyperlink"/>
              </w:rPr>
            </w:rPrChange>
          </w:rPr>
        </w:r>
      </w:ins>
      <w:ins w:id="350" w:author="arkat" w:date="2017-10-06T09:43:00Z">
        <w:r w:rsidRPr="0095050F">
          <w:rPr>
            <w:rStyle w:val="Hyperlink"/>
            <w:rPrChange w:id="351" w:author="arkat" w:date="2017-10-06T09:43:00Z">
              <w:rPr>
                <w:rStyle w:val="Hyperlink"/>
              </w:rPr>
            </w:rPrChange>
          </w:rPr>
          <w:fldChar w:fldCharType="separate"/>
        </w:r>
        <w:r w:rsidRPr="0095050F">
          <w:rPr>
            <w:rStyle w:val="Hyperlink"/>
            <w:rPrChange w:id="352" w:author="arkat" w:date="2017-10-06T09:43:00Z">
              <w:rPr>
                <w:rStyle w:val="Hyperlink"/>
                <w:b/>
              </w:rPr>
            </w:rPrChange>
          </w:rPr>
          <w:t>Gambar 2.4</w:t>
        </w:r>
        <w:r w:rsidRPr="0095050F">
          <w:rPr>
            <w:rFonts w:asciiTheme="minorHAnsi" w:eastAsiaTheme="minorEastAsia" w:hAnsiTheme="minorHAnsi" w:cstheme="minorBidi"/>
            <w:sz w:val="22"/>
            <w:lang w:val="en-US"/>
          </w:rPr>
          <w:tab/>
        </w:r>
        <w:r w:rsidRPr="0095050F">
          <w:rPr>
            <w:rStyle w:val="Hyperlink"/>
            <w:rPrChange w:id="353" w:author="arkat" w:date="2017-10-06T09:43:00Z">
              <w:rPr>
                <w:rStyle w:val="Hyperlink"/>
                <w:b/>
              </w:rPr>
            </w:rPrChange>
          </w:rPr>
          <w:t>Elemen Inti EPC</w:t>
        </w:r>
        <w:r w:rsidRPr="0095050F">
          <w:rPr>
            <w:webHidden/>
          </w:rPr>
          <w:tab/>
        </w:r>
        <w:r w:rsidRPr="0095050F">
          <w:rPr>
            <w:webHidden/>
            <w:rPrChange w:id="354" w:author="arkat" w:date="2017-10-06T09:43:00Z">
              <w:rPr>
                <w:webHidden/>
              </w:rPr>
            </w:rPrChange>
          </w:rPr>
          <w:fldChar w:fldCharType="begin"/>
        </w:r>
        <w:r w:rsidRPr="0095050F">
          <w:rPr>
            <w:webHidden/>
          </w:rPr>
          <w:instrText xml:space="preserve"> PAGEREF _Toc495046362 \h </w:instrText>
        </w:r>
      </w:ins>
      <w:r w:rsidRPr="0095050F">
        <w:rPr>
          <w:webHidden/>
          <w:rPrChange w:id="355" w:author="arkat" w:date="2017-10-06T09:43:00Z">
            <w:rPr>
              <w:webHidden/>
            </w:rPr>
          </w:rPrChange>
        </w:rPr>
      </w:r>
      <w:r w:rsidRPr="0095050F">
        <w:rPr>
          <w:webHidden/>
          <w:rPrChange w:id="356" w:author="arkat" w:date="2017-10-06T09:43:00Z">
            <w:rPr>
              <w:webHidden/>
            </w:rPr>
          </w:rPrChange>
        </w:rPr>
        <w:fldChar w:fldCharType="separate"/>
      </w:r>
      <w:ins w:id="357" w:author="arkat" w:date="2017-10-19T09:21:00Z">
        <w:r w:rsidR="002E3C08">
          <w:rPr>
            <w:webHidden/>
          </w:rPr>
          <w:t>6</w:t>
        </w:r>
      </w:ins>
      <w:ins w:id="358" w:author="arkat" w:date="2017-10-06T09:43:00Z">
        <w:r w:rsidRPr="0095050F">
          <w:rPr>
            <w:webHidden/>
            <w:rPrChange w:id="359" w:author="arkat" w:date="2017-10-06T09:43:00Z">
              <w:rPr>
                <w:webHidden/>
              </w:rPr>
            </w:rPrChange>
          </w:rPr>
          <w:fldChar w:fldCharType="end"/>
        </w:r>
        <w:r w:rsidRPr="0095050F">
          <w:rPr>
            <w:rStyle w:val="Hyperlink"/>
            <w:rPrChange w:id="360" w:author="arkat" w:date="2017-10-06T09:43:00Z">
              <w:rPr>
                <w:rStyle w:val="Hyperlink"/>
              </w:rPr>
            </w:rPrChange>
          </w:rPr>
          <w:fldChar w:fldCharType="end"/>
        </w:r>
      </w:ins>
    </w:p>
    <w:p w14:paraId="30AA92E0" w14:textId="77777777" w:rsidR="0095050F" w:rsidRPr="0095050F" w:rsidRDefault="0095050F" w:rsidP="002E3C08">
      <w:pPr>
        <w:pStyle w:val="TOC1"/>
        <w:rPr>
          <w:ins w:id="361" w:author="arkat" w:date="2017-10-06T09:43:00Z"/>
          <w:rFonts w:asciiTheme="minorHAnsi" w:eastAsiaTheme="minorEastAsia" w:hAnsiTheme="minorHAnsi" w:cstheme="minorBidi"/>
          <w:sz w:val="22"/>
          <w:lang w:val="en-US"/>
        </w:rPr>
        <w:pPrChange w:id="362" w:author="arkat" w:date="2017-10-19T09:23:00Z">
          <w:pPr>
            <w:pStyle w:val="TOC1"/>
          </w:pPr>
        </w:pPrChange>
      </w:pPr>
      <w:ins w:id="363" w:author="arkat" w:date="2017-10-06T09:43:00Z">
        <w:r w:rsidRPr="0095050F">
          <w:rPr>
            <w:rStyle w:val="Hyperlink"/>
            <w:rPrChange w:id="364" w:author="arkat" w:date="2017-10-06T09:43:00Z">
              <w:rPr>
                <w:rStyle w:val="Hyperlink"/>
              </w:rPr>
            </w:rPrChange>
          </w:rPr>
          <w:fldChar w:fldCharType="begin"/>
        </w:r>
        <w:r w:rsidRPr="0095050F">
          <w:rPr>
            <w:rStyle w:val="Hyperlink"/>
          </w:rPr>
          <w:instrText xml:space="preserve"> </w:instrText>
        </w:r>
        <w:r w:rsidRPr="0095050F">
          <w:instrText>HYPERLINK \l "_Toc495046363"</w:instrText>
        </w:r>
        <w:r w:rsidRPr="0095050F">
          <w:rPr>
            <w:rStyle w:val="Hyperlink"/>
          </w:rPr>
          <w:instrText xml:space="preserve"> </w:instrText>
        </w:r>
      </w:ins>
      <w:ins w:id="365" w:author="arkat" w:date="2017-10-19T08:57:00Z">
        <w:r w:rsidR="00064B13" w:rsidRPr="0095050F">
          <w:rPr>
            <w:rStyle w:val="Hyperlink"/>
            <w:rPrChange w:id="366" w:author="arkat" w:date="2017-10-06T09:43:00Z">
              <w:rPr>
                <w:rStyle w:val="Hyperlink"/>
              </w:rPr>
            </w:rPrChange>
          </w:rPr>
        </w:r>
      </w:ins>
      <w:ins w:id="367" w:author="arkat" w:date="2017-10-06T09:43:00Z">
        <w:r w:rsidRPr="0095050F">
          <w:rPr>
            <w:rStyle w:val="Hyperlink"/>
            <w:rPrChange w:id="368" w:author="arkat" w:date="2017-10-06T09:43:00Z">
              <w:rPr>
                <w:rStyle w:val="Hyperlink"/>
              </w:rPr>
            </w:rPrChange>
          </w:rPr>
          <w:fldChar w:fldCharType="separate"/>
        </w:r>
        <w:r w:rsidRPr="0095050F">
          <w:rPr>
            <w:rStyle w:val="Hyperlink"/>
            <w:rPrChange w:id="369" w:author="arkat" w:date="2017-10-06T09:43:00Z">
              <w:rPr>
                <w:rStyle w:val="Hyperlink"/>
                <w:b/>
              </w:rPr>
            </w:rPrChange>
          </w:rPr>
          <w:t>Gambar 2.5</w:t>
        </w:r>
        <w:r w:rsidRPr="0095050F">
          <w:rPr>
            <w:rFonts w:asciiTheme="minorHAnsi" w:eastAsiaTheme="minorEastAsia" w:hAnsiTheme="minorHAnsi" w:cstheme="minorBidi"/>
            <w:sz w:val="22"/>
            <w:lang w:val="en-US"/>
          </w:rPr>
          <w:tab/>
        </w:r>
        <w:r w:rsidRPr="0095050F">
          <w:rPr>
            <w:rStyle w:val="Hyperlink"/>
            <w:rPrChange w:id="370" w:author="arkat" w:date="2017-10-06T09:43:00Z">
              <w:rPr>
                <w:rStyle w:val="Hyperlink"/>
                <w:b/>
              </w:rPr>
            </w:rPrChange>
          </w:rPr>
          <w:t>Elemen Perluasan EPC-ARIS</w:t>
        </w:r>
        <w:r w:rsidRPr="0095050F">
          <w:rPr>
            <w:webHidden/>
          </w:rPr>
          <w:tab/>
        </w:r>
        <w:r w:rsidRPr="0095050F">
          <w:rPr>
            <w:webHidden/>
            <w:rPrChange w:id="371" w:author="arkat" w:date="2017-10-06T09:43:00Z">
              <w:rPr>
                <w:webHidden/>
              </w:rPr>
            </w:rPrChange>
          </w:rPr>
          <w:fldChar w:fldCharType="begin"/>
        </w:r>
        <w:r w:rsidRPr="0095050F">
          <w:rPr>
            <w:webHidden/>
          </w:rPr>
          <w:instrText xml:space="preserve"> PAGEREF _Toc495046363 \h </w:instrText>
        </w:r>
      </w:ins>
      <w:r w:rsidRPr="0095050F">
        <w:rPr>
          <w:webHidden/>
          <w:rPrChange w:id="372" w:author="arkat" w:date="2017-10-06T09:43:00Z">
            <w:rPr>
              <w:webHidden/>
            </w:rPr>
          </w:rPrChange>
        </w:rPr>
      </w:r>
      <w:r w:rsidRPr="0095050F">
        <w:rPr>
          <w:webHidden/>
          <w:rPrChange w:id="373" w:author="arkat" w:date="2017-10-06T09:43:00Z">
            <w:rPr>
              <w:webHidden/>
            </w:rPr>
          </w:rPrChange>
        </w:rPr>
        <w:fldChar w:fldCharType="separate"/>
      </w:r>
      <w:ins w:id="374" w:author="arkat" w:date="2017-10-19T09:21:00Z">
        <w:r w:rsidR="002E3C08">
          <w:rPr>
            <w:webHidden/>
          </w:rPr>
          <w:t>7</w:t>
        </w:r>
      </w:ins>
      <w:ins w:id="375" w:author="arkat" w:date="2017-10-06T09:43:00Z">
        <w:r w:rsidRPr="0095050F">
          <w:rPr>
            <w:webHidden/>
            <w:rPrChange w:id="376" w:author="arkat" w:date="2017-10-06T09:43:00Z">
              <w:rPr>
                <w:webHidden/>
              </w:rPr>
            </w:rPrChange>
          </w:rPr>
          <w:fldChar w:fldCharType="end"/>
        </w:r>
        <w:r w:rsidRPr="0095050F">
          <w:rPr>
            <w:rStyle w:val="Hyperlink"/>
            <w:rPrChange w:id="377" w:author="arkat" w:date="2017-10-06T09:43:00Z">
              <w:rPr>
                <w:rStyle w:val="Hyperlink"/>
              </w:rPr>
            </w:rPrChange>
          </w:rPr>
          <w:fldChar w:fldCharType="end"/>
        </w:r>
      </w:ins>
    </w:p>
    <w:p w14:paraId="1AD16389" w14:textId="77777777" w:rsidR="0095050F" w:rsidRPr="0095050F" w:rsidRDefault="0095050F" w:rsidP="002E3C08">
      <w:pPr>
        <w:pStyle w:val="TOC1"/>
        <w:rPr>
          <w:ins w:id="378" w:author="arkat" w:date="2017-10-06T09:43:00Z"/>
          <w:rFonts w:asciiTheme="minorHAnsi" w:eastAsiaTheme="minorEastAsia" w:hAnsiTheme="minorHAnsi" w:cstheme="minorBidi"/>
          <w:sz w:val="22"/>
          <w:lang w:val="en-US"/>
        </w:rPr>
        <w:pPrChange w:id="379" w:author="arkat" w:date="2017-10-19T09:23:00Z">
          <w:pPr>
            <w:pStyle w:val="TOC1"/>
          </w:pPr>
        </w:pPrChange>
      </w:pPr>
      <w:ins w:id="380" w:author="arkat" w:date="2017-10-06T09:43:00Z">
        <w:r w:rsidRPr="0095050F">
          <w:rPr>
            <w:rStyle w:val="Hyperlink"/>
            <w:rPrChange w:id="381" w:author="arkat" w:date="2017-10-06T09:43:00Z">
              <w:rPr>
                <w:rStyle w:val="Hyperlink"/>
              </w:rPr>
            </w:rPrChange>
          </w:rPr>
          <w:fldChar w:fldCharType="begin"/>
        </w:r>
        <w:r w:rsidRPr="0095050F">
          <w:rPr>
            <w:rStyle w:val="Hyperlink"/>
          </w:rPr>
          <w:instrText xml:space="preserve"> </w:instrText>
        </w:r>
        <w:r w:rsidRPr="0095050F">
          <w:instrText>HYPERLINK \l "_Toc495046364"</w:instrText>
        </w:r>
        <w:r w:rsidRPr="0095050F">
          <w:rPr>
            <w:rStyle w:val="Hyperlink"/>
          </w:rPr>
          <w:instrText xml:space="preserve"> </w:instrText>
        </w:r>
      </w:ins>
      <w:ins w:id="382" w:author="arkat" w:date="2017-10-19T08:57:00Z">
        <w:r w:rsidR="00064B13" w:rsidRPr="0095050F">
          <w:rPr>
            <w:rStyle w:val="Hyperlink"/>
            <w:rPrChange w:id="383" w:author="arkat" w:date="2017-10-06T09:43:00Z">
              <w:rPr>
                <w:rStyle w:val="Hyperlink"/>
              </w:rPr>
            </w:rPrChange>
          </w:rPr>
        </w:r>
      </w:ins>
      <w:ins w:id="384" w:author="arkat" w:date="2017-10-06T09:43:00Z">
        <w:r w:rsidRPr="0095050F">
          <w:rPr>
            <w:rStyle w:val="Hyperlink"/>
            <w:rPrChange w:id="385" w:author="arkat" w:date="2017-10-06T09:43:00Z">
              <w:rPr>
                <w:rStyle w:val="Hyperlink"/>
              </w:rPr>
            </w:rPrChange>
          </w:rPr>
          <w:fldChar w:fldCharType="separate"/>
        </w:r>
        <w:r w:rsidRPr="0095050F">
          <w:rPr>
            <w:rStyle w:val="Hyperlink"/>
            <w:rPrChange w:id="386" w:author="arkat" w:date="2017-10-06T09:43:00Z">
              <w:rPr>
                <w:rStyle w:val="Hyperlink"/>
                <w:b/>
              </w:rPr>
            </w:rPrChange>
          </w:rPr>
          <w:t>Gambar 2.6</w:t>
        </w:r>
        <w:r w:rsidRPr="0095050F">
          <w:rPr>
            <w:rFonts w:asciiTheme="minorHAnsi" w:eastAsiaTheme="minorEastAsia" w:hAnsiTheme="minorHAnsi" w:cstheme="minorBidi"/>
            <w:sz w:val="22"/>
            <w:lang w:val="en-US"/>
          </w:rPr>
          <w:tab/>
        </w:r>
        <w:r w:rsidRPr="0095050F">
          <w:rPr>
            <w:rStyle w:val="Hyperlink"/>
            <w:rPrChange w:id="387" w:author="arkat" w:date="2017-10-06T09:43:00Z">
              <w:rPr>
                <w:rStyle w:val="Hyperlink"/>
                <w:b/>
              </w:rPr>
            </w:rPrChange>
          </w:rPr>
          <w:t>Elemen Perluasan EPC Pada Penelitian Decker &amp; Tsechezner</w:t>
        </w:r>
        <w:r w:rsidRPr="0095050F">
          <w:rPr>
            <w:webHidden/>
          </w:rPr>
          <w:tab/>
        </w:r>
        <w:r w:rsidRPr="0095050F">
          <w:rPr>
            <w:webHidden/>
            <w:rPrChange w:id="388" w:author="arkat" w:date="2017-10-06T09:43:00Z">
              <w:rPr>
                <w:webHidden/>
              </w:rPr>
            </w:rPrChange>
          </w:rPr>
          <w:fldChar w:fldCharType="begin"/>
        </w:r>
        <w:r w:rsidRPr="0095050F">
          <w:rPr>
            <w:webHidden/>
          </w:rPr>
          <w:instrText xml:space="preserve"> PAGEREF _Toc495046364 \h </w:instrText>
        </w:r>
      </w:ins>
      <w:r w:rsidRPr="0095050F">
        <w:rPr>
          <w:webHidden/>
          <w:rPrChange w:id="389" w:author="arkat" w:date="2017-10-06T09:43:00Z">
            <w:rPr>
              <w:webHidden/>
            </w:rPr>
          </w:rPrChange>
        </w:rPr>
      </w:r>
      <w:r w:rsidRPr="0095050F">
        <w:rPr>
          <w:webHidden/>
          <w:rPrChange w:id="390" w:author="arkat" w:date="2017-10-06T09:43:00Z">
            <w:rPr>
              <w:webHidden/>
            </w:rPr>
          </w:rPrChange>
        </w:rPr>
        <w:fldChar w:fldCharType="separate"/>
      </w:r>
      <w:ins w:id="391" w:author="arkat" w:date="2017-10-19T09:21:00Z">
        <w:r w:rsidR="002E3C08">
          <w:rPr>
            <w:webHidden/>
          </w:rPr>
          <w:t>8</w:t>
        </w:r>
      </w:ins>
      <w:ins w:id="392" w:author="arkat" w:date="2017-10-06T09:43:00Z">
        <w:r w:rsidRPr="0095050F">
          <w:rPr>
            <w:webHidden/>
            <w:rPrChange w:id="393" w:author="arkat" w:date="2017-10-06T09:43:00Z">
              <w:rPr>
                <w:webHidden/>
              </w:rPr>
            </w:rPrChange>
          </w:rPr>
          <w:fldChar w:fldCharType="end"/>
        </w:r>
        <w:r w:rsidRPr="0095050F">
          <w:rPr>
            <w:rStyle w:val="Hyperlink"/>
            <w:rPrChange w:id="394" w:author="arkat" w:date="2017-10-06T09:43:00Z">
              <w:rPr>
                <w:rStyle w:val="Hyperlink"/>
              </w:rPr>
            </w:rPrChange>
          </w:rPr>
          <w:fldChar w:fldCharType="end"/>
        </w:r>
      </w:ins>
    </w:p>
    <w:p w14:paraId="6DE42F2C" w14:textId="77777777" w:rsidR="0095050F" w:rsidRPr="0095050F" w:rsidRDefault="0095050F" w:rsidP="002E3C08">
      <w:pPr>
        <w:pStyle w:val="TOC1"/>
        <w:rPr>
          <w:ins w:id="395" w:author="arkat" w:date="2017-10-06T09:43:00Z"/>
          <w:rFonts w:asciiTheme="minorHAnsi" w:eastAsiaTheme="minorEastAsia" w:hAnsiTheme="minorHAnsi" w:cstheme="minorBidi"/>
          <w:sz w:val="22"/>
          <w:lang w:val="en-US"/>
        </w:rPr>
        <w:pPrChange w:id="396" w:author="arkat" w:date="2017-10-19T09:23:00Z">
          <w:pPr>
            <w:pStyle w:val="TOC1"/>
          </w:pPr>
        </w:pPrChange>
      </w:pPr>
      <w:ins w:id="397" w:author="arkat" w:date="2017-10-06T09:43:00Z">
        <w:r w:rsidRPr="0095050F">
          <w:rPr>
            <w:rStyle w:val="Hyperlink"/>
            <w:rPrChange w:id="398" w:author="arkat" w:date="2017-10-06T09:43:00Z">
              <w:rPr>
                <w:rStyle w:val="Hyperlink"/>
              </w:rPr>
            </w:rPrChange>
          </w:rPr>
          <w:fldChar w:fldCharType="begin"/>
        </w:r>
        <w:r w:rsidRPr="0095050F">
          <w:rPr>
            <w:rStyle w:val="Hyperlink"/>
          </w:rPr>
          <w:instrText xml:space="preserve"> </w:instrText>
        </w:r>
        <w:r w:rsidRPr="0095050F">
          <w:instrText>HYPERLINK \l "_Toc495046365"</w:instrText>
        </w:r>
        <w:r w:rsidRPr="0095050F">
          <w:rPr>
            <w:rStyle w:val="Hyperlink"/>
          </w:rPr>
          <w:instrText xml:space="preserve"> </w:instrText>
        </w:r>
      </w:ins>
      <w:ins w:id="399" w:author="arkat" w:date="2017-10-19T08:57:00Z">
        <w:r w:rsidR="00064B13" w:rsidRPr="0095050F">
          <w:rPr>
            <w:rStyle w:val="Hyperlink"/>
            <w:rPrChange w:id="400" w:author="arkat" w:date="2017-10-06T09:43:00Z">
              <w:rPr>
                <w:rStyle w:val="Hyperlink"/>
              </w:rPr>
            </w:rPrChange>
          </w:rPr>
        </w:r>
      </w:ins>
      <w:ins w:id="401" w:author="arkat" w:date="2017-10-06T09:43:00Z">
        <w:r w:rsidRPr="0095050F">
          <w:rPr>
            <w:rStyle w:val="Hyperlink"/>
            <w:rPrChange w:id="402" w:author="arkat" w:date="2017-10-06T09:43:00Z">
              <w:rPr>
                <w:rStyle w:val="Hyperlink"/>
              </w:rPr>
            </w:rPrChange>
          </w:rPr>
          <w:fldChar w:fldCharType="separate"/>
        </w:r>
        <w:r w:rsidRPr="0095050F">
          <w:rPr>
            <w:rStyle w:val="Hyperlink"/>
            <w:rPrChange w:id="403" w:author="arkat" w:date="2017-10-06T09:43:00Z">
              <w:rPr>
                <w:rStyle w:val="Hyperlink"/>
                <w:b/>
              </w:rPr>
            </w:rPrChange>
          </w:rPr>
          <w:t>Gambar 2.7</w:t>
        </w:r>
        <w:r w:rsidRPr="0095050F">
          <w:rPr>
            <w:rFonts w:asciiTheme="minorHAnsi" w:eastAsiaTheme="minorEastAsia" w:hAnsiTheme="minorHAnsi" w:cstheme="minorBidi"/>
            <w:sz w:val="22"/>
            <w:lang w:val="en-US"/>
          </w:rPr>
          <w:tab/>
        </w:r>
        <w:r w:rsidRPr="0095050F">
          <w:rPr>
            <w:rStyle w:val="Hyperlink"/>
            <w:rPrChange w:id="404" w:author="arkat" w:date="2017-10-06T09:43:00Z">
              <w:rPr>
                <w:rStyle w:val="Hyperlink"/>
                <w:b/>
              </w:rPr>
            </w:rPrChange>
          </w:rPr>
          <w:t>Jenis Notasi Data Obyek</w:t>
        </w:r>
        <w:r w:rsidRPr="0095050F">
          <w:rPr>
            <w:webHidden/>
          </w:rPr>
          <w:tab/>
        </w:r>
        <w:r w:rsidRPr="0095050F">
          <w:rPr>
            <w:webHidden/>
            <w:rPrChange w:id="405" w:author="arkat" w:date="2017-10-06T09:43:00Z">
              <w:rPr>
                <w:webHidden/>
              </w:rPr>
            </w:rPrChange>
          </w:rPr>
          <w:fldChar w:fldCharType="begin"/>
        </w:r>
        <w:r w:rsidRPr="0095050F">
          <w:rPr>
            <w:webHidden/>
          </w:rPr>
          <w:instrText xml:space="preserve"> PAGEREF _Toc495046365 \h </w:instrText>
        </w:r>
      </w:ins>
      <w:r w:rsidRPr="0095050F">
        <w:rPr>
          <w:webHidden/>
          <w:rPrChange w:id="406" w:author="arkat" w:date="2017-10-06T09:43:00Z">
            <w:rPr>
              <w:webHidden/>
            </w:rPr>
          </w:rPrChange>
        </w:rPr>
      </w:r>
      <w:r w:rsidRPr="0095050F">
        <w:rPr>
          <w:webHidden/>
          <w:rPrChange w:id="407" w:author="arkat" w:date="2017-10-06T09:43:00Z">
            <w:rPr>
              <w:webHidden/>
            </w:rPr>
          </w:rPrChange>
        </w:rPr>
        <w:fldChar w:fldCharType="separate"/>
      </w:r>
      <w:ins w:id="408" w:author="arkat" w:date="2017-10-19T09:21:00Z">
        <w:r w:rsidR="002E3C08">
          <w:rPr>
            <w:webHidden/>
          </w:rPr>
          <w:t>11</w:t>
        </w:r>
      </w:ins>
      <w:ins w:id="409" w:author="arkat" w:date="2017-10-06T09:43:00Z">
        <w:r w:rsidRPr="0095050F">
          <w:rPr>
            <w:webHidden/>
            <w:rPrChange w:id="410" w:author="arkat" w:date="2017-10-06T09:43:00Z">
              <w:rPr>
                <w:webHidden/>
              </w:rPr>
            </w:rPrChange>
          </w:rPr>
          <w:fldChar w:fldCharType="end"/>
        </w:r>
        <w:r w:rsidRPr="0095050F">
          <w:rPr>
            <w:rStyle w:val="Hyperlink"/>
            <w:rPrChange w:id="411" w:author="arkat" w:date="2017-10-06T09:43:00Z">
              <w:rPr>
                <w:rStyle w:val="Hyperlink"/>
              </w:rPr>
            </w:rPrChange>
          </w:rPr>
          <w:fldChar w:fldCharType="end"/>
        </w:r>
      </w:ins>
    </w:p>
    <w:p w14:paraId="65F291DC" w14:textId="77777777" w:rsidR="0095050F" w:rsidRPr="0095050F" w:rsidRDefault="0095050F" w:rsidP="002E3C08">
      <w:pPr>
        <w:pStyle w:val="TOC1"/>
        <w:rPr>
          <w:ins w:id="412" w:author="arkat" w:date="2017-10-06T09:43:00Z"/>
          <w:rFonts w:asciiTheme="minorHAnsi" w:eastAsiaTheme="minorEastAsia" w:hAnsiTheme="minorHAnsi" w:cstheme="minorBidi"/>
          <w:sz w:val="22"/>
          <w:lang w:val="en-US"/>
        </w:rPr>
        <w:pPrChange w:id="413" w:author="arkat" w:date="2017-10-19T09:23:00Z">
          <w:pPr>
            <w:pStyle w:val="TOC1"/>
          </w:pPr>
        </w:pPrChange>
      </w:pPr>
      <w:ins w:id="414" w:author="arkat" w:date="2017-10-06T09:43:00Z">
        <w:r w:rsidRPr="0095050F">
          <w:rPr>
            <w:rStyle w:val="Hyperlink"/>
            <w:rPrChange w:id="415" w:author="arkat" w:date="2017-10-06T09:43:00Z">
              <w:rPr>
                <w:rStyle w:val="Hyperlink"/>
              </w:rPr>
            </w:rPrChange>
          </w:rPr>
          <w:fldChar w:fldCharType="begin"/>
        </w:r>
        <w:r w:rsidRPr="0095050F">
          <w:rPr>
            <w:rStyle w:val="Hyperlink"/>
          </w:rPr>
          <w:instrText xml:space="preserve"> </w:instrText>
        </w:r>
        <w:r w:rsidRPr="0095050F">
          <w:instrText>HYPERLINK \l "_Toc495046366"</w:instrText>
        </w:r>
        <w:r w:rsidRPr="0095050F">
          <w:rPr>
            <w:rStyle w:val="Hyperlink"/>
          </w:rPr>
          <w:instrText xml:space="preserve"> </w:instrText>
        </w:r>
      </w:ins>
      <w:ins w:id="416" w:author="arkat" w:date="2017-10-19T08:57:00Z">
        <w:r w:rsidR="00064B13" w:rsidRPr="0095050F">
          <w:rPr>
            <w:rStyle w:val="Hyperlink"/>
            <w:rPrChange w:id="417" w:author="arkat" w:date="2017-10-06T09:43:00Z">
              <w:rPr>
                <w:rStyle w:val="Hyperlink"/>
              </w:rPr>
            </w:rPrChange>
          </w:rPr>
        </w:r>
      </w:ins>
      <w:ins w:id="418" w:author="arkat" w:date="2017-10-06T09:43:00Z">
        <w:r w:rsidRPr="0095050F">
          <w:rPr>
            <w:rStyle w:val="Hyperlink"/>
            <w:rPrChange w:id="419" w:author="arkat" w:date="2017-10-06T09:43:00Z">
              <w:rPr>
                <w:rStyle w:val="Hyperlink"/>
              </w:rPr>
            </w:rPrChange>
          </w:rPr>
          <w:fldChar w:fldCharType="separate"/>
        </w:r>
        <w:r w:rsidRPr="0095050F">
          <w:rPr>
            <w:rStyle w:val="Hyperlink"/>
            <w:rPrChange w:id="420" w:author="arkat" w:date="2017-10-06T09:43:00Z">
              <w:rPr>
                <w:rStyle w:val="Hyperlink"/>
                <w:b/>
              </w:rPr>
            </w:rPrChange>
          </w:rPr>
          <w:t>Gambar 2.8</w:t>
        </w:r>
        <w:r w:rsidRPr="0095050F">
          <w:rPr>
            <w:rFonts w:asciiTheme="minorHAnsi" w:eastAsiaTheme="minorEastAsia" w:hAnsiTheme="minorHAnsi" w:cstheme="minorBidi"/>
            <w:sz w:val="22"/>
            <w:lang w:val="en-US"/>
          </w:rPr>
          <w:tab/>
        </w:r>
        <w:r w:rsidRPr="0095050F">
          <w:rPr>
            <w:rStyle w:val="Hyperlink"/>
            <w:rPrChange w:id="421" w:author="arkat" w:date="2017-10-06T09:43:00Z">
              <w:rPr>
                <w:rStyle w:val="Hyperlink"/>
                <w:b/>
              </w:rPr>
            </w:rPrChange>
          </w:rPr>
          <w:t xml:space="preserve">Notasi perluasan </w:t>
        </w:r>
        <w:r w:rsidRPr="0095050F">
          <w:rPr>
            <w:rStyle w:val="Hyperlink"/>
            <w:i/>
            <w:rPrChange w:id="422" w:author="arkat" w:date="2017-10-06T09:43:00Z">
              <w:rPr>
                <w:rStyle w:val="Hyperlink"/>
                <w:b/>
                <w:i/>
              </w:rPr>
            </w:rPrChange>
          </w:rPr>
          <w:t>Event</w:t>
        </w:r>
        <w:r w:rsidRPr="0095050F">
          <w:rPr>
            <w:webHidden/>
          </w:rPr>
          <w:tab/>
        </w:r>
        <w:r w:rsidRPr="0095050F">
          <w:rPr>
            <w:webHidden/>
            <w:rPrChange w:id="423" w:author="arkat" w:date="2017-10-06T09:43:00Z">
              <w:rPr>
                <w:webHidden/>
              </w:rPr>
            </w:rPrChange>
          </w:rPr>
          <w:fldChar w:fldCharType="begin"/>
        </w:r>
        <w:r w:rsidRPr="0095050F">
          <w:rPr>
            <w:webHidden/>
          </w:rPr>
          <w:instrText xml:space="preserve"> PAGEREF _Toc495046366 \h </w:instrText>
        </w:r>
      </w:ins>
      <w:r w:rsidRPr="0095050F">
        <w:rPr>
          <w:webHidden/>
          <w:rPrChange w:id="424" w:author="arkat" w:date="2017-10-06T09:43:00Z">
            <w:rPr>
              <w:webHidden/>
            </w:rPr>
          </w:rPrChange>
        </w:rPr>
      </w:r>
      <w:r w:rsidRPr="0095050F">
        <w:rPr>
          <w:webHidden/>
          <w:rPrChange w:id="425" w:author="arkat" w:date="2017-10-06T09:43:00Z">
            <w:rPr>
              <w:webHidden/>
            </w:rPr>
          </w:rPrChange>
        </w:rPr>
        <w:fldChar w:fldCharType="separate"/>
      </w:r>
      <w:ins w:id="426" w:author="arkat" w:date="2017-10-19T09:21:00Z">
        <w:r w:rsidR="002E3C08">
          <w:rPr>
            <w:webHidden/>
          </w:rPr>
          <w:t>12</w:t>
        </w:r>
      </w:ins>
      <w:ins w:id="427" w:author="arkat" w:date="2017-10-06T09:43:00Z">
        <w:r w:rsidRPr="0095050F">
          <w:rPr>
            <w:webHidden/>
            <w:rPrChange w:id="428" w:author="arkat" w:date="2017-10-06T09:43:00Z">
              <w:rPr>
                <w:webHidden/>
              </w:rPr>
            </w:rPrChange>
          </w:rPr>
          <w:fldChar w:fldCharType="end"/>
        </w:r>
        <w:r w:rsidRPr="0095050F">
          <w:rPr>
            <w:rStyle w:val="Hyperlink"/>
            <w:rPrChange w:id="429" w:author="arkat" w:date="2017-10-06T09:43:00Z">
              <w:rPr>
                <w:rStyle w:val="Hyperlink"/>
              </w:rPr>
            </w:rPrChange>
          </w:rPr>
          <w:fldChar w:fldCharType="end"/>
        </w:r>
      </w:ins>
    </w:p>
    <w:p w14:paraId="199A7664" w14:textId="77777777" w:rsidR="0095050F" w:rsidRPr="0095050F" w:rsidRDefault="0095050F" w:rsidP="002E3C08">
      <w:pPr>
        <w:pStyle w:val="TOC1"/>
        <w:rPr>
          <w:ins w:id="430" w:author="arkat" w:date="2017-10-06T09:43:00Z"/>
          <w:rFonts w:asciiTheme="minorHAnsi" w:eastAsiaTheme="minorEastAsia" w:hAnsiTheme="minorHAnsi" w:cstheme="minorBidi"/>
          <w:sz w:val="22"/>
          <w:lang w:val="en-US"/>
        </w:rPr>
        <w:pPrChange w:id="431" w:author="arkat" w:date="2017-10-19T09:23:00Z">
          <w:pPr>
            <w:pStyle w:val="TOC1"/>
          </w:pPr>
        </w:pPrChange>
      </w:pPr>
      <w:ins w:id="432" w:author="arkat" w:date="2017-10-06T09:43:00Z">
        <w:r w:rsidRPr="0095050F">
          <w:rPr>
            <w:rStyle w:val="Hyperlink"/>
            <w:rPrChange w:id="433" w:author="arkat" w:date="2017-10-06T09:43:00Z">
              <w:rPr>
                <w:rStyle w:val="Hyperlink"/>
              </w:rPr>
            </w:rPrChange>
          </w:rPr>
          <w:fldChar w:fldCharType="begin"/>
        </w:r>
        <w:r w:rsidRPr="0095050F">
          <w:rPr>
            <w:rStyle w:val="Hyperlink"/>
          </w:rPr>
          <w:instrText xml:space="preserve"> </w:instrText>
        </w:r>
        <w:r w:rsidRPr="0095050F">
          <w:instrText>HYPERLINK \l "_Toc495046368"</w:instrText>
        </w:r>
        <w:r w:rsidRPr="0095050F">
          <w:rPr>
            <w:rStyle w:val="Hyperlink"/>
          </w:rPr>
          <w:instrText xml:space="preserve"> </w:instrText>
        </w:r>
      </w:ins>
      <w:ins w:id="434" w:author="arkat" w:date="2017-10-19T08:57:00Z">
        <w:r w:rsidR="00064B13" w:rsidRPr="0095050F">
          <w:rPr>
            <w:rStyle w:val="Hyperlink"/>
            <w:rPrChange w:id="435" w:author="arkat" w:date="2017-10-06T09:43:00Z">
              <w:rPr>
                <w:rStyle w:val="Hyperlink"/>
              </w:rPr>
            </w:rPrChange>
          </w:rPr>
        </w:r>
      </w:ins>
      <w:ins w:id="436" w:author="arkat" w:date="2017-10-06T09:43:00Z">
        <w:r w:rsidRPr="0095050F">
          <w:rPr>
            <w:rStyle w:val="Hyperlink"/>
            <w:rPrChange w:id="437" w:author="arkat" w:date="2017-10-06T09:43:00Z">
              <w:rPr>
                <w:rStyle w:val="Hyperlink"/>
              </w:rPr>
            </w:rPrChange>
          </w:rPr>
          <w:fldChar w:fldCharType="separate"/>
        </w:r>
        <w:r w:rsidRPr="0095050F">
          <w:rPr>
            <w:rStyle w:val="Hyperlink"/>
            <w:rPrChange w:id="438" w:author="arkat" w:date="2017-10-06T09:43:00Z">
              <w:rPr>
                <w:rStyle w:val="Hyperlink"/>
                <w:b/>
              </w:rPr>
            </w:rPrChange>
          </w:rPr>
          <w:t>Gambar 2.9</w:t>
        </w:r>
        <w:r w:rsidRPr="0095050F">
          <w:rPr>
            <w:rFonts w:asciiTheme="minorHAnsi" w:eastAsiaTheme="minorEastAsia" w:hAnsiTheme="minorHAnsi" w:cstheme="minorBidi"/>
            <w:sz w:val="22"/>
            <w:lang w:val="en-US"/>
          </w:rPr>
          <w:tab/>
        </w:r>
        <w:r w:rsidRPr="0095050F">
          <w:rPr>
            <w:rStyle w:val="Hyperlink"/>
            <w:rPrChange w:id="439" w:author="arkat" w:date="2017-10-06T09:43:00Z">
              <w:rPr>
                <w:rStyle w:val="Hyperlink"/>
                <w:b/>
              </w:rPr>
            </w:rPrChange>
          </w:rPr>
          <w:t xml:space="preserve">Notasi </w:t>
        </w:r>
        <w:r w:rsidRPr="0095050F">
          <w:rPr>
            <w:rStyle w:val="Hyperlink"/>
            <w:i/>
            <w:rPrChange w:id="440" w:author="arkat" w:date="2017-10-06T09:43:00Z">
              <w:rPr>
                <w:rStyle w:val="Hyperlink"/>
                <w:b/>
                <w:i/>
              </w:rPr>
            </w:rPrChange>
          </w:rPr>
          <w:t>Task</w:t>
        </w:r>
        <w:r w:rsidRPr="0095050F">
          <w:rPr>
            <w:rStyle w:val="Hyperlink"/>
            <w:rPrChange w:id="441" w:author="arkat" w:date="2017-10-06T09:43:00Z">
              <w:rPr>
                <w:rStyle w:val="Hyperlink"/>
                <w:b/>
              </w:rPr>
            </w:rPrChange>
          </w:rPr>
          <w:t xml:space="preserve"> dan </w:t>
        </w:r>
        <w:r w:rsidRPr="0095050F">
          <w:rPr>
            <w:rStyle w:val="Hyperlink"/>
            <w:i/>
            <w:rPrChange w:id="442" w:author="arkat" w:date="2017-10-06T09:43:00Z">
              <w:rPr>
                <w:rStyle w:val="Hyperlink"/>
                <w:b/>
                <w:i/>
              </w:rPr>
            </w:rPrChange>
          </w:rPr>
          <w:t>Choreography</w:t>
        </w:r>
        <w:r w:rsidRPr="0095050F">
          <w:rPr>
            <w:webHidden/>
          </w:rPr>
          <w:tab/>
        </w:r>
        <w:r w:rsidRPr="0095050F">
          <w:rPr>
            <w:webHidden/>
            <w:rPrChange w:id="443" w:author="arkat" w:date="2017-10-06T09:43:00Z">
              <w:rPr>
                <w:webHidden/>
              </w:rPr>
            </w:rPrChange>
          </w:rPr>
          <w:fldChar w:fldCharType="begin"/>
        </w:r>
        <w:r w:rsidRPr="0095050F">
          <w:rPr>
            <w:webHidden/>
          </w:rPr>
          <w:instrText xml:space="preserve"> PAGEREF _Toc495046368 \h </w:instrText>
        </w:r>
      </w:ins>
      <w:r w:rsidRPr="0095050F">
        <w:rPr>
          <w:webHidden/>
          <w:rPrChange w:id="444" w:author="arkat" w:date="2017-10-06T09:43:00Z">
            <w:rPr>
              <w:webHidden/>
            </w:rPr>
          </w:rPrChange>
        </w:rPr>
      </w:r>
      <w:r w:rsidRPr="0095050F">
        <w:rPr>
          <w:webHidden/>
          <w:rPrChange w:id="445" w:author="arkat" w:date="2017-10-06T09:43:00Z">
            <w:rPr>
              <w:webHidden/>
            </w:rPr>
          </w:rPrChange>
        </w:rPr>
        <w:fldChar w:fldCharType="separate"/>
      </w:r>
      <w:ins w:id="446" w:author="arkat" w:date="2017-10-19T09:21:00Z">
        <w:r w:rsidR="002E3C08">
          <w:rPr>
            <w:webHidden/>
          </w:rPr>
          <w:t>13</w:t>
        </w:r>
      </w:ins>
      <w:ins w:id="447" w:author="arkat" w:date="2017-10-06T09:43:00Z">
        <w:r w:rsidRPr="0095050F">
          <w:rPr>
            <w:webHidden/>
            <w:rPrChange w:id="448" w:author="arkat" w:date="2017-10-06T09:43:00Z">
              <w:rPr>
                <w:webHidden/>
              </w:rPr>
            </w:rPrChange>
          </w:rPr>
          <w:fldChar w:fldCharType="end"/>
        </w:r>
        <w:r w:rsidRPr="0095050F">
          <w:rPr>
            <w:rStyle w:val="Hyperlink"/>
            <w:rPrChange w:id="449" w:author="arkat" w:date="2017-10-06T09:43:00Z">
              <w:rPr>
                <w:rStyle w:val="Hyperlink"/>
              </w:rPr>
            </w:rPrChange>
          </w:rPr>
          <w:fldChar w:fldCharType="end"/>
        </w:r>
      </w:ins>
    </w:p>
    <w:p w14:paraId="3F42565E" w14:textId="77777777" w:rsidR="0095050F" w:rsidRPr="0095050F" w:rsidRDefault="0095050F" w:rsidP="002E3C08">
      <w:pPr>
        <w:pStyle w:val="TOC1"/>
        <w:rPr>
          <w:ins w:id="450" w:author="arkat" w:date="2017-10-06T09:43:00Z"/>
          <w:rFonts w:asciiTheme="minorHAnsi" w:eastAsiaTheme="minorEastAsia" w:hAnsiTheme="minorHAnsi" w:cstheme="minorBidi"/>
          <w:sz w:val="22"/>
          <w:lang w:val="en-US"/>
        </w:rPr>
        <w:pPrChange w:id="451" w:author="arkat" w:date="2017-10-19T09:23:00Z">
          <w:pPr>
            <w:pStyle w:val="TOC1"/>
          </w:pPr>
        </w:pPrChange>
      </w:pPr>
      <w:ins w:id="452" w:author="arkat" w:date="2017-10-06T09:43:00Z">
        <w:r w:rsidRPr="0095050F">
          <w:rPr>
            <w:rStyle w:val="Hyperlink"/>
            <w:rPrChange w:id="453" w:author="arkat" w:date="2017-10-06T09:43:00Z">
              <w:rPr>
                <w:rStyle w:val="Hyperlink"/>
              </w:rPr>
            </w:rPrChange>
          </w:rPr>
          <w:fldChar w:fldCharType="begin"/>
        </w:r>
        <w:r w:rsidRPr="0095050F">
          <w:rPr>
            <w:rStyle w:val="Hyperlink"/>
          </w:rPr>
          <w:instrText xml:space="preserve"> </w:instrText>
        </w:r>
        <w:r w:rsidRPr="0095050F">
          <w:instrText>HYPERLINK \l "_Toc495046370"</w:instrText>
        </w:r>
        <w:r w:rsidRPr="0095050F">
          <w:rPr>
            <w:rStyle w:val="Hyperlink"/>
          </w:rPr>
          <w:instrText xml:space="preserve"> </w:instrText>
        </w:r>
      </w:ins>
      <w:ins w:id="454" w:author="arkat" w:date="2017-10-19T08:57:00Z">
        <w:r w:rsidR="00064B13" w:rsidRPr="0095050F">
          <w:rPr>
            <w:rStyle w:val="Hyperlink"/>
            <w:rPrChange w:id="455" w:author="arkat" w:date="2017-10-06T09:43:00Z">
              <w:rPr>
                <w:rStyle w:val="Hyperlink"/>
              </w:rPr>
            </w:rPrChange>
          </w:rPr>
        </w:r>
      </w:ins>
      <w:ins w:id="456" w:author="arkat" w:date="2017-10-06T09:43:00Z">
        <w:r w:rsidRPr="0095050F">
          <w:rPr>
            <w:rStyle w:val="Hyperlink"/>
            <w:rPrChange w:id="457" w:author="arkat" w:date="2017-10-06T09:43:00Z">
              <w:rPr>
                <w:rStyle w:val="Hyperlink"/>
              </w:rPr>
            </w:rPrChange>
          </w:rPr>
          <w:fldChar w:fldCharType="separate"/>
        </w:r>
        <w:r w:rsidRPr="0095050F">
          <w:rPr>
            <w:rStyle w:val="Hyperlink"/>
            <w:rPrChange w:id="458" w:author="arkat" w:date="2017-10-06T09:43:00Z">
              <w:rPr>
                <w:rStyle w:val="Hyperlink"/>
                <w:b/>
              </w:rPr>
            </w:rPrChange>
          </w:rPr>
          <w:t>Gambar 2.10</w:t>
        </w:r>
        <w:r w:rsidRPr="0095050F">
          <w:rPr>
            <w:rFonts w:asciiTheme="minorHAnsi" w:eastAsiaTheme="minorEastAsia" w:hAnsiTheme="minorHAnsi" w:cstheme="minorBidi"/>
            <w:sz w:val="22"/>
            <w:lang w:val="en-US"/>
          </w:rPr>
          <w:tab/>
        </w:r>
        <w:r w:rsidRPr="0095050F">
          <w:rPr>
            <w:rStyle w:val="Hyperlink"/>
            <w:i/>
            <w:rPrChange w:id="459" w:author="arkat" w:date="2017-10-06T09:43:00Z">
              <w:rPr>
                <w:rStyle w:val="Hyperlink"/>
                <w:b/>
                <w:i/>
              </w:rPr>
            </w:rPrChange>
          </w:rPr>
          <w:t>Extended Gateway</w:t>
        </w:r>
        <w:r w:rsidRPr="0095050F">
          <w:rPr>
            <w:webHidden/>
          </w:rPr>
          <w:tab/>
        </w:r>
        <w:r w:rsidRPr="0095050F">
          <w:rPr>
            <w:webHidden/>
            <w:rPrChange w:id="460" w:author="arkat" w:date="2017-10-06T09:43:00Z">
              <w:rPr>
                <w:webHidden/>
              </w:rPr>
            </w:rPrChange>
          </w:rPr>
          <w:fldChar w:fldCharType="begin"/>
        </w:r>
        <w:r w:rsidRPr="0095050F">
          <w:rPr>
            <w:webHidden/>
          </w:rPr>
          <w:instrText xml:space="preserve"> PAGEREF _Toc495046370 \h </w:instrText>
        </w:r>
      </w:ins>
      <w:r w:rsidRPr="0095050F">
        <w:rPr>
          <w:webHidden/>
          <w:rPrChange w:id="461" w:author="arkat" w:date="2017-10-06T09:43:00Z">
            <w:rPr>
              <w:webHidden/>
            </w:rPr>
          </w:rPrChange>
        </w:rPr>
      </w:r>
      <w:r w:rsidRPr="0095050F">
        <w:rPr>
          <w:webHidden/>
          <w:rPrChange w:id="462" w:author="arkat" w:date="2017-10-06T09:43:00Z">
            <w:rPr>
              <w:webHidden/>
            </w:rPr>
          </w:rPrChange>
        </w:rPr>
        <w:fldChar w:fldCharType="separate"/>
      </w:r>
      <w:ins w:id="463" w:author="arkat" w:date="2017-10-19T09:21:00Z">
        <w:r w:rsidR="002E3C08">
          <w:rPr>
            <w:webHidden/>
          </w:rPr>
          <w:t>15</w:t>
        </w:r>
      </w:ins>
      <w:ins w:id="464" w:author="arkat" w:date="2017-10-06T09:43:00Z">
        <w:r w:rsidRPr="0095050F">
          <w:rPr>
            <w:webHidden/>
            <w:rPrChange w:id="465" w:author="arkat" w:date="2017-10-06T09:43:00Z">
              <w:rPr>
                <w:webHidden/>
              </w:rPr>
            </w:rPrChange>
          </w:rPr>
          <w:fldChar w:fldCharType="end"/>
        </w:r>
        <w:r w:rsidRPr="0095050F">
          <w:rPr>
            <w:rStyle w:val="Hyperlink"/>
            <w:rPrChange w:id="466" w:author="arkat" w:date="2017-10-06T09:43:00Z">
              <w:rPr>
                <w:rStyle w:val="Hyperlink"/>
              </w:rPr>
            </w:rPrChange>
          </w:rPr>
          <w:fldChar w:fldCharType="end"/>
        </w:r>
      </w:ins>
    </w:p>
    <w:p w14:paraId="6EF8316E" w14:textId="77777777" w:rsidR="0095050F" w:rsidRPr="0095050F" w:rsidRDefault="0095050F" w:rsidP="002E3C08">
      <w:pPr>
        <w:pStyle w:val="TOC1"/>
        <w:rPr>
          <w:ins w:id="467" w:author="arkat" w:date="2017-10-06T09:43:00Z"/>
          <w:rFonts w:asciiTheme="minorHAnsi" w:eastAsiaTheme="minorEastAsia" w:hAnsiTheme="minorHAnsi" w:cstheme="minorBidi"/>
          <w:sz w:val="22"/>
          <w:lang w:val="en-US"/>
        </w:rPr>
        <w:pPrChange w:id="468" w:author="arkat" w:date="2017-10-19T09:23:00Z">
          <w:pPr>
            <w:pStyle w:val="TOC1"/>
          </w:pPr>
        </w:pPrChange>
      </w:pPr>
      <w:ins w:id="469" w:author="arkat" w:date="2017-10-06T09:43:00Z">
        <w:r w:rsidRPr="0095050F">
          <w:rPr>
            <w:rStyle w:val="Hyperlink"/>
            <w:rPrChange w:id="470" w:author="arkat" w:date="2017-10-06T09:43:00Z">
              <w:rPr>
                <w:rStyle w:val="Hyperlink"/>
              </w:rPr>
            </w:rPrChange>
          </w:rPr>
          <w:fldChar w:fldCharType="begin"/>
        </w:r>
        <w:r w:rsidRPr="0095050F">
          <w:rPr>
            <w:rStyle w:val="Hyperlink"/>
          </w:rPr>
          <w:instrText xml:space="preserve"> </w:instrText>
        </w:r>
        <w:r w:rsidRPr="0095050F">
          <w:instrText>HYPERLINK \l "_Toc495046371"</w:instrText>
        </w:r>
        <w:r w:rsidRPr="0095050F">
          <w:rPr>
            <w:rStyle w:val="Hyperlink"/>
          </w:rPr>
          <w:instrText xml:space="preserve"> </w:instrText>
        </w:r>
      </w:ins>
      <w:ins w:id="471" w:author="arkat" w:date="2017-10-19T08:57:00Z">
        <w:r w:rsidR="00064B13" w:rsidRPr="0095050F">
          <w:rPr>
            <w:rStyle w:val="Hyperlink"/>
            <w:rPrChange w:id="472" w:author="arkat" w:date="2017-10-06T09:43:00Z">
              <w:rPr>
                <w:rStyle w:val="Hyperlink"/>
              </w:rPr>
            </w:rPrChange>
          </w:rPr>
        </w:r>
      </w:ins>
      <w:ins w:id="473" w:author="arkat" w:date="2017-10-06T09:43:00Z">
        <w:r w:rsidRPr="0095050F">
          <w:rPr>
            <w:rStyle w:val="Hyperlink"/>
            <w:rPrChange w:id="474" w:author="arkat" w:date="2017-10-06T09:43:00Z">
              <w:rPr>
                <w:rStyle w:val="Hyperlink"/>
              </w:rPr>
            </w:rPrChange>
          </w:rPr>
          <w:fldChar w:fldCharType="separate"/>
        </w:r>
        <w:r w:rsidRPr="0095050F">
          <w:rPr>
            <w:rStyle w:val="Hyperlink"/>
            <w:rPrChange w:id="475" w:author="arkat" w:date="2017-10-06T09:43:00Z">
              <w:rPr>
                <w:rStyle w:val="Hyperlink"/>
                <w:b/>
              </w:rPr>
            </w:rPrChange>
          </w:rPr>
          <w:t>Gambar 2.11</w:t>
        </w:r>
        <w:r w:rsidRPr="0095050F">
          <w:rPr>
            <w:rFonts w:asciiTheme="minorHAnsi" w:eastAsiaTheme="minorEastAsia" w:hAnsiTheme="minorHAnsi" w:cstheme="minorBidi"/>
            <w:sz w:val="22"/>
            <w:lang w:val="en-US"/>
          </w:rPr>
          <w:tab/>
        </w:r>
        <w:r w:rsidRPr="0095050F">
          <w:rPr>
            <w:rStyle w:val="Hyperlink"/>
            <w:i/>
            <w:rPrChange w:id="476" w:author="arkat" w:date="2017-10-06T09:43:00Z">
              <w:rPr>
                <w:rStyle w:val="Hyperlink"/>
                <w:b/>
                <w:i/>
              </w:rPr>
            </w:rPrChange>
          </w:rPr>
          <w:t xml:space="preserve">Fork </w:t>
        </w:r>
        <w:r w:rsidRPr="0095050F">
          <w:rPr>
            <w:rStyle w:val="Hyperlink"/>
            <w:rPrChange w:id="477" w:author="arkat" w:date="2017-10-06T09:43:00Z">
              <w:rPr>
                <w:rStyle w:val="Hyperlink"/>
                <w:b/>
              </w:rPr>
            </w:rPrChange>
          </w:rPr>
          <w:t>dengan</w:t>
        </w:r>
        <w:r w:rsidRPr="0095050F">
          <w:rPr>
            <w:rStyle w:val="Hyperlink"/>
            <w:i/>
            <w:rPrChange w:id="478" w:author="arkat" w:date="2017-10-06T09:43:00Z">
              <w:rPr>
                <w:rStyle w:val="Hyperlink"/>
                <w:b/>
                <w:i/>
              </w:rPr>
            </w:rPrChange>
          </w:rPr>
          <w:t xml:space="preserve"> </w:t>
        </w:r>
        <w:r w:rsidRPr="0095050F">
          <w:rPr>
            <w:rStyle w:val="Hyperlink"/>
            <w:rPrChange w:id="479" w:author="arkat" w:date="2017-10-06T09:43:00Z">
              <w:rPr>
                <w:rStyle w:val="Hyperlink"/>
                <w:b/>
              </w:rPr>
            </w:rPrChange>
          </w:rPr>
          <w:t>beberapa</w:t>
        </w:r>
        <w:r w:rsidRPr="0095050F">
          <w:rPr>
            <w:rStyle w:val="Hyperlink"/>
            <w:i/>
            <w:rPrChange w:id="480" w:author="arkat" w:date="2017-10-06T09:43:00Z">
              <w:rPr>
                <w:rStyle w:val="Hyperlink"/>
                <w:b/>
                <w:i/>
              </w:rPr>
            </w:rPrChange>
          </w:rPr>
          <w:t xml:space="preserve"> outgoing sequence flow</w:t>
        </w:r>
        <w:r w:rsidRPr="0095050F">
          <w:rPr>
            <w:webHidden/>
          </w:rPr>
          <w:tab/>
        </w:r>
        <w:r w:rsidRPr="0095050F">
          <w:rPr>
            <w:webHidden/>
            <w:rPrChange w:id="481" w:author="arkat" w:date="2017-10-06T09:43:00Z">
              <w:rPr>
                <w:webHidden/>
              </w:rPr>
            </w:rPrChange>
          </w:rPr>
          <w:fldChar w:fldCharType="begin"/>
        </w:r>
        <w:r w:rsidRPr="0095050F">
          <w:rPr>
            <w:webHidden/>
          </w:rPr>
          <w:instrText xml:space="preserve"> PAGEREF _Toc495046371 \h </w:instrText>
        </w:r>
      </w:ins>
      <w:r w:rsidRPr="0095050F">
        <w:rPr>
          <w:webHidden/>
          <w:rPrChange w:id="482" w:author="arkat" w:date="2017-10-06T09:43:00Z">
            <w:rPr>
              <w:webHidden/>
            </w:rPr>
          </w:rPrChange>
        </w:rPr>
      </w:r>
      <w:r w:rsidRPr="0095050F">
        <w:rPr>
          <w:webHidden/>
          <w:rPrChange w:id="483" w:author="arkat" w:date="2017-10-06T09:43:00Z">
            <w:rPr>
              <w:webHidden/>
            </w:rPr>
          </w:rPrChange>
        </w:rPr>
        <w:fldChar w:fldCharType="separate"/>
      </w:r>
      <w:ins w:id="484" w:author="arkat" w:date="2017-10-19T09:21:00Z">
        <w:r w:rsidR="002E3C08">
          <w:rPr>
            <w:webHidden/>
          </w:rPr>
          <w:t>15</w:t>
        </w:r>
      </w:ins>
      <w:ins w:id="485" w:author="arkat" w:date="2017-10-06T09:43:00Z">
        <w:r w:rsidRPr="0095050F">
          <w:rPr>
            <w:webHidden/>
            <w:rPrChange w:id="486" w:author="arkat" w:date="2017-10-06T09:43:00Z">
              <w:rPr>
                <w:webHidden/>
              </w:rPr>
            </w:rPrChange>
          </w:rPr>
          <w:fldChar w:fldCharType="end"/>
        </w:r>
        <w:r w:rsidRPr="0095050F">
          <w:rPr>
            <w:rStyle w:val="Hyperlink"/>
            <w:rPrChange w:id="487" w:author="arkat" w:date="2017-10-06T09:43:00Z">
              <w:rPr>
                <w:rStyle w:val="Hyperlink"/>
              </w:rPr>
            </w:rPrChange>
          </w:rPr>
          <w:fldChar w:fldCharType="end"/>
        </w:r>
      </w:ins>
    </w:p>
    <w:p w14:paraId="428D4EA2" w14:textId="77777777" w:rsidR="0095050F" w:rsidRPr="0095050F" w:rsidRDefault="0095050F" w:rsidP="002E3C08">
      <w:pPr>
        <w:pStyle w:val="TOC1"/>
        <w:rPr>
          <w:ins w:id="488" w:author="arkat" w:date="2017-10-06T09:43:00Z"/>
          <w:rFonts w:asciiTheme="minorHAnsi" w:eastAsiaTheme="minorEastAsia" w:hAnsiTheme="minorHAnsi" w:cstheme="minorBidi"/>
          <w:sz w:val="22"/>
          <w:lang w:val="en-US"/>
        </w:rPr>
        <w:pPrChange w:id="489" w:author="arkat" w:date="2017-10-19T09:23:00Z">
          <w:pPr>
            <w:pStyle w:val="TOC1"/>
          </w:pPr>
        </w:pPrChange>
      </w:pPr>
      <w:ins w:id="490" w:author="arkat" w:date="2017-10-06T09:43:00Z">
        <w:r w:rsidRPr="0095050F">
          <w:rPr>
            <w:rStyle w:val="Hyperlink"/>
            <w:rPrChange w:id="491" w:author="arkat" w:date="2017-10-06T09:43:00Z">
              <w:rPr>
                <w:rStyle w:val="Hyperlink"/>
              </w:rPr>
            </w:rPrChange>
          </w:rPr>
          <w:fldChar w:fldCharType="begin"/>
        </w:r>
        <w:r w:rsidRPr="0095050F">
          <w:rPr>
            <w:rStyle w:val="Hyperlink"/>
          </w:rPr>
          <w:instrText xml:space="preserve"> </w:instrText>
        </w:r>
        <w:r w:rsidRPr="0095050F">
          <w:instrText>HYPERLINK \l "_Toc495046372"</w:instrText>
        </w:r>
        <w:r w:rsidRPr="0095050F">
          <w:rPr>
            <w:rStyle w:val="Hyperlink"/>
          </w:rPr>
          <w:instrText xml:space="preserve"> </w:instrText>
        </w:r>
      </w:ins>
      <w:ins w:id="492" w:author="arkat" w:date="2017-10-19T08:57:00Z">
        <w:r w:rsidR="00064B13" w:rsidRPr="0095050F">
          <w:rPr>
            <w:rStyle w:val="Hyperlink"/>
            <w:rPrChange w:id="493" w:author="arkat" w:date="2017-10-06T09:43:00Z">
              <w:rPr>
                <w:rStyle w:val="Hyperlink"/>
              </w:rPr>
            </w:rPrChange>
          </w:rPr>
        </w:r>
      </w:ins>
      <w:ins w:id="494" w:author="arkat" w:date="2017-10-06T09:43:00Z">
        <w:r w:rsidRPr="0095050F">
          <w:rPr>
            <w:rStyle w:val="Hyperlink"/>
            <w:rPrChange w:id="495" w:author="arkat" w:date="2017-10-06T09:43:00Z">
              <w:rPr>
                <w:rStyle w:val="Hyperlink"/>
              </w:rPr>
            </w:rPrChange>
          </w:rPr>
          <w:fldChar w:fldCharType="separate"/>
        </w:r>
        <w:r w:rsidRPr="0095050F">
          <w:rPr>
            <w:rStyle w:val="Hyperlink"/>
            <w:rPrChange w:id="496" w:author="arkat" w:date="2017-10-06T09:43:00Z">
              <w:rPr>
                <w:rStyle w:val="Hyperlink"/>
                <w:b/>
              </w:rPr>
            </w:rPrChange>
          </w:rPr>
          <w:t>Gambar 2.12</w:t>
        </w:r>
        <w:r w:rsidRPr="0095050F">
          <w:rPr>
            <w:rFonts w:asciiTheme="minorHAnsi" w:eastAsiaTheme="minorEastAsia" w:hAnsiTheme="minorHAnsi" w:cstheme="minorBidi"/>
            <w:sz w:val="22"/>
            <w:lang w:val="en-US"/>
          </w:rPr>
          <w:tab/>
        </w:r>
        <w:r w:rsidRPr="0095050F">
          <w:rPr>
            <w:rStyle w:val="Hyperlink"/>
            <w:i/>
            <w:rPrChange w:id="497" w:author="arkat" w:date="2017-10-06T09:43:00Z">
              <w:rPr>
                <w:rStyle w:val="Hyperlink"/>
                <w:b/>
                <w:i/>
              </w:rPr>
            </w:rPrChange>
          </w:rPr>
          <w:t xml:space="preserve">Fork </w:t>
        </w:r>
        <w:r w:rsidRPr="0095050F">
          <w:rPr>
            <w:rStyle w:val="Hyperlink"/>
            <w:rPrChange w:id="498" w:author="arkat" w:date="2017-10-06T09:43:00Z">
              <w:rPr>
                <w:rStyle w:val="Hyperlink"/>
                <w:b/>
              </w:rPr>
            </w:rPrChange>
          </w:rPr>
          <w:t>dengan</w:t>
        </w:r>
        <w:r w:rsidRPr="0095050F">
          <w:rPr>
            <w:rStyle w:val="Hyperlink"/>
            <w:i/>
            <w:rPrChange w:id="499" w:author="arkat" w:date="2017-10-06T09:43:00Z">
              <w:rPr>
                <w:rStyle w:val="Hyperlink"/>
                <w:b/>
                <w:i/>
              </w:rPr>
            </w:rPrChange>
          </w:rPr>
          <w:t xml:space="preserve"> Parallel Gateway</w:t>
        </w:r>
        <w:r w:rsidRPr="0095050F">
          <w:rPr>
            <w:webHidden/>
          </w:rPr>
          <w:tab/>
        </w:r>
        <w:r w:rsidRPr="0095050F">
          <w:rPr>
            <w:webHidden/>
            <w:rPrChange w:id="500" w:author="arkat" w:date="2017-10-06T09:43:00Z">
              <w:rPr>
                <w:webHidden/>
              </w:rPr>
            </w:rPrChange>
          </w:rPr>
          <w:fldChar w:fldCharType="begin"/>
        </w:r>
        <w:r w:rsidRPr="0095050F">
          <w:rPr>
            <w:webHidden/>
          </w:rPr>
          <w:instrText xml:space="preserve"> PAGEREF _Toc495046372 \h </w:instrText>
        </w:r>
      </w:ins>
      <w:r w:rsidRPr="0095050F">
        <w:rPr>
          <w:webHidden/>
          <w:rPrChange w:id="501" w:author="arkat" w:date="2017-10-06T09:43:00Z">
            <w:rPr>
              <w:webHidden/>
            </w:rPr>
          </w:rPrChange>
        </w:rPr>
      </w:r>
      <w:r w:rsidRPr="0095050F">
        <w:rPr>
          <w:webHidden/>
          <w:rPrChange w:id="502" w:author="arkat" w:date="2017-10-06T09:43:00Z">
            <w:rPr>
              <w:webHidden/>
            </w:rPr>
          </w:rPrChange>
        </w:rPr>
        <w:fldChar w:fldCharType="separate"/>
      </w:r>
      <w:ins w:id="503" w:author="arkat" w:date="2017-10-19T09:21:00Z">
        <w:r w:rsidR="002E3C08">
          <w:rPr>
            <w:webHidden/>
          </w:rPr>
          <w:t>16</w:t>
        </w:r>
      </w:ins>
      <w:ins w:id="504" w:author="arkat" w:date="2017-10-06T09:43:00Z">
        <w:r w:rsidRPr="0095050F">
          <w:rPr>
            <w:webHidden/>
            <w:rPrChange w:id="505" w:author="arkat" w:date="2017-10-06T09:43:00Z">
              <w:rPr>
                <w:webHidden/>
              </w:rPr>
            </w:rPrChange>
          </w:rPr>
          <w:fldChar w:fldCharType="end"/>
        </w:r>
        <w:r w:rsidRPr="0095050F">
          <w:rPr>
            <w:rStyle w:val="Hyperlink"/>
            <w:rPrChange w:id="506" w:author="arkat" w:date="2017-10-06T09:43:00Z">
              <w:rPr>
                <w:rStyle w:val="Hyperlink"/>
              </w:rPr>
            </w:rPrChange>
          </w:rPr>
          <w:fldChar w:fldCharType="end"/>
        </w:r>
      </w:ins>
    </w:p>
    <w:p w14:paraId="420E787D" w14:textId="77777777" w:rsidR="0095050F" w:rsidRPr="0095050F" w:rsidRDefault="0095050F" w:rsidP="002E3C08">
      <w:pPr>
        <w:pStyle w:val="TOC1"/>
        <w:rPr>
          <w:ins w:id="507" w:author="arkat" w:date="2017-10-06T09:43:00Z"/>
          <w:rFonts w:asciiTheme="minorHAnsi" w:eastAsiaTheme="minorEastAsia" w:hAnsiTheme="minorHAnsi" w:cstheme="minorBidi"/>
          <w:sz w:val="22"/>
          <w:lang w:val="en-US"/>
        </w:rPr>
        <w:pPrChange w:id="508" w:author="arkat" w:date="2017-10-19T09:23:00Z">
          <w:pPr>
            <w:pStyle w:val="TOC1"/>
          </w:pPr>
        </w:pPrChange>
      </w:pPr>
      <w:ins w:id="509" w:author="arkat" w:date="2017-10-06T09:43:00Z">
        <w:r w:rsidRPr="0095050F">
          <w:rPr>
            <w:rStyle w:val="Hyperlink"/>
            <w:rPrChange w:id="510" w:author="arkat" w:date="2017-10-06T09:43:00Z">
              <w:rPr>
                <w:rStyle w:val="Hyperlink"/>
              </w:rPr>
            </w:rPrChange>
          </w:rPr>
          <w:fldChar w:fldCharType="begin"/>
        </w:r>
        <w:r w:rsidRPr="0095050F">
          <w:rPr>
            <w:rStyle w:val="Hyperlink"/>
          </w:rPr>
          <w:instrText xml:space="preserve"> </w:instrText>
        </w:r>
        <w:r w:rsidRPr="0095050F">
          <w:instrText>HYPERLINK \l "_Toc495046373"</w:instrText>
        </w:r>
        <w:r w:rsidRPr="0095050F">
          <w:rPr>
            <w:rStyle w:val="Hyperlink"/>
          </w:rPr>
          <w:instrText xml:space="preserve"> </w:instrText>
        </w:r>
      </w:ins>
      <w:ins w:id="511" w:author="arkat" w:date="2017-10-19T08:57:00Z">
        <w:r w:rsidR="00064B13" w:rsidRPr="0095050F">
          <w:rPr>
            <w:rStyle w:val="Hyperlink"/>
            <w:rPrChange w:id="512" w:author="arkat" w:date="2017-10-06T09:43:00Z">
              <w:rPr>
                <w:rStyle w:val="Hyperlink"/>
              </w:rPr>
            </w:rPrChange>
          </w:rPr>
        </w:r>
      </w:ins>
      <w:ins w:id="513" w:author="arkat" w:date="2017-10-06T09:43:00Z">
        <w:r w:rsidRPr="0095050F">
          <w:rPr>
            <w:rStyle w:val="Hyperlink"/>
            <w:rPrChange w:id="514" w:author="arkat" w:date="2017-10-06T09:43:00Z">
              <w:rPr>
                <w:rStyle w:val="Hyperlink"/>
              </w:rPr>
            </w:rPrChange>
          </w:rPr>
          <w:fldChar w:fldCharType="separate"/>
        </w:r>
        <w:r w:rsidRPr="0095050F">
          <w:rPr>
            <w:rStyle w:val="Hyperlink"/>
            <w:rPrChange w:id="515" w:author="arkat" w:date="2017-10-06T09:43:00Z">
              <w:rPr>
                <w:rStyle w:val="Hyperlink"/>
                <w:b/>
              </w:rPr>
            </w:rPrChange>
          </w:rPr>
          <w:t>Gambar 2.13</w:t>
        </w:r>
        <w:r w:rsidRPr="0095050F">
          <w:rPr>
            <w:rFonts w:asciiTheme="minorHAnsi" w:eastAsiaTheme="minorEastAsia" w:hAnsiTheme="minorHAnsi" w:cstheme="minorBidi"/>
            <w:sz w:val="22"/>
            <w:lang w:val="en-US"/>
          </w:rPr>
          <w:tab/>
        </w:r>
        <w:r w:rsidRPr="0095050F">
          <w:rPr>
            <w:rStyle w:val="Hyperlink"/>
            <w:i/>
            <w:rPrChange w:id="516" w:author="arkat" w:date="2017-10-06T09:43:00Z">
              <w:rPr>
                <w:rStyle w:val="Hyperlink"/>
                <w:b/>
                <w:i/>
              </w:rPr>
            </w:rPrChange>
          </w:rPr>
          <w:t>Contoh Penggunaan Join</w:t>
        </w:r>
        <w:r w:rsidRPr="0095050F">
          <w:rPr>
            <w:webHidden/>
          </w:rPr>
          <w:tab/>
        </w:r>
        <w:r w:rsidRPr="0095050F">
          <w:rPr>
            <w:webHidden/>
            <w:rPrChange w:id="517" w:author="arkat" w:date="2017-10-06T09:43:00Z">
              <w:rPr>
                <w:webHidden/>
              </w:rPr>
            </w:rPrChange>
          </w:rPr>
          <w:fldChar w:fldCharType="begin"/>
        </w:r>
        <w:r w:rsidRPr="0095050F">
          <w:rPr>
            <w:webHidden/>
          </w:rPr>
          <w:instrText xml:space="preserve"> PAGEREF _Toc495046373 \h </w:instrText>
        </w:r>
      </w:ins>
      <w:r w:rsidRPr="0095050F">
        <w:rPr>
          <w:webHidden/>
          <w:rPrChange w:id="518" w:author="arkat" w:date="2017-10-06T09:43:00Z">
            <w:rPr>
              <w:webHidden/>
            </w:rPr>
          </w:rPrChange>
        </w:rPr>
      </w:r>
      <w:r w:rsidRPr="0095050F">
        <w:rPr>
          <w:webHidden/>
          <w:rPrChange w:id="519" w:author="arkat" w:date="2017-10-06T09:43:00Z">
            <w:rPr>
              <w:webHidden/>
            </w:rPr>
          </w:rPrChange>
        </w:rPr>
        <w:fldChar w:fldCharType="separate"/>
      </w:r>
      <w:ins w:id="520" w:author="arkat" w:date="2017-10-19T09:21:00Z">
        <w:r w:rsidR="002E3C08">
          <w:rPr>
            <w:webHidden/>
          </w:rPr>
          <w:t>16</w:t>
        </w:r>
      </w:ins>
      <w:ins w:id="521" w:author="arkat" w:date="2017-10-06T09:43:00Z">
        <w:r w:rsidRPr="0095050F">
          <w:rPr>
            <w:webHidden/>
            <w:rPrChange w:id="522" w:author="arkat" w:date="2017-10-06T09:43:00Z">
              <w:rPr>
                <w:webHidden/>
              </w:rPr>
            </w:rPrChange>
          </w:rPr>
          <w:fldChar w:fldCharType="end"/>
        </w:r>
        <w:r w:rsidRPr="0095050F">
          <w:rPr>
            <w:rStyle w:val="Hyperlink"/>
            <w:rPrChange w:id="523" w:author="arkat" w:date="2017-10-06T09:43:00Z">
              <w:rPr>
                <w:rStyle w:val="Hyperlink"/>
              </w:rPr>
            </w:rPrChange>
          </w:rPr>
          <w:fldChar w:fldCharType="end"/>
        </w:r>
      </w:ins>
    </w:p>
    <w:p w14:paraId="403132DE" w14:textId="77777777" w:rsidR="0095050F" w:rsidRPr="0095050F" w:rsidRDefault="0095050F" w:rsidP="002E3C08">
      <w:pPr>
        <w:pStyle w:val="TOC1"/>
        <w:rPr>
          <w:ins w:id="524" w:author="arkat" w:date="2017-10-06T09:43:00Z"/>
          <w:rFonts w:asciiTheme="minorHAnsi" w:eastAsiaTheme="minorEastAsia" w:hAnsiTheme="minorHAnsi" w:cstheme="minorBidi"/>
          <w:sz w:val="22"/>
          <w:lang w:val="en-US"/>
        </w:rPr>
        <w:pPrChange w:id="525" w:author="arkat" w:date="2017-10-19T09:23:00Z">
          <w:pPr>
            <w:pStyle w:val="TOC1"/>
          </w:pPr>
        </w:pPrChange>
      </w:pPr>
      <w:ins w:id="526" w:author="arkat" w:date="2017-10-06T09:43:00Z">
        <w:r w:rsidRPr="0095050F">
          <w:rPr>
            <w:rStyle w:val="Hyperlink"/>
            <w:rPrChange w:id="527" w:author="arkat" w:date="2017-10-06T09:43:00Z">
              <w:rPr>
                <w:rStyle w:val="Hyperlink"/>
              </w:rPr>
            </w:rPrChange>
          </w:rPr>
          <w:fldChar w:fldCharType="begin"/>
        </w:r>
        <w:r w:rsidRPr="0095050F">
          <w:rPr>
            <w:rStyle w:val="Hyperlink"/>
          </w:rPr>
          <w:instrText xml:space="preserve"> </w:instrText>
        </w:r>
        <w:r w:rsidRPr="0095050F">
          <w:instrText>HYPERLINK \l "_Toc495046374"</w:instrText>
        </w:r>
        <w:r w:rsidRPr="0095050F">
          <w:rPr>
            <w:rStyle w:val="Hyperlink"/>
          </w:rPr>
          <w:instrText xml:space="preserve"> </w:instrText>
        </w:r>
      </w:ins>
      <w:ins w:id="528" w:author="arkat" w:date="2017-10-19T08:57:00Z">
        <w:r w:rsidR="00064B13" w:rsidRPr="0095050F">
          <w:rPr>
            <w:rStyle w:val="Hyperlink"/>
            <w:rPrChange w:id="529" w:author="arkat" w:date="2017-10-06T09:43:00Z">
              <w:rPr>
                <w:rStyle w:val="Hyperlink"/>
              </w:rPr>
            </w:rPrChange>
          </w:rPr>
        </w:r>
      </w:ins>
      <w:ins w:id="530" w:author="arkat" w:date="2017-10-06T09:43:00Z">
        <w:r w:rsidRPr="0095050F">
          <w:rPr>
            <w:rStyle w:val="Hyperlink"/>
            <w:rPrChange w:id="531" w:author="arkat" w:date="2017-10-06T09:43:00Z">
              <w:rPr>
                <w:rStyle w:val="Hyperlink"/>
              </w:rPr>
            </w:rPrChange>
          </w:rPr>
          <w:fldChar w:fldCharType="separate"/>
        </w:r>
        <w:r w:rsidRPr="0095050F">
          <w:rPr>
            <w:rStyle w:val="Hyperlink"/>
            <w:rPrChange w:id="532" w:author="arkat" w:date="2017-10-06T09:43:00Z">
              <w:rPr>
                <w:rStyle w:val="Hyperlink"/>
                <w:b/>
              </w:rPr>
            </w:rPrChange>
          </w:rPr>
          <w:t>Gambar 2.14</w:t>
        </w:r>
        <w:r w:rsidRPr="0095050F">
          <w:rPr>
            <w:rFonts w:asciiTheme="minorHAnsi" w:eastAsiaTheme="minorEastAsia" w:hAnsiTheme="minorHAnsi" w:cstheme="minorBidi"/>
            <w:sz w:val="22"/>
            <w:lang w:val="en-US"/>
          </w:rPr>
          <w:tab/>
        </w:r>
        <w:r w:rsidRPr="0095050F">
          <w:rPr>
            <w:rStyle w:val="Hyperlink"/>
            <w:rPrChange w:id="533" w:author="arkat" w:date="2017-10-06T09:43:00Z">
              <w:rPr>
                <w:rStyle w:val="Hyperlink"/>
                <w:b/>
              </w:rPr>
            </w:rPrChange>
          </w:rPr>
          <w:t>Contoh Penggunaan</w:t>
        </w:r>
        <w:r w:rsidRPr="0095050F">
          <w:rPr>
            <w:rStyle w:val="Hyperlink"/>
            <w:i/>
            <w:rPrChange w:id="534" w:author="arkat" w:date="2017-10-06T09:43:00Z">
              <w:rPr>
                <w:rStyle w:val="Hyperlink"/>
                <w:b/>
                <w:i/>
              </w:rPr>
            </w:rPrChange>
          </w:rPr>
          <w:t xml:space="preserve"> Exclusive Gateway</w:t>
        </w:r>
        <w:r w:rsidRPr="0095050F">
          <w:rPr>
            <w:webHidden/>
          </w:rPr>
          <w:tab/>
        </w:r>
        <w:r w:rsidRPr="0095050F">
          <w:rPr>
            <w:webHidden/>
            <w:rPrChange w:id="535" w:author="arkat" w:date="2017-10-06T09:43:00Z">
              <w:rPr>
                <w:webHidden/>
              </w:rPr>
            </w:rPrChange>
          </w:rPr>
          <w:fldChar w:fldCharType="begin"/>
        </w:r>
        <w:r w:rsidRPr="0095050F">
          <w:rPr>
            <w:webHidden/>
          </w:rPr>
          <w:instrText xml:space="preserve"> PAGEREF _Toc495046374 \h </w:instrText>
        </w:r>
      </w:ins>
      <w:r w:rsidRPr="0095050F">
        <w:rPr>
          <w:webHidden/>
          <w:rPrChange w:id="536" w:author="arkat" w:date="2017-10-06T09:43:00Z">
            <w:rPr>
              <w:webHidden/>
            </w:rPr>
          </w:rPrChange>
        </w:rPr>
      </w:r>
      <w:r w:rsidRPr="0095050F">
        <w:rPr>
          <w:webHidden/>
          <w:rPrChange w:id="537" w:author="arkat" w:date="2017-10-06T09:43:00Z">
            <w:rPr>
              <w:webHidden/>
            </w:rPr>
          </w:rPrChange>
        </w:rPr>
        <w:fldChar w:fldCharType="separate"/>
      </w:r>
      <w:ins w:id="538" w:author="arkat" w:date="2017-10-19T09:21:00Z">
        <w:r w:rsidR="002E3C08">
          <w:rPr>
            <w:webHidden/>
          </w:rPr>
          <w:t>16</w:t>
        </w:r>
      </w:ins>
      <w:ins w:id="539" w:author="arkat" w:date="2017-10-06T09:43:00Z">
        <w:r w:rsidRPr="0095050F">
          <w:rPr>
            <w:webHidden/>
            <w:rPrChange w:id="540" w:author="arkat" w:date="2017-10-06T09:43:00Z">
              <w:rPr>
                <w:webHidden/>
              </w:rPr>
            </w:rPrChange>
          </w:rPr>
          <w:fldChar w:fldCharType="end"/>
        </w:r>
        <w:r w:rsidRPr="0095050F">
          <w:rPr>
            <w:rStyle w:val="Hyperlink"/>
            <w:rPrChange w:id="541" w:author="arkat" w:date="2017-10-06T09:43:00Z">
              <w:rPr>
                <w:rStyle w:val="Hyperlink"/>
              </w:rPr>
            </w:rPrChange>
          </w:rPr>
          <w:fldChar w:fldCharType="end"/>
        </w:r>
      </w:ins>
    </w:p>
    <w:p w14:paraId="3A795839" w14:textId="77777777" w:rsidR="0095050F" w:rsidRPr="0095050F" w:rsidRDefault="0095050F" w:rsidP="002E3C08">
      <w:pPr>
        <w:pStyle w:val="TOC1"/>
        <w:rPr>
          <w:ins w:id="542" w:author="arkat" w:date="2017-10-06T09:43:00Z"/>
          <w:rFonts w:asciiTheme="minorHAnsi" w:eastAsiaTheme="minorEastAsia" w:hAnsiTheme="minorHAnsi" w:cstheme="minorBidi"/>
          <w:sz w:val="22"/>
          <w:lang w:val="en-US"/>
        </w:rPr>
        <w:pPrChange w:id="543" w:author="arkat" w:date="2017-10-19T09:23:00Z">
          <w:pPr>
            <w:pStyle w:val="TOC1"/>
          </w:pPr>
        </w:pPrChange>
      </w:pPr>
      <w:ins w:id="544" w:author="arkat" w:date="2017-10-06T09:43:00Z">
        <w:r w:rsidRPr="0095050F">
          <w:rPr>
            <w:rStyle w:val="Hyperlink"/>
            <w:rPrChange w:id="545" w:author="arkat" w:date="2017-10-06T09:43:00Z">
              <w:rPr>
                <w:rStyle w:val="Hyperlink"/>
              </w:rPr>
            </w:rPrChange>
          </w:rPr>
          <w:fldChar w:fldCharType="begin"/>
        </w:r>
        <w:r w:rsidRPr="0095050F">
          <w:rPr>
            <w:rStyle w:val="Hyperlink"/>
          </w:rPr>
          <w:instrText xml:space="preserve"> </w:instrText>
        </w:r>
        <w:r w:rsidRPr="0095050F">
          <w:instrText>HYPERLINK \l "_Toc495046375"</w:instrText>
        </w:r>
        <w:r w:rsidRPr="0095050F">
          <w:rPr>
            <w:rStyle w:val="Hyperlink"/>
          </w:rPr>
          <w:instrText xml:space="preserve"> </w:instrText>
        </w:r>
      </w:ins>
      <w:ins w:id="546" w:author="arkat" w:date="2017-10-19T08:57:00Z">
        <w:r w:rsidR="00064B13" w:rsidRPr="0095050F">
          <w:rPr>
            <w:rStyle w:val="Hyperlink"/>
            <w:rPrChange w:id="547" w:author="arkat" w:date="2017-10-06T09:43:00Z">
              <w:rPr>
                <w:rStyle w:val="Hyperlink"/>
              </w:rPr>
            </w:rPrChange>
          </w:rPr>
        </w:r>
      </w:ins>
      <w:ins w:id="548" w:author="arkat" w:date="2017-10-06T09:43:00Z">
        <w:r w:rsidRPr="0095050F">
          <w:rPr>
            <w:rStyle w:val="Hyperlink"/>
            <w:rPrChange w:id="549" w:author="arkat" w:date="2017-10-06T09:43:00Z">
              <w:rPr>
                <w:rStyle w:val="Hyperlink"/>
              </w:rPr>
            </w:rPrChange>
          </w:rPr>
          <w:fldChar w:fldCharType="separate"/>
        </w:r>
        <w:r w:rsidRPr="0095050F">
          <w:rPr>
            <w:rStyle w:val="Hyperlink"/>
            <w:rPrChange w:id="550" w:author="arkat" w:date="2017-10-06T09:43:00Z">
              <w:rPr>
                <w:rStyle w:val="Hyperlink"/>
                <w:b/>
              </w:rPr>
            </w:rPrChange>
          </w:rPr>
          <w:t>Gambar 2.15</w:t>
        </w:r>
        <w:r w:rsidRPr="0095050F">
          <w:rPr>
            <w:rFonts w:asciiTheme="minorHAnsi" w:eastAsiaTheme="minorEastAsia" w:hAnsiTheme="minorHAnsi" w:cstheme="minorBidi"/>
            <w:sz w:val="22"/>
            <w:lang w:val="en-US"/>
          </w:rPr>
          <w:tab/>
        </w:r>
        <w:r w:rsidRPr="0095050F">
          <w:rPr>
            <w:rStyle w:val="Hyperlink"/>
            <w:rPrChange w:id="551" w:author="arkat" w:date="2017-10-06T09:43:00Z">
              <w:rPr>
                <w:rStyle w:val="Hyperlink"/>
                <w:b/>
              </w:rPr>
            </w:rPrChange>
          </w:rPr>
          <w:t xml:space="preserve">Contoh penggunaan </w:t>
        </w:r>
        <w:r w:rsidRPr="0095050F">
          <w:rPr>
            <w:rStyle w:val="Hyperlink"/>
            <w:i/>
            <w:rPrChange w:id="552" w:author="arkat" w:date="2017-10-06T09:43:00Z">
              <w:rPr>
                <w:rStyle w:val="Hyperlink"/>
                <w:b/>
                <w:i/>
              </w:rPr>
            </w:rPrChange>
          </w:rPr>
          <w:t>Event-Based Gateway</w:t>
        </w:r>
        <w:r w:rsidRPr="0095050F">
          <w:rPr>
            <w:webHidden/>
          </w:rPr>
          <w:tab/>
        </w:r>
        <w:r w:rsidRPr="0095050F">
          <w:rPr>
            <w:webHidden/>
            <w:rPrChange w:id="553" w:author="arkat" w:date="2017-10-06T09:43:00Z">
              <w:rPr>
                <w:webHidden/>
              </w:rPr>
            </w:rPrChange>
          </w:rPr>
          <w:fldChar w:fldCharType="begin"/>
        </w:r>
        <w:r w:rsidRPr="0095050F">
          <w:rPr>
            <w:webHidden/>
          </w:rPr>
          <w:instrText xml:space="preserve"> PAGEREF _Toc495046375 \h </w:instrText>
        </w:r>
      </w:ins>
      <w:r w:rsidRPr="0095050F">
        <w:rPr>
          <w:webHidden/>
          <w:rPrChange w:id="554" w:author="arkat" w:date="2017-10-06T09:43:00Z">
            <w:rPr>
              <w:webHidden/>
            </w:rPr>
          </w:rPrChange>
        </w:rPr>
      </w:r>
      <w:r w:rsidRPr="0095050F">
        <w:rPr>
          <w:webHidden/>
          <w:rPrChange w:id="555" w:author="arkat" w:date="2017-10-06T09:43:00Z">
            <w:rPr>
              <w:webHidden/>
            </w:rPr>
          </w:rPrChange>
        </w:rPr>
        <w:fldChar w:fldCharType="separate"/>
      </w:r>
      <w:ins w:id="556" w:author="arkat" w:date="2017-10-19T09:21:00Z">
        <w:r w:rsidR="002E3C08">
          <w:rPr>
            <w:webHidden/>
          </w:rPr>
          <w:t>17</w:t>
        </w:r>
      </w:ins>
      <w:ins w:id="557" w:author="arkat" w:date="2017-10-06T09:43:00Z">
        <w:r w:rsidRPr="0095050F">
          <w:rPr>
            <w:webHidden/>
            <w:rPrChange w:id="558" w:author="arkat" w:date="2017-10-06T09:43:00Z">
              <w:rPr>
                <w:webHidden/>
              </w:rPr>
            </w:rPrChange>
          </w:rPr>
          <w:fldChar w:fldCharType="end"/>
        </w:r>
        <w:r w:rsidRPr="0095050F">
          <w:rPr>
            <w:rStyle w:val="Hyperlink"/>
            <w:rPrChange w:id="559" w:author="arkat" w:date="2017-10-06T09:43:00Z">
              <w:rPr>
                <w:rStyle w:val="Hyperlink"/>
              </w:rPr>
            </w:rPrChange>
          </w:rPr>
          <w:fldChar w:fldCharType="end"/>
        </w:r>
      </w:ins>
    </w:p>
    <w:p w14:paraId="5C3A59EC" w14:textId="77777777" w:rsidR="0095050F" w:rsidRPr="0095050F" w:rsidRDefault="0095050F" w:rsidP="002E3C08">
      <w:pPr>
        <w:pStyle w:val="TOC1"/>
        <w:rPr>
          <w:ins w:id="560" w:author="arkat" w:date="2017-10-06T09:43:00Z"/>
          <w:rFonts w:asciiTheme="minorHAnsi" w:eastAsiaTheme="minorEastAsia" w:hAnsiTheme="minorHAnsi" w:cstheme="minorBidi"/>
          <w:sz w:val="22"/>
          <w:lang w:val="en-US"/>
        </w:rPr>
        <w:pPrChange w:id="561" w:author="arkat" w:date="2017-10-19T09:23:00Z">
          <w:pPr>
            <w:pStyle w:val="TOC1"/>
          </w:pPr>
        </w:pPrChange>
      </w:pPr>
      <w:ins w:id="562" w:author="arkat" w:date="2017-10-06T09:43:00Z">
        <w:r w:rsidRPr="0095050F">
          <w:rPr>
            <w:rStyle w:val="Hyperlink"/>
            <w:rPrChange w:id="563" w:author="arkat" w:date="2017-10-06T09:43:00Z">
              <w:rPr>
                <w:rStyle w:val="Hyperlink"/>
              </w:rPr>
            </w:rPrChange>
          </w:rPr>
          <w:fldChar w:fldCharType="begin"/>
        </w:r>
        <w:r w:rsidRPr="0095050F">
          <w:rPr>
            <w:rStyle w:val="Hyperlink"/>
          </w:rPr>
          <w:instrText xml:space="preserve"> </w:instrText>
        </w:r>
        <w:r w:rsidRPr="0095050F">
          <w:instrText>HYPERLINK \l "_Toc495046376"</w:instrText>
        </w:r>
        <w:r w:rsidRPr="0095050F">
          <w:rPr>
            <w:rStyle w:val="Hyperlink"/>
          </w:rPr>
          <w:instrText xml:space="preserve"> </w:instrText>
        </w:r>
      </w:ins>
      <w:ins w:id="564" w:author="arkat" w:date="2017-10-19T08:57:00Z">
        <w:r w:rsidR="00064B13" w:rsidRPr="0095050F">
          <w:rPr>
            <w:rStyle w:val="Hyperlink"/>
            <w:rPrChange w:id="565" w:author="arkat" w:date="2017-10-06T09:43:00Z">
              <w:rPr>
                <w:rStyle w:val="Hyperlink"/>
              </w:rPr>
            </w:rPrChange>
          </w:rPr>
        </w:r>
      </w:ins>
      <w:ins w:id="566" w:author="arkat" w:date="2017-10-06T09:43:00Z">
        <w:r w:rsidRPr="0095050F">
          <w:rPr>
            <w:rStyle w:val="Hyperlink"/>
            <w:rPrChange w:id="567" w:author="arkat" w:date="2017-10-06T09:43:00Z">
              <w:rPr>
                <w:rStyle w:val="Hyperlink"/>
              </w:rPr>
            </w:rPrChange>
          </w:rPr>
          <w:fldChar w:fldCharType="separate"/>
        </w:r>
        <w:r w:rsidRPr="0095050F">
          <w:rPr>
            <w:rStyle w:val="Hyperlink"/>
            <w:rPrChange w:id="568" w:author="arkat" w:date="2017-10-06T09:43:00Z">
              <w:rPr>
                <w:rStyle w:val="Hyperlink"/>
                <w:b/>
              </w:rPr>
            </w:rPrChange>
          </w:rPr>
          <w:t>Gambar 2.16</w:t>
        </w:r>
        <w:r w:rsidRPr="0095050F">
          <w:rPr>
            <w:rFonts w:asciiTheme="minorHAnsi" w:eastAsiaTheme="minorEastAsia" w:hAnsiTheme="minorHAnsi" w:cstheme="minorBidi"/>
            <w:sz w:val="22"/>
            <w:lang w:val="en-US"/>
          </w:rPr>
          <w:tab/>
        </w:r>
        <w:r w:rsidRPr="0095050F">
          <w:rPr>
            <w:rStyle w:val="Hyperlink"/>
            <w:rPrChange w:id="569" w:author="arkat" w:date="2017-10-06T09:43:00Z">
              <w:rPr>
                <w:rStyle w:val="Hyperlink"/>
                <w:b/>
              </w:rPr>
            </w:rPrChange>
          </w:rPr>
          <w:t xml:space="preserve">Contoh Penggunaan </w:t>
        </w:r>
        <w:r w:rsidRPr="0095050F">
          <w:rPr>
            <w:rStyle w:val="Hyperlink"/>
            <w:i/>
            <w:rPrChange w:id="570" w:author="arkat" w:date="2017-10-06T09:43:00Z">
              <w:rPr>
                <w:rStyle w:val="Hyperlink"/>
                <w:b/>
                <w:i/>
              </w:rPr>
            </w:rPrChange>
          </w:rPr>
          <w:t>Inclusive Gateway</w:t>
        </w:r>
        <w:r w:rsidRPr="0095050F">
          <w:rPr>
            <w:webHidden/>
          </w:rPr>
          <w:tab/>
        </w:r>
        <w:r w:rsidRPr="0095050F">
          <w:rPr>
            <w:webHidden/>
            <w:rPrChange w:id="571" w:author="arkat" w:date="2017-10-06T09:43:00Z">
              <w:rPr>
                <w:webHidden/>
              </w:rPr>
            </w:rPrChange>
          </w:rPr>
          <w:fldChar w:fldCharType="begin"/>
        </w:r>
        <w:r w:rsidRPr="0095050F">
          <w:rPr>
            <w:webHidden/>
          </w:rPr>
          <w:instrText xml:space="preserve"> PAGEREF _Toc495046376 \h </w:instrText>
        </w:r>
      </w:ins>
      <w:r w:rsidRPr="0095050F">
        <w:rPr>
          <w:webHidden/>
          <w:rPrChange w:id="572" w:author="arkat" w:date="2017-10-06T09:43:00Z">
            <w:rPr>
              <w:webHidden/>
            </w:rPr>
          </w:rPrChange>
        </w:rPr>
      </w:r>
      <w:r w:rsidRPr="0095050F">
        <w:rPr>
          <w:webHidden/>
          <w:rPrChange w:id="573" w:author="arkat" w:date="2017-10-06T09:43:00Z">
            <w:rPr>
              <w:webHidden/>
            </w:rPr>
          </w:rPrChange>
        </w:rPr>
        <w:fldChar w:fldCharType="separate"/>
      </w:r>
      <w:ins w:id="574" w:author="arkat" w:date="2017-10-19T09:21:00Z">
        <w:r w:rsidR="002E3C08">
          <w:rPr>
            <w:webHidden/>
          </w:rPr>
          <w:t>17</w:t>
        </w:r>
      </w:ins>
      <w:ins w:id="575" w:author="arkat" w:date="2017-10-06T09:43:00Z">
        <w:r w:rsidRPr="0095050F">
          <w:rPr>
            <w:webHidden/>
            <w:rPrChange w:id="576" w:author="arkat" w:date="2017-10-06T09:43:00Z">
              <w:rPr>
                <w:webHidden/>
              </w:rPr>
            </w:rPrChange>
          </w:rPr>
          <w:fldChar w:fldCharType="end"/>
        </w:r>
        <w:r w:rsidRPr="0095050F">
          <w:rPr>
            <w:rStyle w:val="Hyperlink"/>
            <w:rPrChange w:id="577" w:author="arkat" w:date="2017-10-06T09:43:00Z">
              <w:rPr>
                <w:rStyle w:val="Hyperlink"/>
              </w:rPr>
            </w:rPrChange>
          </w:rPr>
          <w:fldChar w:fldCharType="end"/>
        </w:r>
      </w:ins>
    </w:p>
    <w:p w14:paraId="45989D0F" w14:textId="77777777" w:rsidR="0095050F" w:rsidRPr="0095050F" w:rsidRDefault="0095050F" w:rsidP="002E3C08">
      <w:pPr>
        <w:pStyle w:val="TOC1"/>
        <w:rPr>
          <w:ins w:id="578" w:author="arkat" w:date="2017-10-06T09:43:00Z"/>
          <w:rFonts w:asciiTheme="minorHAnsi" w:eastAsiaTheme="minorEastAsia" w:hAnsiTheme="minorHAnsi" w:cstheme="minorBidi"/>
          <w:sz w:val="22"/>
          <w:lang w:val="en-US"/>
        </w:rPr>
        <w:pPrChange w:id="579" w:author="arkat" w:date="2017-10-19T09:23:00Z">
          <w:pPr>
            <w:pStyle w:val="TOC1"/>
          </w:pPr>
        </w:pPrChange>
      </w:pPr>
      <w:ins w:id="580" w:author="arkat" w:date="2017-10-06T09:43:00Z">
        <w:r w:rsidRPr="0095050F">
          <w:rPr>
            <w:rStyle w:val="Hyperlink"/>
            <w:rPrChange w:id="581" w:author="arkat" w:date="2017-10-06T09:43:00Z">
              <w:rPr>
                <w:rStyle w:val="Hyperlink"/>
              </w:rPr>
            </w:rPrChange>
          </w:rPr>
          <w:fldChar w:fldCharType="begin"/>
        </w:r>
        <w:r w:rsidRPr="0095050F">
          <w:rPr>
            <w:rStyle w:val="Hyperlink"/>
          </w:rPr>
          <w:instrText xml:space="preserve"> </w:instrText>
        </w:r>
        <w:r w:rsidRPr="0095050F">
          <w:instrText>HYPERLINK \l "_Toc495046377"</w:instrText>
        </w:r>
        <w:r w:rsidRPr="0095050F">
          <w:rPr>
            <w:rStyle w:val="Hyperlink"/>
          </w:rPr>
          <w:instrText xml:space="preserve"> </w:instrText>
        </w:r>
      </w:ins>
      <w:ins w:id="582" w:author="arkat" w:date="2017-10-19T08:57:00Z">
        <w:r w:rsidR="00064B13" w:rsidRPr="0095050F">
          <w:rPr>
            <w:rStyle w:val="Hyperlink"/>
            <w:rPrChange w:id="583" w:author="arkat" w:date="2017-10-06T09:43:00Z">
              <w:rPr>
                <w:rStyle w:val="Hyperlink"/>
              </w:rPr>
            </w:rPrChange>
          </w:rPr>
        </w:r>
      </w:ins>
      <w:ins w:id="584" w:author="arkat" w:date="2017-10-06T09:43:00Z">
        <w:r w:rsidRPr="0095050F">
          <w:rPr>
            <w:rStyle w:val="Hyperlink"/>
            <w:rPrChange w:id="585" w:author="arkat" w:date="2017-10-06T09:43:00Z">
              <w:rPr>
                <w:rStyle w:val="Hyperlink"/>
              </w:rPr>
            </w:rPrChange>
          </w:rPr>
          <w:fldChar w:fldCharType="separate"/>
        </w:r>
        <w:r w:rsidRPr="0095050F">
          <w:rPr>
            <w:rStyle w:val="Hyperlink"/>
            <w:rPrChange w:id="586" w:author="arkat" w:date="2017-10-06T09:43:00Z">
              <w:rPr>
                <w:rStyle w:val="Hyperlink"/>
                <w:b/>
              </w:rPr>
            </w:rPrChange>
          </w:rPr>
          <w:t>Gambar 2.17</w:t>
        </w:r>
        <w:r w:rsidRPr="0095050F">
          <w:rPr>
            <w:rFonts w:asciiTheme="minorHAnsi" w:eastAsiaTheme="minorEastAsia" w:hAnsiTheme="minorHAnsi" w:cstheme="minorBidi"/>
            <w:sz w:val="22"/>
            <w:lang w:val="en-US"/>
          </w:rPr>
          <w:tab/>
        </w:r>
        <w:r w:rsidRPr="0095050F">
          <w:rPr>
            <w:rStyle w:val="Hyperlink"/>
            <w:rPrChange w:id="587" w:author="arkat" w:date="2017-10-06T09:43:00Z">
              <w:rPr>
                <w:rStyle w:val="Hyperlink"/>
                <w:b/>
              </w:rPr>
            </w:rPrChange>
          </w:rPr>
          <w:t xml:space="preserve">Contoh Penggambaran </w:t>
        </w:r>
        <w:r w:rsidRPr="0095050F">
          <w:rPr>
            <w:rStyle w:val="Hyperlink"/>
            <w:i/>
            <w:rPrChange w:id="588" w:author="arkat" w:date="2017-10-06T09:43:00Z">
              <w:rPr>
                <w:rStyle w:val="Hyperlink"/>
                <w:b/>
                <w:i/>
              </w:rPr>
            </w:rPrChange>
          </w:rPr>
          <w:t>Merging</w:t>
        </w:r>
        <w:r w:rsidRPr="0095050F">
          <w:rPr>
            <w:rStyle w:val="Hyperlink"/>
            <w:rPrChange w:id="589" w:author="arkat" w:date="2017-10-06T09:43:00Z">
              <w:rPr>
                <w:rStyle w:val="Hyperlink"/>
                <w:b/>
              </w:rPr>
            </w:rPrChange>
          </w:rPr>
          <w:t xml:space="preserve"> di BPMN</w:t>
        </w:r>
        <w:r w:rsidRPr="0095050F">
          <w:rPr>
            <w:webHidden/>
          </w:rPr>
          <w:tab/>
        </w:r>
        <w:r w:rsidRPr="0095050F">
          <w:rPr>
            <w:webHidden/>
            <w:rPrChange w:id="590" w:author="arkat" w:date="2017-10-06T09:43:00Z">
              <w:rPr>
                <w:webHidden/>
              </w:rPr>
            </w:rPrChange>
          </w:rPr>
          <w:fldChar w:fldCharType="begin"/>
        </w:r>
        <w:r w:rsidRPr="0095050F">
          <w:rPr>
            <w:webHidden/>
          </w:rPr>
          <w:instrText xml:space="preserve"> PAGEREF _Toc495046377 \h </w:instrText>
        </w:r>
      </w:ins>
      <w:r w:rsidRPr="0095050F">
        <w:rPr>
          <w:webHidden/>
          <w:rPrChange w:id="591" w:author="arkat" w:date="2017-10-06T09:43:00Z">
            <w:rPr>
              <w:webHidden/>
            </w:rPr>
          </w:rPrChange>
        </w:rPr>
      </w:r>
      <w:r w:rsidRPr="0095050F">
        <w:rPr>
          <w:webHidden/>
          <w:rPrChange w:id="592" w:author="arkat" w:date="2017-10-06T09:43:00Z">
            <w:rPr>
              <w:webHidden/>
            </w:rPr>
          </w:rPrChange>
        </w:rPr>
        <w:fldChar w:fldCharType="separate"/>
      </w:r>
      <w:ins w:id="593" w:author="arkat" w:date="2017-10-19T09:21:00Z">
        <w:r w:rsidR="002E3C08">
          <w:rPr>
            <w:webHidden/>
          </w:rPr>
          <w:t>18</w:t>
        </w:r>
      </w:ins>
      <w:ins w:id="594" w:author="arkat" w:date="2017-10-06T09:43:00Z">
        <w:r w:rsidRPr="0095050F">
          <w:rPr>
            <w:webHidden/>
            <w:rPrChange w:id="595" w:author="arkat" w:date="2017-10-06T09:43:00Z">
              <w:rPr>
                <w:webHidden/>
              </w:rPr>
            </w:rPrChange>
          </w:rPr>
          <w:fldChar w:fldCharType="end"/>
        </w:r>
        <w:r w:rsidRPr="0095050F">
          <w:rPr>
            <w:rStyle w:val="Hyperlink"/>
            <w:rPrChange w:id="596" w:author="arkat" w:date="2017-10-06T09:43:00Z">
              <w:rPr>
                <w:rStyle w:val="Hyperlink"/>
              </w:rPr>
            </w:rPrChange>
          </w:rPr>
          <w:fldChar w:fldCharType="end"/>
        </w:r>
      </w:ins>
    </w:p>
    <w:p w14:paraId="0ACE18A0" w14:textId="77777777" w:rsidR="0095050F" w:rsidRPr="0095050F" w:rsidRDefault="0095050F" w:rsidP="002E3C08">
      <w:pPr>
        <w:pStyle w:val="TOC1"/>
        <w:rPr>
          <w:ins w:id="597" w:author="arkat" w:date="2017-10-06T09:43:00Z"/>
          <w:rFonts w:asciiTheme="minorHAnsi" w:eastAsiaTheme="minorEastAsia" w:hAnsiTheme="minorHAnsi" w:cstheme="minorBidi"/>
          <w:sz w:val="22"/>
          <w:lang w:val="en-US"/>
        </w:rPr>
        <w:pPrChange w:id="598" w:author="arkat" w:date="2017-10-19T09:23:00Z">
          <w:pPr>
            <w:pStyle w:val="TOC1"/>
          </w:pPr>
        </w:pPrChange>
      </w:pPr>
      <w:ins w:id="599" w:author="arkat" w:date="2017-10-06T09:43:00Z">
        <w:r w:rsidRPr="0095050F">
          <w:rPr>
            <w:rStyle w:val="Hyperlink"/>
            <w:rPrChange w:id="600" w:author="arkat" w:date="2017-10-06T09:43:00Z">
              <w:rPr>
                <w:rStyle w:val="Hyperlink"/>
              </w:rPr>
            </w:rPrChange>
          </w:rPr>
          <w:fldChar w:fldCharType="begin"/>
        </w:r>
        <w:r w:rsidRPr="0095050F">
          <w:rPr>
            <w:rStyle w:val="Hyperlink"/>
          </w:rPr>
          <w:instrText xml:space="preserve"> </w:instrText>
        </w:r>
        <w:r w:rsidRPr="0095050F">
          <w:instrText>HYPERLINK \l "_Toc495046378"</w:instrText>
        </w:r>
        <w:r w:rsidRPr="0095050F">
          <w:rPr>
            <w:rStyle w:val="Hyperlink"/>
          </w:rPr>
          <w:instrText xml:space="preserve"> </w:instrText>
        </w:r>
      </w:ins>
      <w:ins w:id="601" w:author="arkat" w:date="2017-10-19T08:57:00Z">
        <w:r w:rsidR="00064B13" w:rsidRPr="0095050F">
          <w:rPr>
            <w:rStyle w:val="Hyperlink"/>
            <w:rPrChange w:id="602" w:author="arkat" w:date="2017-10-06T09:43:00Z">
              <w:rPr>
                <w:rStyle w:val="Hyperlink"/>
              </w:rPr>
            </w:rPrChange>
          </w:rPr>
        </w:r>
      </w:ins>
      <w:ins w:id="603" w:author="arkat" w:date="2017-10-06T09:43:00Z">
        <w:r w:rsidRPr="0095050F">
          <w:rPr>
            <w:rStyle w:val="Hyperlink"/>
            <w:rPrChange w:id="604" w:author="arkat" w:date="2017-10-06T09:43:00Z">
              <w:rPr>
                <w:rStyle w:val="Hyperlink"/>
              </w:rPr>
            </w:rPrChange>
          </w:rPr>
          <w:fldChar w:fldCharType="separate"/>
        </w:r>
        <w:r w:rsidRPr="0095050F">
          <w:rPr>
            <w:rStyle w:val="Hyperlink"/>
            <w:rPrChange w:id="605" w:author="arkat" w:date="2017-10-06T09:43:00Z">
              <w:rPr>
                <w:rStyle w:val="Hyperlink"/>
                <w:b/>
              </w:rPr>
            </w:rPrChange>
          </w:rPr>
          <w:t>Gambar 2.18</w:t>
        </w:r>
        <w:r w:rsidRPr="0095050F">
          <w:rPr>
            <w:rFonts w:asciiTheme="minorHAnsi" w:eastAsiaTheme="minorEastAsia" w:hAnsiTheme="minorHAnsi" w:cstheme="minorBidi"/>
            <w:sz w:val="22"/>
            <w:lang w:val="en-US"/>
          </w:rPr>
          <w:tab/>
        </w:r>
        <w:r w:rsidRPr="0095050F">
          <w:rPr>
            <w:rStyle w:val="Hyperlink"/>
            <w:rPrChange w:id="606" w:author="arkat" w:date="2017-10-06T09:43:00Z">
              <w:rPr>
                <w:rStyle w:val="Hyperlink"/>
                <w:b/>
              </w:rPr>
            </w:rPrChange>
          </w:rPr>
          <w:t xml:space="preserve">Notasi </w:t>
        </w:r>
        <w:r w:rsidRPr="0095050F">
          <w:rPr>
            <w:rStyle w:val="Hyperlink"/>
            <w:i/>
            <w:rPrChange w:id="607" w:author="arkat" w:date="2017-10-06T09:43:00Z">
              <w:rPr>
                <w:rStyle w:val="Hyperlink"/>
                <w:b/>
                <w:i/>
              </w:rPr>
            </w:rPrChange>
          </w:rPr>
          <w:t>Activity Looping</w:t>
        </w:r>
        <w:r w:rsidRPr="0095050F">
          <w:rPr>
            <w:webHidden/>
          </w:rPr>
          <w:tab/>
        </w:r>
        <w:r w:rsidRPr="0095050F">
          <w:rPr>
            <w:webHidden/>
            <w:rPrChange w:id="608" w:author="arkat" w:date="2017-10-06T09:43:00Z">
              <w:rPr>
                <w:webHidden/>
              </w:rPr>
            </w:rPrChange>
          </w:rPr>
          <w:fldChar w:fldCharType="begin"/>
        </w:r>
        <w:r w:rsidRPr="0095050F">
          <w:rPr>
            <w:webHidden/>
          </w:rPr>
          <w:instrText xml:space="preserve"> PAGEREF _Toc495046378 \h </w:instrText>
        </w:r>
      </w:ins>
      <w:r w:rsidRPr="0095050F">
        <w:rPr>
          <w:webHidden/>
          <w:rPrChange w:id="609" w:author="arkat" w:date="2017-10-06T09:43:00Z">
            <w:rPr>
              <w:webHidden/>
            </w:rPr>
          </w:rPrChange>
        </w:rPr>
      </w:r>
      <w:r w:rsidRPr="0095050F">
        <w:rPr>
          <w:webHidden/>
          <w:rPrChange w:id="610" w:author="arkat" w:date="2017-10-06T09:43:00Z">
            <w:rPr>
              <w:webHidden/>
            </w:rPr>
          </w:rPrChange>
        </w:rPr>
        <w:fldChar w:fldCharType="separate"/>
      </w:r>
      <w:ins w:id="611" w:author="arkat" w:date="2017-10-19T09:21:00Z">
        <w:r w:rsidR="002E3C08">
          <w:rPr>
            <w:webHidden/>
          </w:rPr>
          <w:t>18</w:t>
        </w:r>
      </w:ins>
      <w:ins w:id="612" w:author="arkat" w:date="2017-10-06T09:43:00Z">
        <w:r w:rsidRPr="0095050F">
          <w:rPr>
            <w:webHidden/>
            <w:rPrChange w:id="613" w:author="arkat" w:date="2017-10-06T09:43:00Z">
              <w:rPr>
                <w:webHidden/>
              </w:rPr>
            </w:rPrChange>
          </w:rPr>
          <w:fldChar w:fldCharType="end"/>
        </w:r>
        <w:r w:rsidRPr="0095050F">
          <w:rPr>
            <w:rStyle w:val="Hyperlink"/>
            <w:rPrChange w:id="614" w:author="arkat" w:date="2017-10-06T09:43:00Z">
              <w:rPr>
                <w:rStyle w:val="Hyperlink"/>
              </w:rPr>
            </w:rPrChange>
          </w:rPr>
          <w:fldChar w:fldCharType="end"/>
        </w:r>
      </w:ins>
    </w:p>
    <w:p w14:paraId="1F93733D" w14:textId="580E33DF" w:rsidR="0095050F" w:rsidRPr="0095050F" w:rsidRDefault="0095050F" w:rsidP="002E3C08">
      <w:pPr>
        <w:pStyle w:val="TOC1"/>
        <w:rPr>
          <w:ins w:id="615" w:author="arkat" w:date="2017-10-06T09:43:00Z"/>
          <w:rFonts w:asciiTheme="minorHAnsi" w:eastAsiaTheme="minorEastAsia" w:hAnsiTheme="minorHAnsi" w:cstheme="minorBidi"/>
          <w:sz w:val="22"/>
          <w:lang w:val="en-US"/>
        </w:rPr>
        <w:pPrChange w:id="616" w:author="arkat" w:date="2017-10-19T09:23:00Z">
          <w:pPr>
            <w:pStyle w:val="TOC1"/>
          </w:pPr>
        </w:pPrChange>
      </w:pPr>
      <w:ins w:id="617" w:author="arkat" w:date="2017-10-06T09:43:00Z">
        <w:r w:rsidRPr="0095050F">
          <w:rPr>
            <w:rStyle w:val="Hyperlink"/>
            <w:rPrChange w:id="618" w:author="arkat" w:date="2017-10-06T09:43:00Z">
              <w:rPr>
                <w:rStyle w:val="Hyperlink"/>
              </w:rPr>
            </w:rPrChange>
          </w:rPr>
          <w:fldChar w:fldCharType="begin"/>
        </w:r>
        <w:r w:rsidRPr="0095050F">
          <w:rPr>
            <w:rStyle w:val="Hyperlink"/>
          </w:rPr>
          <w:instrText xml:space="preserve"> </w:instrText>
        </w:r>
        <w:r w:rsidRPr="0095050F">
          <w:instrText>HYPERLINK \l "_Toc495046379"</w:instrText>
        </w:r>
        <w:r w:rsidRPr="0095050F">
          <w:rPr>
            <w:rStyle w:val="Hyperlink"/>
          </w:rPr>
          <w:instrText xml:space="preserve"> </w:instrText>
        </w:r>
      </w:ins>
      <w:ins w:id="619" w:author="arkat" w:date="2017-10-19T08:57:00Z">
        <w:r w:rsidR="00064B13" w:rsidRPr="0095050F">
          <w:rPr>
            <w:rStyle w:val="Hyperlink"/>
            <w:rPrChange w:id="620" w:author="arkat" w:date="2017-10-06T09:43:00Z">
              <w:rPr>
                <w:rStyle w:val="Hyperlink"/>
              </w:rPr>
            </w:rPrChange>
          </w:rPr>
        </w:r>
      </w:ins>
      <w:ins w:id="621" w:author="arkat" w:date="2017-10-06T09:43:00Z">
        <w:r w:rsidRPr="0095050F">
          <w:rPr>
            <w:rStyle w:val="Hyperlink"/>
            <w:rPrChange w:id="622" w:author="arkat" w:date="2017-10-06T09:43:00Z">
              <w:rPr>
                <w:rStyle w:val="Hyperlink"/>
              </w:rPr>
            </w:rPrChange>
          </w:rPr>
          <w:fldChar w:fldCharType="separate"/>
        </w:r>
        <w:r w:rsidRPr="0095050F">
          <w:rPr>
            <w:rStyle w:val="Hyperlink"/>
            <w:rPrChange w:id="623" w:author="arkat" w:date="2017-10-06T09:43:00Z">
              <w:rPr>
                <w:rStyle w:val="Hyperlink"/>
                <w:b/>
              </w:rPr>
            </w:rPrChange>
          </w:rPr>
          <w:t>Gambar 2.19</w:t>
        </w:r>
        <w:r w:rsidRPr="0095050F">
          <w:rPr>
            <w:rFonts w:asciiTheme="minorHAnsi" w:eastAsiaTheme="minorEastAsia" w:hAnsiTheme="minorHAnsi" w:cstheme="minorBidi"/>
            <w:sz w:val="22"/>
            <w:lang w:val="en-US"/>
          </w:rPr>
          <w:tab/>
        </w:r>
        <w:r w:rsidRPr="0095050F">
          <w:rPr>
            <w:rStyle w:val="Hyperlink"/>
            <w:rPrChange w:id="624" w:author="arkat" w:date="2017-10-06T09:43:00Z">
              <w:rPr>
                <w:rStyle w:val="Hyperlink"/>
                <w:b/>
              </w:rPr>
            </w:rPrChange>
          </w:rPr>
          <w:t xml:space="preserve">Contoh </w:t>
        </w:r>
        <w:r w:rsidRPr="0095050F">
          <w:rPr>
            <w:rStyle w:val="Hyperlink"/>
            <w:i/>
            <w:rPrChange w:id="625" w:author="arkat" w:date="2017-10-06T09:43:00Z">
              <w:rPr>
                <w:rStyle w:val="Hyperlink"/>
                <w:b/>
                <w:i/>
              </w:rPr>
            </w:rPrChange>
          </w:rPr>
          <w:t xml:space="preserve">Looping </w:t>
        </w:r>
        <w:r w:rsidRPr="0095050F">
          <w:rPr>
            <w:rStyle w:val="Hyperlink"/>
            <w:rPrChange w:id="626" w:author="arkat" w:date="2017-10-06T09:43:00Z">
              <w:rPr>
                <w:rStyle w:val="Hyperlink"/>
                <w:b/>
              </w:rPr>
            </w:rPrChange>
          </w:rPr>
          <w:t>menggun</w:t>
        </w:r>
      </w:ins>
      <w:ins w:id="627" w:author="arkat" w:date="2017-10-11T09:19:00Z">
        <w:del w:id="628" w:author="arkat" w:date="2017-10-11T10:32:00Z">
          <w:r w:rsidR="00315295" w:rsidDel="00135261">
            <w:rPr>
              <w:rStyle w:val="Hyperlink"/>
            </w:rPr>
            <w:delText>akan</w:delText>
          </w:r>
        </w:del>
      </w:ins>
      <w:ins w:id="629" w:author="arkat" w:date="2017-10-11T10:32:00Z">
        <w:r w:rsidR="00135261">
          <w:rPr>
            <w:rStyle w:val="Hyperlink"/>
          </w:rPr>
          <w:t>akan</w:t>
        </w:r>
      </w:ins>
      <w:ins w:id="630" w:author="arkat" w:date="2017-10-06T09:43:00Z">
        <w:r w:rsidRPr="0095050F">
          <w:rPr>
            <w:rStyle w:val="Hyperlink"/>
            <w:rPrChange w:id="631" w:author="arkat" w:date="2017-10-06T09:43:00Z">
              <w:rPr>
                <w:rStyle w:val="Hyperlink"/>
                <w:b/>
              </w:rPr>
            </w:rPrChange>
          </w:rPr>
          <w:t xml:space="preserve"> </w:t>
        </w:r>
        <w:r w:rsidRPr="0095050F">
          <w:rPr>
            <w:rStyle w:val="Hyperlink"/>
            <w:i/>
            <w:rPrChange w:id="632" w:author="arkat" w:date="2017-10-06T09:43:00Z">
              <w:rPr>
                <w:rStyle w:val="Hyperlink"/>
                <w:b/>
                <w:i/>
              </w:rPr>
            </w:rPrChange>
          </w:rPr>
          <w:t>Sequence Flow</w:t>
        </w:r>
        <w:r w:rsidRPr="0095050F">
          <w:rPr>
            <w:webHidden/>
          </w:rPr>
          <w:tab/>
        </w:r>
        <w:r w:rsidRPr="0095050F">
          <w:rPr>
            <w:webHidden/>
            <w:rPrChange w:id="633" w:author="arkat" w:date="2017-10-06T09:43:00Z">
              <w:rPr>
                <w:webHidden/>
              </w:rPr>
            </w:rPrChange>
          </w:rPr>
          <w:fldChar w:fldCharType="begin"/>
        </w:r>
        <w:r w:rsidRPr="0095050F">
          <w:rPr>
            <w:webHidden/>
          </w:rPr>
          <w:instrText xml:space="preserve"> PAGEREF _Toc495046379 \h </w:instrText>
        </w:r>
      </w:ins>
      <w:r w:rsidRPr="0095050F">
        <w:rPr>
          <w:webHidden/>
          <w:rPrChange w:id="634" w:author="arkat" w:date="2017-10-06T09:43:00Z">
            <w:rPr>
              <w:webHidden/>
            </w:rPr>
          </w:rPrChange>
        </w:rPr>
      </w:r>
      <w:r w:rsidRPr="0095050F">
        <w:rPr>
          <w:webHidden/>
          <w:rPrChange w:id="635" w:author="arkat" w:date="2017-10-06T09:43:00Z">
            <w:rPr>
              <w:webHidden/>
            </w:rPr>
          </w:rPrChange>
        </w:rPr>
        <w:fldChar w:fldCharType="separate"/>
      </w:r>
      <w:ins w:id="636" w:author="arkat" w:date="2017-10-19T09:21:00Z">
        <w:r w:rsidR="002E3C08">
          <w:rPr>
            <w:webHidden/>
          </w:rPr>
          <w:t>18</w:t>
        </w:r>
      </w:ins>
      <w:ins w:id="637" w:author="arkat" w:date="2017-10-06T09:43:00Z">
        <w:r w:rsidRPr="0095050F">
          <w:rPr>
            <w:webHidden/>
            <w:rPrChange w:id="638" w:author="arkat" w:date="2017-10-06T09:43:00Z">
              <w:rPr>
                <w:webHidden/>
              </w:rPr>
            </w:rPrChange>
          </w:rPr>
          <w:fldChar w:fldCharType="end"/>
        </w:r>
        <w:r w:rsidRPr="0095050F">
          <w:rPr>
            <w:rStyle w:val="Hyperlink"/>
            <w:rPrChange w:id="639" w:author="arkat" w:date="2017-10-06T09:43:00Z">
              <w:rPr>
                <w:rStyle w:val="Hyperlink"/>
              </w:rPr>
            </w:rPrChange>
          </w:rPr>
          <w:fldChar w:fldCharType="end"/>
        </w:r>
      </w:ins>
    </w:p>
    <w:p w14:paraId="76B8BF14" w14:textId="77777777" w:rsidR="0095050F" w:rsidRPr="0095050F" w:rsidRDefault="0095050F" w:rsidP="002E3C08">
      <w:pPr>
        <w:pStyle w:val="TOC1"/>
        <w:rPr>
          <w:ins w:id="640" w:author="arkat" w:date="2017-10-06T09:43:00Z"/>
          <w:rFonts w:asciiTheme="minorHAnsi" w:eastAsiaTheme="minorEastAsia" w:hAnsiTheme="minorHAnsi" w:cstheme="minorBidi"/>
          <w:sz w:val="22"/>
          <w:lang w:val="en-US"/>
        </w:rPr>
        <w:pPrChange w:id="641" w:author="arkat" w:date="2017-10-19T09:23:00Z">
          <w:pPr>
            <w:pStyle w:val="TOC1"/>
          </w:pPr>
        </w:pPrChange>
      </w:pPr>
      <w:ins w:id="642" w:author="arkat" w:date="2017-10-06T09:43:00Z">
        <w:r w:rsidRPr="0095050F">
          <w:rPr>
            <w:rStyle w:val="Hyperlink"/>
            <w:rPrChange w:id="643" w:author="arkat" w:date="2017-10-06T09:43:00Z">
              <w:rPr>
                <w:rStyle w:val="Hyperlink"/>
              </w:rPr>
            </w:rPrChange>
          </w:rPr>
          <w:fldChar w:fldCharType="begin"/>
        </w:r>
        <w:r w:rsidRPr="0095050F">
          <w:rPr>
            <w:rStyle w:val="Hyperlink"/>
          </w:rPr>
          <w:instrText xml:space="preserve"> </w:instrText>
        </w:r>
        <w:r w:rsidRPr="0095050F">
          <w:instrText>HYPERLINK \l "_Toc495046380"</w:instrText>
        </w:r>
        <w:r w:rsidRPr="0095050F">
          <w:rPr>
            <w:rStyle w:val="Hyperlink"/>
          </w:rPr>
          <w:instrText xml:space="preserve"> </w:instrText>
        </w:r>
      </w:ins>
      <w:ins w:id="644" w:author="arkat" w:date="2017-10-19T08:57:00Z">
        <w:r w:rsidR="00064B13" w:rsidRPr="0095050F">
          <w:rPr>
            <w:rStyle w:val="Hyperlink"/>
            <w:rPrChange w:id="645" w:author="arkat" w:date="2017-10-06T09:43:00Z">
              <w:rPr>
                <w:rStyle w:val="Hyperlink"/>
              </w:rPr>
            </w:rPrChange>
          </w:rPr>
        </w:r>
      </w:ins>
      <w:ins w:id="646" w:author="arkat" w:date="2017-10-06T09:43:00Z">
        <w:r w:rsidRPr="0095050F">
          <w:rPr>
            <w:rStyle w:val="Hyperlink"/>
            <w:rPrChange w:id="647" w:author="arkat" w:date="2017-10-06T09:43:00Z">
              <w:rPr>
                <w:rStyle w:val="Hyperlink"/>
              </w:rPr>
            </w:rPrChange>
          </w:rPr>
          <w:fldChar w:fldCharType="separate"/>
        </w:r>
        <w:r w:rsidRPr="0095050F">
          <w:rPr>
            <w:rStyle w:val="Hyperlink"/>
            <w:rPrChange w:id="648" w:author="arkat" w:date="2017-10-06T09:43:00Z">
              <w:rPr>
                <w:rStyle w:val="Hyperlink"/>
                <w:b/>
              </w:rPr>
            </w:rPrChange>
          </w:rPr>
          <w:t>Gambar 2.20</w:t>
        </w:r>
        <w:r w:rsidRPr="0095050F">
          <w:rPr>
            <w:rFonts w:asciiTheme="minorHAnsi" w:eastAsiaTheme="minorEastAsia" w:hAnsiTheme="minorHAnsi" w:cstheme="minorBidi"/>
            <w:sz w:val="22"/>
            <w:lang w:val="en-US"/>
          </w:rPr>
          <w:tab/>
        </w:r>
        <w:r w:rsidRPr="0095050F">
          <w:rPr>
            <w:rStyle w:val="Hyperlink"/>
            <w:rPrChange w:id="649" w:author="arkat" w:date="2017-10-06T09:43:00Z">
              <w:rPr>
                <w:rStyle w:val="Hyperlink"/>
                <w:b/>
              </w:rPr>
            </w:rPrChange>
          </w:rPr>
          <w:t xml:space="preserve">Notasi </w:t>
        </w:r>
        <w:r w:rsidRPr="0095050F">
          <w:rPr>
            <w:rStyle w:val="Hyperlink"/>
            <w:i/>
            <w:rPrChange w:id="650" w:author="arkat" w:date="2017-10-06T09:43:00Z">
              <w:rPr>
                <w:rStyle w:val="Hyperlink"/>
                <w:b/>
                <w:i/>
              </w:rPr>
            </w:rPrChange>
          </w:rPr>
          <w:t>Multiple Intances</w:t>
        </w:r>
        <w:r w:rsidRPr="0095050F">
          <w:rPr>
            <w:webHidden/>
          </w:rPr>
          <w:tab/>
        </w:r>
        <w:r w:rsidRPr="0095050F">
          <w:rPr>
            <w:webHidden/>
            <w:rPrChange w:id="651" w:author="arkat" w:date="2017-10-06T09:43:00Z">
              <w:rPr>
                <w:webHidden/>
              </w:rPr>
            </w:rPrChange>
          </w:rPr>
          <w:fldChar w:fldCharType="begin"/>
        </w:r>
        <w:r w:rsidRPr="0095050F">
          <w:rPr>
            <w:webHidden/>
          </w:rPr>
          <w:instrText xml:space="preserve"> PAGEREF _Toc495046380 \h </w:instrText>
        </w:r>
      </w:ins>
      <w:r w:rsidRPr="0095050F">
        <w:rPr>
          <w:webHidden/>
          <w:rPrChange w:id="652" w:author="arkat" w:date="2017-10-06T09:43:00Z">
            <w:rPr>
              <w:webHidden/>
            </w:rPr>
          </w:rPrChange>
        </w:rPr>
      </w:r>
      <w:r w:rsidRPr="0095050F">
        <w:rPr>
          <w:webHidden/>
          <w:rPrChange w:id="653" w:author="arkat" w:date="2017-10-06T09:43:00Z">
            <w:rPr>
              <w:webHidden/>
            </w:rPr>
          </w:rPrChange>
        </w:rPr>
        <w:fldChar w:fldCharType="separate"/>
      </w:r>
      <w:ins w:id="654" w:author="arkat" w:date="2017-10-19T09:21:00Z">
        <w:r w:rsidR="002E3C08">
          <w:rPr>
            <w:webHidden/>
          </w:rPr>
          <w:t>19</w:t>
        </w:r>
      </w:ins>
      <w:ins w:id="655" w:author="arkat" w:date="2017-10-06T09:43:00Z">
        <w:r w:rsidRPr="0095050F">
          <w:rPr>
            <w:webHidden/>
            <w:rPrChange w:id="656" w:author="arkat" w:date="2017-10-06T09:43:00Z">
              <w:rPr>
                <w:webHidden/>
              </w:rPr>
            </w:rPrChange>
          </w:rPr>
          <w:fldChar w:fldCharType="end"/>
        </w:r>
        <w:r w:rsidRPr="0095050F">
          <w:rPr>
            <w:rStyle w:val="Hyperlink"/>
            <w:rPrChange w:id="657" w:author="arkat" w:date="2017-10-06T09:43:00Z">
              <w:rPr>
                <w:rStyle w:val="Hyperlink"/>
              </w:rPr>
            </w:rPrChange>
          </w:rPr>
          <w:fldChar w:fldCharType="end"/>
        </w:r>
      </w:ins>
    </w:p>
    <w:p w14:paraId="28874CE4" w14:textId="77777777" w:rsidR="0095050F" w:rsidRPr="0095050F" w:rsidRDefault="0095050F" w:rsidP="002E3C08">
      <w:pPr>
        <w:pStyle w:val="TOC1"/>
        <w:rPr>
          <w:ins w:id="658" w:author="arkat" w:date="2017-10-06T09:43:00Z"/>
          <w:rFonts w:asciiTheme="minorHAnsi" w:eastAsiaTheme="minorEastAsia" w:hAnsiTheme="minorHAnsi" w:cstheme="minorBidi"/>
          <w:sz w:val="22"/>
          <w:lang w:val="en-US"/>
        </w:rPr>
        <w:pPrChange w:id="659" w:author="arkat" w:date="2017-10-19T09:23:00Z">
          <w:pPr>
            <w:pStyle w:val="TOC1"/>
          </w:pPr>
        </w:pPrChange>
      </w:pPr>
      <w:ins w:id="660" w:author="arkat" w:date="2017-10-06T09:43:00Z">
        <w:r w:rsidRPr="0095050F">
          <w:rPr>
            <w:rStyle w:val="Hyperlink"/>
            <w:rPrChange w:id="661" w:author="arkat" w:date="2017-10-06T09:43:00Z">
              <w:rPr>
                <w:rStyle w:val="Hyperlink"/>
              </w:rPr>
            </w:rPrChange>
          </w:rPr>
          <w:fldChar w:fldCharType="begin"/>
        </w:r>
        <w:r w:rsidRPr="0095050F">
          <w:rPr>
            <w:rStyle w:val="Hyperlink"/>
          </w:rPr>
          <w:instrText xml:space="preserve"> </w:instrText>
        </w:r>
        <w:r w:rsidRPr="0095050F">
          <w:instrText>HYPERLINK \l "_Toc495046381"</w:instrText>
        </w:r>
        <w:r w:rsidRPr="0095050F">
          <w:rPr>
            <w:rStyle w:val="Hyperlink"/>
          </w:rPr>
          <w:instrText xml:space="preserve"> </w:instrText>
        </w:r>
      </w:ins>
      <w:ins w:id="662" w:author="arkat" w:date="2017-10-19T08:57:00Z">
        <w:r w:rsidR="00064B13" w:rsidRPr="0095050F">
          <w:rPr>
            <w:rStyle w:val="Hyperlink"/>
            <w:rPrChange w:id="663" w:author="arkat" w:date="2017-10-06T09:43:00Z">
              <w:rPr>
                <w:rStyle w:val="Hyperlink"/>
              </w:rPr>
            </w:rPrChange>
          </w:rPr>
        </w:r>
      </w:ins>
      <w:ins w:id="664" w:author="arkat" w:date="2017-10-06T09:43:00Z">
        <w:r w:rsidRPr="0095050F">
          <w:rPr>
            <w:rStyle w:val="Hyperlink"/>
            <w:rPrChange w:id="665" w:author="arkat" w:date="2017-10-06T09:43:00Z">
              <w:rPr>
                <w:rStyle w:val="Hyperlink"/>
              </w:rPr>
            </w:rPrChange>
          </w:rPr>
          <w:fldChar w:fldCharType="separate"/>
        </w:r>
        <w:r w:rsidRPr="0095050F">
          <w:rPr>
            <w:rStyle w:val="Hyperlink"/>
            <w:rPrChange w:id="666" w:author="arkat" w:date="2017-10-06T09:43:00Z">
              <w:rPr>
                <w:rStyle w:val="Hyperlink"/>
                <w:b/>
              </w:rPr>
            </w:rPrChange>
          </w:rPr>
          <w:t>Gambar 2.21</w:t>
        </w:r>
        <w:r w:rsidRPr="0095050F">
          <w:rPr>
            <w:rFonts w:asciiTheme="minorHAnsi" w:eastAsiaTheme="minorEastAsia" w:hAnsiTheme="minorHAnsi" w:cstheme="minorBidi"/>
            <w:sz w:val="22"/>
            <w:lang w:val="en-US"/>
          </w:rPr>
          <w:tab/>
        </w:r>
        <w:r w:rsidRPr="0095050F">
          <w:rPr>
            <w:rStyle w:val="Hyperlink"/>
            <w:rPrChange w:id="667" w:author="arkat" w:date="2017-10-06T09:43:00Z">
              <w:rPr>
                <w:rStyle w:val="Hyperlink"/>
                <w:b/>
              </w:rPr>
            </w:rPrChange>
          </w:rPr>
          <w:t xml:space="preserve">Contoh Penggunaan </w:t>
        </w:r>
        <w:r w:rsidRPr="0095050F">
          <w:rPr>
            <w:rStyle w:val="Hyperlink"/>
            <w:i/>
            <w:rPrChange w:id="668" w:author="arkat" w:date="2017-10-06T09:43:00Z">
              <w:rPr>
                <w:rStyle w:val="Hyperlink"/>
                <w:b/>
                <w:i/>
              </w:rPr>
            </w:rPrChange>
          </w:rPr>
          <w:t>Process Break</w:t>
        </w:r>
        <w:r w:rsidRPr="0095050F">
          <w:rPr>
            <w:webHidden/>
          </w:rPr>
          <w:tab/>
        </w:r>
        <w:r w:rsidRPr="0095050F">
          <w:rPr>
            <w:webHidden/>
            <w:rPrChange w:id="669" w:author="arkat" w:date="2017-10-06T09:43:00Z">
              <w:rPr>
                <w:webHidden/>
              </w:rPr>
            </w:rPrChange>
          </w:rPr>
          <w:fldChar w:fldCharType="begin"/>
        </w:r>
        <w:r w:rsidRPr="0095050F">
          <w:rPr>
            <w:webHidden/>
          </w:rPr>
          <w:instrText xml:space="preserve"> PAGEREF _Toc495046381 \h </w:instrText>
        </w:r>
      </w:ins>
      <w:r w:rsidRPr="0095050F">
        <w:rPr>
          <w:webHidden/>
          <w:rPrChange w:id="670" w:author="arkat" w:date="2017-10-06T09:43:00Z">
            <w:rPr>
              <w:webHidden/>
            </w:rPr>
          </w:rPrChange>
        </w:rPr>
      </w:r>
      <w:r w:rsidRPr="0095050F">
        <w:rPr>
          <w:webHidden/>
          <w:rPrChange w:id="671" w:author="arkat" w:date="2017-10-06T09:43:00Z">
            <w:rPr>
              <w:webHidden/>
            </w:rPr>
          </w:rPrChange>
        </w:rPr>
        <w:fldChar w:fldCharType="separate"/>
      </w:r>
      <w:ins w:id="672" w:author="arkat" w:date="2017-10-19T09:21:00Z">
        <w:r w:rsidR="002E3C08">
          <w:rPr>
            <w:webHidden/>
          </w:rPr>
          <w:t>19</w:t>
        </w:r>
      </w:ins>
      <w:ins w:id="673" w:author="arkat" w:date="2017-10-06T09:43:00Z">
        <w:r w:rsidRPr="0095050F">
          <w:rPr>
            <w:webHidden/>
            <w:rPrChange w:id="674" w:author="arkat" w:date="2017-10-06T09:43:00Z">
              <w:rPr>
                <w:webHidden/>
              </w:rPr>
            </w:rPrChange>
          </w:rPr>
          <w:fldChar w:fldCharType="end"/>
        </w:r>
        <w:r w:rsidRPr="0095050F">
          <w:rPr>
            <w:rStyle w:val="Hyperlink"/>
            <w:rPrChange w:id="675" w:author="arkat" w:date="2017-10-06T09:43:00Z">
              <w:rPr>
                <w:rStyle w:val="Hyperlink"/>
              </w:rPr>
            </w:rPrChange>
          </w:rPr>
          <w:fldChar w:fldCharType="end"/>
        </w:r>
      </w:ins>
    </w:p>
    <w:p w14:paraId="699D8C96" w14:textId="77777777" w:rsidR="0095050F" w:rsidRPr="0095050F" w:rsidRDefault="0095050F" w:rsidP="002E3C08">
      <w:pPr>
        <w:pStyle w:val="TOC1"/>
        <w:rPr>
          <w:ins w:id="676" w:author="arkat" w:date="2017-10-06T09:43:00Z"/>
          <w:rFonts w:asciiTheme="minorHAnsi" w:eastAsiaTheme="minorEastAsia" w:hAnsiTheme="minorHAnsi" w:cstheme="minorBidi"/>
          <w:sz w:val="22"/>
          <w:lang w:val="en-US"/>
        </w:rPr>
        <w:pPrChange w:id="677" w:author="arkat" w:date="2017-10-19T09:23:00Z">
          <w:pPr>
            <w:pStyle w:val="TOC1"/>
          </w:pPr>
        </w:pPrChange>
      </w:pPr>
      <w:ins w:id="678" w:author="arkat" w:date="2017-10-06T09:43:00Z">
        <w:r w:rsidRPr="0095050F">
          <w:rPr>
            <w:rStyle w:val="Hyperlink"/>
            <w:rPrChange w:id="679" w:author="arkat" w:date="2017-10-06T09:43:00Z">
              <w:rPr>
                <w:rStyle w:val="Hyperlink"/>
              </w:rPr>
            </w:rPrChange>
          </w:rPr>
          <w:fldChar w:fldCharType="begin"/>
        </w:r>
        <w:r w:rsidRPr="0095050F">
          <w:rPr>
            <w:rStyle w:val="Hyperlink"/>
          </w:rPr>
          <w:instrText xml:space="preserve"> </w:instrText>
        </w:r>
        <w:r w:rsidRPr="0095050F">
          <w:instrText>HYPERLINK \l "_Toc495046382"</w:instrText>
        </w:r>
        <w:r w:rsidRPr="0095050F">
          <w:rPr>
            <w:rStyle w:val="Hyperlink"/>
          </w:rPr>
          <w:instrText xml:space="preserve"> </w:instrText>
        </w:r>
      </w:ins>
      <w:ins w:id="680" w:author="arkat" w:date="2017-10-19T08:57:00Z">
        <w:r w:rsidR="00064B13" w:rsidRPr="0095050F">
          <w:rPr>
            <w:rStyle w:val="Hyperlink"/>
            <w:rPrChange w:id="681" w:author="arkat" w:date="2017-10-06T09:43:00Z">
              <w:rPr>
                <w:rStyle w:val="Hyperlink"/>
              </w:rPr>
            </w:rPrChange>
          </w:rPr>
        </w:r>
      </w:ins>
      <w:ins w:id="682" w:author="arkat" w:date="2017-10-06T09:43:00Z">
        <w:r w:rsidRPr="0095050F">
          <w:rPr>
            <w:rStyle w:val="Hyperlink"/>
            <w:rPrChange w:id="683" w:author="arkat" w:date="2017-10-06T09:43:00Z">
              <w:rPr>
                <w:rStyle w:val="Hyperlink"/>
              </w:rPr>
            </w:rPrChange>
          </w:rPr>
          <w:fldChar w:fldCharType="separate"/>
        </w:r>
        <w:r w:rsidRPr="0095050F">
          <w:rPr>
            <w:rStyle w:val="Hyperlink"/>
            <w:rPrChange w:id="684" w:author="arkat" w:date="2017-10-06T09:43:00Z">
              <w:rPr>
                <w:rStyle w:val="Hyperlink"/>
                <w:b/>
              </w:rPr>
            </w:rPrChange>
          </w:rPr>
          <w:t>Gambar 2.22</w:t>
        </w:r>
        <w:r w:rsidRPr="0095050F">
          <w:rPr>
            <w:rFonts w:asciiTheme="minorHAnsi" w:eastAsiaTheme="minorEastAsia" w:hAnsiTheme="minorHAnsi" w:cstheme="minorBidi"/>
            <w:sz w:val="22"/>
            <w:lang w:val="en-US"/>
          </w:rPr>
          <w:tab/>
        </w:r>
        <w:r w:rsidRPr="0095050F">
          <w:rPr>
            <w:rStyle w:val="Hyperlink"/>
            <w:rPrChange w:id="685" w:author="arkat" w:date="2017-10-06T09:43:00Z">
              <w:rPr>
                <w:rStyle w:val="Hyperlink"/>
                <w:b/>
              </w:rPr>
            </w:rPrChange>
          </w:rPr>
          <w:t xml:space="preserve">Notasi </w:t>
        </w:r>
        <w:r w:rsidRPr="0095050F">
          <w:rPr>
            <w:rStyle w:val="Hyperlink"/>
            <w:i/>
            <w:rPrChange w:id="686" w:author="arkat" w:date="2017-10-06T09:43:00Z">
              <w:rPr>
                <w:rStyle w:val="Hyperlink"/>
                <w:b/>
                <w:i/>
              </w:rPr>
            </w:rPrChange>
          </w:rPr>
          <w:t>Transaction</w:t>
        </w:r>
        <w:r w:rsidRPr="0095050F">
          <w:rPr>
            <w:webHidden/>
          </w:rPr>
          <w:tab/>
        </w:r>
        <w:r w:rsidRPr="0095050F">
          <w:rPr>
            <w:webHidden/>
            <w:rPrChange w:id="687" w:author="arkat" w:date="2017-10-06T09:43:00Z">
              <w:rPr>
                <w:webHidden/>
              </w:rPr>
            </w:rPrChange>
          </w:rPr>
          <w:fldChar w:fldCharType="begin"/>
        </w:r>
        <w:r w:rsidRPr="0095050F">
          <w:rPr>
            <w:webHidden/>
          </w:rPr>
          <w:instrText xml:space="preserve"> PAGEREF _Toc495046382 \h </w:instrText>
        </w:r>
      </w:ins>
      <w:r w:rsidRPr="0095050F">
        <w:rPr>
          <w:webHidden/>
          <w:rPrChange w:id="688" w:author="arkat" w:date="2017-10-06T09:43:00Z">
            <w:rPr>
              <w:webHidden/>
            </w:rPr>
          </w:rPrChange>
        </w:rPr>
      </w:r>
      <w:r w:rsidRPr="0095050F">
        <w:rPr>
          <w:webHidden/>
          <w:rPrChange w:id="689" w:author="arkat" w:date="2017-10-06T09:43:00Z">
            <w:rPr>
              <w:webHidden/>
            </w:rPr>
          </w:rPrChange>
        </w:rPr>
        <w:fldChar w:fldCharType="separate"/>
      </w:r>
      <w:ins w:id="690" w:author="arkat" w:date="2017-10-19T09:21:00Z">
        <w:r w:rsidR="002E3C08">
          <w:rPr>
            <w:webHidden/>
          </w:rPr>
          <w:t>19</w:t>
        </w:r>
      </w:ins>
      <w:ins w:id="691" w:author="arkat" w:date="2017-10-06T09:43:00Z">
        <w:r w:rsidRPr="0095050F">
          <w:rPr>
            <w:webHidden/>
            <w:rPrChange w:id="692" w:author="arkat" w:date="2017-10-06T09:43:00Z">
              <w:rPr>
                <w:webHidden/>
              </w:rPr>
            </w:rPrChange>
          </w:rPr>
          <w:fldChar w:fldCharType="end"/>
        </w:r>
        <w:r w:rsidRPr="0095050F">
          <w:rPr>
            <w:rStyle w:val="Hyperlink"/>
            <w:rPrChange w:id="693" w:author="arkat" w:date="2017-10-06T09:43:00Z">
              <w:rPr>
                <w:rStyle w:val="Hyperlink"/>
              </w:rPr>
            </w:rPrChange>
          </w:rPr>
          <w:fldChar w:fldCharType="end"/>
        </w:r>
      </w:ins>
    </w:p>
    <w:p w14:paraId="5C273473" w14:textId="77777777" w:rsidR="0095050F" w:rsidRPr="0095050F" w:rsidRDefault="0095050F" w:rsidP="002E3C08">
      <w:pPr>
        <w:pStyle w:val="TOC1"/>
        <w:rPr>
          <w:ins w:id="694" w:author="arkat" w:date="2017-10-06T09:43:00Z"/>
          <w:rFonts w:asciiTheme="minorHAnsi" w:eastAsiaTheme="minorEastAsia" w:hAnsiTheme="minorHAnsi" w:cstheme="minorBidi"/>
          <w:sz w:val="22"/>
          <w:lang w:val="en-US"/>
        </w:rPr>
        <w:pPrChange w:id="695" w:author="arkat" w:date="2017-10-19T09:23:00Z">
          <w:pPr>
            <w:pStyle w:val="TOC1"/>
          </w:pPr>
        </w:pPrChange>
      </w:pPr>
      <w:ins w:id="696" w:author="arkat" w:date="2017-10-06T09:43:00Z">
        <w:r w:rsidRPr="0095050F">
          <w:rPr>
            <w:rStyle w:val="Hyperlink"/>
            <w:rPrChange w:id="697" w:author="arkat" w:date="2017-10-06T09:43:00Z">
              <w:rPr>
                <w:rStyle w:val="Hyperlink"/>
              </w:rPr>
            </w:rPrChange>
          </w:rPr>
          <w:fldChar w:fldCharType="begin"/>
        </w:r>
        <w:r w:rsidRPr="0095050F">
          <w:rPr>
            <w:rStyle w:val="Hyperlink"/>
          </w:rPr>
          <w:instrText xml:space="preserve"> </w:instrText>
        </w:r>
        <w:r w:rsidRPr="0095050F">
          <w:instrText>HYPERLINK \l "_Toc495046383"</w:instrText>
        </w:r>
        <w:r w:rsidRPr="0095050F">
          <w:rPr>
            <w:rStyle w:val="Hyperlink"/>
          </w:rPr>
          <w:instrText xml:space="preserve"> </w:instrText>
        </w:r>
      </w:ins>
      <w:ins w:id="698" w:author="arkat" w:date="2017-10-19T08:57:00Z">
        <w:r w:rsidR="00064B13" w:rsidRPr="0095050F">
          <w:rPr>
            <w:rStyle w:val="Hyperlink"/>
            <w:rPrChange w:id="699" w:author="arkat" w:date="2017-10-06T09:43:00Z">
              <w:rPr>
                <w:rStyle w:val="Hyperlink"/>
              </w:rPr>
            </w:rPrChange>
          </w:rPr>
        </w:r>
      </w:ins>
      <w:ins w:id="700" w:author="arkat" w:date="2017-10-06T09:43:00Z">
        <w:r w:rsidRPr="0095050F">
          <w:rPr>
            <w:rStyle w:val="Hyperlink"/>
            <w:rPrChange w:id="701" w:author="arkat" w:date="2017-10-06T09:43:00Z">
              <w:rPr>
                <w:rStyle w:val="Hyperlink"/>
              </w:rPr>
            </w:rPrChange>
          </w:rPr>
          <w:fldChar w:fldCharType="separate"/>
        </w:r>
        <w:r w:rsidRPr="0095050F">
          <w:rPr>
            <w:rStyle w:val="Hyperlink"/>
            <w:rPrChange w:id="702" w:author="arkat" w:date="2017-10-06T09:43:00Z">
              <w:rPr>
                <w:rStyle w:val="Hyperlink"/>
                <w:b/>
              </w:rPr>
            </w:rPrChange>
          </w:rPr>
          <w:t>Gambar 2.23</w:t>
        </w:r>
        <w:r w:rsidRPr="0095050F">
          <w:rPr>
            <w:rFonts w:asciiTheme="minorHAnsi" w:eastAsiaTheme="minorEastAsia" w:hAnsiTheme="minorHAnsi" w:cstheme="minorBidi"/>
            <w:sz w:val="22"/>
            <w:lang w:val="en-US"/>
          </w:rPr>
          <w:tab/>
        </w:r>
        <w:r w:rsidRPr="0095050F">
          <w:rPr>
            <w:rStyle w:val="Hyperlink"/>
            <w:rPrChange w:id="703" w:author="arkat" w:date="2017-10-06T09:43:00Z">
              <w:rPr>
                <w:rStyle w:val="Hyperlink"/>
                <w:b/>
              </w:rPr>
            </w:rPrChange>
          </w:rPr>
          <w:t>Skema Model Transformasi</w:t>
        </w:r>
        <w:r w:rsidRPr="0095050F">
          <w:rPr>
            <w:webHidden/>
          </w:rPr>
          <w:tab/>
        </w:r>
        <w:r w:rsidRPr="0095050F">
          <w:rPr>
            <w:webHidden/>
            <w:rPrChange w:id="704" w:author="arkat" w:date="2017-10-06T09:43:00Z">
              <w:rPr>
                <w:webHidden/>
              </w:rPr>
            </w:rPrChange>
          </w:rPr>
          <w:fldChar w:fldCharType="begin"/>
        </w:r>
        <w:r w:rsidRPr="0095050F">
          <w:rPr>
            <w:webHidden/>
          </w:rPr>
          <w:instrText xml:space="preserve"> PAGEREF _Toc495046383 \h </w:instrText>
        </w:r>
      </w:ins>
      <w:r w:rsidRPr="0095050F">
        <w:rPr>
          <w:webHidden/>
          <w:rPrChange w:id="705" w:author="arkat" w:date="2017-10-06T09:43:00Z">
            <w:rPr>
              <w:webHidden/>
            </w:rPr>
          </w:rPrChange>
        </w:rPr>
      </w:r>
      <w:r w:rsidRPr="0095050F">
        <w:rPr>
          <w:webHidden/>
          <w:rPrChange w:id="706" w:author="arkat" w:date="2017-10-06T09:43:00Z">
            <w:rPr>
              <w:webHidden/>
            </w:rPr>
          </w:rPrChange>
        </w:rPr>
        <w:fldChar w:fldCharType="separate"/>
      </w:r>
      <w:ins w:id="707" w:author="arkat" w:date="2017-10-19T09:21:00Z">
        <w:r w:rsidR="002E3C08">
          <w:rPr>
            <w:webHidden/>
          </w:rPr>
          <w:t>20</w:t>
        </w:r>
      </w:ins>
      <w:ins w:id="708" w:author="arkat" w:date="2017-10-06T09:43:00Z">
        <w:r w:rsidRPr="0095050F">
          <w:rPr>
            <w:webHidden/>
            <w:rPrChange w:id="709" w:author="arkat" w:date="2017-10-06T09:43:00Z">
              <w:rPr>
                <w:webHidden/>
              </w:rPr>
            </w:rPrChange>
          </w:rPr>
          <w:fldChar w:fldCharType="end"/>
        </w:r>
        <w:r w:rsidRPr="0095050F">
          <w:rPr>
            <w:rStyle w:val="Hyperlink"/>
            <w:rPrChange w:id="710" w:author="arkat" w:date="2017-10-06T09:43:00Z">
              <w:rPr>
                <w:rStyle w:val="Hyperlink"/>
              </w:rPr>
            </w:rPrChange>
          </w:rPr>
          <w:fldChar w:fldCharType="end"/>
        </w:r>
      </w:ins>
    </w:p>
    <w:p w14:paraId="67141770" w14:textId="77777777" w:rsidR="0095050F" w:rsidRPr="0095050F" w:rsidRDefault="0095050F" w:rsidP="002E3C08">
      <w:pPr>
        <w:pStyle w:val="TOC1"/>
        <w:rPr>
          <w:ins w:id="711" w:author="arkat" w:date="2017-10-06T09:43:00Z"/>
          <w:rFonts w:asciiTheme="minorHAnsi" w:eastAsiaTheme="minorEastAsia" w:hAnsiTheme="minorHAnsi" w:cstheme="minorBidi"/>
          <w:sz w:val="22"/>
          <w:lang w:val="en-US"/>
        </w:rPr>
        <w:pPrChange w:id="712" w:author="arkat" w:date="2017-10-19T09:23:00Z">
          <w:pPr>
            <w:pStyle w:val="TOC1"/>
          </w:pPr>
        </w:pPrChange>
      </w:pPr>
      <w:ins w:id="713" w:author="arkat" w:date="2017-10-06T09:43:00Z">
        <w:r w:rsidRPr="0095050F">
          <w:rPr>
            <w:rStyle w:val="Hyperlink"/>
            <w:rPrChange w:id="714" w:author="arkat" w:date="2017-10-06T09:43:00Z">
              <w:rPr>
                <w:rStyle w:val="Hyperlink"/>
              </w:rPr>
            </w:rPrChange>
          </w:rPr>
          <w:fldChar w:fldCharType="begin"/>
        </w:r>
        <w:r w:rsidRPr="0095050F">
          <w:rPr>
            <w:rStyle w:val="Hyperlink"/>
          </w:rPr>
          <w:instrText xml:space="preserve"> </w:instrText>
        </w:r>
        <w:r w:rsidRPr="0095050F">
          <w:instrText>HYPERLINK \l "_Toc495046384"</w:instrText>
        </w:r>
        <w:r w:rsidRPr="0095050F">
          <w:rPr>
            <w:rStyle w:val="Hyperlink"/>
          </w:rPr>
          <w:instrText xml:space="preserve"> </w:instrText>
        </w:r>
      </w:ins>
      <w:ins w:id="715" w:author="arkat" w:date="2017-10-19T08:57:00Z">
        <w:r w:rsidR="00064B13" w:rsidRPr="0095050F">
          <w:rPr>
            <w:rStyle w:val="Hyperlink"/>
            <w:rPrChange w:id="716" w:author="arkat" w:date="2017-10-06T09:43:00Z">
              <w:rPr>
                <w:rStyle w:val="Hyperlink"/>
              </w:rPr>
            </w:rPrChange>
          </w:rPr>
        </w:r>
      </w:ins>
      <w:ins w:id="717" w:author="arkat" w:date="2017-10-06T09:43:00Z">
        <w:r w:rsidRPr="0095050F">
          <w:rPr>
            <w:rStyle w:val="Hyperlink"/>
            <w:rPrChange w:id="718" w:author="arkat" w:date="2017-10-06T09:43:00Z">
              <w:rPr>
                <w:rStyle w:val="Hyperlink"/>
              </w:rPr>
            </w:rPrChange>
          </w:rPr>
          <w:fldChar w:fldCharType="separate"/>
        </w:r>
        <w:r w:rsidRPr="0095050F">
          <w:rPr>
            <w:rStyle w:val="Hyperlink"/>
            <w:rPrChange w:id="719" w:author="arkat" w:date="2017-10-06T09:43:00Z">
              <w:rPr>
                <w:rStyle w:val="Hyperlink"/>
                <w:b/>
              </w:rPr>
            </w:rPrChange>
          </w:rPr>
          <w:t>Gambar 3.1</w:t>
        </w:r>
        <w:r w:rsidRPr="0095050F">
          <w:rPr>
            <w:rFonts w:asciiTheme="minorHAnsi" w:eastAsiaTheme="minorEastAsia" w:hAnsiTheme="minorHAnsi" w:cstheme="minorBidi"/>
            <w:sz w:val="22"/>
            <w:lang w:val="en-US"/>
          </w:rPr>
          <w:tab/>
        </w:r>
        <w:r w:rsidRPr="0095050F">
          <w:rPr>
            <w:rStyle w:val="Hyperlink"/>
            <w:rPrChange w:id="720" w:author="arkat" w:date="2017-10-06T09:43:00Z">
              <w:rPr>
                <w:rStyle w:val="Hyperlink"/>
                <w:b/>
              </w:rPr>
            </w:rPrChange>
          </w:rPr>
          <w:t>Diagram Alur Penelitian</w:t>
        </w:r>
        <w:r w:rsidRPr="0095050F">
          <w:rPr>
            <w:webHidden/>
          </w:rPr>
          <w:tab/>
        </w:r>
        <w:r w:rsidRPr="0095050F">
          <w:rPr>
            <w:webHidden/>
            <w:rPrChange w:id="721" w:author="arkat" w:date="2017-10-06T09:43:00Z">
              <w:rPr>
                <w:webHidden/>
              </w:rPr>
            </w:rPrChange>
          </w:rPr>
          <w:fldChar w:fldCharType="begin"/>
        </w:r>
        <w:r w:rsidRPr="0095050F">
          <w:rPr>
            <w:webHidden/>
          </w:rPr>
          <w:instrText xml:space="preserve"> PAGEREF _Toc495046384 \h </w:instrText>
        </w:r>
      </w:ins>
      <w:r w:rsidRPr="0095050F">
        <w:rPr>
          <w:webHidden/>
          <w:rPrChange w:id="722" w:author="arkat" w:date="2017-10-06T09:43:00Z">
            <w:rPr>
              <w:webHidden/>
            </w:rPr>
          </w:rPrChange>
        </w:rPr>
      </w:r>
      <w:r w:rsidRPr="0095050F">
        <w:rPr>
          <w:webHidden/>
          <w:rPrChange w:id="723" w:author="arkat" w:date="2017-10-06T09:43:00Z">
            <w:rPr>
              <w:webHidden/>
            </w:rPr>
          </w:rPrChange>
        </w:rPr>
        <w:fldChar w:fldCharType="separate"/>
      </w:r>
      <w:ins w:id="724" w:author="arkat" w:date="2017-10-19T09:21:00Z">
        <w:r w:rsidR="002E3C08">
          <w:rPr>
            <w:webHidden/>
          </w:rPr>
          <w:t>25</w:t>
        </w:r>
      </w:ins>
      <w:ins w:id="725" w:author="arkat" w:date="2017-10-06T09:43:00Z">
        <w:r w:rsidRPr="0095050F">
          <w:rPr>
            <w:webHidden/>
            <w:rPrChange w:id="726" w:author="arkat" w:date="2017-10-06T09:43:00Z">
              <w:rPr>
                <w:webHidden/>
              </w:rPr>
            </w:rPrChange>
          </w:rPr>
          <w:fldChar w:fldCharType="end"/>
        </w:r>
        <w:r w:rsidRPr="0095050F">
          <w:rPr>
            <w:rStyle w:val="Hyperlink"/>
            <w:rPrChange w:id="727" w:author="arkat" w:date="2017-10-06T09:43:00Z">
              <w:rPr>
                <w:rStyle w:val="Hyperlink"/>
              </w:rPr>
            </w:rPrChange>
          </w:rPr>
          <w:fldChar w:fldCharType="end"/>
        </w:r>
      </w:ins>
    </w:p>
    <w:p w14:paraId="7C539126" w14:textId="77777777" w:rsidR="001E4CBB" w:rsidRDefault="00B61FBE">
      <w:pPr>
        <w:spacing w:after="0"/>
        <w:jc w:val="center"/>
        <w:rPr>
          <w:ins w:id="728" w:author="arkat" w:date="2017-09-28T16:32:00Z"/>
          <w:b/>
          <w:lang w:val="en-US"/>
        </w:rPr>
        <w:pPrChange w:id="729" w:author="arkat" w:date="2017-09-28T16:33:00Z">
          <w:pPr>
            <w:spacing w:after="0"/>
          </w:pPr>
        </w:pPrChange>
      </w:pPr>
      <w:ins w:id="730" w:author="arkat" w:date="2017-10-02T08:47:00Z">
        <w:r w:rsidRPr="0095050F">
          <w:rPr>
            <w:lang w:val="en-US"/>
            <w:rPrChange w:id="731" w:author="arkat" w:date="2017-10-06T09:43:00Z">
              <w:rPr>
                <w:b/>
                <w:lang w:val="en-US"/>
              </w:rPr>
            </w:rPrChange>
          </w:rPr>
          <w:fldChar w:fldCharType="end"/>
        </w:r>
      </w:ins>
    </w:p>
    <w:p w14:paraId="3B2032F1" w14:textId="16B172BE" w:rsidR="00A70FC1" w:rsidRPr="00A70FC1" w:rsidRDefault="00D30412">
      <w:pPr>
        <w:pStyle w:val="Heading1"/>
        <w:numPr>
          <w:ilvl w:val="0"/>
          <w:numId w:val="0"/>
        </w:numPr>
        <w:rPr>
          <w:ins w:id="732" w:author="arkat" w:date="2017-10-02T09:11:00Z"/>
          <w:lang w:val="en-US"/>
          <w:rPrChange w:id="733" w:author="arkat" w:date="2017-10-02T09:12:00Z">
            <w:rPr>
              <w:ins w:id="734" w:author="arkat" w:date="2017-10-02T09:11:00Z"/>
            </w:rPr>
          </w:rPrChange>
        </w:rPr>
        <w:pPrChange w:id="735" w:author="arkat" w:date="2017-10-02T09:12:00Z">
          <w:pPr>
            <w:spacing w:after="0"/>
          </w:pPr>
        </w:pPrChange>
      </w:pPr>
      <w:bookmarkStart w:id="736" w:name="_Toc496168307"/>
      <w:ins w:id="737" w:author="arkat" w:date="2017-09-28T16:38:00Z">
        <w:r>
          <w:rPr>
            <w:lang w:val="en-US"/>
          </w:rPr>
          <w:lastRenderedPageBreak/>
          <w:t>DAFTAR TABEL</w:t>
        </w:r>
      </w:ins>
      <w:bookmarkEnd w:id="736"/>
    </w:p>
    <w:p w14:paraId="62E283FC" w14:textId="77777777" w:rsidR="0095050F" w:rsidRDefault="00A70FC1" w:rsidP="002E3C08">
      <w:pPr>
        <w:pStyle w:val="TOC1"/>
        <w:rPr>
          <w:ins w:id="738" w:author="arkat" w:date="2017-10-06T09:44:00Z"/>
          <w:rFonts w:asciiTheme="minorHAnsi" w:eastAsiaTheme="minorEastAsia" w:hAnsiTheme="minorHAnsi" w:cstheme="minorBidi"/>
          <w:sz w:val="22"/>
          <w:lang w:val="en-US"/>
        </w:rPr>
        <w:pPrChange w:id="739" w:author="arkat" w:date="2017-10-19T09:23:00Z">
          <w:pPr>
            <w:pStyle w:val="TOC1"/>
            <w:tabs>
              <w:tab w:val="clear" w:pos="1350"/>
              <w:tab w:val="left" w:pos="1080"/>
            </w:tabs>
          </w:pPr>
        </w:pPrChange>
      </w:pPr>
      <w:ins w:id="740" w:author="arkat" w:date="2017-10-02T09:12:00Z">
        <w:r>
          <w:fldChar w:fldCharType="begin"/>
        </w:r>
        <w:r>
          <w:instrText xml:space="preserve"> TOC \h \z \t "Tabel BAB 2,1" </w:instrText>
        </w:r>
      </w:ins>
      <w:r>
        <w:fldChar w:fldCharType="separate"/>
      </w:r>
      <w:ins w:id="741" w:author="arkat" w:date="2017-10-06T09:44:00Z">
        <w:r w:rsidR="0095050F" w:rsidRPr="00F96692">
          <w:rPr>
            <w:rStyle w:val="Hyperlink"/>
          </w:rPr>
          <w:fldChar w:fldCharType="begin"/>
        </w:r>
        <w:r w:rsidR="0095050F" w:rsidRPr="00F96692">
          <w:rPr>
            <w:rStyle w:val="Hyperlink"/>
          </w:rPr>
          <w:instrText xml:space="preserve"> </w:instrText>
        </w:r>
        <w:r w:rsidR="0095050F">
          <w:instrText>HYPERLINK \l "_Toc495046392"</w:instrText>
        </w:r>
        <w:r w:rsidR="0095050F" w:rsidRPr="00F96692">
          <w:rPr>
            <w:rStyle w:val="Hyperlink"/>
          </w:rPr>
          <w:instrText xml:space="preserve"> </w:instrText>
        </w:r>
      </w:ins>
      <w:ins w:id="742" w:author="arkat" w:date="2017-10-19T08:57:00Z">
        <w:r w:rsidR="00064B13" w:rsidRPr="00F96692">
          <w:rPr>
            <w:rStyle w:val="Hyperlink"/>
          </w:rPr>
        </w:r>
      </w:ins>
      <w:ins w:id="743" w:author="arkat" w:date="2017-10-06T09:44:00Z">
        <w:r w:rsidR="0095050F" w:rsidRPr="00F96692">
          <w:rPr>
            <w:rStyle w:val="Hyperlink"/>
          </w:rPr>
          <w:fldChar w:fldCharType="separate"/>
        </w:r>
        <w:r w:rsidR="0095050F" w:rsidRPr="00F96692">
          <w:rPr>
            <w:rStyle w:val="Hyperlink"/>
          </w:rPr>
          <w:t>Tabel 2.1</w:t>
        </w:r>
        <w:r w:rsidR="0095050F">
          <w:rPr>
            <w:rFonts w:asciiTheme="minorHAnsi" w:eastAsiaTheme="minorEastAsia" w:hAnsiTheme="minorHAnsi" w:cstheme="minorBidi"/>
            <w:sz w:val="22"/>
            <w:lang w:val="en-US"/>
          </w:rPr>
          <w:tab/>
        </w:r>
        <w:r w:rsidR="0095050F" w:rsidRPr="00F96692">
          <w:rPr>
            <w:rStyle w:val="Hyperlink"/>
          </w:rPr>
          <w:t>Penelitian Terkait</w:t>
        </w:r>
        <w:r w:rsidR="0095050F">
          <w:rPr>
            <w:webHidden/>
          </w:rPr>
          <w:tab/>
        </w:r>
        <w:r w:rsidR="0095050F">
          <w:rPr>
            <w:webHidden/>
          </w:rPr>
          <w:fldChar w:fldCharType="begin"/>
        </w:r>
        <w:r w:rsidR="0095050F">
          <w:rPr>
            <w:webHidden/>
          </w:rPr>
          <w:instrText xml:space="preserve"> PAGEREF _Toc495046392 \h </w:instrText>
        </w:r>
      </w:ins>
      <w:r w:rsidR="0095050F">
        <w:rPr>
          <w:webHidden/>
        </w:rPr>
      </w:r>
      <w:r w:rsidR="0095050F">
        <w:rPr>
          <w:webHidden/>
        </w:rPr>
        <w:fldChar w:fldCharType="separate"/>
      </w:r>
      <w:ins w:id="744" w:author="arkat" w:date="2017-10-19T09:21:00Z">
        <w:r w:rsidR="002E3C08">
          <w:rPr>
            <w:webHidden/>
          </w:rPr>
          <w:t>1</w:t>
        </w:r>
      </w:ins>
      <w:ins w:id="745" w:author="arkat" w:date="2017-10-06T09:44:00Z">
        <w:r w:rsidR="0095050F">
          <w:rPr>
            <w:webHidden/>
          </w:rPr>
          <w:fldChar w:fldCharType="end"/>
        </w:r>
        <w:r w:rsidR="0095050F" w:rsidRPr="00F96692">
          <w:rPr>
            <w:rStyle w:val="Hyperlink"/>
          </w:rPr>
          <w:fldChar w:fldCharType="end"/>
        </w:r>
      </w:ins>
    </w:p>
    <w:p w14:paraId="26EE5368" w14:textId="77777777" w:rsidR="0095050F" w:rsidRDefault="0095050F" w:rsidP="002E3C08">
      <w:pPr>
        <w:pStyle w:val="TOC1"/>
        <w:rPr>
          <w:ins w:id="746" w:author="arkat" w:date="2017-10-06T09:44:00Z"/>
          <w:rFonts w:asciiTheme="minorHAnsi" w:eastAsiaTheme="minorEastAsia" w:hAnsiTheme="minorHAnsi" w:cstheme="minorBidi"/>
          <w:sz w:val="22"/>
          <w:lang w:val="en-US"/>
        </w:rPr>
        <w:pPrChange w:id="747" w:author="arkat" w:date="2017-10-19T09:23:00Z">
          <w:pPr>
            <w:pStyle w:val="TOC1"/>
            <w:tabs>
              <w:tab w:val="clear" w:pos="1350"/>
              <w:tab w:val="left" w:pos="1080"/>
            </w:tabs>
          </w:pPr>
        </w:pPrChange>
      </w:pPr>
      <w:ins w:id="748" w:author="arkat" w:date="2017-10-06T09:44:00Z">
        <w:r w:rsidRPr="00F96692">
          <w:rPr>
            <w:rStyle w:val="Hyperlink"/>
          </w:rPr>
          <w:fldChar w:fldCharType="begin"/>
        </w:r>
        <w:r w:rsidRPr="00F96692">
          <w:rPr>
            <w:rStyle w:val="Hyperlink"/>
          </w:rPr>
          <w:instrText xml:space="preserve"> </w:instrText>
        </w:r>
        <w:r>
          <w:instrText>HYPERLINK \l "_Toc495046393"</w:instrText>
        </w:r>
        <w:r w:rsidRPr="00F96692">
          <w:rPr>
            <w:rStyle w:val="Hyperlink"/>
          </w:rPr>
          <w:instrText xml:space="preserve"> </w:instrText>
        </w:r>
      </w:ins>
      <w:ins w:id="749" w:author="arkat" w:date="2017-10-19T08:57:00Z">
        <w:r w:rsidR="00064B13" w:rsidRPr="00F96692">
          <w:rPr>
            <w:rStyle w:val="Hyperlink"/>
          </w:rPr>
        </w:r>
      </w:ins>
      <w:ins w:id="750" w:author="arkat" w:date="2017-10-06T09:44:00Z">
        <w:r w:rsidRPr="00F96692">
          <w:rPr>
            <w:rStyle w:val="Hyperlink"/>
          </w:rPr>
          <w:fldChar w:fldCharType="separate"/>
        </w:r>
        <w:r w:rsidRPr="00F96692">
          <w:rPr>
            <w:rStyle w:val="Hyperlink"/>
          </w:rPr>
          <w:t>Tabel 2.2</w:t>
        </w:r>
        <w:r>
          <w:rPr>
            <w:rFonts w:asciiTheme="minorHAnsi" w:eastAsiaTheme="minorEastAsia" w:hAnsiTheme="minorHAnsi" w:cstheme="minorBidi"/>
            <w:sz w:val="22"/>
            <w:lang w:val="en-US"/>
          </w:rPr>
          <w:tab/>
        </w:r>
        <w:r w:rsidRPr="00F96692">
          <w:rPr>
            <w:rStyle w:val="Hyperlink"/>
          </w:rPr>
          <w:t>Kategori Pemodelan Proses Bisnis</w:t>
        </w:r>
        <w:r>
          <w:rPr>
            <w:webHidden/>
          </w:rPr>
          <w:tab/>
        </w:r>
        <w:r>
          <w:rPr>
            <w:webHidden/>
          </w:rPr>
          <w:fldChar w:fldCharType="begin"/>
        </w:r>
        <w:r>
          <w:rPr>
            <w:webHidden/>
          </w:rPr>
          <w:instrText xml:space="preserve"> PAGEREF _Toc495046393 \h </w:instrText>
        </w:r>
      </w:ins>
      <w:r>
        <w:rPr>
          <w:webHidden/>
        </w:rPr>
      </w:r>
      <w:r>
        <w:rPr>
          <w:webHidden/>
        </w:rPr>
        <w:fldChar w:fldCharType="separate"/>
      </w:r>
      <w:ins w:id="751" w:author="arkat" w:date="2017-10-19T09:21:00Z">
        <w:r w:rsidR="002E3C08">
          <w:rPr>
            <w:webHidden/>
          </w:rPr>
          <w:t>4</w:t>
        </w:r>
      </w:ins>
      <w:ins w:id="752" w:author="arkat" w:date="2017-10-06T09:44:00Z">
        <w:r>
          <w:rPr>
            <w:webHidden/>
          </w:rPr>
          <w:fldChar w:fldCharType="end"/>
        </w:r>
        <w:r w:rsidRPr="00F96692">
          <w:rPr>
            <w:rStyle w:val="Hyperlink"/>
          </w:rPr>
          <w:fldChar w:fldCharType="end"/>
        </w:r>
      </w:ins>
    </w:p>
    <w:p w14:paraId="20029619" w14:textId="77777777" w:rsidR="0095050F" w:rsidRDefault="0095050F" w:rsidP="002E3C08">
      <w:pPr>
        <w:pStyle w:val="TOC1"/>
        <w:rPr>
          <w:ins w:id="753" w:author="arkat" w:date="2017-10-06T09:44:00Z"/>
          <w:rFonts w:asciiTheme="minorHAnsi" w:eastAsiaTheme="minorEastAsia" w:hAnsiTheme="minorHAnsi" w:cstheme="minorBidi"/>
          <w:sz w:val="22"/>
          <w:lang w:val="en-US"/>
        </w:rPr>
        <w:pPrChange w:id="754" w:author="arkat" w:date="2017-10-19T09:23:00Z">
          <w:pPr>
            <w:pStyle w:val="TOC1"/>
            <w:tabs>
              <w:tab w:val="clear" w:pos="1350"/>
              <w:tab w:val="left" w:pos="1080"/>
            </w:tabs>
          </w:pPr>
        </w:pPrChange>
      </w:pPr>
      <w:ins w:id="755" w:author="arkat" w:date="2017-10-06T09:44:00Z">
        <w:r w:rsidRPr="00F96692">
          <w:rPr>
            <w:rStyle w:val="Hyperlink"/>
          </w:rPr>
          <w:fldChar w:fldCharType="begin"/>
        </w:r>
        <w:r w:rsidRPr="00F96692">
          <w:rPr>
            <w:rStyle w:val="Hyperlink"/>
          </w:rPr>
          <w:instrText xml:space="preserve"> </w:instrText>
        </w:r>
        <w:r>
          <w:instrText>HYPERLINK \l "_Toc495046394"</w:instrText>
        </w:r>
        <w:r w:rsidRPr="00F96692">
          <w:rPr>
            <w:rStyle w:val="Hyperlink"/>
          </w:rPr>
          <w:instrText xml:space="preserve"> </w:instrText>
        </w:r>
      </w:ins>
      <w:ins w:id="756" w:author="arkat" w:date="2017-10-19T08:57:00Z">
        <w:r w:rsidR="00064B13" w:rsidRPr="00F96692">
          <w:rPr>
            <w:rStyle w:val="Hyperlink"/>
          </w:rPr>
        </w:r>
      </w:ins>
      <w:ins w:id="757" w:author="arkat" w:date="2017-10-06T09:44:00Z">
        <w:r w:rsidRPr="00F96692">
          <w:rPr>
            <w:rStyle w:val="Hyperlink"/>
          </w:rPr>
          <w:fldChar w:fldCharType="separate"/>
        </w:r>
        <w:r w:rsidRPr="00F96692">
          <w:rPr>
            <w:rStyle w:val="Hyperlink"/>
          </w:rPr>
          <w:t>Tabel 2.3</w:t>
        </w:r>
        <w:r>
          <w:rPr>
            <w:rFonts w:asciiTheme="minorHAnsi" w:eastAsiaTheme="minorEastAsia" w:hAnsiTheme="minorHAnsi" w:cstheme="minorBidi"/>
            <w:sz w:val="22"/>
            <w:lang w:val="en-US"/>
          </w:rPr>
          <w:tab/>
        </w:r>
        <w:r w:rsidRPr="00F96692">
          <w:rPr>
            <w:rStyle w:val="Hyperlink"/>
          </w:rPr>
          <w:t>Elemen dasar BPMN 2.0</w:t>
        </w:r>
        <w:r>
          <w:rPr>
            <w:webHidden/>
          </w:rPr>
          <w:tab/>
        </w:r>
        <w:r>
          <w:rPr>
            <w:webHidden/>
          </w:rPr>
          <w:fldChar w:fldCharType="begin"/>
        </w:r>
        <w:r>
          <w:rPr>
            <w:webHidden/>
          </w:rPr>
          <w:instrText xml:space="preserve"> PAGEREF _Toc495046394 \h </w:instrText>
        </w:r>
      </w:ins>
      <w:r>
        <w:rPr>
          <w:webHidden/>
        </w:rPr>
      </w:r>
      <w:r>
        <w:rPr>
          <w:webHidden/>
        </w:rPr>
        <w:fldChar w:fldCharType="separate"/>
      </w:r>
      <w:ins w:id="758" w:author="arkat" w:date="2017-10-19T09:21:00Z">
        <w:r w:rsidR="002E3C08">
          <w:rPr>
            <w:webHidden/>
          </w:rPr>
          <w:t>10</w:t>
        </w:r>
      </w:ins>
      <w:ins w:id="759" w:author="arkat" w:date="2017-10-06T09:44:00Z">
        <w:r>
          <w:rPr>
            <w:webHidden/>
          </w:rPr>
          <w:fldChar w:fldCharType="end"/>
        </w:r>
        <w:r w:rsidRPr="00F96692">
          <w:rPr>
            <w:rStyle w:val="Hyperlink"/>
          </w:rPr>
          <w:fldChar w:fldCharType="end"/>
        </w:r>
      </w:ins>
    </w:p>
    <w:p w14:paraId="1E450457" w14:textId="77777777" w:rsidR="0095050F" w:rsidRDefault="0095050F" w:rsidP="002E3C08">
      <w:pPr>
        <w:pStyle w:val="TOC1"/>
        <w:rPr>
          <w:ins w:id="760" w:author="arkat" w:date="2017-10-06T09:44:00Z"/>
          <w:rFonts w:asciiTheme="minorHAnsi" w:eastAsiaTheme="minorEastAsia" w:hAnsiTheme="minorHAnsi" w:cstheme="minorBidi"/>
          <w:sz w:val="22"/>
          <w:lang w:val="en-US"/>
        </w:rPr>
        <w:pPrChange w:id="761" w:author="arkat" w:date="2017-10-19T09:23:00Z">
          <w:pPr>
            <w:pStyle w:val="TOC1"/>
            <w:tabs>
              <w:tab w:val="clear" w:pos="1350"/>
              <w:tab w:val="left" w:pos="1080"/>
            </w:tabs>
          </w:pPr>
        </w:pPrChange>
      </w:pPr>
      <w:ins w:id="762" w:author="arkat" w:date="2017-10-06T09:44:00Z">
        <w:r w:rsidRPr="00F96692">
          <w:rPr>
            <w:rStyle w:val="Hyperlink"/>
          </w:rPr>
          <w:fldChar w:fldCharType="begin"/>
        </w:r>
        <w:r w:rsidRPr="00F96692">
          <w:rPr>
            <w:rStyle w:val="Hyperlink"/>
          </w:rPr>
          <w:instrText xml:space="preserve"> </w:instrText>
        </w:r>
        <w:r>
          <w:instrText>HYPERLINK \l "_Toc495046395"</w:instrText>
        </w:r>
        <w:r w:rsidRPr="00F96692">
          <w:rPr>
            <w:rStyle w:val="Hyperlink"/>
          </w:rPr>
          <w:instrText xml:space="preserve"> </w:instrText>
        </w:r>
      </w:ins>
      <w:ins w:id="763" w:author="arkat" w:date="2017-10-19T08:57:00Z">
        <w:r w:rsidR="00064B13" w:rsidRPr="00F96692">
          <w:rPr>
            <w:rStyle w:val="Hyperlink"/>
          </w:rPr>
        </w:r>
      </w:ins>
      <w:ins w:id="764" w:author="arkat" w:date="2017-10-06T09:44:00Z">
        <w:r w:rsidRPr="00F96692">
          <w:rPr>
            <w:rStyle w:val="Hyperlink"/>
          </w:rPr>
          <w:fldChar w:fldCharType="separate"/>
        </w:r>
        <w:r w:rsidRPr="00F96692">
          <w:rPr>
            <w:rStyle w:val="Hyperlink"/>
          </w:rPr>
          <w:t>Tabel 2.4</w:t>
        </w:r>
        <w:r>
          <w:rPr>
            <w:rFonts w:asciiTheme="minorHAnsi" w:eastAsiaTheme="minorEastAsia" w:hAnsiTheme="minorHAnsi" w:cstheme="minorBidi"/>
            <w:sz w:val="22"/>
            <w:lang w:val="en-US"/>
          </w:rPr>
          <w:tab/>
        </w:r>
        <w:r w:rsidRPr="00F96692">
          <w:rPr>
            <w:rStyle w:val="Hyperlink"/>
          </w:rPr>
          <w:t xml:space="preserve">Jenis </w:t>
        </w:r>
        <w:r w:rsidRPr="00F96692">
          <w:rPr>
            <w:rStyle w:val="Hyperlink"/>
            <w:i/>
          </w:rPr>
          <w:t>Event</w:t>
        </w:r>
        <w:r>
          <w:rPr>
            <w:webHidden/>
          </w:rPr>
          <w:tab/>
        </w:r>
        <w:r>
          <w:rPr>
            <w:webHidden/>
          </w:rPr>
          <w:fldChar w:fldCharType="begin"/>
        </w:r>
        <w:r>
          <w:rPr>
            <w:webHidden/>
          </w:rPr>
          <w:instrText xml:space="preserve"> PAGEREF _Toc495046395 \h </w:instrText>
        </w:r>
      </w:ins>
      <w:r>
        <w:rPr>
          <w:webHidden/>
        </w:rPr>
      </w:r>
      <w:r>
        <w:rPr>
          <w:webHidden/>
        </w:rPr>
        <w:fldChar w:fldCharType="separate"/>
      </w:r>
      <w:ins w:id="765" w:author="arkat" w:date="2017-10-19T09:21:00Z">
        <w:r w:rsidR="002E3C08">
          <w:rPr>
            <w:webHidden/>
          </w:rPr>
          <w:t>12</w:t>
        </w:r>
      </w:ins>
      <w:ins w:id="766" w:author="arkat" w:date="2017-10-06T09:44:00Z">
        <w:r>
          <w:rPr>
            <w:webHidden/>
          </w:rPr>
          <w:fldChar w:fldCharType="end"/>
        </w:r>
        <w:r w:rsidRPr="00F96692">
          <w:rPr>
            <w:rStyle w:val="Hyperlink"/>
          </w:rPr>
          <w:fldChar w:fldCharType="end"/>
        </w:r>
      </w:ins>
    </w:p>
    <w:p w14:paraId="58C44D7A" w14:textId="77777777" w:rsidR="0095050F" w:rsidRDefault="0095050F" w:rsidP="002E3C08">
      <w:pPr>
        <w:pStyle w:val="TOC1"/>
        <w:rPr>
          <w:ins w:id="767" w:author="arkat" w:date="2017-10-06T09:44:00Z"/>
          <w:rFonts w:asciiTheme="minorHAnsi" w:eastAsiaTheme="minorEastAsia" w:hAnsiTheme="minorHAnsi" w:cstheme="minorBidi"/>
          <w:sz w:val="22"/>
          <w:lang w:val="en-US"/>
        </w:rPr>
        <w:pPrChange w:id="768" w:author="arkat" w:date="2017-10-19T09:23:00Z">
          <w:pPr>
            <w:pStyle w:val="TOC1"/>
            <w:tabs>
              <w:tab w:val="clear" w:pos="1350"/>
              <w:tab w:val="left" w:pos="1080"/>
            </w:tabs>
          </w:pPr>
        </w:pPrChange>
      </w:pPr>
      <w:ins w:id="769" w:author="arkat" w:date="2017-10-06T09:44:00Z">
        <w:r w:rsidRPr="00F96692">
          <w:rPr>
            <w:rStyle w:val="Hyperlink"/>
          </w:rPr>
          <w:fldChar w:fldCharType="begin"/>
        </w:r>
        <w:r w:rsidRPr="00F96692">
          <w:rPr>
            <w:rStyle w:val="Hyperlink"/>
          </w:rPr>
          <w:instrText xml:space="preserve"> </w:instrText>
        </w:r>
        <w:r>
          <w:instrText>HYPERLINK \l "_Toc495046396"</w:instrText>
        </w:r>
        <w:r w:rsidRPr="00F96692">
          <w:rPr>
            <w:rStyle w:val="Hyperlink"/>
          </w:rPr>
          <w:instrText xml:space="preserve"> </w:instrText>
        </w:r>
      </w:ins>
      <w:ins w:id="770" w:author="arkat" w:date="2017-10-19T08:57:00Z">
        <w:r w:rsidR="00064B13" w:rsidRPr="00F96692">
          <w:rPr>
            <w:rStyle w:val="Hyperlink"/>
          </w:rPr>
        </w:r>
      </w:ins>
      <w:ins w:id="771" w:author="arkat" w:date="2017-10-06T09:44:00Z">
        <w:r w:rsidRPr="00F96692">
          <w:rPr>
            <w:rStyle w:val="Hyperlink"/>
          </w:rPr>
          <w:fldChar w:fldCharType="separate"/>
        </w:r>
        <w:r w:rsidRPr="00F96692">
          <w:rPr>
            <w:rStyle w:val="Hyperlink"/>
          </w:rPr>
          <w:t>Tabel 2.5</w:t>
        </w:r>
        <w:r>
          <w:rPr>
            <w:rFonts w:asciiTheme="minorHAnsi" w:eastAsiaTheme="minorEastAsia" w:hAnsiTheme="minorHAnsi" w:cstheme="minorBidi"/>
            <w:sz w:val="22"/>
            <w:lang w:val="en-US"/>
          </w:rPr>
          <w:tab/>
        </w:r>
        <w:r w:rsidRPr="00F96692">
          <w:rPr>
            <w:rStyle w:val="Hyperlink"/>
          </w:rPr>
          <w:t xml:space="preserve">Elemen Perluasan </w:t>
        </w:r>
        <w:r w:rsidRPr="00F96692">
          <w:rPr>
            <w:rStyle w:val="Hyperlink"/>
            <w:i/>
          </w:rPr>
          <w:t>Compound Activity</w:t>
        </w:r>
        <w:r>
          <w:rPr>
            <w:webHidden/>
          </w:rPr>
          <w:tab/>
        </w:r>
        <w:r>
          <w:rPr>
            <w:webHidden/>
          </w:rPr>
          <w:fldChar w:fldCharType="begin"/>
        </w:r>
        <w:r>
          <w:rPr>
            <w:webHidden/>
          </w:rPr>
          <w:instrText xml:space="preserve"> PAGEREF _Toc495046396 \h </w:instrText>
        </w:r>
      </w:ins>
      <w:r>
        <w:rPr>
          <w:webHidden/>
        </w:rPr>
      </w:r>
      <w:r>
        <w:rPr>
          <w:webHidden/>
        </w:rPr>
        <w:fldChar w:fldCharType="separate"/>
      </w:r>
      <w:ins w:id="772" w:author="arkat" w:date="2017-10-19T09:21:00Z">
        <w:r w:rsidR="002E3C08">
          <w:rPr>
            <w:webHidden/>
          </w:rPr>
          <w:t>13</w:t>
        </w:r>
      </w:ins>
      <w:ins w:id="773" w:author="arkat" w:date="2017-10-06T09:44:00Z">
        <w:r>
          <w:rPr>
            <w:webHidden/>
          </w:rPr>
          <w:fldChar w:fldCharType="end"/>
        </w:r>
        <w:r w:rsidRPr="00F96692">
          <w:rPr>
            <w:rStyle w:val="Hyperlink"/>
          </w:rPr>
          <w:fldChar w:fldCharType="end"/>
        </w:r>
      </w:ins>
    </w:p>
    <w:p w14:paraId="7DDD3348" w14:textId="77777777" w:rsidR="0095050F" w:rsidRDefault="0095050F" w:rsidP="002E3C08">
      <w:pPr>
        <w:pStyle w:val="TOC1"/>
        <w:rPr>
          <w:ins w:id="774" w:author="arkat" w:date="2017-10-06T09:44:00Z"/>
          <w:rFonts w:asciiTheme="minorHAnsi" w:eastAsiaTheme="minorEastAsia" w:hAnsiTheme="minorHAnsi" w:cstheme="minorBidi"/>
          <w:sz w:val="22"/>
          <w:lang w:val="en-US"/>
        </w:rPr>
        <w:pPrChange w:id="775" w:author="arkat" w:date="2017-10-19T09:23:00Z">
          <w:pPr>
            <w:pStyle w:val="TOC1"/>
            <w:tabs>
              <w:tab w:val="clear" w:pos="1350"/>
              <w:tab w:val="left" w:pos="1080"/>
            </w:tabs>
          </w:pPr>
        </w:pPrChange>
      </w:pPr>
      <w:ins w:id="776" w:author="arkat" w:date="2017-10-06T09:44:00Z">
        <w:r w:rsidRPr="00F96692">
          <w:rPr>
            <w:rStyle w:val="Hyperlink"/>
          </w:rPr>
          <w:fldChar w:fldCharType="begin"/>
        </w:r>
        <w:r w:rsidRPr="00F96692">
          <w:rPr>
            <w:rStyle w:val="Hyperlink"/>
          </w:rPr>
          <w:instrText xml:space="preserve"> </w:instrText>
        </w:r>
        <w:r>
          <w:instrText>HYPERLINK \l "_Toc495046397"</w:instrText>
        </w:r>
        <w:r w:rsidRPr="00F96692">
          <w:rPr>
            <w:rStyle w:val="Hyperlink"/>
          </w:rPr>
          <w:instrText xml:space="preserve"> </w:instrText>
        </w:r>
      </w:ins>
      <w:ins w:id="777" w:author="arkat" w:date="2017-10-19T08:57:00Z">
        <w:r w:rsidR="00064B13" w:rsidRPr="00F96692">
          <w:rPr>
            <w:rStyle w:val="Hyperlink"/>
          </w:rPr>
        </w:r>
      </w:ins>
      <w:ins w:id="778" w:author="arkat" w:date="2017-10-06T09:44:00Z">
        <w:r w:rsidRPr="00F96692">
          <w:rPr>
            <w:rStyle w:val="Hyperlink"/>
          </w:rPr>
          <w:fldChar w:fldCharType="separate"/>
        </w:r>
        <w:r w:rsidRPr="00F96692">
          <w:rPr>
            <w:rStyle w:val="Hyperlink"/>
          </w:rPr>
          <w:t>Tabel 2.6</w:t>
        </w:r>
        <w:r>
          <w:rPr>
            <w:rFonts w:asciiTheme="minorHAnsi" w:eastAsiaTheme="minorEastAsia" w:hAnsiTheme="minorHAnsi" w:cstheme="minorBidi"/>
            <w:sz w:val="22"/>
            <w:lang w:val="en-US"/>
          </w:rPr>
          <w:tab/>
        </w:r>
        <w:r w:rsidRPr="00F96692">
          <w:rPr>
            <w:rStyle w:val="Hyperlink"/>
          </w:rPr>
          <w:t xml:space="preserve">Elemen Perluasan </w:t>
        </w:r>
        <w:r w:rsidRPr="00F96692">
          <w:rPr>
            <w:rStyle w:val="Hyperlink"/>
            <w:i/>
          </w:rPr>
          <w:t>Sequence Flow</w:t>
        </w:r>
        <w:r>
          <w:rPr>
            <w:webHidden/>
          </w:rPr>
          <w:tab/>
        </w:r>
        <w:r>
          <w:rPr>
            <w:webHidden/>
          </w:rPr>
          <w:fldChar w:fldCharType="begin"/>
        </w:r>
        <w:r>
          <w:rPr>
            <w:webHidden/>
          </w:rPr>
          <w:instrText xml:space="preserve"> PAGEREF _Toc495046397 \h </w:instrText>
        </w:r>
      </w:ins>
      <w:r>
        <w:rPr>
          <w:webHidden/>
        </w:rPr>
      </w:r>
      <w:r>
        <w:rPr>
          <w:webHidden/>
        </w:rPr>
        <w:fldChar w:fldCharType="separate"/>
      </w:r>
      <w:ins w:id="779" w:author="arkat" w:date="2017-10-19T09:21:00Z">
        <w:r w:rsidR="002E3C08">
          <w:rPr>
            <w:webHidden/>
          </w:rPr>
          <w:t>14</w:t>
        </w:r>
      </w:ins>
      <w:ins w:id="780" w:author="arkat" w:date="2017-10-06T09:44:00Z">
        <w:r>
          <w:rPr>
            <w:webHidden/>
          </w:rPr>
          <w:fldChar w:fldCharType="end"/>
        </w:r>
        <w:r w:rsidRPr="00F96692">
          <w:rPr>
            <w:rStyle w:val="Hyperlink"/>
          </w:rPr>
          <w:fldChar w:fldCharType="end"/>
        </w:r>
      </w:ins>
    </w:p>
    <w:p w14:paraId="3D19E9E4" w14:textId="77777777" w:rsidR="00A20A1B" w:rsidRDefault="00A70FC1">
      <w:pPr>
        <w:rPr>
          <w:rPrChange w:id="781" w:author="arkat" w:date="2017-10-02T09:12:00Z">
            <w:rPr>
              <w:lang w:val="en-US"/>
            </w:rPr>
          </w:rPrChange>
        </w:rPr>
        <w:sectPr w:rsidR="00A20A1B" w:rsidSect="003B05AC">
          <w:footerReference w:type="default" r:id="rId9"/>
          <w:pgSz w:w="11906" w:h="16838"/>
          <w:pgMar w:top="1985" w:right="1701" w:bottom="1701" w:left="2268" w:header="709" w:footer="709" w:gutter="0"/>
          <w:pgNumType w:fmt="lowerRoman"/>
          <w:cols w:space="708"/>
          <w:titlePg/>
          <w:docGrid w:linePitch="360"/>
        </w:sectPr>
        <w:pPrChange w:id="782" w:author="arkat" w:date="2017-10-02T09:12:00Z">
          <w:pPr>
            <w:spacing w:after="0"/>
          </w:pPr>
        </w:pPrChange>
      </w:pPr>
      <w:ins w:id="783" w:author="arkat" w:date="2017-10-02T09:12:00Z">
        <w:r>
          <w:fldChar w:fldCharType="end"/>
        </w:r>
      </w:ins>
    </w:p>
    <w:p w14:paraId="05EED42F" w14:textId="66F317B1" w:rsidR="00E01896" w:rsidRDefault="009D16AE" w:rsidP="00750C2A">
      <w:pPr>
        <w:pStyle w:val="Heading1"/>
        <w:spacing w:after="0"/>
      </w:pPr>
      <w:bookmarkStart w:id="784" w:name="_Toc496168308"/>
      <w:ins w:id="785" w:author="arkat" w:date="2017-09-28T16:25:00Z">
        <w:r>
          <w:rPr>
            <w:lang w:val="en-US"/>
          </w:rPr>
          <w:lastRenderedPageBreak/>
          <w:t>PENDAHULUAN</w:t>
        </w:r>
      </w:ins>
      <w:bookmarkEnd w:id="784"/>
    </w:p>
    <w:p w14:paraId="364ED3A2" w14:textId="77777777" w:rsidR="003E7F09" w:rsidDel="009D16AE" w:rsidRDefault="003E7F09">
      <w:pPr>
        <w:pStyle w:val="Heading2"/>
        <w:numPr>
          <w:ilvl w:val="0"/>
          <w:numId w:val="0"/>
        </w:numPr>
        <w:spacing w:before="0" w:after="0"/>
        <w:rPr>
          <w:del w:id="786" w:author="arkat" w:date="2017-09-28T16:25:00Z"/>
          <w:sz w:val="32"/>
          <w:lang w:val="en-US"/>
        </w:rPr>
        <w:pPrChange w:id="787" w:author="arkat" w:date="2017-09-28T16:25:00Z">
          <w:pPr>
            <w:pStyle w:val="Heading2"/>
            <w:numPr>
              <w:ilvl w:val="0"/>
              <w:numId w:val="0"/>
            </w:numPr>
            <w:spacing w:before="0" w:after="0"/>
            <w:ind w:left="0" w:firstLine="0"/>
            <w:jc w:val="center"/>
          </w:pPr>
        </w:pPrChange>
      </w:pPr>
      <w:bookmarkStart w:id="788" w:name="_Toc475624289"/>
      <w:del w:id="789" w:author="arkat" w:date="2017-09-28T16:25:00Z">
        <w:r w:rsidDel="009D16AE">
          <w:rPr>
            <w:sz w:val="32"/>
            <w:lang w:val="en-US"/>
          </w:rPr>
          <w:delText>PENDAHULUAN</w:delText>
        </w:r>
      </w:del>
    </w:p>
    <w:p w14:paraId="0919CF69" w14:textId="458A022C" w:rsidR="003E7F09" w:rsidDel="009D16AE" w:rsidRDefault="003E7F09">
      <w:pPr>
        <w:pStyle w:val="Heading2"/>
        <w:numPr>
          <w:ilvl w:val="0"/>
          <w:numId w:val="0"/>
        </w:numPr>
        <w:spacing w:before="0" w:after="0"/>
        <w:rPr>
          <w:del w:id="790" w:author="arkat" w:date="2017-09-28T16:25:00Z"/>
          <w:lang w:val="en-US"/>
        </w:rPr>
        <w:pPrChange w:id="791" w:author="arkat" w:date="2017-09-28T16:25:00Z">
          <w:pPr>
            <w:pStyle w:val="BodyText"/>
          </w:pPr>
        </w:pPrChange>
      </w:pPr>
    </w:p>
    <w:p w14:paraId="5A823989" w14:textId="77777777" w:rsidR="009D16AE" w:rsidRDefault="009D16AE" w:rsidP="00271ECB">
      <w:pPr>
        <w:pStyle w:val="BodyText"/>
        <w:ind w:firstLine="284"/>
        <w:rPr>
          <w:ins w:id="792" w:author="arkat" w:date="2017-09-28T16:25:00Z"/>
          <w:lang w:val="en-US"/>
        </w:rPr>
      </w:pPr>
    </w:p>
    <w:p w14:paraId="69415157" w14:textId="07931CD5" w:rsidR="00271ECB" w:rsidRPr="003E7F09" w:rsidRDefault="00271ECB" w:rsidP="00271ECB">
      <w:pPr>
        <w:pStyle w:val="BodyText"/>
        <w:ind w:firstLine="284"/>
        <w:rPr>
          <w:lang w:val="en-US"/>
        </w:rPr>
      </w:pPr>
      <w:r>
        <w:rPr>
          <w:lang w:val="en-US"/>
        </w:rPr>
        <w:t>BAB ini memuat latar bel</w:t>
      </w:r>
      <w:del w:id="793" w:author="arkat" w:date="2017-10-06T08:01:00Z">
        <w:r w:rsidDel="008D650E">
          <w:rPr>
            <w:lang w:val="en-US"/>
          </w:rPr>
          <w:delText>akan</w:delText>
        </w:r>
      </w:del>
      <w:ins w:id="794" w:author="arkat" w:date="2017-10-11T09:19:00Z">
        <w:del w:id="795" w:author="arkat" w:date="2017-10-11T10:32:00Z">
          <w:r w:rsidR="00315295" w:rsidDel="00135261">
            <w:rPr>
              <w:lang w:val="en-US"/>
            </w:rPr>
            <w:delText>akan</w:delText>
          </w:r>
        </w:del>
      </w:ins>
      <w:ins w:id="796" w:author="arkat" w:date="2017-10-11T10:32:00Z">
        <w:r w:rsidR="00135261">
          <w:rPr>
            <w:lang w:val="en-US"/>
          </w:rPr>
          <w:t>akan</w:t>
        </w:r>
      </w:ins>
      <w:r>
        <w:rPr>
          <w:lang w:val="en-US"/>
        </w:rPr>
        <w:t>g, rumusan masalah, batasan masalah, tujuan, manfaat, dan sistematika dari tesis ini.</w:t>
      </w:r>
    </w:p>
    <w:p w14:paraId="3E36B5A7" w14:textId="0D34B786" w:rsidR="009040C2" w:rsidRPr="009040C2" w:rsidRDefault="005B7834" w:rsidP="009040C2">
      <w:pPr>
        <w:pStyle w:val="Heading2"/>
        <w:spacing w:before="0" w:after="0"/>
      </w:pPr>
      <w:bookmarkStart w:id="797" w:name="_Toc496168309"/>
      <w:r>
        <w:t>Latar bel</w:t>
      </w:r>
      <w:del w:id="798" w:author="arkat" w:date="2017-10-06T08:01:00Z">
        <w:r w:rsidDel="008D650E">
          <w:delText>akan</w:delText>
        </w:r>
      </w:del>
      <w:ins w:id="799" w:author="arkat" w:date="2017-10-11T09:19:00Z">
        <w:del w:id="800" w:author="arkat" w:date="2017-10-11T10:32:00Z">
          <w:r w:rsidR="00315295" w:rsidDel="00135261">
            <w:delText>akan</w:delText>
          </w:r>
        </w:del>
      </w:ins>
      <w:ins w:id="801" w:author="arkat" w:date="2017-10-11T10:32:00Z">
        <w:r w:rsidR="00135261">
          <w:t>akan</w:t>
        </w:r>
      </w:ins>
      <w:r>
        <w:t>g</w:t>
      </w:r>
      <w:bookmarkEnd w:id="788"/>
      <w:bookmarkEnd w:id="797"/>
    </w:p>
    <w:p w14:paraId="1D28ABDF" w14:textId="299F7F5F" w:rsidR="00F20DAD" w:rsidRDefault="00F63BFB">
      <w:pPr>
        <w:pStyle w:val="BodyTextFirstIndent"/>
        <w:spacing w:after="0"/>
        <w:ind w:firstLine="426"/>
        <w:rPr>
          <w:ins w:id="802" w:author="arkat" w:date="2017-10-04T13:24:00Z"/>
          <w:rFonts w:cs="Times New Roman"/>
          <w:color w:val="000000"/>
          <w:szCs w:val="24"/>
          <w:lang w:val="en-US"/>
        </w:rPr>
      </w:pPr>
      <w:r w:rsidRPr="007C3FCC">
        <w:rPr>
          <w:rFonts w:cs="Times New Roman"/>
          <w:color w:val="000000"/>
          <w:szCs w:val="24"/>
          <w:lang w:val="en-US"/>
        </w:rPr>
        <w:t>Proses bi</w:t>
      </w:r>
      <w:r w:rsidR="004C25E8">
        <w:rPr>
          <w:rFonts w:cs="Times New Roman"/>
          <w:color w:val="000000"/>
          <w:szCs w:val="24"/>
          <w:lang w:val="en-US"/>
        </w:rPr>
        <w:t>snis merup</w:t>
      </w:r>
      <w:del w:id="803" w:author="arkat" w:date="2017-10-06T08:01:00Z">
        <w:r w:rsidR="004C25E8" w:rsidDel="008D650E">
          <w:rPr>
            <w:rFonts w:cs="Times New Roman"/>
            <w:color w:val="000000"/>
            <w:szCs w:val="24"/>
            <w:lang w:val="en-US"/>
          </w:rPr>
          <w:delText>akan</w:delText>
        </w:r>
      </w:del>
      <w:ins w:id="804" w:author="arkat" w:date="2017-10-11T09:19:00Z">
        <w:del w:id="805" w:author="arkat" w:date="2017-10-11T10:32:00Z">
          <w:r w:rsidR="00315295" w:rsidDel="00135261">
            <w:rPr>
              <w:rFonts w:cs="Times New Roman"/>
              <w:color w:val="000000"/>
              <w:szCs w:val="24"/>
              <w:lang w:val="en-US"/>
            </w:rPr>
            <w:delText>akan</w:delText>
          </w:r>
        </w:del>
      </w:ins>
      <w:ins w:id="806" w:author="arkat" w:date="2017-10-11T10:32:00Z">
        <w:r w:rsidR="00135261">
          <w:rPr>
            <w:rFonts w:cs="Times New Roman"/>
            <w:color w:val="000000"/>
            <w:szCs w:val="24"/>
            <w:lang w:val="en-US"/>
          </w:rPr>
          <w:t>akan</w:t>
        </w:r>
      </w:ins>
      <w:r w:rsidR="004C25E8">
        <w:rPr>
          <w:rFonts w:cs="Times New Roman"/>
          <w:color w:val="000000"/>
          <w:szCs w:val="24"/>
          <w:lang w:val="en-US"/>
        </w:rPr>
        <w:t xml:space="preserve"> serangkaian aktiv</w:t>
      </w:r>
      <w:r w:rsidRPr="007C3FCC">
        <w:rPr>
          <w:rFonts w:cs="Times New Roman"/>
          <w:color w:val="000000"/>
          <w:szCs w:val="24"/>
          <w:lang w:val="en-US"/>
        </w:rPr>
        <w:t>itas</w:t>
      </w:r>
      <w:r w:rsidR="004C25E8">
        <w:rPr>
          <w:rFonts w:cs="Times New Roman"/>
          <w:color w:val="000000"/>
          <w:szCs w:val="24"/>
          <w:lang w:val="en-US"/>
        </w:rPr>
        <w:t xml:space="preserve"> </w:t>
      </w:r>
      <w:r w:rsidRPr="007C3FCC">
        <w:rPr>
          <w:rFonts w:cs="Times New Roman"/>
          <w:color w:val="000000"/>
          <w:szCs w:val="24"/>
          <w:lang w:val="en-US"/>
        </w:rPr>
        <w:t>yang saling terkait untuk mencapai tujuan bisnis tertentu yang diselesaikan se</w:t>
      </w:r>
      <w:del w:id="807" w:author="arkat" w:date="2017-10-06T08:01:00Z">
        <w:r w:rsidRPr="007C3FCC" w:rsidDel="008D650E">
          <w:rPr>
            <w:rFonts w:cs="Times New Roman"/>
            <w:color w:val="000000"/>
            <w:szCs w:val="24"/>
            <w:lang w:val="en-US"/>
          </w:rPr>
          <w:delText>cara</w:delText>
        </w:r>
      </w:del>
      <w:ins w:id="808" w:author="arkat" w:date="2017-10-11T09:20:00Z">
        <w:r w:rsidR="00315295">
          <w:rPr>
            <w:rFonts w:cs="Times New Roman"/>
            <w:color w:val="000000"/>
            <w:szCs w:val="24"/>
            <w:lang w:val="en-US"/>
          </w:rPr>
          <w:t>cara</w:t>
        </w:r>
      </w:ins>
      <w:r w:rsidRPr="007C3FCC">
        <w:rPr>
          <w:rFonts w:cs="Times New Roman"/>
          <w:color w:val="000000"/>
          <w:szCs w:val="24"/>
          <w:lang w:val="en-US"/>
        </w:rPr>
        <w:t xml:space="preserve"> berurutan ataupun paralel, oleh manusia atau sistem, baik di dalam maupun di luar organisasi</w:t>
      </w:r>
      <w:r w:rsidR="00CB3C9B">
        <w:rPr>
          <w:rFonts w:cs="Times New Roman"/>
          <w:color w:val="000000"/>
          <w:szCs w:val="24"/>
          <w:lang w:val="en-US"/>
        </w:rPr>
        <w:t xml:space="preserve"> </w:t>
      </w:r>
      <w:r w:rsidR="00CB3C9B">
        <w:rPr>
          <w:rFonts w:cs="Times New Roman"/>
          <w:color w:val="000000"/>
          <w:szCs w:val="24"/>
          <w:lang w:val="en-US"/>
        </w:rPr>
        <w:fldChar w:fldCharType="begin" w:fldLock="1"/>
      </w:r>
      <w:r w:rsidR="00CB3C9B">
        <w:rPr>
          <w:rFonts w:cs="Times New Roman"/>
          <w:color w:val="000000"/>
          <w:szCs w:val="24"/>
          <w:lang w:val="en-US"/>
        </w:rPr>
        <w: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"plainTextFormattedCitation" : "(Harmon &amp; Wolf, 2016)", "previouslyFormattedCitation" : "(Harmon &amp; Wolf, 2016)" }, "properties" : { "noteIndex" : 0 }, "schema" : "https://github.com/citation-style-language/schema/raw/master/csl-citation.json" }</w:instrText>
      </w:r>
      <w:r w:rsidR="00CB3C9B">
        <w:rPr>
          <w:rFonts w:cs="Times New Roman"/>
          <w:color w:val="000000"/>
          <w:szCs w:val="24"/>
          <w:lang w:val="en-US"/>
        </w:rPr>
        <w:fldChar w:fldCharType="separate"/>
      </w:r>
      <w:r w:rsidR="00CB3C9B" w:rsidRPr="00CB3C9B">
        <w:rPr>
          <w:rFonts w:cs="Times New Roman"/>
          <w:noProof/>
          <w:color w:val="000000"/>
          <w:szCs w:val="24"/>
          <w:lang w:val="en-US"/>
        </w:rPr>
        <w:t>(Harmon &amp; Wolf, 2016)</w:t>
      </w:r>
      <w:r w:rsidR="00CB3C9B">
        <w:rPr>
          <w:rFonts w:cs="Times New Roman"/>
          <w:color w:val="000000"/>
          <w:szCs w:val="24"/>
          <w:lang w:val="en-US"/>
        </w:rPr>
        <w:fldChar w:fldCharType="end"/>
      </w:r>
      <w:r w:rsidRPr="007C3FCC">
        <w:rPr>
          <w:rFonts w:cs="Times New Roman"/>
          <w:color w:val="000000"/>
          <w:szCs w:val="24"/>
          <w:lang w:val="en-US"/>
        </w:rPr>
        <w:t>.</w:t>
      </w:r>
      <w:ins w:id="809" w:author="arkat" w:date="2017-10-04T12:57:00Z">
        <w:r w:rsidR="00BF4FA4">
          <w:rPr>
            <w:rFonts w:cs="Times New Roman"/>
            <w:color w:val="000000"/>
            <w:szCs w:val="24"/>
            <w:lang w:val="en-US"/>
          </w:rPr>
          <w:t xml:space="preserve"> </w:t>
        </w:r>
      </w:ins>
      <w:ins w:id="810" w:author="arkat" w:date="2017-10-04T13:00:00Z">
        <w:r w:rsidR="00BF4FA4">
          <w:rPr>
            <w:rFonts w:cs="Times New Roman"/>
            <w:color w:val="000000"/>
            <w:szCs w:val="24"/>
            <w:lang w:val="en-US"/>
          </w:rPr>
          <w:t xml:space="preserve">Ketatnya persaingan bisnis menyebabkan </w:t>
        </w:r>
      </w:ins>
      <w:ins w:id="811" w:author="arkat" w:date="2017-10-04T12:58:00Z">
        <w:r w:rsidR="00BF4FA4">
          <w:rPr>
            <w:rFonts w:cs="Times New Roman"/>
            <w:i/>
            <w:color w:val="000000"/>
            <w:szCs w:val="24"/>
            <w:lang w:val="en-US"/>
          </w:rPr>
          <w:t xml:space="preserve">enterprise </w:t>
        </w:r>
      </w:ins>
      <w:ins w:id="812" w:author="arkat" w:date="2017-10-04T13:01:00Z">
        <w:r w:rsidR="00BF4FA4">
          <w:rPr>
            <w:rFonts w:cs="Times New Roman"/>
            <w:color w:val="000000"/>
            <w:szCs w:val="24"/>
            <w:lang w:val="en-US"/>
          </w:rPr>
          <w:t xml:space="preserve">berusaha semaksimal mungkin </w:t>
        </w:r>
      </w:ins>
      <w:ins w:id="813" w:author="arkat" w:date="2017-10-04T12:55:00Z">
        <w:r w:rsidR="00BF4FA4">
          <w:rPr>
            <w:rFonts w:cs="Times New Roman"/>
            <w:color w:val="000000"/>
            <w:szCs w:val="24"/>
            <w:lang w:val="en-US"/>
          </w:rPr>
          <w:t xml:space="preserve">agar proses bisnis mereka </w:t>
        </w:r>
      </w:ins>
      <w:ins w:id="814" w:author="arkat" w:date="2017-10-04T12:56:00Z">
        <w:r w:rsidR="00BF4FA4">
          <w:rPr>
            <w:rFonts w:cs="Times New Roman"/>
            <w:color w:val="000000"/>
            <w:szCs w:val="24"/>
            <w:lang w:val="en-US"/>
          </w:rPr>
          <w:t>berjalan</w:t>
        </w:r>
      </w:ins>
      <w:ins w:id="815" w:author="arkat" w:date="2017-10-04T12:59:00Z">
        <w:r w:rsidR="00BF4FA4">
          <w:rPr>
            <w:rFonts w:cs="Times New Roman"/>
            <w:color w:val="000000"/>
            <w:szCs w:val="24"/>
            <w:lang w:val="en-US"/>
          </w:rPr>
          <w:t xml:space="preserve"> optimal</w:t>
        </w:r>
      </w:ins>
      <w:ins w:id="816" w:author="arkat" w:date="2017-10-04T12:56:00Z">
        <w:r w:rsidR="00BF4FA4">
          <w:rPr>
            <w:rFonts w:cs="Times New Roman"/>
            <w:color w:val="000000"/>
            <w:szCs w:val="24"/>
            <w:lang w:val="en-US"/>
          </w:rPr>
          <w:t>.</w:t>
        </w:r>
      </w:ins>
      <w:ins w:id="817" w:author="arkat" w:date="2017-10-04T13:04:00Z">
        <w:r w:rsidR="00F115CE">
          <w:rPr>
            <w:rFonts w:cs="Times New Roman"/>
            <w:color w:val="000000"/>
            <w:szCs w:val="24"/>
            <w:lang w:val="en-US"/>
          </w:rPr>
          <w:t xml:space="preserve"> </w:t>
        </w:r>
      </w:ins>
      <w:ins w:id="818" w:author="arkat" w:date="2017-10-04T13:03:00Z">
        <w:r w:rsidR="00BF4FA4">
          <w:rPr>
            <w:rFonts w:cs="Times New Roman"/>
            <w:color w:val="000000"/>
            <w:szCs w:val="24"/>
            <w:lang w:val="en-US"/>
          </w:rPr>
          <w:t xml:space="preserve">Salah satu </w:t>
        </w:r>
      </w:ins>
      <w:proofErr w:type="gramStart"/>
      <w:ins w:id="819" w:author="arkat" w:date="2017-10-11T09:20:00Z">
        <w:r w:rsidR="00315295">
          <w:rPr>
            <w:rFonts w:cs="Times New Roman"/>
            <w:color w:val="000000"/>
            <w:szCs w:val="24"/>
            <w:lang w:val="en-US"/>
          </w:rPr>
          <w:t>cara</w:t>
        </w:r>
      </w:ins>
      <w:proofErr w:type="gramEnd"/>
      <w:ins w:id="820" w:author="arkat" w:date="2017-10-04T13:03:00Z">
        <w:r w:rsidR="00BF4FA4">
          <w:rPr>
            <w:rFonts w:cs="Times New Roman"/>
            <w:color w:val="000000"/>
            <w:szCs w:val="24"/>
            <w:lang w:val="en-US"/>
          </w:rPr>
          <w:t xml:space="preserve"> untu</w:t>
        </w:r>
      </w:ins>
      <w:ins w:id="821" w:author="arkat" w:date="2017-10-04T13:04:00Z">
        <w:r w:rsidR="00F115CE">
          <w:rPr>
            <w:rFonts w:cs="Times New Roman"/>
            <w:color w:val="000000"/>
            <w:szCs w:val="24"/>
            <w:lang w:val="en-US"/>
          </w:rPr>
          <w:t>k</w:t>
        </w:r>
      </w:ins>
      <w:ins w:id="822" w:author="arkat" w:date="2017-10-04T13:03:00Z">
        <w:r w:rsidR="00BF4FA4">
          <w:rPr>
            <w:rFonts w:cs="Times New Roman"/>
            <w:color w:val="000000"/>
            <w:szCs w:val="24"/>
            <w:lang w:val="en-US"/>
          </w:rPr>
          <w:t xml:space="preserve"> melakukan optimasi proses bisnis adalah dengan melakuka</w:t>
        </w:r>
      </w:ins>
      <w:ins w:id="823" w:author="arkat" w:date="2017-10-04T13:04:00Z">
        <w:r w:rsidR="00F115CE">
          <w:rPr>
            <w:rFonts w:cs="Times New Roman"/>
            <w:color w:val="000000"/>
            <w:szCs w:val="24"/>
            <w:lang w:val="en-US"/>
          </w:rPr>
          <w:t>n</w:t>
        </w:r>
      </w:ins>
      <w:ins w:id="824" w:author="arkat" w:date="2017-10-04T12:56:00Z">
        <w:r w:rsidR="00BF4FA4">
          <w:rPr>
            <w:rFonts w:cs="Times New Roman"/>
            <w:color w:val="000000"/>
            <w:szCs w:val="24"/>
            <w:lang w:val="en-US"/>
          </w:rPr>
          <w:t xml:space="preserve"> </w:t>
        </w:r>
      </w:ins>
      <w:ins w:id="825" w:author="arkat" w:date="2017-10-04T12:59:00Z">
        <w:r w:rsidR="00F115CE">
          <w:rPr>
            <w:rFonts w:cs="Times New Roman"/>
            <w:color w:val="000000"/>
            <w:szCs w:val="24"/>
            <w:lang w:val="en-US"/>
          </w:rPr>
          <w:t>a</w:t>
        </w:r>
        <w:r w:rsidR="00FD63FA">
          <w:rPr>
            <w:rFonts w:cs="Times New Roman"/>
            <w:color w:val="000000"/>
            <w:szCs w:val="24"/>
            <w:lang w:val="en-US"/>
          </w:rPr>
          <w:t>nalisis</w:t>
        </w:r>
        <w:r w:rsidR="00BF4FA4">
          <w:rPr>
            <w:rFonts w:cs="Times New Roman"/>
            <w:color w:val="000000"/>
            <w:szCs w:val="24"/>
            <w:lang w:val="en-US"/>
          </w:rPr>
          <w:t xml:space="preserve"> proses bisnis</w:t>
        </w:r>
        <w:r w:rsidR="00F115CE">
          <w:rPr>
            <w:rFonts w:cs="Times New Roman"/>
            <w:color w:val="000000"/>
            <w:szCs w:val="24"/>
            <w:lang w:val="en-US"/>
          </w:rPr>
          <w:t>. Melalui analis</w:t>
        </w:r>
        <w:r w:rsidR="00FD63FA">
          <w:rPr>
            <w:rFonts w:cs="Times New Roman"/>
            <w:color w:val="000000"/>
            <w:szCs w:val="24"/>
            <w:lang w:val="en-US"/>
          </w:rPr>
          <w:t>is</w:t>
        </w:r>
        <w:r w:rsidR="00F20DAD">
          <w:rPr>
            <w:rFonts w:cs="Times New Roman"/>
            <w:color w:val="000000"/>
            <w:szCs w:val="24"/>
            <w:lang w:val="en-US"/>
          </w:rPr>
          <w:t xml:space="preserve"> proses bisnis, </w:t>
        </w:r>
      </w:ins>
      <w:ins w:id="826" w:author="arkat" w:date="2017-10-04T13:13:00Z">
        <w:r w:rsidR="00F115CE">
          <w:rPr>
            <w:rFonts w:cs="Times New Roman"/>
            <w:i/>
            <w:color w:val="000000"/>
            <w:szCs w:val="24"/>
            <w:lang w:val="en-US"/>
          </w:rPr>
          <w:t xml:space="preserve">enterprise </w:t>
        </w:r>
        <w:r w:rsidR="00F115CE">
          <w:rPr>
            <w:rFonts w:cs="Times New Roman"/>
            <w:color w:val="000000"/>
            <w:szCs w:val="24"/>
            <w:lang w:val="en-US"/>
          </w:rPr>
          <w:t>dapat memutuskan proses mana yang dapat dikuran</w:t>
        </w:r>
        <w:r w:rsidR="00F20DAD">
          <w:rPr>
            <w:rFonts w:cs="Times New Roman"/>
            <w:color w:val="000000"/>
            <w:szCs w:val="24"/>
            <w:lang w:val="en-US"/>
          </w:rPr>
          <w:t>gi, diserahkan kepada pihak lain</w:t>
        </w:r>
        <w:r w:rsidR="00F115CE">
          <w:rPr>
            <w:rFonts w:cs="Times New Roman"/>
            <w:color w:val="000000"/>
            <w:szCs w:val="24"/>
            <w:lang w:val="en-US"/>
          </w:rPr>
          <w:t xml:space="preserve"> atau dihilangkan </w:t>
        </w:r>
        <w:proofErr w:type="gramStart"/>
        <w:r w:rsidR="00F115CE">
          <w:rPr>
            <w:rFonts w:cs="Times New Roman"/>
            <w:color w:val="000000"/>
            <w:szCs w:val="24"/>
            <w:lang w:val="en-US"/>
          </w:rPr>
          <w:t>sama</w:t>
        </w:r>
        <w:proofErr w:type="gramEnd"/>
        <w:r w:rsidR="00F115CE">
          <w:rPr>
            <w:rFonts w:cs="Times New Roman"/>
            <w:color w:val="000000"/>
            <w:szCs w:val="24"/>
            <w:lang w:val="en-US"/>
          </w:rPr>
          <w:t xml:space="preserve"> sekali. </w:t>
        </w:r>
      </w:ins>
    </w:p>
    <w:p w14:paraId="53E39E95" w14:textId="04A12399" w:rsidR="00C03BB0" w:rsidRDefault="00F115CE">
      <w:pPr>
        <w:pStyle w:val="BodyTextFirstIndent"/>
        <w:spacing w:after="0"/>
        <w:ind w:firstLine="426"/>
        <w:rPr>
          <w:ins w:id="827" w:author="arkat" w:date="2017-09-26T20:55:00Z"/>
          <w:rFonts w:cs="Times New Roman"/>
          <w:color w:val="000000"/>
          <w:szCs w:val="24"/>
          <w:lang w:val="en-US"/>
        </w:rPr>
      </w:pPr>
      <w:ins w:id="828" w:author="arkat" w:date="2017-10-04T13:13:00Z">
        <w:r>
          <w:rPr>
            <w:rFonts w:cs="Times New Roman"/>
            <w:color w:val="000000"/>
            <w:szCs w:val="24"/>
            <w:lang w:val="en-US"/>
          </w:rPr>
          <w:t xml:space="preserve">Tahap awal </w:t>
        </w:r>
        <w:r w:rsidR="00F20DAD">
          <w:rPr>
            <w:rFonts w:cs="Times New Roman"/>
            <w:color w:val="000000"/>
            <w:szCs w:val="24"/>
            <w:lang w:val="en-US"/>
          </w:rPr>
          <w:t>untu</w:t>
        </w:r>
      </w:ins>
      <w:ins w:id="829" w:author="arkat" w:date="2017-10-04T13:24:00Z">
        <w:r w:rsidR="00F20DAD">
          <w:rPr>
            <w:rFonts w:cs="Times New Roman"/>
            <w:color w:val="000000"/>
            <w:szCs w:val="24"/>
            <w:lang w:val="en-US"/>
          </w:rPr>
          <w:t>k</w:t>
        </w:r>
      </w:ins>
      <w:ins w:id="830" w:author="arkat" w:date="2017-10-04T13:13:00Z">
        <w:r w:rsidR="00FD63FA">
          <w:rPr>
            <w:rFonts w:cs="Times New Roman"/>
            <w:color w:val="000000"/>
            <w:szCs w:val="24"/>
            <w:lang w:val="en-US"/>
          </w:rPr>
          <w:t xml:space="preserve"> menganalisis</w:t>
        </w:r>
        <w:r>
          <w:rPr>
            <w:rFonts w:cs="Times New Roman"/>
            <w:color w:val="000000"/>
            <w:szCs w:val="24"/>
            <w:lang w:val="en-US"/>
          </w:rPr>
          <w:t xml:space="preserve"> proses bisnis </w:t>
        </w:r>
      </w:ins>
      <w:ins w:id="831" w:author="arkat" w:date="2017-10-04T13:14:00Z">
        <w:r>
          <w:rPr>
            <w:rFonts w:cs="Times New Roman"/>
            <w:color w:val="000000"/>
            <w:szCs w:val="24"/>
            <w:lang w:val="en-US"/>
          </w:rPr>
          <w:t xml:space="preserve">adalah </w:t>
        </w:r>
      </w:ins>
      <w:ins w:id="832" w:author="arkat" w:date="2017-10-04T13:22:00Z">
        <w:r w:rsidR="00F20DAD">
          <w:rPr>
            <w:rFonts w:cs="Times New Roman"/>
            <w:color w:val="000000"/>
            <w:szCs w:val="24"/>
            <w:lang w:val="en-US"/>
          </w:rPr>
          <w:t xml:space="preserve">dengan </w:t>
        </w:r>
      </w:ins>
      <w:ins w:id="833" w:author="arkat" w:date="2017-10-04T13:14:00Z">
        <w:r>
          <w:rPr>
            <w:rFonts w:cs="Times New Roman"/>
            <w:color w:val="000000"/>
            <w:szCs w:val="24"/>
            <w:lang w:val="en-US"/>
          </w:rPr>
          <w:t>m</w:t>
        </w:r>
        <w:r w:rsidR="00F20DAD">
          <w:rPr>
            <w:rFonts w:cs="Times New Roman"/>
            <w:color w:val="000000"/>
            <w:szCs w:val="24"/>
            <w:lang w:val="en-US"/>
          </w:rPr>
          <w:t xml:space="preserve">emodelkan proses bisnis  </w:t>
        </w:r>
      </w:ins>
      <w:ins w:id="834" w:author="arkat" w:date="2017-10-04T13:18:00Z">
        <w:r w:rsidR="00F20DAD">
          <w:rPr>
            <w:rFonts w:cs="Times New Roman"/>
            <w:color w:val="000000"/>
            <w:szCs w:val="24"/>
            <w:lang w:val="en-US"/>
          </w:rPr>
          <w:fldChar w:fldCharType="begin" w:fldLock="1"/>
        </w:r>
      </w:ins>
      <w:r w:rsidR="00637074">
        <w:rPr>
          <w:rFonts w:cs="Times New Roman"/>
          <w:color w:val="000000"/>
          <w:szCs w:val="24"/>
          <w:lang w:val="en-US"/>
        </w:rPr>
        <w:instrText>ADDIN CSL_CITATION { "citationItems" : [ { "id" : "ITEM-1", "itemData" : { "ISBN" : "9783540735212", "abstract" : "Business ProcessManagement (BPM) is a \u201chot topic\u201d because it is highly rel- evant from a practical point of view while at the same it offers many challenges for software developers and scientists. Traditionally information systems used information modeling as a starting point, i.e., data-driven approaches have dominated the information systems landscape. However, over the last decade it has become clear that processes are equally important and need to be sup- ported in a systematic manner. This resulted in a \u201cwave\u201d of workflow manage- ment systems in the mid-nineties. These systems aimed at the automation of structured processes. Therefore, their application was restricted to only a few application domains. However, the basic workflow concepts have been adopted by different types of \u201cprocess-aware\u201d information systems. BPMaddresses the topic of process support in a broader perspective by incorporating different types of analysis (e.g., simulation, verification, and process mining) and link- ing processes to business and social aspects. Moreover, the current interest in BPM is fueled by technological developments (service oriented architectures) triggering standardization efforts (cf. languages such as BPMN and BPEL).", "author" : [ { "dropping-particle" : "", "family" : "Weske", "given" : "Mathias", "non-dropping-particle" : "", "parse-names" : false, "suffix" : "" } ], "id" : "ITEM-1", "issued" : { "date-parts" : [ [ "2007" ] ] }, "publisher-place" : "Heidelberg New", "title" : "Business ProcessManagement", "type" : "book" }, "uris" : [ "http://www.mendeley.com/documents/?uuid=d9154620-b10a-4aad-a13d-4a86481a1740" ] } ], "mendeley" : { "formattedCitation" : "(Weske, 2007)", "plainTextFormattedCitation" : "(Weske, 2007)", "previouslyFormattedCitation" : "(Weske, 2007)" }, "properties" : { "noteIndex" : 0 }, "schema" : "https://github.com/citation-style-language/schema/raw/master/csl-citation.json" }</w:instrText>
      </w:r>
      <w:r w:rsidR="00F20DAD">
        <w:rPr>
          <w:rFonts w:cs="Times New Roman"/>
          <w:color w:val="000000"/>
          <w:szCs w:val="24"/>
          <w:lang w:val="en-US"/>
        </w:rPr>
        <w:fldChar w:fldCharType="separate"/>
      </w:r>
      <w:r w:rsidR="00F20DAD" w:rsidRPr="00F20DAD">
        <w:rPr>
          <w:rFonts w:cs="Times New Roman"/>
          <w:noProof/>
          <w:color w:val="000000"/>
          <w:szCs w:val="24"/>
          <w:lang w:val="en-US"/>
        </w:rPr>
        <w:t>(Weske, 2007)</w:t>
      </w:r>
      <w:ins w:id="835" w:author="arkat" w:date="2017-10-04T13:18:00Z">
        <w:r w:rsidR="00F20DAD">
          <w:rPr>
            <w:rFonts w:cs="Times New Roman"/>
            <w:color w:val="000000"/>
            <w:szCs w:val="24"/>
            <w:lang w:val="en-US"/>
          </w:rPr>
          <w:fldChar w:fldCharType="end"/>
        </w:r>
      </w:ins>
      <w:ins w:id="836" w:author="arkat" w:date="2017-10-04T13:14:00Z">
        <w:r>
          <w:rPr>
            <w:rFonts w:cs="Times New Roman"/>
            <w:color w:val="000000"/>
            <w:szCs w:val="24"/>
            <w:lang w:val="en-US"/>
          </w:rPr>
          <w:t>.</w:t>
        </w:r>
      </w:ins>
      <w:ins w:id="837" w:author="arkat" w:date="2017-10-05T17:10:00Z">
        <w:r w:rsidR="00FD63FA">
          <w:rPr>
            <w:rFonts w:cs="Times New Roman"/>
            <w:color w:val="000000"/>
            <w:szCs w:val="24"/>
            <w:lang w:val="en-US"/>
          </w:rPr>
          <w:t xml:space="preserve"> Manfaat lain </w:t>
        </w:r>
      </w:ins>
      <w:ins w:id="838" w:author="arkat" w:date="2017-10-04T13:19:00Z">
        <w:r w:rsidR="00A17581">
          <w:rPr>
            <w:rFonts w:cs="Times New Roman"/>
            <w:color w:val="000000"/>
            <w:szCs w:val="24"/>
            <w:lang w:val="en-US"/>
          </w:rPr>
          <w:t xml:space="preserve">model </w:t>
        </w:r>
        <w:r w:rsidR="00F20DAD">
          <w:rPr>
            <w:rFonts w:cs="Times New Roman"/>
            <w:color w:val="000000"/>
            <w:szCs w:val="24"/>
            <w:lang w:val="en-US"/>
          </w:rPr>
          <w:t xml:space="preserve">proses bisnis </w:t>
        </w:r>
      </w:ins>
      <w:ins w:id="839" w:author="arkat" w:date="2017-10-05T17:10:00Z">
        <w:r w:rsidR="00FD63FA">
          <w:rPr>
            <w:rFonts w:cs="Times New Roman"/>
            <w:color w:val="000000"/>
            <w:szCs w:val="24"/>
            <w:lang w:val="en-US"/>
          </w:rPr>
          <w:t xml:space="preserve">adalah </w:t>
        </w:r>
      </w:ins>
      <w:ins w:id="840" w:author="arkat" w:date="2017-10-04T13:19:00Z">
        <w:r w:rsidR="008936A1">
          <w:rPr>
            <w:rFonts w:cs="Times New Roman"/>
            <w:color w:val="000000"/>
            <w:szCs w:val="24"/>
            <w:lang w:val="en-US"/>
          </w:rPr>
          <w:t xml:space="preserve">untuk mendokumentasikan dan </w:t>
        </w:r>
        <w:r w:rsidR="00F20DAD" w:rsidRPr="00E50386">
          <w:rPr>
            <w:rFonts w:cs="Times New Roman"/>
            <w:color w:val="000000"/>
            <w:szCs w:val="24"/>
            <w:lang w:val="en-US"/>
          </w:rPr>
          <w:t>mengoptimalkan alur</w:t>
        </w:r>
        <w:r w:rsidR="00F20DAD">
          <w:rPr>
            <w:rFonts w:cs="Times New Roman"/>
            <w:color w:val="000000"/>
            <w:szCs w:val="24"/>
            <w:lang w:val="en-US"/>
          </w:rPr>
          <w:t xml:space="preserve"> </w:t>
        </w:r>
        <w:r w:rsidR="008936A1">
          <w:rPr>
            <w:rFonts w:cs="Times New Roman"/>
            <w:color w:val="000000"/>
            <w:szCs w:val="24"/>
            <w:lang w:val="en-US"/>
          </w:rPr>
          <w:t>kerja</w:t>
        </w:r>
        <w:r w:rsidR="00F20DAD">
          <w:rPr>
            <w:rFonts w:cs="Times New Roman"/>
            <w:color w:val="000000"/>
            <w:szCs w:val="24"/>
            <w:lang w:val="en-US"/>
          </w:rPr>
          <w:t xml:space="preserve"> </w:t>
        </w:r>
        <w:r w:rsidR="00F20DAD">
          <w:rPr>
            <w:rFonts w:cs="Times New Roman"/>
            <w:color w:val="000000"/>
            <w:szCs w:val="24"/>
            <w:lang w:val="en-US"/>
          </w:rPr>
          <w:fldChar w:fldCharType="begin" w:fldLock="1"/>
        </w:r>
      </w:ins>
      <w:ins w:id="841" w:author="arkat" w:date="2017-10-19T08:49:00Z">
        <w:r w:rsidR="00DB5F9C">
          <w:rPr>
            <w:rFonts w:cs="Times New Roman"/>
            <w:color w:val="000000"/>
            <w:szCs w:val="24"/>
            <w:lang w:val="en-US"/>
          </w:rPr>
          <w:instrText>ADDIN CSL_CITATION { "citationItems" : [ { "id" : "ITEM-1", "itemData" : { "abstract" : "Business Process Modeling (BPM) plays a critical role in improving organizational efficiency in the industry. It is important to documenting, analyzing and optimizing workflows. BPM is frequently applied on different levels of abstractions and formality. There are various BPM technologies and languages including BPMN, EPC. The enterprise is always changing and evolving that may have impacts on business processes models, which are modeled in various BPM languages. As such, these models have to be changed. Such changes may involve process model transformation between different languages. Consequently, it requires a proven technique for such model transformation. There exist various process model transformations with different proposes. In this paper, we are interested in performing a literature survey on the existing business process transformation techniques. We reviewed 23 techniques using 3 criteria, i.e. completeness, correctness and tool support, in order to compare such techniques. The result indicates that the existing techniques have not completely transformed each process-modeling notation between different languages.", "author" : [ { "dropping-particle" : "", "family" : "Khudori", "given" : "Ahsanun Naseh", "non-dropping-particle" : "", "parse-names" : false, "suffix" : "" }, { "dropping-particle" : "", "family" : "Kurniawan", "given" : "Tri Astoto", "non-dropping-particle" : "", "parse-names" : false, "suffix" : "" } ], "container-title" : "International Conference On Communication and Computer Engineering", "id" : "ITEM-1", "issue" : "X", "issued" : { "date-parts" : [ [ "2017" ] ] }, "page" : "1-8", "title" : "Business Process Model Transformation Techniques : A Comprehensive Survey", "type" : "article-journal", "volume" : "X" }, "uris" : [ "http://www.mendeley.com/documents/?uuid=1dfa1204-d23b-48d4-8071-8ad95eadc641" ] } ], "mendeley" : { "formattedCitation" : "(Khudori &amp; Kurniawan, 2017)", "plainTextFormattedCitation" : "(Khudori &amp; Kurniawan, 2017)", "previouslyFormattedCitation" : "(Khudori &amp; Kurniawan, 2017)" }, "properties" : { "noteIndex" : 0 }, "schema" : "https://github.com/citation-style-language/schema/raw/master/csl-citation.json" }</w:instrText>
        </w:r>
      </w:ins>
      <w:ins w:id="842" w:author="arkat" w:date="2017-10-04T13:19:00Z">
        <w:r w:rsidR="00F20DAD">
          <w:rPr>
            <w:rFonts w:cs="Times New Roman"/>
            <w:color w:val="000000"/>
            <w:szCs w:val="24"/>
            <w:lang w:val="en-US"/>
          </w:rPr>
          <w:fldChar w:fldCharType="separate"/>
        </w:r>
        <w:r w:rsidR="00F20DAD" w:rsidRPr="006171C8">
          <w:rPr>
            <w:rFonts w:cs="Times New Roman"/>
            <w:noProof/>
            <w:color w:val="000000"/>
            <w:szCs w:val="24"/>
            <w:lang w:val="en-US"/>
          </w:rPr>
          <w:t>(Khudori &amp; Kurniawan, 2017)</w:t>
        </w:r>
        <w:r w:rsidR="00F20DAD">
          <w:rPr>
            <w:rFonts w:cs="Times New Roman"/>
            <w:color w:val="000000"/>
            <w:szCs w:val="24"/>
            <w:lang w:val="en-US"/>
          </w:rPr>
          <w:fldChar w:fldCharType="end"/>
        </w:r>
      </w:ins>
      <w:ins w:id="843" w:author="arkat" w:date="2017-10-04T15:09:00Z">
        <w:r w:rsidR="008936A1">
          <w:rPr>
            <w:rFonts w:cs="Times New Roman"/>
            <w:color w:val="000000"/>
            <w:szCs w:val="24"/>
            <w:lang w:val="en-US"/>
          </w:rPr>
          <w:t>, serta bisa digun</w:t>
        </w:r>
      </w:ins>
      <w:ins w:id="844" w:author="arkat" w:date="2017-10-11T09:19:00Z">
        <w:del w:id="845" w:author="arkat" w:date="2017-10-11T10:32:00Z">
          <w:r w:rsidR="00315295" w:rsidDel="00135261">
            <w:rPr>
              <w:rFonts w:cs="Times New Roman"/>
              <w:color w:val="000000"/>
              <w:szCs w:val="24"/>
              <w:lang w:val="en-US"/>
            </w:rPr>
            <w:delText>akan</w:delText>
          </w:r>
        </w:del>
      </w:ins>
      <w:ins w:id="846" w:author="arkat" w:date="2017-10-11T10:32:00Z">
        <w:r w:rsidR="00135261">
          <w:rPr>
            <w:rFonts w:cs="Times New Roman"/>
            <w:color w:val="000000"/>
            <w:szCs w:val="24"/>
            <w:lang w:val="en-US"/>
          </w:rPr>
          <w:t>akan</w:t>
        </w:r>
      </w:ins>
      <w:ins w:id="847" w:author="arkat" w:date="2017-10-04T15:09:00Z">
        <w:r w:rsidR="008936A1">
          <w:rPr>
            <w:rFonts w:cs="Times New Roman"/>
            <w:color w:val="000000"/>
            <w:szCs w:val="24"/>
            <w:lang w:val="en-US"/>
          </w:rPr>
          <w:t xml:space="preserve"> sebagai acuan untuk mengimplementasikan sistem informasi di </w:t>
        </w:r>
        <w:r w:rsidR="008936A1" w:rsidRPr="008936A1">
          <w:rPr>
            <w:rFonts w:cs="Times New Roman"/>
            <w:i/>
            <w:color w:val="000000"/>
            <w:szCs w:val="24"/>
            <w:lang w:val="en-US"/>
            <w:rPrChange w:id="848" w:author="arkat" w:date="2017-10-04T15:10:00Z">
              <w:rPr>
                <w:rFonts w:cs="Times New Roman"/>
                <w:color w:val="000000"/>
                <w:szCs w:val="24"/>
                <w:lang w:val="en-US"/>
              </w:rPr>
            </w:rPrChange>
          </w:rPr>
          <w:t>enterprise</w:t>
        </w:r>
        <w:r w:rsidR="008936A1">
          <w:rPr>
            <w:rFonts w:cs="Times New Roman"/>
            <w:color w:val="000000"/>
            <w:szCs w:val="24"/>
            <w:lang w:val="en-US"/>
          </w:rPr>
          <w:t xml:space="preserve"> </w:t>
        </w:r>
        <w:r w:rsidR="008936A1">
          <w:rPr>
            <w:rFonts w:cs="Times New Roman"/>
            <w:color w:val="000000"/>
            <w:szCs w:val="24"/>
            <w:lang w:val="en-US"/>
          </w:rPr>
          <w:fldChar w:fldCharType="begin" w:fldLock="1"/>
        </w:r>
      </w:ins>
      <w:r w:rsidR="00827927">
        <w:rPr>
          <w:rFonts w:cs="Times New Roman"/>
          <w:color w:val="000000"/>
          <w:szCs w:val="24"/>
          <w:lang w:val="en-US"/>
        </w:rPr>
        <w:instrText>ADDIN CSL_CITATION { "citationItems" : [ { "id" : "ITEM-1", "itemData" : { "DOI" : "http://hdl.handle.net/10216/71755", "abstract" : "Model-Driven Architecture(MDA) - the Object Management Group\u2019s (OMG) approach for Model- Driven Engineering (MDE) - is a visionary approach for software which has attracted the interest of a broad community of researchers and companies. In software engineering, MDA provides great advantages by reducing the effort required to implement systems, reuse existing assets and mainly provide a means to address the increasing complexity of software based systems. However, there are still challenges that affect the efficiency and applicability of the method. In a business environment, to apply MDA practices is a means to achieve quality and flexibility in the solutions that organizations provide to their customers. The tendency to put into practice the methodologies ofMDA has attracted the interest of orga- nizations in the information technology industry. Sysnovare Solution Innovation SA is a concrete example of this trend. One of the competitive advantages of Sysnovare is a comprehensive Busi- ness Process Management (BPM) suite, developed in-house, that coves the full BPM lifecycle and employs some MDE techniques, namely the runtime interpretation of business process models. However, the BPM suite lacks a competitive visual modeling environment, not only for editing business process models but also for monitoring the execution status of process instances. Hence, the main goal of this dissertation work was to select, adapt and integrate an off-the-shelf visual modeling tool into Sysnovare BPM suite in a seamless way, taking advantage as much as possible of existingMDE/MDAtechnologies and standards, namely model-transformation technologies for assuring tool interoperability. Since the area of model-transformation is an active area of research and innovation, another equally important goal of this dissertation work is to assess the matu- rity and applicability of model-transformation technologies and standards, using the Sysnovare problem as a case study. An adapted version of Draw.io application, built on the basis of the graphics engine mxGraph- a framework integrated in the BPM suite, will be the new graphical tool to model business pro- cesses. This choice allows implementing a graphical editor flexible and easily adaptable to inte- gration\u2019s requirements. A bidirectional model-transformations between the representation used by the new visual modeling tool and the representation used by the BMP suite are performed in two levels. The first level is used to pro\u2026", "author" : [ { "dropping-particle" : "", "family" : "Padilla", "given" : "Linda", "non-dropping-particle" : "", "parse-names" : false, "suffix" : "" } ], "container-title" : "Lecture Notes in Computer Science", "id" : "ITEM-1", "issued" : { "date-parts" : [ [ "2014" ] ] }, "page" : "286\u2013298", "title" : "Transformation of Business Process Models : A Case Study", "type" : "article-journal" }, "uris" : [ "http://www.mendeley.com/documents/?uuid=f36078f6-f508-4bc9-b29b-ab77e414266b" ] } ], "mendeley" : { "formattedCitation" : "(Padilla, 2014)", "plainTextFormattedCitation" : "(Padilla, 2014)", "previouslyFormattedCitation" : "(Padilla, 2014)" }, "properties" : { "noteIndex" : 0 }, "schema" : "https://github.com/citation-style-language/schema/raw/master/csl-citation.json" }</w:instrText>
      </w:r>
      <w:r w:rsidR="008936A1">
        <w:rPr>
          <w:rFonts w:cs="Times New Roman"/>
          <w:color w:val="000000"/>
          <w:szCs w:val="24"/>
          <w:lang w:val="en-US"/>
        </w:rPr>
        <w:fldChar w:fldCharType="separate"/>
      </w:r>
      <w:r w:rsidR="008936A1" w:rsidRPr="008936A1">
        <w:rPr>
          <w:rFonts w:cs="Times New Roman"/>
          <w:noProof/>
          <w:color w:val="000000"/>
          <w:szCs w:val="24"/>
          <w:lang w:val="en-US"/>
        </w:rPr>
        <w:t>(Padilla, 2014)</w:t>
      </w:r>
      <w:ins w:id="849" w:author="arkat" w:date="2017-10-04T15:09:00Z">
        <w:r w:rsidR="008936A1">
          <w:rPr>
            <w:rFonts w:cs="Times New Roman"/>
            <w:color w:val="000000"/>
            <w:szCs w:val="24"/>
            <w:lang w:val="en-US"/>
          </w:rPr>
          <w:fldChar w:fldCharType="end"/>
        </w:r>
      </w:ins>
      <w:ins w:id="850" w:author="arkat" w:date="2017-10-04T13:19:00Z">
        <w:r w:rsidR="00F20DAD" w:rsidRPr="00E50386">
          <w:rPr>
            <w:rFonts w:cs="Times New Roman"/>
            <w:color w:val="000000"/>
            <w:szCs w:val="24"/>
            <w:lang w:val="en-US"/>
          </w:rPr>
          <w:t xml:space="preserve">. </w:t>
        </w:r>
      </w:ins>
      <w:del w:id="851" w:author="arkat" w:date="2017-10-04T13:16:00Z">
        <w:r w:rsidR="00F63BFB" w:rsidRPr="007C3FCC" w:rsidDel="00F20DAD">
          <w:rPr>
            <w:rFonts w:cs="Times New Roman"/>
            <w:color w:val="000000"/>
            <w:szCs w:val="24"/>
            <w:lang w:val="en-US"/>
          </w:rPr>
          <w:delText xml:space="preserve"> </w:delText>
        </w:r>
      </w:del>
      <w:r w:rsidR="00FF2238" w:rsidRPr="004C25E8">
        <w:rPr>
          <w:rFonts w:cs="Times New Roman"/>
          <w:color w:val="0D0D0D" w:themeColor="text1" w:themeTint="F2"/>
          <w:szCs w:val="24"/>
          <w:lang w:val="en-US"/>
        </w:rPr>
        <w:t>Agar</w:t>
      </w:r>
      <w:r w:rsidR="00FF2238" w:rsidRPr="007C3FCC">
        <w:rPr>
          <w:rFonts w:cs="Times New Roman"/>
          <w:color w:val="000000"/>
          <w:szCs w:val="24"/>
          <w:lang w:val="en-US"/>
        </w:rPr>
        <w:t xml:space="preserve"> proses bisnis ini dapat dikomunikasikan dengan mu</w:t>
      </w:r>
      <w:r w:rsidR="00A64095">
        <w:rPr>
          <w:rFonts w:cs="Times New Roman"/>
          <w:color w:val="000000"/>
          <w:szCs w:val="24"/>
          <w:lang w:val="en-US"/>
        </w:rPr>
        <w:t xml:space="preserve">dah ke semua pihak yang terkait, </w:t>
      </w:r>
      <w:r w:rsidR="00FF2238" w:rsidRPr="007C3FCC">
        <w:rPr>
          <w:rFonts w:cs="Times New Roman"/>
          <w:color w:val="000000"/>
          <w:szCs w:val="24"/>
          <w:lang w:val="en-US"/>
        </w:rPr>
        <w:t>maka diperlukan teknik pemodelan proses bisnis yang praktis.</w:t>
      </w:r>
      <w:r w:rsidR="007E1A9B">
        <w:rPr>
          <w:rFonts w:cs="Times New Roman"/>
          <w:color w:val="000000"/>
          <w:szCs w:val="24"/>
          <w:lang w:val="en-US"/>
        </w:rPr>
        <w:t xml:space="preserve"> </w:t>
      </w:r>
      <w:del w:id="852" w:author="arkat" w:date="2017-10-04T13:19:00Z">
        <w:r w:rsidR="007E1A9B" w:rsidDel="00F20DAD">
          <w:rPr>
            <w:rFonts w:cs="Times New Roman"/>
            <w:color w:val="000000"/>
            <w:szCs w:val="24"/>
            <w:lang w:val="en-US"/>
          </w:rPr>
          <w:delText xml:space="preserve">Pemodelan proses bisnis memberikan banyak manfaat bagi dunia </w:delText>
        </w:r>
        <w:r w:rsidR="00A64095" w:rsidRPr="004C25E8" w:rsidDel="00F20DAD">
          <w:rPr>
            <w:rFonts w:cs="Times New Roman"/>
            <w:i/>
            <w:color w:val="0D0D0D" w:themeColor="text1" w:themeTint="F2"/>
            <w:szCs w:val="24"/>
            <w:lang w:val="en-US"/>
          </w:rPr>
          <w:delText>enterprise</w:delText>
        </w:r>
        <w:r w:rsidR="007E1A9B" w:rsidDel="00F20DAD">
          <w:rPr>
            <w:rFonts w:cs="Times New Roman"/>
            <w:color w:val="000000"/>
            <w:szCs w:val="24"/>
            <w:lang w:val="en-US"/>
          </w:rPr>
          <w:delText xml:space="preserve">, </w:delText>
        </w:r>
        <w:r w:rsidR="00E50386" w:rsidRPr="00E50386" w:rsidDel="00F20DAD">
          <w:rPr>
            <w:rFonts w:cs="Times New Roman"/>
            <w:color w:val="000000"/>
            <w:szCs w:val="24"/>
            <w:lang w:val="en-US"/>
          </w:rPr>
          <w:delText>yakni untuk mendokumentasikan</w:delText>
        </w:r>
      </w:del>
      <w:del w:id="853" w:author="arkat" w:date="2017-10-04T13:16:00Z">
        <w:r w:rsidR="00E50386" w:rsidRPr="00E50386" w:rsidDel="00F20DAD">
          <w:rPr>
            <w:rFonts w:cs="Times New Roman"/>
            <w:color w:val="000000"/>
            <w:szCs w:val="24"/>
            <w:lang w:val="en-US"/>
          </w:rPr>
          <w:delText xml:space="preserve">, menganalisis </w:delText>
        </w:r>
      </w:del>
      <w:del w:id="854" w:author="arkat" w:date="2017-10-04T13:19:00Z">
        <w:r w:rsidR="00E50386" w:rsidRPr="00E50386" w:rsidDel="00F20DAD">
          <w:rPr>
            <w:rFonts w:cs="Times New Roman"/>
            <w:color w:val="000000"/>
            <w:szCs w:val="24"/>
            <w:lang w:val="en-US"/>
          </w:rPr>
          <w:delText>dan mengoptimalkan alur</w:delText>
        </w:r>
        <w:r w:rsidR="00E50386" w:rsidDel="00F20DAD">
          <w:rPr>
            <w:rFonts w:cs="Times New Roman"/>
            <w:color w:val="000000"/>
            <w:szCs w:val="24"/>
            <w:lang w:val="en-US"/>
          </w:rPr>
          <w:delText xml:space="preserve"> </w:delText>
        </w:r>
        <w:r w:rsidR="00E50386" w:rsidRPr="00E50386" w:rsidDel="00F20DAD">
          <w:rPr>
            <w:rFonts w:cs="Times New Roman"/>
            <w:color w:val="000000"/>
            <w:szCs w:val="24"/>
            <w:lang w:val="en-US"/>
          </w:rPr>
          <w:delText>kerja</w:delText>
        </w:r>
        <w:r w:rsidR="006171C8" w:rsidDel="00F20DAD">
          <w:rPr>
            <w:rFonts w:cs="Times New Roman"/>
            <w:color w:val="000000"/>
            <w:szCs w:val="24"/>
            <w:lang w:val="en-US"/>
          </w:rPr>
          <w:delText xml:space="preserve"> </w:delText>
        </w:r>
        <w:r w:rsidR="006171C8" w:rsidDel="00F20DAD">
          <w:rPr>
            <w:rFonts w:cs="Times New Roman"/>
            <w:color w:val="000000"/>
            <w:szCs w:val="24"/>
            <w:lang w:val="en-US"/>
          </w:rPr>
          <w:fldChar w:fldCharType="begin" w:fldLock="1"/>
        </w:r>
        <w:r w:rsidR="009F6B17" w:rsidRPr="00F20DAD" w:rsidDel="00F20DAD">
          <w:rPr>
            <w:rFonts w:cs="Times New Roman"/>
            <w:color w:val="000000"/>
            <w:szCs w:val="24"/>
            <w:lang w:val="en-US"/>
          </w:rPr>
          <w:delInstrText>ADDIN CSL_CITATION { "citationItems" : [ { "id" : "ITEM-1", "itemData" : { "author" : [ { "dropping-particle" : "", "family" : "Khudori", "given" : "Ahsanun Naseh", "non-dropping-particle" : "", "parse-names" : false, "suffix" : "" }, { "dropping-particle" : "", "family" : "Kurniawan", "given" : "Tri Astoto", "non-dropping-particle" : "", "parse-names" : false, "suffix" : "" } ], "id" : "ITEM-1", "issue" : "X", "issued" : { "date-parts" : [ [ "2017" ] ] }, "number-of-pages" : "1-8", "title" : "Business Process Model Transformation Techniques : A Comprehensive Survey", "type" : "report", "volume" : "X" }, "uris" : [ "http://www.mendeley.com/documents/?uuid=1dfa1204-d23b-48d4-8071-8ad95eadc641" ] } ], "mendeley" : { "formattedCitation" : "(Khudori &amp; Kurniawan, 2017)", "plainTextFormattedCitation" : "(Khudori &amp; Kurniawan, 2017)", "previouslyFormattedCitation" : "(Khudori &amp; Kurniawan, 2017)" }, "properties" : { "noteIndex" : 0 }, "schema" : "https://github.com/citation-style-language/schema/raw/master/csl-citation.json" }</w:delInstrText>
        </w:r>
        <w:r w:rsidR="006171C8" w:rsidDel="00F20DAD">
          <w:rPr>
            <w:rFonts w:cs="Times New Roman"/>
            <w:color w:val="000000"/>
            <w:szCs w:val="24"/>
            <w:lang w:val="en-US"/>
          </w:rPr>
          <w:fldChar w:fldCharType="separate"/>
        </w:r>
        <w:r w:rsidR="006171C8" w:rsidRPr="00F20DAD" w:rsidDel="00F20DAD">
          <w:rPr>
            <w:rFonts w:cs="Times New Roman"/>
            <w:noProof/>
            <w:color w:val="000000"/>
            <w:szCs w:val="24"/>
            <w:lang w:val="en-US"/>
          </w:rPr>
          <w:delText>(Khudori &amp; Kurniawan, 2017)</w:delText>
        </w:r>
        <w:r w:rsidR="006171C8" w:rsidDel="00F20DAD">
          <w:rPr>
            <w:rFonts w:cs="Times New Roman"/>
            <w:color w:val="000000"/>
            <w:szCs w:val="24"/>
            <w:lang w:val="en-US"/>
          </w:rPr>
          <w:fldChar w:fldCharType="end"/>
        </w:r>
        <w:r w:rsidR="00E50386" w:rsidRPr="00E50386" w:rsidDel="00F20DAD">
          <w:rPr>
            <w:rFonts w:cs="Times New Roman"/>
            <w:color w:val="000000"/>
            <w:szCs w:val="24"/>
            <w:lang w:val="en-US"/>
          </w:rPr>
          <w:delText xml:space="preserve">. </w:delText>
        </w:r>
      </w:del>
    </w:p>
    <w:p w14:paraId="6934F9A2" w14:textId="56C1C581" w:rsidR="00264676" w:rsidDel="00264676" w:rsidRDefault="00264676" w:rsidP="00D21BB8">
      <w:pPr>
        <w:pStyle w:val="BodyTextFirstIndent"/>
        <w:spacing w:after="0"/>
        <w:ind w:firstLine="426"/>
        <w:rPr>
          <w:del w:id="855" w:author="arkat" w:date="2017-09-26T20:56:00Z"/>
          <w:rFonts w:cs="Times New Roman"/>
          <w:color w:val="000000"/>
          <w:szCs w:val="24"/>
          <w:lang w:val="en-US"/>
        </w:rPr>
      </w:pPr>
    </w:p>
    <w:p w14:paraId="5E47AEF1" w14:textId="4475E1A2" w:rsidR="00127C90" w:rsidRDefault="006171C8" w:rsidP="00127C90">
      <w:pPr>
        <w:pStyle w:val="BodyTextFirstIndent"/>
        <w:spacing w:after="0"/>
        <w:ind w:firstLine="426"/>
        <w:rPr>
          <w:rFonts w:cs="Times New Roman"/>
          <w:color w:val="000000"/>
          <w:szCs w:val="24"/>
          <w:lang w:val="en-US"/>
        </w:rPr>
      </w:pPr>
      <w:r>
        <w:rPr>
          <w:rFonts w:cs="Times New Roman"/>
          <w:color w:val="000000"/>
          <w:szCs w:val="24"/>
          <w:lang w:val="en-US"/>
        </w:rPr>
        <w:t xml:space="preserve">Ada banyak teknik </w:t>
      </w:r>
      <w:del w:id="856" w:author="arkat" w:date="2017-10-04T23:06:00Z">
        <w:r w:rsidDel="00A17581">
          <w:rPr>
            <w:rFonts w:cs="Times New Roman"/>
            <w:color w:val="000000"/>
            <w:szCs w:val="24"/>
            <w:lang w:val="en-US"/>
          </w:rPr>
          <w:delText xml:space="preserve">dan metode </w:delText>
        </w:r>
      </w:del>
      <w:r>
        <w:rPr>
          <w:rFonts w:cs="Times New Roman"/>
          <w:color w:val="000000"/>
          <w:szCs w:val="24"/>
          <w:lang w:val="en-US"/>
        </w:rPr>
        <w:t>yang dapat digun</w:t>
      </w:r>
      <w:del w:id="857" w:author="arkat" w:date="2017-10-06T08:01:00Z">
        <w:r w:rsidR="00463D5A" w:rsidDel="008D650E">
          <w:rPr>
            <w:rFonts w:cs="Times New Roman"/>
            <w:color w:val="000000"/>
            <w:szCs w:val="24"/>
            <w:lang w:val="en-US"/>
          </w:rPr>
          <w:delText>akan</w:delText>
        </w:r>
      </w:del>
      <w:ins w:id="858" w:author="arkat" w:date="2017-10-11T09:19:00Z">
        <w:del w:id="859" w:author="arkat" w:date="2017-10-11T10:32:00Z">
          <w:r w:rsidR="00315295" w:rsidDel="00135261">
            <w:rPr>
              <w:rFonts w:cs="Times New Roman"/>
              <w:color w:val="000000"/>
              <w:szCs w:val="24"/>
              <w:lang w:val="en-US"/>
            </w:rPr>
            <w:delText>akan</w:delText>
          </w:r>
        </w:del>
      </w:ins>
      <w:proofErr w:type="gramStart"/>
      <w:ins w:id="860" w:author="arkat" w:date="2017-10-11T10:32:00Z">
        <w:r w:rsidR="00135261">
          <w:rPr>
            <w:rFonts w:cs="Times New Roman"/>
            <w:color w:val="000000"/>
            <w:szCs w:val="24"/>
            <w:lang w:val="en-US"/>
          </w:rPr>
          <w:t>akan</w:t>
        </w:r>
      </w:ins>
      <w:proofErr w:type="gramEnd"/>
      <w:r w:rsidR="00463D5A">
        <w:rPr>
          <w:rFonts w:cs="Times New Roman"/>
          <w:color w:val="000000"/>
          <w:szCs w:val="24"/>
          <w:lang w:val="en-US"/>
        </w:rPr>
        <w:t xml:space="preserve"> untuk melakukan pemodelan </w:t>
      </w:r>
      <w:r>
        <w:rPr>
          <w:rFonts w:cs="Times New Roman"/>
          <w:color w:val="000000"/>
          <w:szCs w:val="24"/>
          <w:lang w:val="en-US"/>
        </w:rPr>
        <w:t>proses</w:t>
      </w:r>
      <w:r w:rsidR="00463D5A">
        <w:rPr>
          <w:rFonts w:cs="Times New Roman"/>
          <w:color w:val="000000"/>
          <w:szCs w:val="24"/>
          <w:lang w:val="en-US"/>
        </w:rPr>
        <w:t xml:space="preserve"> bisnis</w:t>
      </w:r>
      <w:r w:rsidR="00A61799" w:rsidRPr="007C3FCC">
        <w:rPr>
          <w:rFonts w:cs="Times New Roman"/>
          <w:color w:val="000000"/>
          <w:szCs w:val="24"/>
          <w:lang w:val="en-US"/>
        </w:rPr>
        <w:t>, diantaranya</w:t>
      </w:r>
      <w:r>
        <w:rPr>
          <w:rFonts w:cs="Times New Roman"/>
          <w:color w:val="000000"/>
          <w:szCs w:val="24"/>
          <w:lang w:val="en-US"/>
        </w:rPr>
        <w:t xml:space="preserve"> adalah</w:t>
      </w:r>
      <w:r w:rsidR="00A61799" w:rsidRPr="007C3FCC">
        <w:rPr>
          <w:rFonts w:cs="Times New Roman"/>
          <w:color w:val="000000"/>
          <w:szCs w:val="24"/>
          <w:lang w:val="en-US"/>
        </w:rPr>
        <w:t xml:space="preserve"> </w:t>
      </w:r>
      <w:r w:rsidR="00127C90" w:rsidRPr="00A439F2">
        <w:rPr>
          <w:rFonts w:cs="Times New Roman"/>
          <w:i/>
          <w:color w:val="000000"/>
          <w:szCs w:val="24"/>
          <w:lang w:val="en-US"/>
        </w:rPr>
        <w:t>Business Process Modelling Notation</w:t>
      </w:r>
      <w:r w:rsidR="00127C90">
        <w:rPr>
          <w:rFonts w:cs="Times New Roman"/>
          <w:color w:val="000000"/>
          <w:szCs w:val="24"/>
          <w:lang w:val="en-US"/>
        </w:rPr>
        <w:t xml:space="preserve"> (BPMN)</w:t>
      </w:r>
      <w:r w:rsidR="00A61799" w:rsidRPr="007C3FCC">
        <w:rPr>
          <w:rFonts w:cs="Times New Roman"/>
          <w:color w:val="000000"/>
          <w:szCs w:val="24"/>
          <w:lang w:val="en-US"/>
        </w:rPr>
        <w:t>,</w:t>
      </w:r>
      <w:r w:rsidR="00127C90" w:rsidRPr="00127C90">
        <w:rPr>
          <w:rFonts w:cs="Times New Roman"/>
          <w:color w:val="000000"/>
          <w:szCs w:val="24"/>
          <w:lang w:val="en-US"/>
        </w:rPr>
        <w:t xml:space="preserve"> </w:t>
      </w:r>
      <w:r w:rsidR="00127C90" w:rsidRPr="00A439F2">
        <w:rPr>
          <w:rFonts w:cs="Times New Roman"/>
          <w:i/>
          <w:color w:val="000000"/>
          <w:szCs w:val="24"/>
          <w:lang w:val="en-US"/>
        </w:rPr>
        <w:t>Event</w:t>
      </w:r>
      <w:ins w:id="861" w:author="arkat" w:date="2017-09-26T15:19:00Z">
        <w:r w:rsidR="0062516E" w:rsidRPr="00A439F2">
          <w:rPr>
            <w:rFonts w:cs="Times New Roman"/>
            <w:i/>
            <w:color w:val="000000"/>
            <w:szCs w:val="24"/>
            <w:lang w:val="en-US"/>
          </w:rPr>
          <w:t>-</w:t>
        </w:r>
      </w:ins>
      <w:del w:id="862" w:author="arkat" w:date="2017-09-26T15:19:00Z">
        <w:r w:rsidR="00127C90" w:rsidRPr="00A439F2" w:rsidDel="0062516E">
          <w:rPr>
            <w:rFonts w:cs="Times New Roman"/>
            <w:i/>
            <w:color w:val="000000"/>
            <w:szCs w:val="24"/>
            <w:lang w:val="en-US"/>
          </w:rPr>
          <w:delText xml:space="preserve"> </w:delText>
        </w:r>
      </w:del>
      <w:r w:rsidR="00127C90" w:rsidRPr="00A439F2">
        <w:rPr>
          <w:rFonts w:cs="Times New Roman"/>
          <w:i/>
          <w:color w:val="000000"/>
          <w:szCs w:val="24"/>
          <w:lang w:val="en-US"/>
        </w:rPr>
        <w:t>Driven Pro</w:t>
      </w:r>
      <w:ins w:id="863" w:author="arkat" w:date="2017-09-26T15:19:00Z">
        <w:r w:rsidR="0062516E" w:rsidRPr="00A439F2">
          <w:rPr>
            <w:rFonts w:cs="Times New Roman"/>
            <w:i/>
            <w:color w:val="000000"/>
            <w:szCs w:val="24"/>
            <w:lang w:val="en-US"/>
          </w:rPr>
          <w:t>c</w:t>
        </w:r>
      </w:ins>
      <w:del w:id="864" w:author="arkat" w:date="2017-09-26T15:19:00Z">
        <w:r w:rsidR="00127C90" w:rsidRPr="00A439F2" w:rsidDel="0062516E">
          <w:rPr>
            <w:rFonts w:cs="Times New Roman"/>
            <w:i/>
            <w:color w:val="000000"/>
            <w:szCs w:val="24"/>
            <w:lang w:val="en-US"/>
          </w:rPr>
          <w:delText>s</w:delText>
        </w:r>
      </w:del>
      <w:r w:rsidR="00127C90" w:rsidRPr="00A439F2">
        <w:rPr>
          <w:rFonts w:cs="Times New Roman"/>
          <w:i/>
          <w:color w:val="000000"/>
          <w:szCs w:val="24"/>
          <w:lang w:val="en-US"/>
        </w:rPr>
        <w:t>es</w:t>
      </w:r>
      <w:ins w:id="865" w:author="arkat" w:date="2017-09-26T15:19:00Z">
        <w:r w:rsidR="0062516E" w:rsidRPr="00A439F2">
          <w:rPr>
            <w:rFonts w:cs="Times New Roman"/>
            <w:i/>
            <w:color w:val="000000"/>
            <w:szCs w:val="24"/>
            <w:lang w:val="en-US"/>
          </w:rPr>
          <w:t>s</w:t>
        </w:r>
      </w:ins>
      <w:r w:rsidR="00127C90" w:rsidRPr="00A439F2">
        <w:rPr>
          <w:rFonts w:cs="Times New Roman"/>
          <w:i/>
          <w:color w:val="000000"/>
          <w:szCs w:val="24"/>
          <w:lang w:val="en-US"/>
        </w:rPr>
        <w:t xml:space="preserve"> Chain</w:t>
      </w:r>
      <w:r w:rsidR="00127C90">
        <w:rPr>
          <w:rFonts w:cs="Times New Roman"/>
          <w:color w:val="000000"/>
          <w:szCs w:val="24"/>
          <w:lang w:val="en-US"/>
        </w:rPr>
        <w:t xml:space="preserve"> </w:t>
      </w:r>
      <w:r w:rsidR="00127C90" w:rsidRPr="00E50386">
        <w:rPr>
          <w:rFonts w:cs="Times New Roman"/>
          <w:color w:val="000000"/>
          <w:szCs w:val="24"/>
          <w:lang w:val="en-US"/>
        </w:rPr>
        <w:t>(EPC</w:t>
      </w:r>
      <w:r w:rsidR="00127C90" w:rsidRPr="00A439F2">
        <w:rPr>
          <w:rFonts w:cs="Times New Roman"/>
          <w:i/>
          <w:color w:val="000000"/>
          <w:szCs w:val="24"/>
          <w:lang w:val="en-US"/>
          <w:rPrChange w:id="866" w:author="arkat" w:date="2017-09-26T20:29:00Z">
            <w:rPr>
              <w:rFonts w:cs="Times New Roman"/>
              <w:color w:val="000000"/>
              <w:szCs w:val="24"/>
              <w:lang w:val="en-US"/>
            </w:rPr>
          </w:rPrChange>
        </w:rPr>
        <w:t xml:space="preserve">), </w:t>
      </w:r>
      <w:r w:rsidR="003E2A92" w:rsidRPr="00A439F2">
        <w:rPr>
          <w:rFonts w:cs="Times New Roman"/>
          <w:i/>
          <w:color w:val="000000"/>
          <w:szCs w:val="24"/>
          <w:lang w:val="en-US"/>
        </w:rPr>
        <w:t>Integration Definition</w:t>
      </w:r>
      <w:r w:rsidR="003E2A92">
        <w:rPr>
          <w:rFonts w:cs="Times New Roman"/>
          <w:color w:val="000000"/>
          <w:szCs w:val="24"/>
          <w:lang w:val="en-US"/>
        </w:rPr>
        <w:t xml:space="preserve"> (</w:t>
      </w:r>
      <w:r w:rsidR="00A61799" w:rsidRPr="007C3FCC">
        <w:rPr>
          <w:rFonts w:cs="Times New Roman"/>
          <w:color w:val="000000"/>
          <w:szCs w:val="24"/>
          <w:lang w:val="en-US"/>
        </w:rPr>
        <w:t>IDEF</w:t>
      </w:r>
      <w:r w:rsidR="003E2A92">
        <w:rPr>
          <w:rFonts w:cs="Times New Roman"/>
          <w:color w:val="000000"/>
          <w:szCs w:val="24"/>
          <w:lang w:val="en-US"/>
        </w:rPr>
        <w:t>)</w:t>
      </w:r>
      <w:r w:rsidR="00A61799" w:rsidRPr="007C3FCC">
        <w:rPr>
          <w:rFonts w:cs="Times New Roman"/>
          <w:color w:val="000000"/>
          <w:szCs w:val="24"/>
          <w:lang w:val="en-US"/>
        </w:rPr>
        <w:t xml:space="preserve">, </w:t>
      </w:r>
      <w:r w:rsidR="00A61799" w:rsidRPr="00A439F2">
        <w:rPr>
          <w:rFonts w:cs="Times New Roman"/>
          <w:i/>
          <w:color w:val="000000"/>
          <w:szCs w:val="24"/>
          <w:lang w:val="en-US"/>
        </w:rPr>
        <w:t>U</w:t>
      </w:r>
      <w:r w:rsidR="00127C90" w:rsidRPr="00A439F2">
        <w:rPr>
          <w:rFonts w:cs="Times New Roman"/>
          <w:i/>
          <w:color w:val="000000"/>
          <w:szCs w:val="24"/>
          <w:lang w:val="en-US"/>
        </w:rPr>
        <w:t xml:space="preserve">nified </w:t>
      </w:r>
      <w:r w:rsidR="00A61799" w:rsidRPr="00A439F2">
        <w:rPr>
          <w:rFonts w:cs="Times New Roman"/>
          <w:i/>
          <w:color w:val="000000"/>
          <w:szCs w:val="24"/>
          <w:lang w:val="en-US"/>
        </w:rPr>
        <w:t>M</w:t>
      </w:r>
      <w:r w:rsidR="00127C90" w:rsidRPr="00A439F2">
        <w:rPr>
          <w:rFonts w:cs="Times New Roman"/>
          <w:i/>
          <w:color w:val="000000"/>
          <w:szCs w:val="24"/>
          <w:lang w:val="en-US"/>
        </w:rPr>
        <w:t xml:space="preserve">odelling </w:t>
      </w:r>
      <w:r w:rsidR="00A61799" w:rsidRPr="00A439F2">
        <w:rPr>
          <w:rFonts w:cs="Times New Roman"/>
          <w:i/>
          <w:color w:val="000000"/>
          <w:szCs w:val="24"/>
          <w:lang w:val="en-US"/>
        </w:rPr>
        <w:t>L</w:t>
      </w:r>
      <w:r w:rsidR="00127C90" w:rsidRPr="00A439F2">
        <w:rPr>
          <w:rFonts w:cs="Times New Roman"/>
          <w:i/>
          <w:color w:val="000000"/>
          <w:szCs w:val="24"/>
          <w:lang w:val="en-US"/>
        </w:rPr>
        <w:t>anguage</w:t>
      </w:r>
      <w:r w:rsidR="001C7651" w:rsidRPr="00A439F2">
        <w:rPr>
          <w:rFonts w:cs="Times New Roman"/>
          <w:i/>
          <w:color w:val="000000"/>
          <w:szCs w:val="24"/>
          <w:lang w:val="en-US"/>
        </w:rPr>
        <w:t>-A</w:t>
      </w:r>
      <w:r w:rsidR="00127C90" w:rsidRPr="00A439F2">
        <w:rPr>
          <w:rFonts w:cs="Times New Roman"/>
          <w:i/>
          <w:color w:val="000000"/>
          <w:szCs w:val="24"/>
          <w:lang w:val="en-US"/>
        </w:rPr>
        <w:t xml:space="preserve">ctvity </w:t>
      </w:r>
      <w:r w:rsidR="001C7651" w:rsidRPr="00A439F2">
        <w:rPr>
          <w:rFonts w:cs="Times New Roman"/>
          <w:i/>
          <w:color w:val="000000"/>
          <w:szCs w:val="24"/>
          <w:lang w:val="en-US"/>
        </w:rPr>
        <w:t>D</w:t>
      </w:r>
      <w:r w:rsidR="00127C90" w:rsidRPr="00A439F2">
        <w:rPr>
          <w:rFonts w:cs="Times New Roman"/>
          <w:i/>
          <w:color w:val="000000"/>
          <w:szCs w:val="24"/>
          <w:lang w:val="en-US"/>
        </w:rPr>
        <w:t>iagram</w:t>
      </w:r>
      <w:r w:rsidR="00127C90">
        <w:rPr>
          <w:rFonts w:cs="Times New Roman"/>
          <w:color w:val="000000"/>
          <w:szCs w:val="24"/>
          <w:lang w:val="en-US"/>
        </w:rPr>
        <w:t xml:space="preserve"> (UML AD)</w:t>
      </w:r>
      <w:r w:rsidR="001C7651">
        <w:rPr>
          <w:rFonts w:cs="Times New Roman"/>
          <w:color w:val="000000"/>
          <w:szCs w:val="24"/>
          <w:lang w:val="en-US"/>
        </w:rPr>
        <w:t xml:space="preserve">, </w:t>
      </w:r>
      <w:r w:rsidR="001C7651" w:rsidRPr="00A439F2">
        <w:rPr>
          <w:rFonts w:cs="Times New Roman"/>
          <w:i/>
          <w:color w:val="000000"/>
          <w:szCs w:val="24"/>
          <w:lang w:val="en-US"/>
        </w:rPr>
        <w:t>Flow</w:t>
      </w:r>
      <w:del w:id="867" w:author="arkat" w:date="2017-09-26T20:29:00Z">
        <w:r w:rsidR="001C7651" w:rsidRPr="00A439F2" w:rsidDel="00A439F2">
          <w:rPr>
            <w:rFonts w:cs="Times New Roman"/>
            <w:i/>
            <w:color w:val="000000"/>
            <w:szCs w:val="24"/>
            <w:lang w:val="en-US"/>
          </w:rPr>
          <w:delText xml:space="preserve"> </w:delText>
        </w:r>
      </w:del>
      <w:ins w:id="868" w:author="arkat" w:date="2017-09-26T20:30:00Z">
        <w:r w:rsidR="00A439F2">
          <w:rPr>
            <w:rFonts w:cs="Times New Roman"/>
            <w:i/>
            <w:color w:val="000000"/>
            <w:szCs w:val="24"/>
            <w:lang w:val="en-US"/>
          </w:rPr>
          <w:t>c</w:t>
        </w:r>
      </w:ins>
      <w:del w:id="869" w:author="arkat" w:date="2017-09-26T20:30:00Z">
        <w:r w:rsidR="001C7651" w:rsidRPr="00A439F2" w:rsidDel="00A439F2">
          <w:rPr>
            <w:rFonts w:cs="Times New Roman"/>
            <w:i/>
            <w:color w:val="000000"/>
            <w:szCs w:val="24"/>
            <w:lang w:val="en-US"/>
          </w:rPr>
          <w:delText>C</w:delText>
        </w:r>
      </w:del>
      <w:r w:rsidR="001C7651" w:rsidRPr="00A439F2">
        <w:rPr>
          <w:rFonts w:cs="Times New Roman"/>
          <w:i/>
          <w:color w:val="000000"/>
          <w:szCs w:val="24"/>
          <w:lang w:val="en-US"/>
        </w:rPr>
        <w:t>hart</w:t>
      </w:r>
      <w:r w:rsidR="001C7651">
        <w:rPr>
          <w:rFonts w:cs="Times New Roman"/>
          <w:color w:val="000000"/>
          <w:szCs w:val="24"/>
          <w:lang w:val="en-US"/>
        </w:rPr>
        <w:t xml:space="preserve"> dan Petri Nets</w:t>
      </w:r>
      <w:r w:rsidR="00A61799" w:rsidRPr="007C3FCC">
        <w:rPr>
          <w:rFonts w:cs="Times New Roman"/>
          <w:color w:val="000000"/>
          <w:szCs w:val="24"/>
          <w:lang w:val="en-US"/>
        </w:rPr>
        <w:t>.</w:t>
      </w:r>
      <w:r w:rsidR="001C7651">
        <w:rPr>
          <w:rFonts w:cs="Times New Roman"/>
          <w:color w:val="000000"/>
          <w:szCs w:val="24"/>
          <w:lang w:val="en-US"/>
        </w:rPr>
        <w:t xml:space="preserve"> Teknik-teknik tersebut adalah </w:t>
      </w:r>
      <w:ins w:id="870" w:author="arkat" w:date="2017-09-25T14:50:00Z">
        <w:r w:rsidR="0058751D">
          <w:rPr>
            <w:rFonts w:cs="Times New Roman"/>
            <w:color w:val="000000"/>
            <w:szCs w:val="24"/>
            <w:lang w:val="en-US"/>
          </w:rPr>
          <w:t xml:space="preserve">notasi </w:t>
        </w:r>
      </w:ins>
      <w:del w:id="871" w:author="arkat" w:date="2017-09-25T14:50:00Z">
        <w:r w:rsidR="00D21BB8" w:rsidDel="0058751D">
          <w:rPr>
            <w:rFonts w:cs="Times New Roman"/>
            <w:color w:val="000000"/>
            <w:szCs w:val="24"/>
            <w:lang w:val="en-US"/>
          </w:rPr>
          <w:delText xml:space="preserve">bahasa </w:delText>
        </w:r>
      </w:del>
      <w:r w:rsidR="00D21BB8">
        <w:rPr>
          <w:rFonts w:cs="Times New Roman"/>
          <w:color w:val="000000"/>
          <w:szCs w:val="24"/>
          <w:lang w:val="en-US"/>
        </w:rPr>
        <w:t>pemodelan</w:t>
      </w:r>
      <w:r w:rsidR="00127C90">
        <w:rPr>
          <w:rFonts w:cs="Times New Roman"/>
          <w:color w:val="000000"/>
          <w:szCs w:val="24"/>
          <w:lang w:val="en-US"/>
        </w:rPr>
        <w:t xml:space="preserve"> grafis </w:t>
      </w:r>
      <w:r w:rsidR="00D21BB8">
        <w:rPr>
          <w:rFonts w:cs="Times New Roman"/>
          <w:color w:val="000000"/>
          <w:szCs w:val="24"/>
          <w:lang w:val="en-US"/>
        </w:rPr>
        <w:t>proses bisnis.</w:t>
      </w:r>
      <w:r w:rsidR="00A61799" w:rsidRPr="007C3FCC">
        <w:rPr>
          <w:rFonts w:cs="Times New Roman"/>
          <w:color w:val="000000"/>
          <w:szCs w:val="24"/>
          <w:lang w:val="en-US"/>
        </w:rPr>
        <w:t xml:space="preserve"> </w:t>
      </w:r>
      <w:r w:rsidR="00A61799">
        <w:rPr>
          <w:rFonts w:cs="Times New Roman"/>
          <w:color w:val="000000"/>
          <w:szCs w:val="24"/>
          <w:lang w:val="en-US"/>
        </w:rPr>
        <w:t>Harmon</w:t>
      </w:r>
      <w:r w:rsidR="00463D5A">
        <w:rPr>
          <w:rFonts w:cs="Times New Roman"/>
          <w:color w:val="000000"/>
          <w:szCs w:val="24"/>
          <w:lang w:val="en-US"/>
        </w:rPr>
        <w:t xml:space="preserve"> &amp; Wolf (2016)</w:t>
      </w:r>
      <w:r w:rsidR="00C25958">
        <w:rPr>
          <w:rFonts w:cs="Times New Roman"/>
          <w:color w:val="000000"/>
          <w:szCs w:val="24"/>
          <w:lang w:val="en-US"/>
        </w:rPr>
        <w:t xml:space="preserve"> telah melakukan survei</w:t>
      </w:r>
      <w:r w:rsidR="00A61799">
        <w:rPr>
          <w:rFonts w:cs="Times New Roman"/>
          <w:color w:val="000000"/>
          <w:szCs w:val="24"/>
          <w:lang w:val="en-US"/>
        </w:rPr>
        <w:t xml:space="preserve"> </w:t>
      </w:r>
      <w:r w:rsidR="00C25958">
        <w:rPr>
          <w:rFonts w:cs="Times New Roman"/>
          <w:color w:val="000000"/>
          <w:szCs w:val="24"/>
          <w:lang w:val="en-US"/>
        </w:rPr>
        <w:t xml:space="preserve">terhadap tren </w:t>
      </w:r>
      <w:r w:rsidR="00A61799">
        <w:rPr>
          <w:rFonts w:cs="Times New Roman"/>
          <w:color w:val="000000"/>
          <w:szCs w:val="24"/>
          <w:lang w:val="en-US"/>
        </w:rPr>
        <w:t>pemodelan proses bisnis</w:t>
      </w:r>
      <w:r w:rsidR="00127C90">
        <w:rPr>
          <w:rFonts w:cs="Times New Roman"/>
          <w:color w:val="000000"/>
          <w:szCs w:val="24"/>
          <w:lang w:val="en-US"/>
        </w:rPr>
        <w:t xml:space="preserve"> </w:t>
      </w:r>
      <w:r w:rsidR="00C25958">
        <w:rPr>
          <w:rFonts w:cs="Times New Roman"/>
          <w:color w:val="000000"/>
          <w:szCs w:val="24"/>
          <w:lang w:val="en-US"/>
        </w:rPr>
        <w:t xml:space="preserve">yang melibatkan </w:t>
      </w:r>
      <w:r w:rsidR="00127C90">
        <w:rPr>
          <w:rFonts w:cs="Times New Roman"/>
          <w:color w:val="000000"/>
          <w:szCs w:val="24"/>
          <w:lang w:val="en-US"/>
        </w:rPr>
        <w:t>348 responden</w:t>
      </w:r>
      <w:r w:rsidR="00A61799">
        <w:rPr>
          <w:rFonts w:cs="Times New Roman"/>
          <w:color w:val="000000"/>
          <w:szCs w:val="24"/>
          <w:lang w:val="en-US"/>
        </w:rPr>
        <w:t xml:space="preserve"> dari berbagai</w:t>
      </w:r>
      <w:r w:rsidR="00C03BB0">
        <w:rPr>
          <w:rFonts w:cs="Times New Roman"/>
          <w:color w:val="000000"/>
          <w:szCs w:val="24"/>
          <w:lang w:val="en-US"/>
        </w:rPr>
        <w:t xml:space="preserve"> </w:t>
      </w:r>
      <w:r w:rsidR="00127C90">
        <w:rPr>
          <w:rFonts w:cs="Times New Roman"/>
          <w:color w:val="000000"/>
          <w:szCs w:val="24"/>
          <w:lang w:val="en-US"/>
        </w:rPr>
        <w:t>n</w:t>
      </w:r>
      <w:r w:rsidR="00C03BB0">
        <w:rPr>
          <w:rFonts w:cs="Times New Roman"/>
          <w:color w:val="000000"/>
          <w:szCs w:val="24"/>
          <w:lang w:val="en-US"/>
        </w:rPr>
        <w:t>egara, yakni</w:t>
      </w:r>
      <w:r w:rsidR="00A61799">
        <w:rPr>
          <w:rFonts w:cs="Times New Roman"/>
          <w:color w:val="000000"/>
          <w:szCs w:val="24"/>
          <w:lang w:val="en-US"/>
        </w:rPr>
        <w:t xml:space="preserve"> Amerika Utara, Eropa, Amerika selatan, Austral</w:t>
      </w:r>
      <w:r w:rsidR="003A03A8">
        <w:rPr>
          <w:rFonts w:cs="Times New Roman"/>
          <w:color w:val="000000"/>
          <w:szCs w:val="24"/>
          <w:lang w:val="en-US"/>
        </w:rPr>
        <w:t xml:space="preserve">ia, India, China, Jepang, Korea dan Afrika. Hasil dari survei </w:t>
      </w:r>
      <w:r w:rsidR="00851460">
        <w:rPr>
          <w:rFonts w:cs="Times New Roman"/>
          <w:color w:val="000000"/>
          <w:szCs w:val="24"/>
          <w:lang w:val="en-US"/>
        </w:rPr>
        <w:t xml:space="preserve">tersebut menunjukkan </w:t>
      </w:r>
      <w:r w:rsidR="00C03BB0">
        <w:rPr>
          <w:rFonts w:cs="Times New Roman"/>
          <w:color w:val="000000"/>
          <w:szCs w:val="24"/>
          <w:lang w:val="en-US"/>
        </w:rPr>
        <w:t xml:space="preserve">bahwa </w:t>
      </w:r>
      <w:r w:rsidR="00127C90">
        <w:rPr>
          <w:rFonts w:cs="Times New Roman"/>
          <w:color w:val="000000"/>
          <w:szCs w:val="24"/>
          <w:lang w:val="en-US"/>
        </w:rPr>
        <w:t>BPMN</w:t>
      </w:r>
      <w:r w:rsidR="00C03BB0">
        <w:rPr>
          <w:rFonts w:cs="Times New Roman"/>
          <w:color w:val="000000"/>
          <w:szCs w:val="24"/>
          <w:lang w:val="en-US"/>
        </w:rPr>
        <w:t xml:space="preserve">, </w:t>
      </w:r>
      <w:r w:rsidR="00127C90">
        <w:rPr>
          <w:rFonts w:cs="Times New Roman"/>
          <w:color w:val="000000"/>
          <w:szCs w:val="24"/>
          <w:lang w:val="en-US"/>
        </w:rPr>
        <w:t xml:space="preserve">UML AD </w:t>
      </w:r>
      <w:r w:rsidR="00E50386" w:rsidRPr="00E50386">
        <w:rPr>
          <w:rFonts w:cs="Times New Roman"/>
          <w:color w:val="000000"/>
          <w:szCs w:val="24"/>
          <w:lang w:val="en-US"/>
        </w:rPr>
        <w:t xml:space="preserve">dan </w:t>
      </w:r>
      <w:r w:rsidR="00127C90">
        <w:rPr>
          <w:rFonts w:cs="Times New Roman"/>
          <w:color w:val="000000"/>
          <w:szCs w:val="24"/>
          <w:lang w:val="en-US"/>
        </w:rPr>
        <w:t xml:space="preserve">EPC </w:t>
      </w:r>
      <w:r w:rsidR="00E50386" w:rsidRPr="00E50386">
        <w:rPr>
          <w:rFonts w:cs="Times New Roman"/>
          <w:color w:val="000000"/>
          <w:szCs w:val="24"/>
          <w:lang w:val="en-US"/>
        </w:rPr>
        <w:t>merup</w:t>
      </w:r>
      <w:del w:id="872" w:author="arkat" w:date="2017-10-06T08:01:00Z">
        <w:r w:rsidR="00E50386" w:rsidRPr="00E50386" w:rsidDel="008D650E">
          <w:rPr>
            <w:rFonts w:cs="Times New Roman"/>
            <w:color w:val="000000"/>
            <w:szCs w:val="24"/>
            <w:lang w:val="en-US"/>
          </w:rPr>
          <w:delText>akan</w:delText>
        </w:r>
      </w:del>
      <w:ins w:id="873" w:author="arkat" w:date="2017-10-11T09:19:00Z">
        <w:del w:id="874" w:author="arkat" w:date="2017-10-11T10:32:00Z">
          <w:r w:rsidR="00315295" w:rsidDel="00135261">
            <w:rPr>
              <w:rFonts w:cs="Times New Roman"/>
              <w:color w:val="000000"/>
              <w:szCs w:val="24"/>
              <w:lang w:val="en-US"/>
            </w:rPr>
            <w:delText>akan</w:delText>
          </w:r>
        </w:del>
      </w:ins>
      <w:proofErr w:type="gramStart"/>
      <w:ins w:id="875" w:author="arkat" w:date="2017-10-11T10:32:00Z">
        <w:r w:rsidR="00135261">
          <w:rPr>
            <w:rFonts w:cs="Times New Roman"/>
            <w:color w:val="000000"/>
            <w:szCs w:val="24"/>
            <w:lang w:val="en-US"/>
          </w:rPr>
          <w:t>akan</w:t>
        </w:r>
      </w:ins>
      <w:proofErr w:type="gramEnd"/>
      <w:r w:rsidR="00E50386" w:rsidRPr="00E50386">
        <w:rPr>
          <w:rFonts w:cs="Times New Roman"/>
          <w:color w:val="000000"/>
          <w:szCs w:val="24"/>
          <w:lang w:val="en-US"/>
        </w:rPr>
        <w:t xml:space="preserve"> bahasa pemodelan proses bisnis yang paling banyak digun</w:t>
      </w:r>
      <w:del w:id="876" w:author="arkat" w:date="2017-10-06T08:01:00Z">
        <w:r w:rsidR="00E50386" w:rsidRPr="00E50386" w:rsidDel="008D650E">
          <w:rPr>
            <w:rFonts w:cs="Times New Roman"/>
            <w:color w:val="000000"/>
            <w:szCs w:val="24"/>
            <w:lang w:val="en-US"/>
          </w:rPr>
          <w:delText>akan</w:delText>
        </w:r>
      </w:del>
      <w:ins w:id="877" w:author="arkat" w:date="2017-10-11T09:19:00Z">
        <w:del w:id="878" w:author="arkat" w:date="2017-10-11T10:32:00Z">
          <w:r w:rsidR="00315295" w:rsidDel="00135261">
            <w:rPr>
              <w:rFonts w:cs="Times New Roman"/>
              <w:color w:val="000000"/>
              <w:szCs w:val="24"/>
              <w:lang w:val="en-US"/>
            </w:rPr>
            <w:delText>akan</w:delText>
          </w:r>
        </w:del>
      </w:ins>
      <w:ins w:id="879" w:author="arkat" w:date="2017-10-11T10:32:00Z">
        <w:r w:rsidR="00135261">
          <w:rPr>
            <w:rFonts w:cs="Times New Roman"/>
            <w:color w:val="000000"/>
            <w:szCs w:val="24"/>
            <w:lang w:val="en-US"/>
          </w:rPr>
          <w:t>akan</w:t>
        </w:r>
      </w:ins>
      <w:r w:rsidR="00E50386" w:rsidRPr="00E50386">
        <w:rPr>
          <w:rFonts w:cs="Times New Roman"/>
          <w:color w:val="000000"/>
          <w:szCs w:val="24"/>
          <w:lang w:val="en-US"/>
        </w:rPr>
        <w:t xml:space="preserve"> di</w:t>
      </w:r>
      <w:r w:rsidR="00E50386">
        <w:rPr>
          <w:rFonts w:cs="Times New Roman"/>
          <w:color w:val="000000"/>
          <w:szCs w:val="24"/>
          <w:lang w:val="en-US"/>
        </w:rPr>
        <w:t xml:space="preserve"> </w:t>
      </w:r>
      <w:r w:rsidR="00E50386" w:rsidRPr="00E50386">
        <w:rPr>
          <w:rFonts w:cs="Times New Roman"/>
          <w:color w:val="000000"/>
          <w:szCs w:val="24"/>
          <w:lang w:val="en-US"/>
        </w:rPr>
        <w:t xml:space="preserve">dunia </w:t>
      </w:r>
      <w:r w:rsidR="00E50386" w:rsidRPr="00C36A8C">
        <w:rPr>
          <w:rFonts w:cs="Times New Roman"/>
          <w:i/>
          <w:color w:val="000000"/>
          <w:szCs w:val="24"/>
          <w:lang w:val="en-US"/>
        </w:rPr>
        <w:t>enterprise</w:t>
      </w:r>
      <w:r w:rsidR="00E50386" w:rsidRPr="00E50386">
        <w:rPr>
          <w:rFonts w:cs="Times New Roman"/>
          <w:color w:val="000000"/>
          <w:szCs w:val="24"/>
          <w:lang w:val="en-US"/>
        </w:rPr>
        <w:t xml:space="preserve">. </w:t>
      </w:r>
    </w:p>
    <w:p w14:paraId="3C2A1BC5" w14:textId="68FF8E79" w:rsidR="00E504E3" w:rsidDel="00790B42" w:rsidRDefault="0061498B" w:rsidP="009F2FD2">
      <w:pPr>
        <w:pStyle w:val="BodyTextFirstIndent"/>
        <w:spacing w:after="0"/>
        <w:ind w:firstLine="426"/>
        <w:rPr>
          <w:del w:id="880" w:author="arkat" w:date="2017-09-26T20:45:00Z"/>
          <w:rFonts w:cs="Times New Roman"/>
          <w:color w:val="000000"/>
          <w:szCs w:val="24"/>
          <w:lang w:val="en-US"/>
        </w:rPr>
      </w:pPr>
      <w:r>
        <w:rPr>
          <w:rFonts w:cs="Times New Roman"/>
          <w:color w:val="000000"/>
          <w:szCs w:val="24"/>
          <w:lang w:val="en-US"/>
        </w:rPr>
        <w:t>Di tahun 1990an</w:t>
      </w:r>
      <w:r w:rsidR="000D4CB1">
        <w:rPr>
          <w:rFonts w:cs="Times New Roman"/>
          <w:color w:val="000000"/>
          <w:szCs w:val="24"/>
          <w:lang w:val="en-US"/>
        </w:rPr>
        <w:t xml:space="preserve">, </w:t>
      </w:r>
      <w:r w:rsidR="00463D5A">
        <w:rPr>
          <w:rFonts w:cs="Times New Roman"/>
          <w:color w:val="000000"/>
          <w:szCs w:val="24"/>
          <w:lang w:val="en-US"/>
        </w:rPr>
        <w:t xml:space="preserve">EPC </w:t>
      </w:r>
      <w:ins w:id="881" w:author="arkat" w:date="2017-09-28T09:04:00Z">
        <w:r w:rsidR="00567555">
          <w:rPr>
            <w:rFonts w:cs="Times New Roman"/>
            <w:color w:val="000000"/>
            <w:szCs w:val="24"/>
            <w:lang w:val="en-US"/>
          </w:rPr>
          <w:t xml:space="preserve">sangat </w:t>
        </w:r>
      </w:ins>
      <w:ins w:id="882" w:author="arkat" w:date="2017-10-11T09:21:00Z">
        <w:r w:rsidR="00B7011C">
          <w:rPr>
            <w:rFonts w:cs="Times New Roman"/>
            <w:color w:val="000000"/>
            <w:szCs w:val="24"/>
            <w:lang w:val="en-US"/>
          </w:rPr>
          <w:t>populer</w:t>
        </w:r>
      </w:ins>
      <w:ins w:id="883" w:author="arkat" w:date="2017-09-28T09:04:00Z">
        <w:r w:rsidR="00567555">
          <w:rPr>
            <w:rFonts w:cs="Times New Roman"/>
            <w:color w:val="000000"/>
            <w:szCs w:val="24"/>
            <w:lang w:val="en-US"/>
          </w:rPr>
          <w:t xml:space="preserve"> </w:t>
        </w:r>
      </w:ins>
      <w:del w:id="884" w:author="arkat" w:date="2017-09-28T09:04:00Z">
        <w:r w:rsidR="00463D5A" w:rsidDel="00567555">
          <w:rPr>
            <w:rFonts w:cs="Times New Roman"/>
            <w:color w:val="000000"/>
            <w:szCs w:val="24"/>
            <w:lang w:val="en-US"/>
          </w:rPr>
          <w:delText xml:space="preserve">banyak digunakan </w:delText>
        </w:r>
      </w:del>
      <w:r w:rsidR="00463D5A">
        <w:rPr>
          <w:rFonts w:cs="Times New Roman"/>
          <w:color w:val="000000"/>
          <w:szCs w:val="24"/>
          <w:lang w:val="en-US"/>
        </w:rPr>
        <w:t>di</w:t>
      </w:r>
      <w:r>
        <w:rPr>
          <w:rFonts w:cs="Times New Roman"/>
          <w:color w:val="000000"/>
          <w:szCs w:val="24"/>
          <w:lang w:val="en-US"/>
        </w:rPr>
        <w:t xml:space="preserve"> </w:t>
      </w:r>
      <w:r w:rsidR="00463D5A">
        <w:rPr>
          <w:rFonts w:cs="Times New Roman"/>
          <w:color w:val="000000"/>
          <w:szCs w:val="24"/>
          <w:lang w:val="en-US"/>
        </w:rPr>
        <w:t xml:space="preserve">dunia </w:t>
      </w:r>
      <w:r w:rsidR="00463D5A" w:rsidRPr="00C36A8C">
        <w:rPr>
          <w:rFonts w:cs="Times New Roman"/>
          <w:i/>
          <w:color w:val="000000"/>
          <w:szCs w:val="24"/>
          <w:lang w:val="en-US"/>
        </w:rPr>
        <w:t>enterprise</w:t>
      </w:r>
      <w:r w:rsidR="00463D5A">
        <w:rPr>
          <w:rFonts w:cs="Times New Roman"/>
          <w:color w:val="000000"/>
          <w:szCs w:val="24"/>
          <w:lang w:val="en-US"/>
        </w:rPr>
        <w:t xml:space="preserve"> </w:t>
      </w:r>
      <w:r w:rsidR="009F6B17">
        <w:rPr>
          <w:rFonts w:cs="Times New Roman"/>
          <w:color w:val="000000"/>
          <w:szCs w:val="24"/>
          <w:lang w:val="en-US"/>
        </w:rPr>
        <w:t xml:space="preserve">dan </w:t>
      </w:r>
      <w:r>
        <w:rPr>
          <w:rFonts w:cs="Times New Roman"/>
          <w:color w:val="000000"/>
          <w:szCs w:val="24"/>
          <w:lang w:val="en-US"/>
        </w:rPr>
        <w:t xml:space="preserve">dapat dianggap </w:t>
      </w:r>
      <w:r w:rsidR="009F6B17">
        <w:rPr>
          <w:rFonts w:cs="Times New Roman"/>
          <w:color w:val="000000"/>
          <w:szCs w:val="24"/>
          <w:lang w:val="en-US"/>
        </w:rPr>
        <w:t>menjadi standar pemodelan proses bisnis</w:t>
      </w:r>
      <w:ins w:id="885" w:author="arkat" w:date="2017-10-04T23:07:00Z">
        <w:r w:rsidR="00A17581">
          <w:rPr>
            <w:rFonts w:cs="Times New Roman"/>
            <w:color w:val="000000"/>
            <w:szCs w:val="24"/>
            <w:lang w:val="en-US"/>
          </w:rPr>
          <w:t xml:space="preserve"> </w:t>
        </w:r>
      </w:ins>
      <w:del w:id="886" w:author="arkat" w:date="2017-10-04T23:08:00Z">
        <w:r w:rsidR="009F6B17" w:rsidDel="00A17581">
          <w:rPr>
            <w:rFonts w:cs="Times New Roman"/>
            <w:color w:val="000000"/>
            <w:szCs w:val="24"/>
            <w:lang w:val="en-US"/>
          </w:rPr>
          <w:delText xml:space="preserve"> </w:delText>
        </w:r>
      </w:del>
      <w:r w:rsidR="00463D5A">
        <w:rPr>
          <w:rFonts w:cs="Times New Roman"/>
          <w:color w:val="000000"/>
          <w:szCs w:val="24"/>
          <w:lang w:val="en-US"/>
        </w:rPr>
        <w:t>dikaren</w:t>
      </w:r>
      <w:del w:id="887" w:author="arkat" w:date="2017-10-06T08:01:00Z">
        <w:r w:rsidR="00463D5A" w:rsidDel="008D650E">
          <w:rPr>
            <w:rFonts w:cs="Times New Roman"/>
            <w:color w:val="000000"/>
            <w:szCs w:val="24"/>
            <w:lang w:val="en-US"/>
          </w:rPr>
          <w:delText>akan</w:delText>
        </w:r>
      </w:del>
      <w:ins w:id="888" w:author="arkat" w:date="2017-10-11T09:19:00Z">
        <w:del w:id="889" w:author="arkat" w:date="2017-10-11T10:32:00Z">
          <w:r w:rsidR="00315295" w:rsidDel="00135261">
            <w:rPr>
              <w:rFonts w:cs="Times New Roman"/>
              <w:color w:val="000000"/>
              <w:szCs w:val="24"/>
              <w:lang w:val="en-US"/>
            </w:rPr>
            <w:delText>akan</w:delText>
          </w:r>
        </w:del>
      </w:ins>
      <w:ins w:id="890" w:author="arkat" w:date="2017-10-11T10:32:00Z">
        <w:r w:rsidR="00135261">
          <w:rPr>
            <w:rFonts w:cs="Times New Roman"/>
            <w:color w:val="000000"/>
            <w:szCs w:val="24"/>
            <w:lang w:val="en-US"/>
          </w:rPr>
          <w:t>akan</w:t>
        </w:r>
      </w:ins>
      <w:r w:rsidR="00463D5A">
        <w:rPr>
          <w:rFonts w:cs="Times New Roman"/>
          <w:color w:val="000000"/>
          <w:szCs w:val="24"/>
          <w:lang w:val="en-US"/>
        </w:rPr>
        <w:t xml:space="preserve"> </w:t>
      </w:r>
      <w:ins w:id="891" w:author="arkat" w:date="2017-10-01T14:17:00Z">
        <w:r w:rsidR="00C36A8C">
          <w:rPr>
            <w:rFonts w:cs="Times New Roman"/>
            <w:color w:val="000000"/>
            <w:szCs w:val="24"/>
            <w:lang w:val="en-US"/>
          </w:rPr>
          <w:t xml:space="preserve">penggunaan EPC di </w:t>
        </w:r>
      </w:ins>
      <w:del w:id="892" w:author="arkat" w:date="2017-10-01T14:17:00Z">
        <w:r w:rsidR="009F6B17" w:rsidDel="00C36A8C">
          <w:rPr>
            <w:rFonts w:cs="Times New Roman"/>
            <w:color w:val="000000"/>
            <w:szCs w:val="24"/>
            <w:lang w:val="en-US"/>
          </w:rPr>
          <w:delText xml:space="preserve">mendapatkan </w:delText>
        </w:r>
        <w:r w:rsidR="00463D5A" w:rsidDel="00C36A8C">
          <w:rPr>
            <w:rFonts w:cs="Times New Roman"/>
            <w:color w:val="000000"/>
            <w:szCs w:val="24"/>
            <w:lang w:val="en-US"/>
          </w:rPr>
          <w:delText xml:space="preserve">dukungan </w:delText>
        </w:r>
        <w:r w:rsidR="00463D5A" w:rsidRPr="00684E19" w:rsidDel="00C36A8C">
          <w:rPr>
            <w:rFonts w:cs="Times New Roman"/>
            <w:i/>
            <w:color w:val="000000"/>
            <w:szCs w:val="24"/>
            <w:lang w:val="en-US"/>
          </w:rPr>
          <w:delText>tool</w:delText>
        </w:r>
        <w:r w:rsidR="00463D5A" w:rsidDel="00C36A8C">
          <w:rPr>
            <w:rFonts w:cs="Times New Roman"/>
            <w:color w:val="000000"/>
            <w:szCs w:val="24"/>
            <w:lang w:val="en-US"/>
          </w:rPr>
          <w:delText xml:space="preserve"> yang dibuat oleh </w:delText>
        </w:r>
      </w:del>
      <w:r w:rsidR="00463D5A">
        <w:rPr>
          <w:rFonts w:cs="Times New Roman"/>
          <w:color w:val="000000"/>
          <w:szCs w:val="24"/>
          <w:lang w:val="en-US"/>
        </w:rPr>
        <w:t>ARIS</w:t>
      </w:r>
      <w:ins w:id="893" w:author="arkat" w:date="2017-10-01T14:16:00Z">
        <w:r w:rsidR="00C36A8C">
          <w:rPr>
            <w:rFonts w:cs="Times New Roman"/>
            <w:color w:val="000000"/>
            <w:szCs w:val="24"/>
            <w:lang w:val="en-US"/>
          </w:rPr>
          <w:t xml:space="preserve"> Toolset</w:t>
        </w:r>
      </w:ins>
      <w:del w:id="894" w:author="arkat" w:date="2017-10-01T14:11:00Z">
        <w:r w:rsidR="00463D5A" w:rsidDel="00B852D2">
          <w:rPr>
            <w:rFonts w:cs="Times New Roman"/>
            <w:color w:val="000000"/>
            <w:szCs w:val="24"/>
            <w:lang w:val="en-US"/>
          </w:rPr>
          <w:delText xml:space="preserve"> Toolset</w:delText>
        </w:r>
      </w:del>
      <w:r w:rsidR="009F6B17">
        <w:rPr>
          <w:rFonts w:cs="Times New Roman"/>
          <w:color w:val="000000"/>
          <w:szCs w:val="24"/>
          <w:lang w:val="en-US"/>
        </w:rPr>
        <w:t xml:space="preserve"> </w:t>
      </w:r>
      <w:r w:rsidR="009F6B17">
        <w:rPr>
          <w:rFonts w:cs="Times New Roman"/>
          <w:color w:val="000000"/>
          <w:szCs w:val="24"/>
          <w:lang w:val="en-US"/>
        </w:rPr>
        <w:fldChar w:fldCharType="begin" w:fldLock="1"/>
      </w:r>
      <w:r w:rsidR="000D4CB1">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"plainTextFormattedCitation" : "(Decker &amp; Tscheschner, 2009)", "previouslyFormattedCitation" : "(Decker &amp; Tscheschner, 2009)" }, "properties" : { "noteIndex" : 0 }, "schema" : "https://github.com/citation-style-language/schema/raw/master/csl-citation.json" }</w:instrText>
      </w:r>
      <w:r w:rsidR="009F6B17">
        <w:rPr>
          <w:rFonts w:cs="Times New Roman"/>
          <w:color w:val="000000"/>
          <w:szCs w:val="24"/>
          <w:lang w:val="en-US"/>
        </w:rPr>
        <w:fldChar w:fldCharType="separate"/>
      </w:r>
      <w:r w:rsidR="009F6B17" w:rsidRPr="009F6B17">
        <w:rPr>
          <w:rFonts w:cs="Times New Roman"/>
          <w:noProof/>
          <w:color w:val="000000"/>
          <w:szCs w:val="24"/>
          <w:lang w:val="en-US"/>
        </w:rPr>
        <w:t>(Decker &amp; Tscheschner, 2009)</w:t>
      </w:r>
      <w:r w:rsidR="009F6B17">
        <w:rPr>
          <w:rFonts w:cs="Times New Roman"/>
          <w:color w:val="000000"/>
          <w:szCs w:val="24"/>
          <w:lang w:val="en-US"/>
        </w:rPr>
        <w:fldChar w:fldCharType="end"/>
      </w:r>
      <w:r w:rsidR="00463D5A">
        <w:rPr>
          <w:rFonts w:cs="Times New Roman"/>
          <w:color w:val="000000"/>
          <w:szCs w:val="24"/>
          <w:lang w:val="en-US"/>
        </w:rPr>
        <w:t>.</w:t>
      </w:r>
      <w:r w:rsidR="00B872D6">
        <w:rPr>
          <w:rFonts w:cs="Times New Roman"/>
          <w:color w:val="000000"/>
          <w:szCs w:val="24"/>
          <w:lang w:val="en-US"/>
        </w:rPr>
        <w:t xml:space="preserve"> Namun, </w:t>
      </w:r>
      <w:r w:rsidR="009F6B17">
        <w:rPr>
          <w:rFonts w:cs="Times New Roman"/>
          <w:color w:val="000000"/>
          <w:szCs w:val="24"/>
          <w:lang w:val="en-US"/>
        </w:rPr>
        <w:t xml:space="preserve">saat ini </w:t>
      </w:r>
      <w:ins w:id="895" w:author="arkat" w:date="2017-09-26T21:32:00Z">
        <w:r w:rsidR="00790B42">
          <w:rPr>
            <w:rFonts w:cs="Times New Roman"/>
            <w:color w:val="000000"/>
            <w:szCs w:val="24"/>
            <w:lang w:val="en-US"/>
          </w:rPr>
          <w:t xml:space="preserve">banyak </w:t>
        </w:r>
        <w:r w:rsidR="00790B42" w:rsidRPr="00C36A8C">
          <w:rPr>
            <w:rFonts w:cs="Times New Roman"/>
            <w:i/>
            <w:color w:val="000000"/>
            <w:szCs w:val="24"/>
            <w:lang w:val="en-US"/>
            <w:rPrChange w:id="896" w:author="arkat" w:date="2017-10-01T14:17:00Z">
              <w:rPr>
                <w:rFonts w:cs="Times New Roman"/>
                <w:color w:val="000000"/>
                <w:szCs w:val="24"/>
                <w:lang w:val="en-US"/>
              </w:rPr>
            </w:rPrChange>
          </w:rPr>
          <w:t>enterprise</w:t>
        </w:r>
        <w:r w:rsidR="009931E8">
          <w:rPr>
            <w:rFonts w:cs="Times New Roman"/>
            <w:color w:val="000000"/>
            <w:szCs w:val="24"/>
            <w:lang w:val="en-US"/>
          </w:rPr>
          <w:t xml:space="preserve"> yang bermigrasi</w:t>
        </w:r>
        <w:r w:rsidR="00C36A8C">
          <w:rPr>
            <w:rFonts w:cs="Times New Roman"/>
            <w:color w:val="000000"/>
            <w:szCs w:val="24"/>
            <w:lang w:val="en-US"/>
          </w:rPr>
          <w:t xml:space="preserve"> ke BPMN, terbukti BPMN menempati urutan pertama</w:t>
        </w:r>
      </w:ins>
      <w:ins w:id="897" w:author="arkat" w:date="2017-10-04T22:43:00Z">
        <w:r w:rsidR="00B65098">
          <w:rPr>
            <w:rFonts w:cs="Times New Roman"/>
            <w:color w:val="000000"/>
            <w:szCs w:val="24"/>
            <w:lang w:val="en-US"/>
          </w:rPr>
          <w:t xml:space="preserve"> pengguna terbanyak</w:t>
        </w:r>
      </w:ins>
      <w:ins w:id="898" w:author="arkat" w:date="2017-09-26T21:32:00Z">
        <w:r w:rsidR="00C36A8C">
          <w:rPr>
            <w:rFonts w:cs="Times New Roman"/>
            <w:color w:val="000000"/>
            <w:szCs w:val="24"/>
            <w:lang w:val="en-US"/>
          </w:rPr>
          <w:t xml:space="preserve"> untuk melakukan pemodelan proses bisnis</w:t>
        </w:r>
      </w:ins>
      <w:ins w:id="899" w:author="arkat" w:date="2017-10-01T14:21:00Z">
        <w:r w:rsidR="00C36A8C">
          <w:rPr>
            <w:rFonts w:cs="Times New Roman"/>
            <w:color w:val="000000"/>
            <w:szCs w:val="24"/>
            <w:lang w:val="en-US"/>
          </w:rPr>
          <w:t xml:space="preserve"> </w:t>
        </w:r>
        <w:r w:rsidR="00C36A8C">
          <w:rPr>
            <w:rFonts w:cs="Times New Roman"/>
            <w:color w:val="000000"/>
            <w:szCs w:val="24"/>
            <w:lang w:val="en-US"/>
          </w:rPr>
          <w:fldChar w:fldCharType="begin" w:fldLock="1"/>
        </w:r>
      </w:ins>
      <w:r w:rsidR="00C37DE8">
        <w:rPr>
          <w:rFonts w:cs="Times New Roman"/>
          <w:color w:val="000000"/>
          <w:szCs w:val="24"/>
          <w:lang w:val="en-US"/>
        </w:rPr>
        <w: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"plainTextFormattedCitation" : "(Harmon &amp; Wolf, 2016)", "previouslyFormattedCitation" : "(Harmon &amp; Wolf, 2016)" }, "properties" : { "noteIndex" : 0 }, "schema" : "https://github.com/citation-style-language/schema/raw/master/csl-citation.json" }</w:instrText>
      </w:r>
      <w:r w:rsidR="00C36A8C">
        <w:rPr>
          <w:rFonts w:cs="Times New Roman"/>
          <w:color w:val="000000"/>
          <w:szCs w:val="24"/>
          <w:lang w:val="en-US"/>
        </w:rPr>
        <w:fldChar w:fldCharType="separate"/>
      </w:r>
      <w:r w:rsidR="00C36A8C" w:rsidRPr="00C36A8C">
        <w:rPr>
          <w:rFonts w:cs="Times New Roman"/>
          <w:noProof/>
          <w:color w:val="000000"/>
          <w:szCs w:val="24"/>
          <w:lang w:val="en-US"/>
        </w:rPr>
        <w:t>(Harmon &amp; Wolf, 2016)</w:t>
      </w:r>
      <w:ins w:id="900" w:author="arkat" w:date="2017-10-01T14:21:00Z">
        <w:r w:rsidR="00C36A8C">
          <w:rPr>
            <w:rFonts w:cs="Times New Roman"/>
            <w:color w:val="000000"/>
            <w:szCs w:val="24"/>
            <w:lang w:val="en-US"/>
          </w:rPr>
          <w:fldChar w:fldCharType="end"/>
        </w:r>
      </w:ins>
      <w:ins w:id="901" w:author="arkat" w:date="2017-10-01T14:20:00Z">
        <w:r w:rsidR="00C36A8C">
          <w:rPr>
            <w:rFonts w:cs="Times New Roman"/>
            <w:color w:val="000000"/>
            <w:szCs w:val="24"/>
            <w:lang w:val="en-US"/>
          </w:rPr>
          <w:t>.</w:t>
        </w:r>
      </w:ins>
      <w:ins w:id="902" w:author="arkat" w:date="2017-09-26T21:32:00Z">
        <w:r w:rsidR="00C36A8C">
          <w:rPr>
            <w:rFonts w:cs="Times New Roman"/>
            <w:color w:val="000000"/>
            <w:szCs w:val="24"/>
            <w:lang w:val="en-US"/>
          </w:rPr>
          <w:t xml:space="preserve"> </w:t>
        </w:r>
      </w:ins>
      <w:ins w:id="903" w:author="arkat" w:date="2017-10-01T14:22:00Z">
        <w:r w:rsidR="00C36A8C">
          <w:rPr>
            <w:rFonts w:cs="Times New Roman"/>
            <w:color w:val="000000"/>
            <w:szCs w:val="24"/>
            <w:lang w:val="en-US"/>
          </w:rPr>
          <w:t>Perpindahan tersebut dikaren</w:t>
        </w:r>
      </w:ins>
      <w:ins w:id="904" w:author="arkat" w:date="2017-10-11T09:19:00Z">
        <w:del w:id="905" w:author="arkat" w:date="2017-10-11T10:32:00Z">
          <w:r w:rsidR="00315295" w:rsidDel="00135261">
            <w:rPr>
              <w:rFonts w:cs="Times New Roman"/>
              <w:color w:val="000000"/>
              <w:szCs w:val="24"/>
              <w:lang w:val="en-US"/>
            </w:rPr>
            <w:delText>akan</w:delText>
          </w:r>
        </w:del>
      </w:ins>
      <w:ins w:id="906" w:author="arkat" w:date="2017-10-11T10:32:00Z">
        <w:r w:rsidR="00135261">
          <w:rPr>
            <w:rFonts w:cs="Times New Roman"/>
            <w:color w:val="000000"/>
            <w:szCs w:val="24"/>
            <w:lang w:val="en-US"/>
          </w:rPr>
          <w:t>akan</w:t>
        </w:r>
      </w:ins>
      <w:ins w:id="907" w:author="arkat" w:date="2017-10-01T14:22:00Z">
        <w:r w:rsidR="00C36A8C">
          <w:rPr>
            <w:rFonts w:cs="Times New Roman"/>
            <w:color w:val="000000"/>
            <w:szCs w:val="24"/>
            <w:lang w:val="en-US"/>
          </w:rPr>
          <w:t xml:space="preserve"> BPMN </w:t>
        </w:r>
      </w:ins>
      <w:ins w:id="908" w:author="arkat" w:date="2017-09-26T21:55:00Z">
        <w:r w:rsidR="006D428D">
          <w:rPr>
            <w:rFonts w:cs="Times New Roman"/>
            <w:color w:val="000000"/>
            <w:szCs w:val="24"/>
            <w:lang w:val="en-US"/>
          </w:rPr>
          <w:t xml:space="preserve">memberikan kemudahan untuk mendokumentasikan dan mengkomunikasikan proses bisnis baik untuk internal maupun ekternal organisasi </w:t>
        </w:r>
        <w:r w:rsidR="006D428D">
          <w:rPr>
            <w:rFonts w:cs="Times New Roman"/>
            <w:color w:val="000000"/>
            <w:szCs w:val="24"/>
            <w:lang w:val="en-US"/>
          </w:rPr>
          <w:fldChar w:fldCharType="begin" w:fldLock="1"/>
        </w:r>
      </w:ins>
      <w:r w:rsidR="0080155A">
        <w:rPr>
          <w:rFonts w:cs="Times New Roman"/>
          <w:color w:val="000000"/>
          <w:szCs w:val="24"/>
          <w:lang w:val="en-US"/>
        </w:rPr>
        <w:instrText>ADDIN CSL_CITATION { "citationItems" : [ { "id" : "ITEM-1", "itemData" : { "author" : [ { "dropping-particle" : "", "family" : "Volzer", "given" : "Hagen", "non-dropping-particle" : "", "parse-names" : false, "suffix" : "" } ], "id" : "ITEM-1", "issued" : { "date-parts" : [ [ "2010" ] ] }, "page" : "2-3", "title" : "An Overview of BPMN 2 . 0 and its Potential Use", "type" : "article-journal" }, "uris" : [ "http://www.mendeley.com/documents/?uuid=b148c4fb-33bb-4e86-8ce8-35f4506bf526" ] } ], "mendeley" : { "formattedCitation" : "(Volzer, 2010)", "plainTextFormattedCitation" : "(Volzer, 2010)", "previouslyFormattedCitation" : "(Volzer, 2010)" }, "properties" : { "noteIndex" : 0 }, "schema" : "https://github.com/citation-style-language/schema/raw/master/csl-citation.json" }</w:instrText>
      </w:r>
      <w:ins w:id="909" w:author="arkat" w:date="2017-09-26T21:55:00Z">
        <w:r w:rsidR="006D428D">
          <w:rPr>
            <w:rFonts w:cs="Times New Roman"/>
            <w:color w:val="000000"/>
            <w:szCs w:val="24"/>
            <w:lang w:val="en-US"/>
          </w:rPr>
          <w:fldChar w:fldCharType="separate"/>
        </w:r>
      </w:ins>
      <w:r w:rsidR="00A05AD5" w:rsidRPr="00A05AD5">
        <w:rPr>
          <w:rFonts w:cs="Times New Roman"/>
          <w:noProof/>
          <w:color w:val="000000"/>
          <w:szCs w:val="24"/>
          <w:lang w:val="en-US"/>
        </w:rPr>
        <w:t>(Volzer, 2010)</w:t>
      </w:r>
      <w:ins w:id="910" w:author="arkat" w:date="2017-09-26T21:55:00Z">
        <w:r w:rsidR="006D428D">
          <w:rPr>
            <w:rFonts w:cs="Times New Roman"/>
            <w:color w:val="000000"/>
            <w:szCs w:val="24"/>
            <w:lang w:val="en-US"/>
          </w:rPr>
          <w:fldChar w:fldCharType="end"/>
        </w:r>
        <w:r w:rsidR="006D428D">
          <w:rPr>
            <w:rFonts w:cs="Times New Roman"/>
            <w:color w:val="000000"/>
            <w:szCs w:val="24"/>
            <w:lang w:val="en-US"/>
          </w:rPr>
          <w:t>.</w:t>
        </w:r>
      </w:ins>
      <w:ins w:id="911" w:author="arkat" w:date="2017-10-04T22:44:00Z">
        <w:r w:rsidR="00B65098">
          <w:rPr>
            <w:rFonts w:cs="Times New Roman"/>
            <w:color w:val="000000"/>
            <w:szCs w:val="24"/>
            <w:lang w:val="en-US"/>
          </w:rPr>
          <w:t xml:space="preserve"> Selain itu, </w:t>
        </w:r>
      </w:ins>
      <w:ins w:id="912" w:author="arkat" w:date="2017-09-26T21:33:00Z">
        <w:r w:rsidR="00790B42">
          <w:rPr>
            <w:rFonts w:cs="Times New Roman"/>
            <w:color w:val="000000"/>
            <w:szCs w:val="24"/>
            <w:lang w:val="en-US"/>
          </w:rPr>
          <w:t>BPMN</w:t>
        </w:r>
      </w:ins>
      <w:ins w:id="913" w:author="arkat" w:date="2017-09-26T21:56:00Z">
        <w:r w:rsidR="006D428D">
          <w:rPr>
            <w:rFonts w:cs="Times New Roman"/>
            <w:color w:val="000000"/>
            <w:szCs w:val="24"/>
            <w:lang w:val="en-US"/>
          </w:rPr>
          <w:t xml:space="preserve"> juga</w:t>
        </w:r>
      </w:ins>
      <w:ins w:id="914" w:author="arkat" w:date="2017-09-26T21:33:00Z">
        <w:r w:rsidR="00790B42">
          <w:rPr>
            <w:rFonts w:cs="Times New Roman"/>
            <w:color w:val="000000"/>
            <w:szCs w:val="24"/>
            <w:lang w:val="en-US"/>
          </w:rPr>
          <w:t xml:space="preserve"> </w:t>
        </w:r>
      </w:ins>
      <w:ins w:id="915" w:author="arkat" w:date="2017-09-26T21:35:00Z">
        <w:r w:rsidR="00790B42">
          <w:rPr>
            <w:rFonts w:cs="Times New Roman"/>
            <w:color w:val="000000"/>
            <w:szCs w:val="24"/>
            <w:lang w:val="en-US"/>
          </w:rPr>
          <w:t xml:space="preserve">telah menjadi notasi </w:t>
        </w:r>
      </w:ins>
      <w:ins w:id="916" w:author="arkat" w:date="2017-09-26T21:33:00Z">
        <w:r w:rsidR="00C36A8C">
          <w:rPr>
            <w:rFonts w:cs="Times New Roman"/>
            <w:color w:val="000000"/>
            <w:szCs w:val="24"/>
            <w:lang w:val="en-US"/>
          </w:rPr>
          <w:t>standar</w:t>
        </w:r>
        <w:r w:rsidR="00B65098">
          <w:rPr>
            <w:rFonts w:cs="Times New Roman"/>
            <w:color w:val="000000"/>
            <w:szCs w:val="24"/>
            <w:lang w:val="en-US"/>
          </w:rPr>
          <w:t xml:space="preserve"> internasional yang </w:t>
        </w:r>
        <w:r w:rsidR="00790B42">
          <w:rPr>
            <w:rFonts w:cs="Times New Roman"/>
            <w:color w:val="000000"/>
            <w:szCs w:val="24"/>
            <w:lang w:val="en-US"/>
          </w:rPr>
          <w:t xml:space="preserve">didukung </w:t>
        </w:r>
      </w:ins>
      <w:ins w:id="917" w:author="arkat" w:date="2017-09-26T21:34:00Z">
        <w:r w:rsidR="00790B42">
          <w:rPr>
            <w:rFonts w:cs="Times New Roman"/>
            <w:color w:val="000000"/>
            <w:szCs w:val="24"/>
            <w:lang w:val="en-US"/>
          </w:rPr>
          <w:t xml:space="preserve">oleh vendor perangkat lunak dan </w:t>
        </w:r>
      </w:ins>
      <w:ins w:id="918" w:author="arkat" w:date="2017-09-28T09:05:00Z">
        <w:r w:rsidR="00567555">
          <w:rPr>
            <w:rFonts w:cs="Times New Roman"/>
            <w:color w:val="000000"/>
            <w:szCs w:val="24"/>
            <w:lang w:val="en-US"/>
          </w:rPr>
          <w:t xml:space="preserve">banyak </w:t>
        </w:r>
      </w:ins>
      <w:ins w:id="919" w:author="arkat" w:date="2017-09-26T21:35:00Z">
        <w:r w:rsidR="00790B42">
          <w:rPr>
            <w:rFonts w:cs="Times New Roman"/>
            <w:color w:val="000000"/>
            <w:szCs w:val="24"/>
            <w:lang w:val="en-US"/>
          </w:rPr>
          <w:t xml:space="preserve">perusahaan jasa </w:t>
        </w:r>
      </w:ins>
      <w:ins w:id="920" w:author="arkat" w:date="2017-09-26T21:34:00Z">
        <w:r w:rsidR="00790B42">
          <w:rPr>
            <w:rFonts w:cs="Times New Roman"/>
            <w:color w:val="000000"/>
            <w:szCs w:val="24"/>
            <w:lang w:val="en-US"/>
          </w:rPr>
          <w:t>konsultan</w:t>
        </w:r>
      </w:ins>
      <w:ins w:id="921" w:author="arkat" w:date="2017-09-26T21:47:00Z">
        <w:r w:rsidR="00313371">
          <w:rPr>
            <w:rFonts w:cs="Times New Roman"/>
            <w:color w:val="000000"/>
            <w:szCs w:val="24"/>
            <w:lang w:val="en-US"/>
          </w:rPr>
          <w:t xml:space="preserve"> </w:t>
        </w:r>
      </w:ins>
      <w:ins w:id="922" w:author="arkat" w:date="2017-09-26T21:50:00Z">
        <w:r w:rsidR="00313371">
          <w:rPr>
            <w:rFonts w:cs="Times New Roman"/>
            <w:color w:val="000000"/>
            <w:szCs w:val="24"/>
            <w:lang w:val="en-US"/>
          </w:rPr>
          <w:fldChar w:fldCharType="begin" w:fldLock="1"/>
        </w:r>
      </w:ins>
      <w:r w:rsidR="00E2571C">
        <w:rPr>
          <w:rFonts w:cs="Times New Roman"/>
          <w:color w:val="000000"/>
          <w:szCs w:val="24"/>
          <w:lang w:val="en-US"/>
        </w:rPr>
        <w:instrText>ADDIN CSL_CITATION { "citationItems" : [ { "id" : "ITEM-1", "itemData" : { "URL" : "https://www.signavio.com/news/whitepaper-from-epc-to-bpmn/", "accessed" : { "date-parts" : [ [ "2017", "9", "26" ] ] }, "author" : [ { "dropping-particle" : "", "family" : "www.signavio.com", "given" : "", "non-dropping-particle" : "", "parse-names" : false, "suffix" : "" } ], "id" : "ITEM-1", "issued" : { "date-parts" : [ [ "2009" ] ] }, "title" : "Whitepaper: From EPC to BPMN | Signavio", "type" : "webpage" }, "uris" : [ "http://www.mendeley.com/documents/?uuid=cea37a3e-c6f3-35d1-9c5c-a4fdb5f0a17b" ] } ], "mendeley" : { "formattedCitation" : "(www.signavio.com, 2009)", "plainTextFormattedCitation" : "(www.signavio.com, 2009)", "previouslyFormattedCitation" : "(www.signavio.com, 2009)" }, "properties" : { "noteIndex" : 0 }, "schema" : "https://github.com/citation-style-language/schema/raw/master/csl-citation.json" }</w:instrText>
      </w:r>
      <w:r w:rsidR="00313371">
        <w:rPr>
          <w:rFonts w:cs="Times New Roman"/>
          <w:color w:val="000000"/>
          <w:szCs w:val="24"/>
          <w:lang w:val="en-US"/>
        </w:rPr>
        <w:fldChar w:fldCharType="separate"/>
      </w:r>
      <w:r w:rsidR="00313371" w:rsidRPr="00313371">
        <w:rPr>
          <w:rFonts w:cs="Times New Roman"/>
          <w:noProof/>
          <w:color w:val="000000"/>
          <w:szCs w:val="24"/>
          <w:lang w:val="en-US"/>
        </w:rPr>
        <w:t>(www.signavio.com, 2009)</w:t>
      </w:r>
      <w:ins w:id="923" w:author="arkat" w:date="2017-09-26T21:50:00Z">
        <w:r w:rsidR="00313371">
          <w:rPr>
            <w:rFonts w:cs="Times New Roman"/>
            <w:color w:val="000000"/>
            <w:szCs w:val="24"/>
            <w:lang w:val="en-US"/>
          </w:rPr>
          <w:fldChar w:fldCharType="end"/>
        </w:r>
      </w:ins>
      <w:del w:id="924" w:author="arkat" w:date="2017-09-26T21:33:00Z">
        <w:r w:rsidR="009F6B17" w:rsidDel="00790B42">
          <w:rPr>
            <w:rFonts w:cs="Times New Roman"/>
            <w:color w:val="000000"/>
            <w:szCs w:val="24"/>
            <w:lang w:val="en-US"/>
          </w:rPr>
          <w:delText>yang paling diterima dan digunakan untuk melakukan pemodelan proses bisnis adalah BPMN</w:delText>
        </w:r>
      </w:del>
      <w:r w:rsidR="009F6B17">
        <w:rPr>
          <w:rFonts w:cs="Times New Roman"/>
          <w:color w:val="000000"/>
          <w:szCs w:val="24"/>
          <w:lang w:val="en-US"/>
        </w:rPr>
        <w:t>.</w:t>
      </w:r>
      <w:ins w:id="925" w:author="arkat" w:date="2017-09-26T20:43:00Z">
        <w:r w:rsidR="00E504E3">
          <w:rPr>
            <w:rFonts w:cs="Times New Roman"/>
            <w:color w:val="000000"/>
            <w:szCs w:val="24"/>
            <w:lang w:val="en-US"/>
          </w:rPr>
          <w:t xml:space="preserve"> Bahkan </w:t>
        </w:r>
      </w:ins>
      <w:ins w:id="926" w:author="arkat" w:date="2017-09-26T20:44:00Z">
        <w:r w:rsidR="00E504E3">
          <w:rPr>
            <w:rFonts w:cs="Times New Roman"/>
            <w:color w:val="000000"/>
            <w:szCs w:val="24"/>
            <w:lang w:val="en-US"/>
          </w:rPr>
          <w:t>p</w:t>
        </w:r>
      </w:ins>
      <w:moveToRangeStart w:id="927" w:author="arkat" w:date="2017-09-26T20:43:00Z" w:name="move494221953"/>
      <w:moveTo w:id="928" w:author="arkat" w:date="2017-09-26T20:43:00Z">
        <w:del w:id="929" w:author="arkat" w:date="2017-09-26T20:44:00Z">
          <w:r w:rsidR="00E504E3" w:rsidDel="00E504E3">
            <w:rPr>
              <w:rFonts w:cs="Times New Roman"/>
              <w:color w:val="000000"/>
              <w:szCs w:val="24"/>
              <w:lang w:val="en-US"/>
            </w:rPr>
            <w:delText>P</w:delText>
          </w:r>
        </w:del>
        <w:r w:rsidR="00E504E3">
          <w:rPr>
            <w:rFonts w:cs="Times New Roman"/>
            <w:color w:val="000000"/>
            <w:szCs w:val="24"/>
            <w:lang w:val="en-US"/>
          </w:rPr>
          <w:t>emerintah Indonesia melalui peraturan Menteri Negara Pendayagunaan Aparatur Negara dan Reformasi Birokrasi Republik Indonesia nomor 12 tahun 2011 menjadikan BPMN sebagai pedoman tata laksana yang digun</w:t>
        </w:r>
        <w:del w:id="930" w:author="arkat" w:date="2017-10-06T08:01:00Z">
          <w:r w:rsidR="00E504E3" w:rsidDel="008D650E">
            <w:rPr>
              <w:rFonts w:cs="Times New Roman"/>
              <w:color w:val="000000"/>
              <w:szCs w:val="24"/>
              <w:lang w:val="en-US"/>
            </w:rPr>
            <w:delText>akan</w:delText>
          </w:r>
        </w:del>
      </w:moveTo>
      <w:ins w:id="931" w:author="arkat" w:date="2017-10-11T09:19:00Z">
        <w:del w:id="932" w:author="arkat" w:date="2017-10-11T10:32:00Z">
          <w:r w:rsidR="00315295" w:rsidDel="00135261">
            <w:rPr>
              <w:rFonts w:cs="Times New Roman"/>
              <w:color w:val="000000"/>
              <w:szCs w:val="24"/>
              <w:lang w:val="en-US"/>
            </w:rPr>
            <w:delText>akan</w:delText>
          </w:r>
        </w:del>
      </w:ins>
      <w:ins w:id="933" w:author="arkat" w:date="2017-10-11T10:32:00Z">
        <w:r w:rsidR="00135261">
          <w:rPr>
            <w:rFonts w:cs="Times New Roman"/>
            <w:color w:val="000000"/>
            <w:szCs w:val="24"/>
            <w:lang w:val="en-US"/>
          </w:rPr>
          <w:t>akan</w:t>
        </w:r>
      </w:ins>
      <w:moveTo w:id="934" w:author="arkat" w:date="2017-09-26T20:43:00Z">
        <w:r w:rsidR="00E504E3">
          <w:rPr>
            <w:rFonts w:cs="Times New Roman"/>
            <w:color w:val="000000"/>
            <w:szCs w:val="24"/>
            <w:lang w:val="en-US"/>
          </w:rPr>
          <w:t xml:space="preserve"> untuk memberikan acuan bagi kementrian/lembaga dan pemerintah daerah untuk </w:t>
        </w:r>
        <w:r w:rsidR="00E504E3">
          <w:rPr>
            <w:rFonts w:cs="Times New Roman"/>
            <w:color w:val="000000"/>
            <w:szCs w:val="24"/>
            <w:lang w:val="en-US"/>
          </w:rPr>
          <w:lastRenderedPageBreak/>
          <w:t xml:space="preserve">menyusun </w:t>
        </w:r>
      </w:moveTo>
      <w:ins w:id="935" w:author="arkat" w:date="2017-10-01T14:23:00Z">
        <w:r w:rsidR="00C36A8C">
          <w:rPr>
            <w:rFonts w:cs="Times New Roman"/>
            <w:i/>
            <w:color w:val="000000"/>
            <w:szCs w:val="24"/>
            <w:lang w:val="en-US"/>
          </w:rPr>
          <w:t>S</w:t>
        </w:r>
      </w:ins>
      <w:moveTo w:id="936" w:author="arkat" w:date="2017-09-26T20:43:00Z">
        <w:del w:id="937" w:author="arkat" w:date="2017-10-01T14:23:00Z">
          <w:r w:rsidR="00E504E3" w:rsidRPr="00B16137" w:rsidDel="00C36A8C">
            <w:rPr>
              <w:rFonts w:cs="Times New Roman"/>
              <w:i/>
              <w:color w:val="000000"/>
              <w:szCs w:val="24"/>
              <w:lang w:val="en-US"/>
            </w:rPr>
            <w:delText>s</w:delText>
          </w:r>
        </w:del>
        <w:r w:rsidR="00E504E3" w:rsidRPr="00B16137">
          <w:rPr>
            <w:rFonts w:cs="Times New Roman"/>
            <w:i/>
            <w:color w:val="000000"/>
            <w:szCs w:val="24"/>
            <w:lang w:val="en-US"/>
          </w:rPr>
          <w:t xml:space="preserve">tandard </w:t>
        </w:r>
      </w:moveTo>
      <w:ins w:id="938" w:author="arkat" w:date="2017-10-01T14:23:00Z">
        <w:r w:rsidR="00C36A8C">
          <w:rPr>
            <w:rFonts w:cs="Times New Roman"/>
            <w:i/>
            <w:color w:val="000000"/>
            <w:szCs w:val="24"/>
            <w:lang w:val="en-US"/>
          </w:rPr>
          <w:t>O</w:t>
        </w:r>
      </w:ins>
      <w:moveTo w:id="939" w:author="arkat" w:date="2017-09-26T20:43:00Z">
        <w:del w:id="940" w:author="arkat" w:date="2017-10-01T14:23:00Z">
          <w:r w:rsidR="00E504E3" w:rsidRPr="00B16137" w:rsidDel="00C36A8C">
            <w:rPr>
              <w:rFonts w:cs="Times New Roman"/>
              <w:i/>
              <w:color w:val="000000"/>
              <w:szCs w:val="24"/>
              <w:lang w:val="en-US"/>
            </w:rPr>
            <w:delText>o</w:delText>
          </w:r>
        </w:del>
        <w:r w:rsidR="00E504E3" w:rsidRPr="00B16137">
          <w:rPr>
            <w:rFonts w:cs="Times New Roman"/>
            <w:i/>
            <w:color w:val="000000"/>
            <w:szCs w:val="24"/>
            <w:lang w:val="en-US"/>
          </w:rPr>
          <w:t>perati</w:t>
        </w:r>
      </w:moveTo>
      <w:ins w:id="941" w:author="arkat" w:date="2017-09-26T20:44:00Z">
        <w:r w:rsidR="00E504E3">
          <w:rPr>
            <w:rFonts w:cs="Times New Roman"/>
            <w:i/>
            <w:color w:val="000000"/>
            <w:szCs w:val="24"/>
            <w:lang w:val="en-US"/>
          </w:rPr>
          <w:t>onal</w:t>
        </w:r>
      </w:ins>
      <w:moveTo w:id="942" w:author="arkat" w:date="2017-09-26T20:43:00Z">
        <w:del w:id="943" w:author="arkat" w:date="2017-09-26T20:44:00Z">
          <w:r w:rsidR="00E504E3" w:rsidRPr="00B16137" w:rsidDel="00E504E3">
            <w:rPr>
              <w:rFonts w:cs="Times New Roman"/>
              <w:i/>
              <w:color w:val="000000"/>
              <w:szCs w:val="24"/>
              <w:lang w:val="en-US"/>
            </w:rPr>
            <w:delText>ng</w:delText>
          </w:r>
        </w:del>
        <w:r w:rsidR="00E504E3" w:rsidRPr="00B16137">
          <w:rPr>
            <w:rFonts w:cs="Times New Roman"/>
            <w:i/>
            <w:color w:val="000000"/>
            <w:szCs w:val="24"/>
            <w:lang w:val="en-US"/>
          </w:rPr>
          <w:t xml:space="preserve"> </w:t>
        </w:r>
      </w:moveTo>
      <w:ins w:id="944" w:author="arkat" w:date="2017-10-01T14:23:00Z">
        <w:r w:rsidR="00C36A8C">
          <w:rPr>
            <w:rFonts w:cs="Times New Roman"/>
            <w:i/>
            <w:color w:val="000000"/>
            <w:szCs w:val="24"/>
            <w:lang w:val="en-US"/>
          </w:rPr>
          <w:t>P</w:t>
        </w:r>
      </w:ins>
      <w:moveTo w:id="945" w:author="arkat" w:date="2017-09-26T20:43:00Z">
        <w:del w:id="946" w:author="arkat" w:date="2017-10-01T14:23:00Z">
          <w:r w:rsidR="00E504E3" w:rsidRPr="00B16137" w:rsidDel="00C36A8C">
            <w:rPr>
              <w:rFonts w:cs="Times New Roman"/>
              <w:i/>
              <w:color w:val="000000"/>
              <w:szCs w:val="24"/>
              <w:lang w:val="en-US"/>
            </w:rPr>
            <w:delText>p</w:delText>
          </w:r>
        </w:del>
        <w:r w:rsidR="00E504E3" w:rsidRPr="00B16137">
          <w:rPr>
            <w:rFonts w:cs="Times New Roman"/>
            <w:i/>
            <w:color w:val="000000"/>
            <w:szCs w:val="24"/>
            <w:lang w:val="en-US"/>
          </w:rPr>
          <w:t>rocedures</w:t>
        </w:r>
        <w:r w:rsidR="00E504E3">
          <w:rPr>
            <w:rFonts w:cs="Times New Roman"/>
            <w:color w:val="000000"/>
            <w:szCs w:val="24"/>
            <w:lang w:val="en-US"/>
          </w:rPr>
          <w:t xml:space="preserve"> </w:t>
        </w:r>
        <w:del w:id="947" w:author="arkat" w:date="2017-09-26T20:46:00Z">
          <w:r w:rsidR="00E504E3" w:rsidDel="00E504E3">
            <w:rPr>
              <w:rFonts w:cs="Times New Roman"/>
              <w:color w:val="000000"/>
              <w:szCs w:val="24"/>
              <w:lang w:val="en-US"/>
            </w:rPr>
            <w:delText xml:space="preserve">yang </w:delText>
          </w:r>
        </w:del>
        <w:del w:id="948" w:author="arkat" w:date="2017-09-26T20:47:00Z">
          <w:r w:rsidR="00E504E3" w:rsidDel="00E504E3">
            <w:rPr>
              <w:rFonts w:cs="Times New Roman"/>
              <w:color w:val="000000"/>
              <w:szCs w:val="24"/>
              <w:lang w:val="en-US"/>
            </w:rPr>
            <w:delText xml:space="preserve">lebih sederhana, efektif, efisien, produktif dan akuntabel </w:delText>
          </w:r>
        </w:del>
        <w:r w:rsidR="00E504E3">
          <w:rPr>
            <w:rFonts w:cs="Times New Roman"/>
            <w:color w:val="000000"/>
            <w:szCs w:val="24"/>
            <w:lang w:val="en-US"/>
          </w:rPr>
          <w:fldChar w:fldCharType="begin" w:fldLock="1"/>
        </w:r>
      </w:moveTo>
      <w:ins w:id="949" w:author="arkat" w:date="2017-10-11T13:23:00Z">
        <w:r w:rsidR="00C45E5E">
          <w:rPr>
            <w:rFonts w:cs="Times New Roman"/>
            <w:color w:val="000000"/>
            <w:szCs w:val="24"/>
            <w:lang w:val="en-US"/>
          </w:rPr>
          <w:instrText>ADDIN CSL_CITATION { "citationItems" : [ { "id" : "ITEM-1", "itemData" : { "author" : [ { "dropping-particle" : "", "family" : "Menteri", "given" : "Peraturan", "non-dropping-particle" : "", "parse-names" : false, "suffix" : "" }, { "dropping-particle" : "", "family" : "Aparatur", "given" : "Pendayagunaan", "non-dropping-particle" : "", "parse-names" : false, "suffix" : "" }, { "dropping-particle" : "", "family" : "Birokrasi", "given" : "D A N Reformasi", "non-dropping-particle" : "", "parse-names" : false, "suffix" : "" }, { "dropping-particle" : "", "family" : "Negara", "given" : "Pendayagunaan Aparatur", "non-dropping-particle" : "", "parse-names" : false, "suffix" : "" }, { "dropping-particle" : "", "family" : "Birokrasi", "given" : "D A N Reformasi", "non-dropping-particle" : "", "parse-names" : false, "suffix" : "" } ], "edition" : "6", "id" : "ITEM-1", "issued" : { "date-parts" : [ [ "2011" ] ] }, "number" : "12 Tahun 2012", "publisher" : "https://www.menpan.go.id/jdih/category/35-raker-riau-27-30-mar-2012?download=2785:kedeputian-4-tatalaksana-penataan-tatalaksana", "publisher-place" : "Indonesia", "title" : "Pedoman Penataan Tatalaksana ( Business Process )", "type" : "book" }, "uris" : [ "http://www.mendeley.com/documents/?uuid=ef817a29-a10d-4aa8-b18d-9540bf371016" ] } ], "mendeley" : { "formattedCitation" : "(Menteri &lt;i&gt;et al.&lt;/i&gt;, 2011)", "plainTextFormattedCitation" : "(Menteri et al., 2011)", "previouslyFormattedCitation" : "(Menteri &lt;i&gt;et al.&lt;/i&gt;, 2011)" }, "properties" : { "noteIndex" : 0 }, "schema" : "https://github.com/citation-style-language/schema/raw/master/csl-citation.json" }</w:instrText>
        </w:r>
      </w:ins>
      <w:moveTo w:id="950" w:author="arkat" w:date="2017-09-26T20:43:00Z">
        <w:del w:id="951" w:author="arkat" w:date="2017-10-11T13:23:00Z">
          <w:r w:rsidR="00E504E3" w:rsidDel="00C45E5E">
            <w:rPr>
              <w:rFonts w:cs="Times New Roman"/>
              <w:color w:val="000000"/>
              <w:szCs w:val="24"/>
              <w:lang w:val="en-US"/>
            </w:rPr>
            <w:delInstrText>ADDIN CSL_CITATION { "citationItems" : [ { "id" : "ITEM-1", "itemData" : { "author" : [ { "dropping-particle" : "", "family" : "Kemenpan", "given" : "", "non-dropping-particle" : "", "parse-names" : false, "suffix" : "" } ], "edition" : "6", "id" : "ITEM-1", "issued" : { "date-parts" : [ [ "2011" ] ] }, "number" : "12 Tahun 2012", "publisher" : "https://www.menpan.go.id/jdih/category/35-raker-riau-27-30-mar-2012?download=2785:kedeputian-4-tatalaksana-penataan-tatalaksana", "publisher-place" : "Indonesia", "title" : "Pedoman Penataan Tatalaksana ( Business Process )", "type" : "book" }, "uris" : [ "http://www.mendeley.com/documents/?uuid=ef817a29-a10d-4aa8-b18d-9540bf371016" ] } ], "mendeley" : { "formattedCitation" : "(Kemenpan, 2011)", "plainTextFormattedCitation" : "(Kemenpan, 2011)", "previouslyFormattedCitation" : "(Kemenpan, 2011)" }, "properties" : { "noteIndex" : 0 }, "schema" : "https://github.com/citation-style-language/schema/raw/master/csl-citation.json" }</w:delInstrText>
          </w:r>
        </w:del>
        <w:r w:rsidR="00E504E3">
          <w:rPr>
            <w:rFonts w:cs="Times New Roman"/>
            <w:color w:val="000000"/>
            <w:szCs w:val="24"/>
            <w:lang w:val="en-US"/>
          </w:rPr>
          <w:fldChar w:fldCharType="separate"/>
        </w:r>
      </w:moveTo>
      <w:ins w:id="952" w:author="arkat" w:date="2017-10-11T13:23:00Z">
        <w:r w:rsidR="00C45E5E" w:rsidRPr="00C45E5E">
          <w:rPr>
            <w:rFonts w:cs="Times New Roman"/>
            <w:noProof/>
            <w:color w:val="000000"/>
            <w:szCs w:val="24"/>
            <w:lang w:val="en-US"/>
          </w:rPr>
          <w:t xml:space="preserve">(Menteri </w:t>
        </w:r>
        <w:r w:rsidR="00C45E5E" w:rsidRPr="00C45E5E">
          <w:rPr>
            <w:rFonts w:cs="Times New Roman"/>
            <w:i/>
            <w:noProof/>
            <w:color w:val="000000"/>
            <w:szCs w:val="24"/>
            <w:lang w:val="en-US"/>
            <w:rPrChange w:id="953" w:author="arkat" w:date="2017-10-11T13:23:00Z">
              <w:rPr>
                <w:rFonts w:cs="Times New Roman"/>
                <w:noProof/>
                <w:color w:val="000000"/>
                <w:szCs w:val="24"/>
                <w:lang w:val="en-US"/>
              </w:rPr>
            </w:rPrChange>
          </w:rPr>
          <w:t>et al.</w:t>
        </w:r>
        <w:r w:rsidR="00C45E5E" w:rsidRPr="00C45E5E">
          <w:rPr>
            <w:rFonts w:cs="Times New Roman"/>
            <w:noProof/>
            <w:color w:val="000000"/>
            <w:szCs w:val="24"/>
            <w:lang w:val="en-US"/>
          </w:rPr>
          <w:t>, 2011)</w:t>
        </w:r>
      </w:ins>
      <w:moveTo w:id="954" w:author="arkat" w:date="2017-09-26T20:43:00Z">
        <w:del w:id="955" w:author="arkat" w:date="2017-10-11T13:23:00Z">
          <w:r w:rsidR="00E504E3" w:rsidRPr="00C45E5E" w:rsidDel="00C45E5E">
            <w:rPr>
              <w:rFonts w:cs="Times New Roman"/>
              <w:noProof/>
              <w:color w:val="000000"/>
              <w:szCs w:val="24"/>
              <w:lang w:val="en-US"/>
            </w:rPr>
            <w:delText>(Kemenpan, 2011)</w:delText>
          </w:r>
        </w:del>
        <w:r w:rsidR="00E504E3">
          <w:rPr>
            <w:rFonts w:cs="Times New Roman"/>
            <w:color w:val="000000"/>
            <w:szCs w:val="24"/>
            <w:lang w:val="en-US"/>
          </w:rPr>
          <w:fldChar w:fldCharType="end"/>
        </w:r>
        <w:r w:rsidR="00E504E3">
          <w:rPr>
            <w:rFonts w:cs="Times New Roman"/>
            <w:color w:val="000000"/>
            <w:szCs w:val="24"/>
            <w:lang w:val="en-US"/>
          </w:rPr>
          <w:t>.</w:t>
        </w:r>
      </w:moveTo>
      <w:ins w:id="956" w:author="arkat" w:date="2017-09-26T20:45:00Z">
        <w:r w:rsidR="00E504E3">
          <w:rPr>
            <w:rFonts w:cs="Times New Roman"/>
            <w:color w:val="000000"/>
            <w:szCs w:val="24"/>
            <w:lang w:val="en-US"/>
          </w:rPr>
          <w:t xml:space="preserve"> </w:t>
        </w:r>
      </w:ins>
    </w:p>
    <w:p w14:paraId="52483CF9" w14:textId="2ED11350" w:rsidR="009931E8" w:rsidRPr="009F2FD2" w:rsidRDefault="00E04E9F">
      <w:pPr>
        <w:pStyle w:val="BodyTextFirstIndent"/>
        <w:spacing w:after="0"/>
        <w:ind w:firstLine="426"/>
        <w:rPr>
          <w:ins w:id="957" w:author="arkat" w:date="2017-10-04T20:45:00Z"/>
          <w:rFonts w:cs="Times New Roman"/>
          <w:color w:val="000000"/>
          <w:szCs w:val="24"/>
          <w:lang w:val="en-US"/>
        </w:rPr>
        <w:pPrChange w:id="958" w:author="arkat" w:date="2017-10-04T22:42:00Z">
          <w:pPr>
            <w:pStyle w:val="BodyTextFirstIndent"/>
            <w:spacing w:after="0"/>
            <w:ind w:firstLine="720"/>
          </w:pPr>
        </w:pPrChange>
      </w:pPr>
      <w:ins w:id="959" w:author="arkat" w:date="2017-09-27T06:35:00Z">
        <w:r>
          <w:rPr>
            <w:rFonts w:cs="Times New Roman"/>
            <w:color w:val="000000"/>
            <w:szCs w:val="24"/>
            <w:lang w:val="en-US"/>
          </w:rPr>
          <w:t xml:space="preserve">Meskipun demikian, </w:t>
        </w:r>
      </w:ins>
      <w:ins w:id="960" w:author="arkat" w:date="2017-09-28T09:05:00Z">
        <w:r w:rsidR="00567555">
          <w:rPr>
            <w:rFonts w:cs="Times New Roman"/>
            <w:color w:val="000000"/>
            <w:szCs w:val="24"/>
            <w:lang w:val="en-US"/>
          </w:rPr>
          <w:t xml:space="preserve">pada tahun 2015 </w:t>
        </w:r>
      </w:ins>
      <w:ins w:id="961" w:author="arkat" w:date="2017-09-27T06:34:00Z">
        <w:r>
          <w:rPr>
            <w:rFonts w:cs="Times New Roman"/>
            <w:color w:val="000000"/>
            <w:szCs w:val="24"/>
            <w:lang w:val="en-US"/>
          </w:rPr>
          <w:t xml:space="preserve">EPC masih </w:t>
        </w:r>
      </w:ins>
      <w:ins w:id="962" w:author="arkat" w:date="2017-09-27T06:41:00Z">
        <w:r w:rsidR="00EE5B95">
          <w:rPr>
            <w:rFonts w:cs="Times New Roman"/>
            <w:color w:val="000000"/>
            <w:szCs w:val="24"/>
            <w:lang w:val="en-US"/>
          </w:rPr>
          <w:t xml:space="preserve">menempati urutan ketiga sebagai </w:t>
        </w:r>
      </w:ins>
      <w:ins w:id="963" w:author="arkat" w:date="2017-09-28T09:06:00Z">
        <w:r w:rsidR="00567555">
          <w:rPr>
            <w:rFonts w:cs="Times New Roman"/>
            <w:color w:val="000000"/>
            <w:szCs w:val="24"/>
            <w:lang w:val="en-US"/>
          </w:rPr>
          <w:t xml:space="preserve">alat </w:t>
        </w:r>
      </w:ins>
      <w:ins w:id="964" w:author="arkat" w:date="2017-09-27T06:41:00Z">
        <w:r w:rsidR="00EE5B95">
          <w:rPr>
            <w:rFonts w:cs="Times New Roman"/>
            <w:color w:val="000000"/>
            <w:szCs w:val="24"/>
            <w:lang w:val="en-US"/>
          </w:rPr>
          <w:t xml:space="preserve">pemodelan proses bisnis </w:t>
        </w:r>
      </w:ins>
      <w:ins w:id="965" w:author="arkat" w:date="2017-09-27T06:42:00Z">
        <w:r w:rsidR="00EE5B95">
          <w:rPr>
            <w:rFonts w:cs="Times New Roman"/>
            <w:color w:val="000000"/>
            <w:szCs w:val="24"/>
            <w:lang w:val="en-US"/>
          </w:rPr>
          <w:fldChar w:fldCharType="begin" w:fldLock="1"/>
        </w:r>
      </w:ins>
      <w:r w:rsidR="00DE38D8">
        <w:rPr>
          <w:rFonts w:cs="Times New Roman"/>
          <w:color w:val="000000"/>
          <w:szCs w:val="24"/>
          <w:lang w:val="en-US"/>
        </w:rPr>
        <w: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"plainTextFormattedCitation" : "(Harmon &amp; Wolf, 2016)", "previouslyFormattedCitation" : "(Harmon &amp; Wolf, 2016)" }, "properties" : { "noteIndex" : 0 }, "schema" : "https://github.com/citation-style-language/schema/raw/master/csl-citation.json" }</w:instrText>
      </w:r>
      <w:r w:rsidR="00EE5B95">
        <w:rPr>
          <w:rFonts w:cs="Times New Roman"/>
          <w:color w:val="000000"/>
          <w:szCs w:val="24"/>
          <w:lang w:val="en-US"/>
        </w:rPr>
        <w:fldChar w:fldCharType="separate"/>
      </w:r>
      <w:r w:rsidR="00EE5B95" w:rsidRPr="00EE5B95">
        <w:rPr>
          <w:rFonts w:cs="Times New Roman"/>
          <w:noProof/>
          <w:color w:val="000000"/>
          <w:szCs w:val="24"/>
          <w:lang w:val="en-US"/>
        </w:rPr>
        <w:t>(Harmon &amp; Wolf, 2016)</w:t>
      </w:r>
      <w:ins w:id="966" w:author="arkat" w:date="2017-09-27T06:42:00Z">
        <w:r w:rsidR="00EE5B95">
          <w:rPr>
            <w:rFonts w:cs="Times New Roman"/>
            <w:color w:val="000000"/>
            <w:szCs w:val="24"/>
            <w:lang w:val="en-US"/>
          </w:rPr>
          <w:fldChar w:fldCharType="end"/>
        </w:r>
      </w:ins>
      <w:ins w:id="967" w:author="arkat" w:date="2017-09-27T06:40:00Z">
        <w:r w:rsidR="00EE5B95">
          <w:rPr>
            <w:rFonts w:cs="Times New Roman"/>
            <w:color w:val="000000"/>
            <w:szCs w:val="24"/>
            <w:lang w:val="en-US"/>
          </w:rPr>
          <w:t xml:space="preserve">. </w:t>
        </w:r>
      </w:ins>
      <w:ins w:id="968" w:author="arkat" w:date="2017-10-04T22:45:00Z">
        <w:r w:rsidR="00B65098">
          <w:rPr>
            <w:rFonts w:cs="Times New Roman"/>
            <w:color w:val="000000"/>
            <w:szCs w:val="24"/>
            <w:lang w:val="en-US"/>
          </w:rPr>
          <w:t xml:space="preserve">Hal ini mengindikasikan masih banyak </w:t>
        </w:r>
        <w:r w:rsidR="00B65098">
          <w:rPr>
            <w:rFonts w:cs="Times New Roman"/>
            <w:i/>
            <w:color w:val="000000"/>
            <w:szCs w:val="24"/>
            <w:lang w:val="en-US"/>
          </w:rPr>
          <w:t xml:space="preserve">enterprise </w:t>
        </w:r>
        <w:r w:rsidR="00B65098">
          <w:rPr>
            <w:rFonts w:cs="Times New Roman"/>
            <w:color w:val="000000"/>
            <w:szCs w:val="24"/>
            <w:lang w:val="en-US"/>
          </w:rPr>
          <w:t xml:space="preserve">yang </w:t>
        </w:r>
      </w:ins>
      <w:ins w:id="969" w:author="arkat" w:date="2017-10-04T22:47:00Z">
        <w:r w:rsidR="00B65098">
          <w:rPr>
            <w:rFonts w:cs="Times New Roman"/>
            <w:color w:val="000000"/>
            <w:szCs w:val="24"/>
            <w:lang w:val="en-US"/>
          </w:rPr>
          <w:t>masih menggun</w:t>
        </w:r>
      </w:ins>
      <w:ins w:id="970" w:author="arkat" w:date="2017-10-11T09:19:00Z">
        <w:del w:id="971" w:author="arkat" w:date="2017-10-11T10:32:00Z">
          <w:r w:rsidR="00315295" w:rsidDel="00135261">
            <w:rPr>
              <w:rFonts w:cs="Times New Roman"/>
              <w:color w:val="000000"/>
              <w:szCs w:val="24"/>
              <w:lang w:val="en-US"/>
            </w:rPr>
            <w:delText>akan</w:delText>
          </w:r>
        </w:del>
      </w:ins>
      <w:proofErr w:type="gramStart"/>
      <w:ins w:id="972" w:author="arkat" w:date="2017-10-11T10:32:00Z">
        <w:r w:rsidR="00135261">
          <w:rPr>
            <w:rFonts w:cs="Times New Roman"/>
            <w:color w:val="000000"/>
            <w:szCs w:val="24"/>
            <w:lang w:val="en-US"/>
          </w:rPr>
          <w:t>akan</w:t>
        </w:r>
      </w:ins>
      <w:proofErr w:type="gramEnd"/>
      <w:ins w:id="973" w:author="arkat" w:date="2017-10-04T22:47:00Z">
        <w:r w:rsidR="00B65098">
          <w:rPr>
            <w:rFonts w:cs="Times New Roman"/>
            <w:color w:val="000000"/>
            <w:szCs w:val="24"/>
            <w:lang w:val="en-US"/>
          </w:rPr>
          <w:t xml:space="preserve"> EPC dan </w:t>
        </w:r>
      </w:ins>
      <w:ins w:id="974" w:author="arkat" w:date="2017-10-04T22:45:00Z">
        <w:r w:rsidR="00B65098">
          <w:rPr>
            <w:rFonts w:cs="Times New Roman"/>
            <w:color w:val="000000"/>
            <w:szCs w:val="24"/>
            <w:lang w:val="en-US"/>
          </w:rPr>
          <w:t>belum melakukan perpindahan</w:t>
        </w:r>
      </w:ins>
      <w:ins w:id="975" w:author="arkat" w:date="2017-10-04T22:47:00Z">
        <w:r w:rsidR="00B65098">
          <w:rPr>
            <w:rFonts w:cs="Times New Roman"/>
            <w:color w:val="000000"/>
            <w:szCs w:val="24"/>
            <w:lang w:val="en-US"/>
          </w:rPr>
          <w:t xml:space="preserve"> ke BPMN</w:t>
        </w:r>
      </w:ins>
      <w:ins w:id="976" w:author="arkat" w:date="2017-10-04T22:45:00Z">
        <w:r w:rsidR="00B65098">
          <w:rPr>
            <w:rFonts w:cs="Times New Roman"/>
            <w:color w:val="000000"/>
            <w:szCs w:val="24"/>
            <w:lang w:val="en-US"/>
          </w:rPr>
          <w:t>.</w:t>
        </w:r>
      </w:ins>
    </w:p>
    <w:p w14:paraId="740720AD" w14:textId="63F65584" w:rsidR="00E504E3" w:rsidDel="006D428D" w:rsidRDefault="009C62D4" w:rsidP="009F2FD2">
      <w:pPr>
        <w:pStyle w:val="BodyTextFirstIndent"/>
        <w:spacing w:after="0"/>
        <w:ind w:firstLine="426"/>
        <w:rPr>
          <w:del w:id="977" w:author="arkat" w:date="2017-09-26T21:53:00Z"/>
          <w:rFonts w:cs="Times New Roman"/>
          <w:color w:val="000000"/>
          <w:szCs w:val="24"/>
          <w:lang w:val="en-US"/>
        </w:rPr>
      </w:pPr>
      <w:ins w:id="978" w:author="arkat" w:date="2017-10-04T22:58:00Z">
        <w:r>
          <w:rPr>
            <w:rFonts w:cs="Times New Roman"/>
            <w:color w:val="000000"/>
            <w:szCs w:val="24"/>
            <w:lang w:val="en-US"/>
          </w:rPr>
          <w:t xml:space="preserve">Alasan </w:t>
        </w:r>
      </w:ins>
      <w:ins w:id="979" w:author="arkat" w:date="2017-10-04T20:34:00Z">
        <w:r>
          <w:rPr>
            <w:rFonts w:cs="Times New Roman"/>
            <w:i/>
            <w:color w:val="000000"/>
            <w:szCs w:val="24"/>
            <w:lang w:val="en-US"/>
          </w:rPr>
          <w:t>e</w:t>
        </w:r>
        <w:r w:rsidR="004E1C85">
          <w:rPr>
            <w:rFonts w:cs="Times New Roman"/>
            <w:i/>
            <w:color w:val="000000"/>
            <w:szCs w:val="24"/>
            <w:lang w:val="en-US"/>
          </w:rPr>
          <w:t xml:space="preserve">nterprise </w:t>
        </w:r>
        <w:r w:rsidR="004E1C85">
          <w:rPr>
            <w:rFonts w:cs="Times New Roman"/>
            <w:color w:val="000000"/>
            <w:szCs w:val="24"/>
            <w:lang w:val="en-US"/>
          </w:rPr>
          <w:t xml:space="preserve">melakukan </w:t>
        </w:r>
      </w:ins>
      <w:ins w:id="980" w:author="arkat" w:date="2017-10-04T20:44:00Z">
        <w:r w:rsidR="009931E8">
          <w:rPr>
            <w:rFonts w:cs="Times New Roman"/>
            <w:color w:val="000000"/>
            <w:szCs w:val="24"/>
            <w:lang w:val="en-US"/>
          </w:rPr>
          <w:t xml:space="preserve">perpindahan </w:t>
        </w:r>
      </w:ins>
      <w:ins w:id="981" w:author="arkat" w:date="2017-10-04T20:34:00Z">
        <w:r w:rsidR="004E1C85">
          <w:rPr>
            <w:rFonts w:cs="Times New Roman"/>
            <w:color w:val="000000"/>
            <w:szCs w:val="24"/>
            <w:lang w:val="en-US"/>
          </w:rPr>
          <w:t>model proses bisnis dikaren</w:t>
        </w:r>
      </w:ins>
      <w:ins w:id="982" w:author="arkat" w:date="2017-10-11T09:19:00Z">
        <w:del w:id="983" w:author="arkat" w:date="2017-10-11T10:32:00Z">
          <w:r w:rsidR="00315295" w:rsidDel="00135261">
            <w:rPr>
              <w:rFonts w:cs="Times New Roman"/>
              <w:color w:val="000000"/>
              <w:szCs w:val="24"/>
              <w:lang w:val="en-US"/>
            </w:rPr>
            <w:delText>akan</w:delText>
          </w:r>
        </w:del>
      </w:ins>
      <w:proofErr w:type="gramStart"/>
      <w:ins w:id="984" w:author="arkat" w:date="2017-10-11T10:32:00Z">
        <w:r w:rsidR="00135261">
          <w:rPr>
            <w:rFonts w:cs="Times New Roman"/>
            <w:color w:val="000000"/>
            <w:szCs w:val="24"/>
            <w:lang w:val="en-US"/>
          </w:rPr>
          <w:t>akan</w:t>
        </w:r>
      </w:ins>
      <w:proofErr w:type="gramEnd"/>
      <w:ins w:id="985" w:author="arkat" w:date="2017-10-04T20:34:00Z">
        <w:r w:rsidR="004E1C85">
          <w:rPr>
            <w:rFonts w:cs="Times New Roman"/>
            <w:color w:val="000000"/>
            <w:szCs w:val="24"/>
            <w:lang w:val="en-US"/>
          </w:rPr>
          <w:t xml:space="preserve"> teknik pemodelan yang</w:t>
        </w:r>
      </w:ins>
      <w:ins w:id="986" w:author="arkat" w:date="2017-10-04T20:44:00Z">
        <w:r w:rsidR="009931E8">
          <w:rPr>
            <w:rFonts w:cs="Times New Roman"/>
            <w:color w:val="000000"/>
            <w:szCs w:val="24"/>
            <w:lang w:val="en-US"/>
          </w:rPr>
          <w:t xml:space="preserve"> telah</w:t>
        </w:r>
      </w:ins>
      <w:ins w:id="987" w:author="arkat" w:date="2017-10-04T20:34:00Z">
        <w:r w:rsidR="009931E8">
          <w:rPr>
            <w:rFonts w:cs="Times New Roman"/>
            <w:color w:val="000000"/>
            <w:szCs w:val="24"/>
            <w:lang w:val="en-US"/>
          </w:rPr>
          <w:t xml:space="preserve"> digun</w:t>
        </w:r>
      </w:ins>
      <w:ins w:id="988" w:author="arkat" w:date="2017-10-11T09:19:00Z">
        <w:del w:id="989" w:author="arkat" w:date="2017-10-11T10:32:00Z">
          <w:r w:rsidR="00315295" w:rsidDel="00135261">
            <w:rPr>
              <w:rFonts w:cs="Times New Roman"/>
              <w:color w:val="000000"/>
              <w:szCs w:val="24"/>
              <w:lang w:val="en-US"/>
            </w:rPr>
            <w:delText>akan</w:delText>
          </w:r>
        </w:del>
      </w:ins>
      <w:ins w:id="990" w:author="arkat" w:date="2017-10-11T10:32:00Z">
        <w:r w:rsidR="00135261">
          <w:rPr>
            <w:rFonts w:cs="Times New Roman"/>
            <w:color w:val="000000"/>
            <w:szCs w:val="24"/>
            <w:lang w:val="en-US"/>
          </w:rPr>
          <w:t>akan</w:t>
        </w:r>
      </w:ins>
      <w:ins w:id="991" w:author="arkat" w:date="2017-10-04T20:34:00Z">
        <w:r w:rsidR="009931E8">
          <w:rPr>
            <w:rFonts w:cs="Times New Roman"/>
            <w:color w:val="000000"/>
            <w:szCs w:val="24"/>
            <w:lang w:val="en-US"/>
          </w:rPr>
          <w:t xml:space="preserve"> sudah tidak mampu</w:t>
        </w:r>
        <w:r w:rsidR="004E1C85">
          <w:rPr>
            <w:rFonts w:cs="Times New Roman"/>
            <w:color w:val="000000"/>
            <w:szCs w:val="24"/>
            <w:lang w:val="en-US"/>
          </w:rPr>
          <w:t xml:space="preserve"> </w:t>
        </w:r>
      </w:ins>
      <w:ins w:id="992" w:author="arkat" w:date="2017-10-04T20:44:00Z">
        <w:r w:rsidR="009931E8">
          <w:rPr>
            <w:rFonts w:cs="Times New Roman"/>
            <w:color w:val="000000"/>
            <w:szCs w:val="24"/>
            <w:lang w:val="en-US"/>
          </w:rPr>
          <w:t xml:space="preserve">mewakili </w:t>
        </w:r>
      </w:ins>
      <w:ins w:id="993" w:author="arkat" w:date="2017-10-04T20:36:00Z">
        <w:r w:rsidR="004E1C85">
          <w:rPr>
            <w:rFonts w:cs="Times New Roman"/>
            <w:color w:val="000000"/>
            <w:szCs w:val="24"/>
            <w:lang w:val="en-US"/>
          </w:rPr>
          <w:t>kondisi proses bisnis yang sebenarnya</w:t>
        </w:r>
      </w:ins>
      <w:ins w:id="994" w:author="arkat" w:date="2017-10-04T22:59:00Z">
        <w:r w:rsidR="003E102A">
          <w:rPr>
            <w:rFonts w:cs="Times New Roman"/>
            <w:color w:val="000000"/>
            <w:szCs w:val="24"/>
            <w:lang w:val="en-US"/>
          </w:rPr>
          <w:t xml:space="preserve"> atau kebutuhan untuk menyesuaikan standar mutu </w:t>
        </w:r>
      </w:ins>
      <w:ins w:id="995" w:author="arkat" w:date="2017-10-04T23:00:00Z">
        <w:r w:rsidR="003E102A">
          <w:rPr>
            <w:rFonts w:cs="Times New Roman"/>
            <w:color w:val="000000"/>
            <w:szCs w:val="24"/>
            <w:lang w:val="en-US"/>
          </w:rPr>
          <w:t>yang</w:t>
        </w:r>
      </w:ins>
      <w:ins w:id="996" w:author="arkat" w:date="2017-10-04T23:01:00Z">
        <w:r w:rsidR="003E102A">
          <w:rPr>
            <w:rFonts w:cs="Times New Roman"/>
            <w:color w:val="000000"/>
            <w:szCs w:val="24"/>
            <w:lang w:val="en-US"/>
          </w:rPr>
          <w:t xml:space="preserve"> sudah ditetapkan oleh lembaga </w:t>
        </w:r>
      </w:ins>
      <w:ins w:id="997" w:author="arkat" w:date="2017-10-04T23:02:00Z">
        <w:r w:rsidR="003E102A">
          <w:rPr>
            <w:rFonts w:cs="Times New Roman"/>
            <w:color w:val="000000"/>
            <w:szCs w:val="24"/>
            <w:lang w:val="en-US"/>
          </w:rPr>
          <w:t xml:space="preserve">sertifikasi </w:t>
        </w:r>
      </w:ins>
      <w:ins w:id="998" w:author="arkat" w:date="2017-10-04T23:01:00Z">
        <w:r w:rsidR="003E102A">
          <w:rPr>
            <w:rFonts w:cs="Times New Roman"/>
            <w:color w:val="000000"/>
            <w:szCs w:val="24"/>
            <w:lang w:val="en-US"/>
          </w:rPr>
          <w:t>atau pemerintah</w:t>
        </w:r>
      </w:ins>
      <w:ins w:id="999" w:author="arkat" w:date="2017-10-04T20:44:00Z">
        <w:r w:rsidR="009931E8">
          <w:rPr>
            <w:rFonts w:cs="Times New Roman"/>
            <w:color w:val="000000"/>
            <w:szCs w:val="24"/>
            <w:lang w:val="en-US"/>
          </w:rPr>
          <w:t xml:space="preserve">. Padahal, </w:t>
        </w:r>
      </w:ins>
      <w:ins w:id="1000" w:author="arkat" w:date="2017-10-01T14:28:00Z">
        <w:r w:rsidR="00B7011C" w:rsidRPr="00A768AA">
          <w:rPr>
            <w:rFonts w:cs="Times New Roman"/>
            <w:i/>
            <w:color w:val="000000"/>
            <w:szCs w:val="24"/>
            <w:lang w:val="en-US"/>
          </w:rPr>
          <w:t>e</w:t>
        </w:r>
        <w:r w:rsidR="00A818E6" w:rsidRPr="00A818E6">
          <w:rPr>
            <w:rFonts w:cs="Times New Roman"/>
            <w:i/>
            <w:color w:val="000000"/>
            <w:szCs w:val="24"/>
            <w:lang w:val="en-US"/>
            <w:rPrChange w:id="1001" w:author="arkat" w:date="2017-10-01T14:29:00Z">
              <w:rPr>
                <w:rFonts w:cs="Times New Roman"/>
                <w:color w:val="000000"/>
                <w:szCs w:val="24"/>
                <w:lang w:val="en-US"/>
              </w:rPr>
            </w:rPrChange>
          </w:rPr>
          <w:t>nterprise</w:t>
        </w:r>
        <w:r w:rsidR="00A818E6">
          <w:rPr>
            <w:rFonts w:cs="Times New Roman"/>
            <w:color w:val="000000"/>
            <w:szCs w:val="24"/>
            <w:lang w:val="en-US"/>
          </w:rPr>
          <w:t xml:space="preserve"> telah menghabiskan banyak waktu</w:t>
        </w:r>
        <w:r w:rsidR="004E4171">
          <w:rPr>
            <w:rFonts w:cs="Times New Roman"/>
            <w:color w:val="000000"/>
            <w:szCs w:val="24"/>
            <w:lang w:val="en-US"/>
          </w:rPr>
          <w:t xml:space="preserve"> untuk memodelkan proses bisnis</w:t>
        </w:r>
      </w:ins>
      <w:ins w:id="1002" w:author="arkat" w:date="2017-10-04T23:10:00Z">
        <w:r w:rsidR="004E4171">
          <w:rPr>
            <w:rFonts w:cs="Times New Roman"/>
            <w:color w:val="000000"/>
            <w:szCs w:val="24"/>
            <w:lang w:val="en-US"/>
          </w:rPr>
          <w:t>,</w:t>
        </w:r>
      </w:ins>
      <w:ins w:id="1003" w:author="arkat" w:date="2017-10-01T14:28:00Z">
        <w:r w:rsidR="00A818E6">
          <w:rPr>
            <w:rFonts w:cs="Times New Roman"/>
            <w:color w:val="000000"/>
            <w:szCs w:val="24"/>
            <w:lang w:val="en-US"/>
          </w:rPr>
          <w:t xml:space="preserve"> </w:t>
        </w:r>
      </w:ins>
      <w:ins w:id="1004" w:author="arkat" w:date="2017-10-01T14:29:00Z">
        <w:r w:rsidR="004E4171">
          <w:rPr>
            <w:rFonts w:cs="Times New Roman"/>
            <w:color w:val="000000"/>
            <w:szCs w:val="24"/>
            <w:lang w:val="en-US"/>
          </w:rPr>
          <w:t>sehingga</w:t>
        </w:r>
        <w:r w:rsidR="00A818E6">
          <w:rPr>
            <w:rFonts w:cs="Times New Roman"/>
            <w:color w:val="000000"/>
            <w:szCs w:val="24"/>
            <w:lang w:val="en-US"/>
          </w:rPr>
          <w:t xml:space="preserve"> </w:t>
        </w:r>
      </w:ins>
      <w:ins w:id="1005" w:author="arkat" w:date="2017-09-26T21:39:00Z">
        <w:r w:rsidR="004E4171">
          <w:rPr>
            <w:rFonts w:cs="Times New Roman"/>
            <w:color w:val="000000"/>
            <w:szCs w:val="24"/>
            <w:lang w:val="en-US"/>
          </w:rPr>
          <w:t>p</w:t>
        </w:r>
        <w:r w:rsidR="00C36A8C">
          <w:rPr>
            <w:rFonts w:cs="Times New Roman"/>
            <w:color w:val="000000"/>
            <w:szCs w:val="24"/>
            <w:lang w:val="en-US"/>
          </w:rPr>
          <w:t xml:space="preserve">erpindahan </w:t>
        </w:r>
        <w:r w:rsidR="00790B42">
          <w:rPr>
            <w:rFonts w:cs="Times New Roman"/>
            <w:color w:val="000000"/>
            <w:szCs w:val="24"/>
            <w:lang w:val="en-US"/>
          </w:rPr>
          <w:t xml:space="preserve">model </w:t>
        </w:r>
      </w:ins>
      <w:ins w:id="1006" w:author="arkat" w:date="2017-10-01T14:24:00Z">
        <w:r w:rsidR="00C36A8C">
          <w:rPr>
            <w:rFonts w:cs="Times New Roman"/>
            <w:color w:val="000000"/>
            <w:szCs w:val="24"/>
            <w:lang w:val="en-US"/>
          </w:rPr>
          <w:t xml:space="preserve">proses bisnis </w:t>
        </w:r>
      </w:ins>
      <w:ins w:id="1007" w:author="arkat" w:date="2017-09-26T21:41:00Z">
        <w:r w:rsidR="00C36A8C">
          <w:rPr>
            <w:rFonts w:cs="Times New Roman"/>
            <w:color w:val="000000"/>
            <w:szCs w:val="24"/>
            <w:lang w:val="en-US"/>
          </w:rPr>
          <w:t>merup</w:t>
        </w:r>
      </w:ins>
      <w:ins w:id="1008" w:author="arkat" w:date="2017-10-11T09:19:00Z">
        <w:del w:id="1009" w:author="arkat" w:date="2017-10-11T10:32:00Z">
          <w:r w:rsidR="00315295" w:rsidDel="00135261">
            <w:rPr>
              <w:rFonts w:cs="Times New Roman"/>
              <w:color w:val="000000"/>
              <w:szCs w:val="24"/>
              <w:lang w:val="en-US"/>
            </w:rPr>
            <w:delText>akan</w:delText>
          </w:r>
        </w:del>
      </w:ins>
      <w:proofErr w:type="gramStart"/>
      <w:ins w:id="1010" w:author="arkat" w:date="2017-10-11T10:32:00Z">
        <w:r w:rsidR="00135261">
          <w:rPr>
            <w:rFonts w:cs="Times New Roman"/>
            <w:color w:val="000000"/>
            <w:szCs w:val="24"/>
            <w:lang w:val="en-US"/>
          </w:rPr>
          <w:t>akan</w:t>
        </w:r>
      </w:ins>
      <w:proofErr w:type="gramEnd"/>
      <w:ins w:id="1011" w:author="arkat" w:date="2017-09-26T21:41:00Z">
        <w:r w:rsidR="00A818E6">
          <w:rPr>
            <w:rFonts w:cs="Times New Roman"/>
            <w:color w:val="000000"/>
            <w:szCs w:val="24"/>
            <w:lang w:val="en-US"/>
          </w:rPr>
          <w:t xml:space="preserve"> sesuatu yang kompleks dan rumi</w:t>
        </w:r>
      </w:ins>
      <w:ins w:id="1012" w:author="arkat" w:date="2017-10-01T14:27:00Z">
        <w:r w:rsidR="00A818E6">
          <w:rPr>
            <w:rFonts w:cs="Times New Roman"/>
            <w:color w:val="000000"/>
            <w:szCs w:val="24"/>
            <w:lang w:val="en-US"/>
          </w:rPr>
          <w:t>t</w:t>
        </w:r>
      </w:ins>
      <w:ins w:id="1013" w:author="arkat" w:date="2017-09-26T21:41:00Z">
        <w:r w:rsidR="00790B42">
          <w:rPr>
            <w:rFonts w:cs="Times New Roman"/>
            <w:color w:val="000000"/>
            <w:szCs w:val="24"/>
            <w:lang w:val="en-US"/>
          </w:rPr>
          <w:t xml:space="preserve">. </w:t>
        </w:r>
      </w:ins>
      <w:ins w:id="1014" w:author="arkat" w:date="2017-10-01T14:24:00Z">
        <w:r w:rsidR="00C36A8C">
          <w:rPr>
            <w:rFonts w:cs="Times New Roman"/>
            <w:color w:val="000000"/>
            <w:szCs w:val="24"/>
            <w:lang w:val="en-US"/>
          </w:rPr>
          <w:t>Hal ini dikaren</w:t>
        </w:r>
      </w:ins>
      <w:ins w:id="1015" w:author="arkat" w:date="2017-10-11T09:19:00Z">
        <w:del w:id="1016" w:author="arkat" w:date="2017-10-11T10:32:00Z">
          <w:r w:rsidR="00315295" w:rsidDel="00135261">
            <w:rPr>
              <w:rFonts w:cs="Times New Roman"/>
              <w:color w:val="000000"/>
              <w:szCs w:val="24"/>
              <w:lang w:val="en-US"/>
            </w:rPr>
            <w:delText>akan</w:delText>
          </w:r>
        </w:del>
      </w:ins>
      <w:ins w:id="1017" w:author="arkat" w:date="2017-10-11T10:32:00Z">
        <w:r w:rsidR="00135261">
          <w:rPr>
            <w:rFonts w:cs="Times New Roman"/>
            <w:color w:val="000000"/>
            <w:szCs w:val="24"/>
            <w:lang w:val="en-US"/>
          </w:rPr>
          <w:t>akan</w:t>
        </w:r>
      </w:ins>
      <w:ins w:id="1018" w:author="arkat" w:date="2017-10-01T14:24:00Z">
        <w:r w:rsidR="00C36A8C">
          <w:rPr>
            <w:rFonts w:cs="Times New Roman"/>
            <w:color w:val="000000"/>
            <w:szCs w:val="24"/>
            <w:lang w:val="en-US"/>
          </w:rPr>
          <w:t xml:space="preserve"> </w:t>
        </w:r>
        <w:r w:rsidR="00C36A8C" w:rsidRPr="00C36A8C">
          <w:rPr>
            <w:rFonts w:cs="Times New Roman"/>
            <w:i/>
            <w:color w:val="000000"/>
            <w:szCs w:val="24"/>
            <w:lang w:val="en-US"/>
            <w:rPrChange w:id="1019" w:author="arkat" w:date="2017-10-01T14:25:00Z">
              <w:rPr>
                <w:rFonts w:cs="Times New Roman"/>
                <w:color w:val="000000"/>
                <w:szCs w:val="24"/>
                <w:lang w:val="en-US"/>
              </w:rPr>
            </w:rPrChange>
          </w:rPr>
          <w:t>enterprise</w:t>
        </w:r>
        <w:r w:rsidR="00C36A8C">
          <w:rPr>
            <w:rFonts w:cs="Times New Roman"/>
            <w:color w:val="000000"/>
            <w:szCs w:val="24"/>
            <w:lang w:val="en-US"/>
          </w:rPr>
          <w:t xml:space="preserve"> </w:t>
        </w:r>
      </w:ins>
      <w:ins w:id="1020" w:author="arkat" w:date="2017-10-01T14:25:00Z">
        <w:r w:rsidR="00C36A8C">
          <w:rPr>
            <w:rFonts w:cs="Times New Roman"/>
            <w:color w:val="000000"/>
            <w:szCs w:val="24"/>
            <w:lang w:val="en-US"/>
          </w:rPr>
          <w:t xml:space="preserve">memiliki </w:t>
        </w:r>
      </w:ins>
      <w:ins w:id="1021" w:author="arkat" w:date="2017-09-26T21:40:00Z">
        <w:r w:rsidR="00790B42" w:rsidRPr="00E50386">
          <w:rPr>
            <w:rFonts w:cs="Times New Roman"/>
            <w:color w:val="000000"/>
            <w:szCs w:val="24"/>
            <w:lang w:val="en-US"/>
          </w:rPr>
          <w:t>ratusan</w:t>
        </w:r>
        <w:r w:rsidR="00790B42">
          <w:rPr>
            <w:rFonts w:cs="Times New Roman"/>
            <w:color w:val="000000"/>
            <w:szCs w:val="24"/>
            <w:lang w:val="en-US"/>
          </w:rPr>
          <w:t xml:space="preserve"> </w:t>
        </w:r>
        <w:r w:rsidR="00790B42" w:rsidRPr="00E50386">
          <w:rPr>
            <w:rFonts w:cs="Times New Roman"/>
            <w:color w:val="000000"/>
            <w:szCs w:val="24"/>
            <w:lang w:val="en-US"/>
          </w:rPr>
          <w:t>bahkan ribuan proses bisnis,</w:t>
        </w:r>
        <w:r w:rsidR="00790B42">
          <w:rPr>
            <w:rFonts w:cs="Times New Roman"/>
            <w:color w:val="000000"/>
            <w:szCs w:val="24"/>
            <w:lang w:val="en-US"/>
          </w:rPr>
          <w:t xml:space="preserve"> </w:t>
        </w:r>
      </w:ins>
      <w:ins w:id="1022" w:author="arkat" w:date="2017-10-01T14:25:00Z">
        <w:r w:rsidR="004E4171">
          <w:rPr>
            <w:rFonts w:cs="Times New Roman"/>
            <w:color w:val="000000"/>
            <w:szCs w:val="24"/>
            <w:lang w:val="en-US"/>
          </w:rPr>
          <w:t>m</w:t>
        </w:r>
        <w:r w:rsidR="00C36A8C">
          <w:rPr>
            <w:rFonts w:cs="Times New Roman"/>
            <w:color w:val="000000"/>
            <w:szCs w:val="24"/>
            <w:lang w:val="en-US"/>
          </w:rPr>
          <w:t xml:space="preserve">isalnya </w:t>
        </w:r>
      </w:ins>
      <w:ins w:id="1023" w:author="arkat" w:date="2017-09-26T21:40:00Z">
        <w:r w:rsidR="00790B42">
          <w:rPr>
            <w:rFonts w:cs="Times New Roman"/>
            <w:color w:val="000000"/>
            <w:szCs w:val="24"/>
            <w:lang w:val="en-US"/>
          </w:rPr>
          <w:t>Suncorp-Metway Ltd</w:t>
        </w:r>
      </w:ins>
      <w:ins w:id="1024" w:author="arkat" w:date="2017-10-01T14:25:00Z">
        <w:r w:rsidR="00C36A8C">
          <w:rPr>
            <w:rFonts w:cs="Times New Roman"/>
            <w:color w:val="000000"/>
            <w:szCs w:val="24"/>
            <w:lang w:val="en-US"/>
          </w:rPr>
          <w:t xml:space="preserve">, </w:t>
        </w:r>
      </w:ins>
      <w:ins w:id="1025" w:author="arkat" w:date="2017-09-26T21:40:00Z">
        <w:r w:rsidR="00790B42">
          <w:rPr>
            <w:rFonts w:cs="Times New Roman"/>
            <w:color w:val="000000"/>
            <w:szCs w:val="24"/>
            <w:lang w:val="en-US"/>
          </w:rPr>
          <w:t xml:space="preserve">salah satu 25 top perusahaan di Australia memiliki 6.000 lebih proses bisnis </w:t>
        </w:r>
        <w:r w:rsidR="00790B42">
          <w:rPr>
            <w:rFonts w:cs="Times New Roman"/>
            <w:color w:val="000000"/>
            <w:szCs w:val="24"/>
            <w:lang w:val="en-US"/>
          </w:rPr>
          <w:fldChar w:fldCharType="begin" w:fldLock="1"/>
        </w:r>
        <w:r w:rsidR="00790B42">
          <w:rPr>
            <w:rFonts w:cs="Times New Roman"/>
            <w:color w:val="000000"/>
            <w:szCs w:val="24"/>
            <w:lang w:val="en-US"/>
          </w:rPr>
          <w:instrText>ADDIN CSL_CITATION { "citationItems" : [ { "id" : "ITEM-1", "itemData" : { "author" : [ { "dropping-particle" : "", "family" : "Rosa", "given" : "Marcello L A", "non-dropping-particle" : "", "parse-names" : false, "suffix" : "" }, { "dropping-particle" : "", "family" : "Dumas", "given" : "Marlon", "non-dropping-particle" : "", "parse-names" : false, "suffix" : "" }, { "dropping-particle" : "", "family" : "Uba", "given" : "Reina", "non-dropping-particle" : "", "parse-names" : false, "suffix" : "" }, { "dropping-particle" : "", "family" : "Dijkman", "given" : "Remco", "non-dropping-particle" : "", "parse-names" : false, "suffix" : "" } ], "id" : "ITEM-1", "issue" : "2", "issued" : { "date-parts" : [ [ "2013" ] ] }, "title" : "Business Process Model Merging : An Approach to Business", "type" : "article-journal", "volume" : "22" }, "uris" : [ "http://www.mendeley.com/documents/?uuid=58e97bf0-961c-4d94-953b-aeb341284bc5" ] } ], "mendeley" : { "formattedCitation" : "(Rosa &lt;i&gt;et al.&lt;/i&gt;, 2013)", "plainTextFormattedCitation" : "(Rosa et al., 2013)", "previouslyFormattedCitation" : "(Rosa &lt;i&gt;et al.&lt;/i&gt;, 2013)" }, "properties" : { "noteIndex" : 0 }, "schema" : "https://github.com/citation-style-language/schema/raw/master/csl-citation.json" }</w:instrText>
        </w:r>
        <w:r w:rsidR="00790B42">
          <w:rPr>
            <w:rFonts w:cs="Times New Roman"/>
            <w:color w:val="000000"/>
            <w:szCs w:val="24"/>
            <w:lang w:val="en-US"/>
          </w:rPr>
          <w:fldChar w:fldCharType="separate"/>
        </w:r>
        <w:r w:rsidR="00790B42" w:rsidRPr="00AA5A62">
          <w:rPr>
            <w:rFonts w:cs="Times New Roman"/>
            <w:noProof/>
            <w:color w:val="000000"/>
            <w:szCs w:val="24"/>
            <w:lang w:val="en-US"/>
          </w:rPr>
          <w:t xml:space="preserve">(Rosa </w:t>
        </w:r>
        <w:r w:rsidR="00790B42" w:rsidRPr="00B16137">
          <w:rPr>
            <w:rFonts w:cs="Times New Roman"/>
            <w:noProof/>
            <w:color w:val="000000"/>
            <w:szCs w:val="24"/>
            <w:lang w:val="en-US"/>
          </w:rPr>
          <w:t>et al.</w:t>
        </w:r>
        <w:r w:rsidR="00790B42" w:rsidRPr="00AA5A62">
          <w:rPr>
            <w:rFonts w:cs="Times New Roman"/>
            <w:noProof/>
            <w:color w:val="000000"/>
            <w:szCs w:val="24"/>
            <w:lang w:val="en-US"/>
          </w:rPr>
          <w:t>, 2013)</w:t>
        </w:r>
        <w:r w:rsidR="00790B42">
          <w:rPr>
            <w:rFonts w:cs="Times New Roman"/>
            <w:color w:val="000000"/>
            <w:szCs w:val="24"/>
            <w:lang w:val="en-US"/>
          </w:rPr>
          <w:fldChar w:fldCharType="end"/>
        </w:r>
        <w:r w:rsidR="00790B42">
          <w:rPr>
            <w:rFonts w:cs="Times New Roman"/>
            <w:color w:val="000000"/>
            <w:szCs w:val="24"/>
            <w:lang w:val="en-US"/>
          </w:rPr>
          <w:t xml:space="preserve">. </w:t>
        </w:r>
      </w:ins>
      <w:ins w:id="1026" w:author="arkat" w:date="2017-10-04T13:34:00Z">
        <w:r w:rsidR="00DB231E">
          <w:rPr>
            <w:rFonts w:cs="Times New Roman"/>
            <w:color w:val="000000"/>
            <w:szCs w:val="24"/>
            <w:lang w:val="en-US"/>
          </w:rPr>
          <w:t xml:space="preserve">Untuk menghindari </w:t>
        </w:r>
      </w:ins>
      <w:ins w:id="1027" w:author="arkat" w:date="2017-10-04T13:35:00Z">
        <w:r w:rsidR="00DB231E">
          <w:rPr>
            <w:rFonts w:cs="Times New Roman"/>
            <w:color w:val="000000"/>
            <w:szCs w:val="24"/>
            <w:lang w:val="en-US"/>
          </w:rPr>
          <w:t xml:space="preserve">pemodelan </w:t>
        </w:r>
      </w:ins>
      <w:ins w:id="1028" w:author="arkat" w:date="2017-10-04T13:38:00Z">
        <w:r w:rsidR="00076330">
          <w:rPr>
            <w:rFonts w:cs="Times New Roman"/>
            <w:color w:val="000000"/>
            <w:szCs w:val="24"/>
            <w:lang w:val="en-US"/>
          </w:rPr>
          <w:t>ulang, dibutuhkan</w:t>
        </w:r>
      </w:ins>
      <w:ins w:id="1029" w:author="arkat" w:date="2017-09-26T21:40:00Z">
        <w:r w:rsidR="00790B42" w:rsidRPr="00E50386">
          <w:rPr>
            <w:rFonts w:cs="Times New Roman"/>
            <w:color w:val="000000"/>
            <w:szCs w:val="24"/>
            <w:lang w:val="en-US"/>
          </w:rPr>
          <w:t xml:space="preserve"> sebuah </w:t>
        </w:r>
        <w:r w:rsidR="00790B42">
          <w:rPr>
            <w:rFonts w:cs="Times New Roman"/>
            <w:color w:val="000000"/>
            <w:szCs w:val="24"/>
            <w:lang w:val="en-US"/>
          </w:rPr>
          <w:t xml:space="preserve">alat </w:t>
        </w:r>
      </w:ins>
      <w:proofErr w:type="gramStart"/>
      <w:ins w:id="1030" w:author="arkat" w:date="2017-09-26T21:45:00Z">
        <w:r w:rsidR="00A818E6">
          <w:rPr>
            <w:rFonts w:cs="Times New Roman"/>
            <w:color w:val="000000"/>
            <w:szCs w:val="24"/>
            <w:lang w:val="en-US"/>
          </w:rPr>
          <w:t>b</w:t>
        </w:r>
        <w:r w:rsidR="00313371">
          <w:rPr>
            <w:rFonts w:cs="Times New Roman"/>
            <w:color w:val="000000"/>
            <w:szCs w:val="24"/>
            <w:lang w:val="en-US"/>
          </w:rPr>
          <w:t>antu</w:t>
        </w:r>
      </w:ins>
      <w:proofErr w:type="gramEnd"/>
      <w:ins w:id="1031" w:author="arkat" w:date="2017-09-26T21:40:00Z">
        <w:r w:rsidR="00790B42" w:rsidRPr="00E50386">
          <w:rPr>
            <w:rFonts w:cs="Times New Roman"/>
            <w:color w:val="000000"/>
            <w:szCs w:val="24"/>
            <w:lang w:val="en-US"/>
          </w:rPr>
          <w:t xml:space="preserve"> </w:t>
        </w:r>
      </w:ins>
      <w:ins w:id="1032" w:author="arkat" w:date="2017-09-26T21:52:00Z">
        <w:r w:rsidR="006D428D">
          <w:rPr>
            <w:rFonts w:cs="Times New Roman"/>
            <w:color w:val="000000"/>
            <w:szCs w:val="24"/>
            <w:lang w:val="en-US"/>
          </w:rPr>
          <w:t xml:space="preserve">dengan teknik yang handal </w:t>
        </w:r>
      </w:ins>
      <w:ins w:id="1033" w:author="arkat" w:date="2017-09-26T21:40:00Z">
        <w:r w:rsidR="00790B42" w:rsidRPr="00E50386">
          <w:rPr>
            <w:rFonts w:cs="Times New Roman"/>
            <w:color w:val="000000"/>
            <w:szCs w:val="24"/>
            <w:lang w:val="en-US"/>
          </w:rPr>
          <w:t>untuk melakukan transformasi</w:t>
        </w:r>
        <w:r w:rsidR="00790B42">
          <w:rPr>
            <w:rFonts w:cs="Times New Roman"/>
            <w:color w:val="000000"/>
            <w:szCs w:val="24"/>
            <w:lang w:val="en-US"/>
          </w:rPr>
          <w:t xml:space="preserve"> </w:t>
        </w:r>
      </w:ins>
      <w:ins w:id="1034" w:author="arkat" w:date="2017-09-26T21:46:00Z">
        <w:r w:rsidR="00313371">
          <w:rPr>
            <w:rFonts w:cs="Times New Roman"/>
            <w:color w:val="000000"/>
            <w:szCs w:val="24"/>
            <w:lang w:val="en-US"/>
          </w:rPr>
          <w:t>model</w:t>
        </w:r>
      </w:ins>
      <w:ins w:id="1035" w:author="arkat" w:date="2017-09-28T09:10:00Z">
        <w:r w:rsidR="00567555">
          <w:rPr>
            <w:rFonts w:cs="Times New Roman"/>
            <w:color w:val="000000"/>
            <w:szCs w:val="24"/>
            <w:lang w:val="en-US"/>
          </w:rPr>
          <w:t xml:space="preserve"> proses bisnis</w:t>
        </w:r>
      </w:ins>
      <w:ins w:id="1036" w:author="arkat" w:date="2017-10-01T14:31:00Z">
        <w:r w:rsidR="00A818E6">
          <w:rPr>
            <w:rFonts w:cs="Times New Roman"/>
            <w:color w:val="000000"/>
            <w:szCs w:val="24"/>
            <w:lang w:val="en-US"/>
          </w:rPr>
          <w:t xml:space="preserve"> yang ada ke BPMN</w:t>
        </w:r>
      </w:ins>
      <w:ins w:id="1037" w:author="arkat" w:date="2017-10-04T13:40:00Z">
        <w:r w:rsidR="00076330">
          <w:rPr>
            <w:rFonts w:cs="Times New Roman"/>
            <w:color w:val="000000"/>
            <w:szCs w:val="24"/>
            <w:lang w:val="en-US"/>
          </w:rPr>
          <w:t xml:space="preserve"> se</w:t>
        </w:r>
      </w:ins>
      <w:ins w:id="1038" w:author="arkat" w:date="2017-10-11T09:20:00Z">
        <w:r w:rsidR="00315295">
          <w:rPr>
            <w:rFonts w:cs="Times New Roman"/>
            <w:color w:val="000000"/>
            <w:szCs w:val="24"/>
            <w:lang w:val="en-US"/>
          </w:rPr>
          <w:t>cara</w:t>
        </w:r>
      </w:ins>
      <w:ins w:id="1039" w:author="arkat" w:date="2017-10-04T13:40:00Z">
        <w:r w:rsidR="00076330">
          <w:rPr>
            <w:rFonts w:cs="Times New Roman"/>
            <w:color w:val="000000"/>
            <w:szCs w:val="24"/>
            <w:lang w:val="en-US"/>
          </w:rPr>
          <w:t xml:space="preserve"> otomatis</w:t>
        </w:r>
      </w:ins>
      <w:ins w:id="1040" w:author="arkat" w:date="2017-09-26T21:46:00Z">
        <w:r w:rsidR="00313371">
          <w:rPr>
            <w:rFonts w:cs="Times New Roman"/>
            <w:color w:val="000000"/>
            <w:szCs w:val="24"/>
            <w:lang w:val="en-US"/>
          </w:rPr>
          <w:t>.</w:t>
        </w:r>
      </w:ins>
      <w:moveToRangeEnd w:id="927"/>
      <w:ins w:id="1041" w:author="arkat" w:date="2017-10-04T13:37:00Z">
        <w:r w:rsidR="00076330">
          <w:rPr>
            <w:rFonts w:cs="Times New Roman"/>
            <w:color w:val="000000"/>
            <w:szCs w:val="24"/>
            <w:lang w:val="en-US"/>
          </w:rPr>
          <w:t xml:space="preserve"> Perpindahan model proses bisnis se</w:t>
        </w:r>
      </w:ins>
      <w:ins w:id="1042" w:author="arkat" w:date="2017-10-11T09:20:00Z">
        <w:r w:rsidR="00315295">
          <w:rPr>
            <w:rFonts w:cs="Times New Roman"/>
            <w:color w:val="000000"/>
            <w:szCs w:val="24"/>
            <w:lang w:val="en-US"/>
          </w:rPr>
          <w:t>cara</w:t>
        </w:r>
      </w:ins>
      <w:ins w:id="1043" w:author="arkat" w:date="2017-10-04T13:37:00Z">
        <w:r w:rsidR="00076330">
          <w:rPr>
            <w:rFonts w:cs="Times New Roman"/>
            <w:color w:val="000000"/>
            <w:szCs w:val="24"/>
            <w:lang w:val="en-US"/>
          </w:rPr>
          <w:t xml:space="preserve"> manual </w:t>
        </w:r>
      </w:ins>
      <w:ins w:id="1044" w:author="arkat" w:date="2017-10-11T09:19:00Z">
        <w:del w:id="1045" w:author="arkat" w:date="2017-10-11T10:32:00Z">
          <w:r w:rsidR="00315295" w:rsidDel="00135261">
            <w:rPr>
              <w:rFonts w:cs="Times New Roman"/>
              <w:color w:val="000000"/>
              <w:szCs w:val="24"/>
              <w:lang w:val="en-US"/>
            </w:rPr>
            <w:delText>akan</w:delText>
          </w:r>
        </w:del>
      </w:ins>
      <w:ins w:id="1046" w:author="arkat" w:date="2017-10-11T10:32:00Z">
        <w:r w:rsidR="00135261">
          <w:rPr>
            <w:rFonts w:cs="Times New Roman"/>
            <w:color w:val="000000"/>
            <w:szCs w:val="24"/>
            <w:lang w:val="en-US"/>
          </w:rPr>
          <w:t>akan</w:t>
        </w:r>
      </w:ins>
      <w:ins w:id="1047" w:author="arkat" w:date="2017-10-04T13:37:00Z">
        <w:r w:rsidR="00076330">
          <w:rPr>
            <w:rFonts w:cs="Times New Roman"/>
            <w:color w:val="000000"/>
            <w:szCs w:val="24"/>
            <w:lang w:val="en-US"/>
          </w:rPr>
          <w:t xml:space="preserve"> membuang banyak waktu dan rawan terjadi kesalahan.</w:t>
        </w:r>
      </w:ins>
      <w:del w:id="1048" w:author="arkat" w:date="2017-09-26T20:45:00Z">
        <w:r w:rsidR="009F6B17" w:rsidDel="00E504E3">
          <w:rPr>
            <w:rFonts w:cs="Times New Roman"/>
            <w:color w:val="000000"/>
            <w:szCs w:val="24"/>
            <w:lang w:val="en-US"/>
          </w:rPr>
          <w:delText xml:space="preserve"> </w:delText>
        </w:r>
      </w:del>
      <w:del w:id="1049" w:author="arkat" w:date="2017-09-26T21:57:00Z">
        <w:r w:rsidR="00C03BB0" w:rsidDel="006D428D">
          <w:rPr>
            <w:rFonts w:cs="Times New Roman"/>
            <w:color w:val="000000"/>
            <w:szCs w:val="24"/>
            <w:lang w:val="en-US"/>
          </w:rPr>
          <w:delText xml:space="preserve">Hal ini dikarenakan </w:delText>
        </w:r>
        <w:r w:rsidR="00C659B7" w:rsidRPr="00C659B7" w:rsidDel="006D428D">
          <w:rPr>
            <w:rFonts w:cs="Times New Roman"/>
            <w:color w:val="000000"/>
            <w:szCs w:val="24"/>
            <w:lang w:val="en-US"/>
          </w:rPr>
          <w:delText xml:space="preserve">BPMN memiliki berbagai </w:delText>
        </w:r>
        <w:r w:rsidR="00C03BB0" w:rsidDel="006D428D">
          <w:rPr>
            <w:rFonts w:cs="Times New Roman"/>
            <w:color w:val="000000"/>
            <w:szCs w:val="24"/>
            <w:lang w:val="en-US"/>
          </w:rPr>
          <w:delText xml:space="preserve">keunggulan, </w:delText>
        </w:r>
      </w:del>
      <w:del w:id="1050" w:author="arkat" w:date="2017-09-26T20:47:00Z">
        <w:r w:rsidR="000D4CB1" w:rsidDel="00E504E3">
          <w:rPr>
            <w:rFonts w:cs="Times New Roman"/>
            <w:color w:val="000000"/>
            <w:szCs w:val="24"/>
            <w:lang w:val="en-US"/>
          </w:rPr>
          <w:delText xml:space="preserve">BPMN menyediakan </w:delText>
        </w:r>
      </w:del>
      <w:del w:id="1051" w:author="arkat" w:date="2017-09-26T21:57:00Z">
        <w:r w:rsidR="000D4CB1" w:rsidDel="006D428D">
          <w:rPr>
            <w:rFonts w:cs="Times New Roman"/>
            <w:color w:val="000000"/>
            <w:szCs w:val="24"/>
            <w:lang w:val="en-US"/>
          </w:rPr>
          <w:delText>standar notasi grafis</w:delText>
        </w:r>
      </w:del>
      <w:del w:id="1052" w:author="arkat" w:date="2017-09-26T20:48:00Z">
        <w:r w:rsidR="000D4CB1" w:rsidDel="00E504E3">
          <w:rPr>
            <w:rFonts w:cs="Times New Roman"/>
            <w:color w:val="000000"/>
            <w:szCs w:val="24"/>
            <w:lang w:val="en-US"/>
          </w:rPr>
          <w:delText xml:space="preserve"> yang </w:delText>
        </w:r>
      </w:del>
      <w:del w:id="1053" w:author="arkat" w:date="2017-09-26T21:57:00Z">
        <w:r w:rsidR="000D4CB1" w:rsidDel="006D428D">
          <w:rPr>
            <w:rFonts w:cs="Times New Roman"/>
            <w:color w:val="000000"/>
            <w:szCs w:val="24"/>
            <w:lang w:val="en-US"/>
          </w:rPr>
          <w:delText xml:space="preserve">mudah digunakan untuk </w:delText>
        </w:r>
      </w:del>
      <w:del w:id="1054" w:author="arkat" w:date="2017-09-26T20:52:00Z">
        <w:r w:rsidR="000D4CB1" w:rsidDel="00264676">
          <w:rPr>
            <w:rFonts w:cs="Times New Roman"/>
            <w:color w:val="000000"/>
            <w:szCs w:val="24"/>
            <w:lang w:val="en-US"/>
          </w:rPr>
          <w:delText>analis</w:delText>
        </w:r>
      </w:del>
      <w:del w:id="1055" w:author="arkat" w:date="2017-09-26T21:57:00Z">
        <w:r w:rsidR="000D4CB1" w:rsidDel="006D428D">
          <w:rPr>
            <w:rFonts w:cs="Times New Roman"/>
            <w:color w:val="000000"/>
            <w:szCs w:val="24"/>
            <w:lang w:val="en-US"/>
          </w:rPr>
          <w:delText xml:space="preserve"> bisnis</w:delText>
        </w:r>
      </w:del>
      <w:del w:id="1056" w:author="arkat" w:date="2017-09-26T20:48:00Z">
        <w:r w:rsidR="000D4CB1" w:rsidDel="00E504E3">
          <w:rPr>
            <w:rFonts w:cs="Times New Roman"/>
            <w:color w:val="000000"/>
            <w:szCs w:val="24"/>
            <w:lang w:val="en-US"/>
          </w:rPr>
          <w:delText xml:space="preserve">, </w:delText>
        </w:r>
      </w:del>
      <w:del w:id="1057" w:author="arkat" w:date="2017-09-26T21:55:00Z">
        <w:r w:rsidR="000D4CB1" w:rsidDel="006D428D">
          <w:rPr>
            <w:rFonts w:cs="Times New Roman"/>
            <w:color w:val="000000"/>
            <w:szCs w:val="24"/>
            <w:lang w:val="en-US"/>
          </w:rPr>
          <w:delText xml:space="preserve">kemudahan untuk mendokumentasikan dan mengkomunikasikan proses bisnis baik untuk internal organisasi maupun ekternal </w:delText>
        </w:r>
      </w:del>
      <w:del w:id="1058" w:author="arkat" w:date="2017-09-26T20:52:00Z">
        <w:r w:rsidR="000D4CB1" w:rsidDel="00264676">
          <w:rPr>
            <w:rFonts w:cs="Times New Roman"/>
            <w:color w:val="000000"/>
            <w:szCs w:val="24"/>
            <w:lang w:val="en-US"/>
          </w:rPr>
          <w:delText xml:space="preserve">partner bisnis </w:delText>
        </w:r>
      </w:del>
      <w:del w:id="1059" w:author="arkat" w:date="2017-09-26T21:55:00Z">
        <w:r w:rsidR="000D4CB1" w:rsidDel="006D428D">
          <w:rPr>
            <w:rFonts w:cs="Times New Roman"/>
            <w:color w:val="000000"/>
            <w:szCs w:val="24"/>
            <w:lang w:val="en-US"/>
          </w:rPr>
          <w:delText xml:space="preserve">organisasi </w:delText>
        </w:r>
        <w:r w:rsidR="000D4CB1" w:rsidDel="006D428D">
          <w:rPr>
            <w:rFonts w:cs="Times New Roman"/>
            <w:color w:val="000000"/>
            <w:szCs w:val="24"/>
            <w:lang w:val="en-US"/>
          </w:rPr>
          <w:fldChar w:fldCharType="begin" w:fldLock="1"/>
        </w:r>
        <w:r w:rsidR="00000B4C" w:rsidRPr="006D428D" w:rsidDel="006D428D">
          <w:rPr>
            <w:rFonts w:cs="Times New Roman"/>
            <w:color w:val="000000"/>
            <w:szCs w:val="24"/>
            <w:lang w:val="en-US"/>
          </w:rPr>
          <w:delInstrText>ADDIN CSL_CITATION { "citationItems" : [ { "id" : "ITEM-1", "itemData" : { "author" : [ { "dropping-particle" : "", "family" : "Hagen", "given" : "V", "non-dropping-particle" : "", "parse-names" : false, "suffix" : "" } ], "id" : "ITEM-1", "issued" : { "date-parts" : [ [ "2006" ] ] }, "page" : "2-3", "title" : "An Overview of BPMN 2 . 0 and its Potential Use", "type" : "article-journal" }, "uris" : [ "http://www.mendeley.com/documents/?uuid=b148c4fb-33bb-4e86-8ce8-35f4506bf526" ] } ], "mendeley" : { "formattedCitation" : "(Hagen, 2006)", "plainTextFormattedCitation" : "(Hagen, 2006)", "previouslyFormattedCitation" : "(Hagen, 2006)" }, "properties" : { "noteIndex" : 0 }, "schema" : "https://github.com/citation-style-language/schema/raw/master/csl-citation.json" }</w:delInstrText>
        </w:r>
        <w:r w:rsidR="000D4CB1" w:rsidDel="006D428D">
          <w:rPr>
            <w:rFonts w:cs="Times New Roman"/>
            <w:color w:val="000000"/>
            <w:szCs w:val="24"/>
            <w:lang w:val="en-US"/>
          </w:rPr>
          <w:fldChar w:fldCharType="separate"/>
        </w:r>
        <w:r w:rsidR="000D4CB1" w:rsidRPr="006D428D" w:rsidDel="006D428D">
          <w:rPr>
            <w:rFonts w:cs="Times New Roman"/>
            <w:noProof/>
            <w:color w:val="000000"/>
            <w:szCs w:val="24"/>
            <w:lang w:val="en-US"/>
          </w:rPr>
          <w:delText>(Hagen, 2006)</w:delText>
        </w:r>
        <w:r w:rsidR="000D4CB1" w:rsidDel="006D428D">
          <w:rPr>
            <w:rFonts w:cs="Times New Roman"/>
            <w:color w:val="000000"/>
            <w:szCs w:val="24"/>
            <w:lang w:val="en-US"/>
          </w:rPr>
          <w:fldChar w:fldCharType="end"/>
        </w:r>
        <w:r w:rsidR="000D4CB1" w:rsidDel="006D428D">
          <w:rPr>
            <w:rFonts w:cs="Times New Roman"/>
            <w:color w:val="000000"/>
            <w:szCs w:val="24"/>
            <w:lang w:val="en-US"/>
          </w:rPr>
          <w:delText xml:space="preserve">. </w:delText>
        </w:r>
      </w:del>
    </w:p>
    <w:p w14:paraId="0552BB3C" w14:textId="1D5DF895" w:rsidR="00F83EFD" w:rsidDel="006D428D" w:rsidRDefault="00264676">
      <w:pPr>
        <w:pStyle w:val="BodyTextFirstIndent"/>
        <w:spacing w:after="0"/>
        <w:ind w:firstLine="426"/>
        <w:rPr>
          <w:del w:id="1060" w:author="arkat" w:date="2017-09-26T21:53:00Z"/>
          <w:rFonts w:cs="Times New Roman"/>
          <w:color w:val="000000"/>
          <w:szCs w:val="24"/>
          <w:lang w:val="en-US"/>
        </w:rPr>
        <w:pPrChange w:id="1061" w:author="arkat" w:date="2017-10-04T20:45:00Z">
          <w:pPr>
            <w:pStyle w:val="BodyTextFirstIndent"/>
            <w:spacing w:after="0"/>
            <w:ind w:firstLine="720"/>
          </w:pPr>
        </w:pPrChange>
      </w:pPr>
      <w:moveToRangeStart w:id="1062" w:author="arkat" w:date="2017-09-26T20:57:00Z" w:name="move494222672"/>
      <w:del w:id="1063" w:author="arkat" w:date="2017-09-26T21:53:00Z">
        <w:r w:rsidRPr="00264676" w:rsidDel="006D428D">
          <w:rPr>
            <w:rFonts w:cs="Times New Roman"/>
            <w:color w:val="000000"/>
            <w:szCs w:val="24"/>
            <w:lang w:val="en-US"/>
          </w:rPr>
          <w:delText>Perusahaan selalu berubah dan berkembang yang mungkin berdampak pada pemodelan proses bisnis model. Perubahan tersebut mungkin melibatkan transformasi antar pemodelan proses bisnis sehingga dibutuhkan tekhnik trasformasi yang handal. Transformasi antar pemodelan proses bisnis yang berbeda sangat penting bagi industri karena tujuan utama dari model transformasi adalah untuk melestarikan model semantik.</w:delText>
        </w:r>
      </w:del>
      <w:moveFromRangeStart w:id="1064" w:author="arkat" w:date="2017-09-26T20:43:00Z" w:name="move494221953"/>
      <w:moveToRangeEnd w:id="1062"/>
      <w:moveFrom w:id="1065" w:author="arkat" w:date="2017-09-26T20:43:00Z">
        <w:del w:id="1066" w:author="arkat" w:date="2017-09-26T21:53:00Z">
          <w:r w:rsidR="00725C46" w:rsidDel="006D428D">
            <w:rPr>
              <w:rFonts w:cs="Times New Roman"/>
              <w:color w:val="000000"/>
              <w:szCs w:val="24"/>
              <w:lang w:val="en-US"/>
            </w:rPr>
            <w:delText>P</w:delText>
          </w:r>
          <w:r w:rsidR="00000B4C" w:rsidDel="006D428D">
            <w:rPr>
              <w:rFonts w:cs="Times New Roman"/>
              <w:color w:val="000000"/>
              <w:szCs w:val="24"/>
              <w:lang w:val="en-US"/>
            </w:rPr>
            <w:delText xml:space="preserve">emerintah </w:delText>
          </w:r>
          <w:r w:rsidR="00725C46" w:rsidDel="006D428D">
            <w:rPr>
              <w:rFonts w:cs="Times New Roman"/>
              <w:color w:val="000000"/>
              <w:szCs w:val="24"/>
              <w:lang w:val="en-US"/>
            </w:rPr>
            <w:delText>Indonesia melalui peraturan Menteri Negara Pendayagunaan Aparatur Negara dan Reformasi B</w:delText>
          </w:r>
          <w:r w:rsidR="00F56BD2" w:rsidDel="006D428D">
            <w:rPr>
              <w:rFonts w:cs="Times New Roman"/>
              <w:color w:val="000000"/>
              <w:szCs w:val="24"/>
              <w:lang w:val="en-US"/>
            </w:rPr>
            <w:delText xml:space="preserve">irokrasi </w:delText>
          </w:r>
          <w:r w:rsidR="00725C46" w:rsidDel="006D428D">
            <w:rPr>
              <w:rFonts w:cs="Times New Roman"/>
              <w:color w:val="000000"/>
              <w:szCs w:val="24"/>
              <w:lang w:val="en-US"/>
            </w:rPr>
            <w:delText>Republik</w:delText>
          </w:r>
          <w:r w:rsidR="00000B4C" w:rsidDel="006D428D">
            <w:rPr>
              <w:rFonts w:cs="Times New Roman"/>
              <w:color w:val="000000"/>
              <w:szCs w:val="24"/>
              <w:lang w:val="en-US"/>
            </w:rPr>
            <w:delText xml:space="preserve"> Indonesia </w:delText>
          </w:r>
          <w:r w:rsidR="00F56BD2" w:rsidDel="006D428D">
            <w:rPr>
              <w:rFonts w:cs="Times New Roman"/>
              <w:color w:val="000000"/>
              <w:szCs w:val="24"/>
              <w:lang w:val="en-US"/>
            </w:rPr>
            <w:delText xml:space="preserve">nomor 12 tahun 2011 </w:delText>
          </w:r>
          <w:r w:rsidR="00000B4C" w:rsidDel="006D428D">
            <w:rPr>
              <w:rFonts w:cs="Times New Roman"/>
              <w:color w:val="000000"/>
              <w:szCs w:val="24"/>
              <w:lang w:val="en-US"/>
            </w:rPr>
            <w:delText xml:space="preserve">menjadikan BPMN </w:delText>
          </w:r>
          <w:r w:rsidR="00F56BD2" w:rsidDel="006D428D">
            <w:rPr>
              <w:rFonts w:cs="Times New Roman"/>
              <w:color w:val="000000"/>
              <w:szCs w:val="24"/>
              <w:lang w:val="en-US"/>
            </w:rPr>
            <w:delText xml:space="preserve">sebagai pedoman tata laksana </w:delText>
          </w:r>
          <w:r w:rsidR="00A811D7" w:rsidDel="006D428D">
            <w:rPr>
              <w:rFonts w:cs="Times New Roman"/>
              <w:color w:val="000000"/>
              <w:szCs w:val="24"/>
              <w:lang w:val="en-US"/>
            </w:rPr>
            <w:delText xml:space="preserve">yang digunakan untuk memberikan acuan bagi kementrian/lembaga dan pemerintah daerah untuk menyusun </w:delText>
          </w:r>
          <w:r w:rsidR="00725C46" w:rsidRPr="00684E19" w:rsidDel="006D428D">
            <w:rPr>
              <w:rFonts w:cs="Times New Roman"/>
              <w:i/>
              <w:color w:val="000000"/>
              <w:szCs w:val="24"/>
              <w:lang w:val="en-US"/>
            </w:rPr>
            <w:delText>standard operating p</w:delText>
          </w:r>
          <w:r w:rsidR="00A811D7" w:rsidRPr="00684E19" w:rsidDel="006D428D">
            <w:rPr>
              <w:rFonts w:cs="Times New Roman"/>
              <w:i/>
              <w:color w:val="000000"/>
              <w:szCs w:val="24"/>
              <w:lang w:val="en-US"/>
            </w:rPr>
            <w:delText>rocedures</w:delText>
          </w:r>
          <w:r w:rsidR="00A811D7" w:rsidDel="006D428D">
            <w:rPr>
              <w:rFonts w:cs="Times New Roman"/>
              <w:color w:val="000000"/>
              <w:szCs w:val="24"/>
              <w:lang w:val="en-US"/>
            </w:rPr>
            <w:delText xml:space="preserve"> yang lebih se</w:delText>
          </w:r>
          <w:r w:rsidR="003E7F09" w:rsidDel="006D428D">
            <w:rPr>
              <w:rFonts w:cs="Times New Roman"/>
              <w:color w:val="000000"/>
              <w:szCs w:val="24"/>
              <w:lang w:val="en-US"/>
            </w:rPr>
            <w:delText>derhana, efektif,</w:delText>
          </w:r>
          <w:r w:rsidR="00A811D7" w:rsidDel="006D428D">
            <w:rPr>
              <w:rFonts w:cs="Times New Roman"/>
              <w:color w:val="000000"/>
              <w:szCs w:val="24"/>
              <w:lang w:val="en-US"/>
            </w:rPr>
            <w:delText xml:space="preserve"> efisien, produktif dan akuntabel</w:delText>
          </w:r>
          <w:r w:rsidR="00000B4C" w:rsidDel="006D428D">
            <w:rPr>
              <w:rFonts w:cs="Times New Roman"/>
              <w:color w:val="000000"/>
              <w:szCs w:val="24"/>
              <w:lang w:val="en-US"/>
            </w:rPr>
            <w:delText xml:space="preserve"> </w:delText>
          </w:r>
          <w:r w:rsidR="00000B4C" w:rsidDel="006D428D">
            <w:rPr>
              <w:rFonts w:cs="Times New Roman"/>
              <w:color w:val="000000"/>
              <w:szCs w:val="24"/>
              <w:lang w:val="en-US"/>
            </w:rPr>
            <w:fldChar w:fldCharType="begin" w:fldLock="1"/>
          </w:r>
          <w:r w:rsidR="003633A2" w:rsidRPr="006D428D" w:rsidDel="006D428D">
            <w:rPr>
              <w:rFonts w:cs="Times New Roman"/>
              <w:color w:val="000000"/>
              <w:szCs w:val="24"/>
              <w:lang w:val="en-US"/>
            </w:rPr>
            <w:delInstrText>ADDIN CSL_CITATION { "citationItems" : [ { "id" : "ITEM-1", "itemData" : { "author" : [ { "dropping-particle" : "", "family" : "Kemenpan", "given" : "", "non-dropping-particle" : "", "parse-names" : false, "suffix" : "" } ], "edition" : "6", "id" : "ITEM-1", "issued" : { "date-parts" : [ [ "2011" ] ] }, "number" : "12 Tahun 2012", "publisher" : "https://www.menpan.go.id/jdih/category/35-raker-riau-27-30-mar-2012?download=2785:kedeputian-4-tatalaksana-penataan-tatalaksana", "publisher-place" : "Indonesia", "title" : "Pedoman Penataan Tatalaksana ( Business Process )", "type" : "book" }, "uris" : [ "http://www.mendeley.com/documents/?uuid=ef817a29-a10d-4aa8-b18d-9540bf371016" ] } ], "mendeley" : { "formattedCitation" : "(Kemenpan, 2011)", "plainTextFormattedCitation" : "(Kemenpan, 2011)", "previouslyFormattedCitation" : "(Kemenpan, 2011)" }, "properties" : { "noteIndex" : 0 }, "schema" : "https://github.com/citation-style-language/schema/raw/master/csl-citation.json" }</w:delInstrText>
          </w:r>
          <w:r w:rsidR="00000B4C" w:rsidDel="006D428D">
            <w:rPr>
              <w:rFonts w:cs="Times New Roman"/>
              <w:color w:val="000000"/>
              <w:szCs w:val="24"/>
              <w:lang w:val="en-US"/>
            </w:rPr>
            <w:fldChar w:fldCharType="separate"/>
          </w:r>
          <w:r w:rsidR="00FF3FD2" w:rsidRPr="00E504E3" w:rsidDel="006D428D">
            <w:rPr>
              <w:rFonts w:cs="Times New Roman"/>
              <w:color w:val="000000"/>
              <w:szCs w:val="24"/>
              <w:lang w:val="en-US"/>
            </w:rPr>
            <w:delText>(Kemenpan, 2011)</w:delText>
          </w:r>
          <w:r w:rsidR="00000B4C" w:rsidDel="006D428D">
            <w:rPr>
              <w:rFonts w:cs="Times New Roman"/>
              <w:color w:val="000000"/>
              <w:szCs w:val="24"/>
              <w:lang w:val="en-US"/>
            </w:rPr>
            <w:fldChar w:fldCharType="end"/>
          </w:r>
          <w:r w:rsidR="00000B4C" w:rsidDel="006D428D">
            <w:rPr>
              <w:rFonts w:cs="Times New Roman"/>
              <w:color w:val="000000"/>
              <w:szCs w:val="24"/>
              <w:lang w:val="en-US"/>
            </w:rPr>
            <w:delText>.</w:delText>
          </w:r>
        </w:del>
      </w:moveFrom>
    </w:p>
    <w:p w14:paraId="51E5A884" w14:textId="13BE0E0B" w:rsidR="00F83EFD" w:rsidRPr="00B357EA" w:rsidDel="006D428D" w:rsidRDefault="00C55EE5">
      <w:pPr>
        <w:pStyle w:val="BodyTextFirstIndent"/>
        <w:spacing w:after="0"/>
        <w:ind w:firstLine="426"/>
        <w:rPr>
          <w:del w:id="1067" w:author="arkat" w:date="2017-09-26T21:57:00Z"/>
          <w:rFonts w:cs="Times New Roman"/>
          <w:color w:val="000000"/>
          <w:szCs w:val="24"/>
          <w:lang w:val="en-US"/>
          <w:rPrChange w:id="1068" w:author="arkat" w:date="2017-09-26T20:22:00Z">
            <w:rPr>
              <w:del w:id="1069" w:author="arkat" w:date="2017-09-26T21:57:00Z"/>
              <w:rFonts w:cs="Times New Roman"/>
              <w:color w:val="0D0D0D"/>
              <w:szCs w:val="24"/>
              <w:lang w:val="en-US"/>
            </w:rPr>
          </w:rPrChange>
        </w:rPr>
        <w:pPrChange w:id="1070" w:author="arkat" w:date="2017-10-04T20:45:00Z">
          <w:pPr>
            <w:pStyle w:val="BodyTextFirstIndent"/>
            <w:spacing w:after="0"/>
            <w:ind w:firstLine="720"/>
          </w:pPr>
        </w:pPrChange>
      </w:pPr>
      <w:moveFromRangeStart w:id="1071" w:author="arkat" w:date="2017-09-26T20:57:00Z" w:name="move494222672"/>
      <w:moveFromRangeEnd w:id="1064"/>
      <w:moveFrom w:id="1072" w:author="arkat" w:date="2017-09-26T20:57:00Z">
        <w:del w:id="1073" w:author="arkat" w:date="2017-09-26T21:57:00Z">
          <w:r w:rsidRPr="00B357EA" w:rsidDel="006D428D">
            <w:rPr>
              <w:rFonts w:cs="Times New Roman"/>
              <w:color w:val="000000"/>
              <w:szCs w:val="24"/>
              <w:lang w:val="en-US"/>
              <w:rPrChange w:id="1074" w:author="arkat" w:date="2017-09-26T20:22:00Z">
                <w:rPr>
                  <w:color w:val="0D0D0D"/>
                  <w:lang w:val="en-US"/>
                </w:rPr>
              </w:rPrChange>
            </w:rPr>
            <w:delText>Perusahaan selalu berubah dan berkembang yang mungkin berdampak pada pemodelan proses bisnis model. Perubahan tersebut mungkin melibatkan transformasi antar pemodelan proses bisnis sehingga dibutuhkan tek</w:delText>
          </w:r>
          <w:r w:rsidR="00725C46" w:rsidRPr="00B357EA" w:rsidDel="006D428D">
            <w:rPr>
              <w:rFonts w:cs="Times New Roman"/>
              <w:color w:val="000000"/>
              <w:szCs w:val="24"/>
              <w:lang w:val="en-US"/>
              <w:rPrChange w:id="1075" w:author="arkat" w:date="2017-09-26T20:22:00Z">
                <w:rPr>
                  <w:color w:val="0D0D0D"/>
                  <w:lang w:val="en-US"/>
                </w:rPr>
              </w:rPrChange>
            </w:rPr>
            <w:delText>h</w:delText>
          </w:r>
          <w:r w:rsidRPr="00B357EA" w:rsidDel="006D428D">
            <w:rPr>
              <w:rFonts w:cs="Times New Roman"/>
              <w:color w:val="000000"/>
              <w:szCs w:val="24"/>
              <w:lang w:val="en-US"/>
              <w:rPrChange w:id="1076" w:author="arkat" w:date="2017-09-26T20:22:00Z">
                <w:rPr>
                  <w:color w:val="0D0D0D"/>
                  <w:lang w:val="en-US"/>
                </w:rPr>
              </w:rPrChange>
            </w:rPr>
            <w:delText xml:space="preserve">nik trasformasi </w:delText>
          </w:r>
          <w:r w:rsidR="00725C46" w:rsidRPr="00B357EA" w:rsidDel="006D428D">
            <w:rPr>
              <w:rFonts w:cs="Times New Roman"/>
              <w:color w:val="000000"/>
              <w:szCs w:val="24"/>
              <w:lang w:val="en-US"/>
              <w:rPrChange w:id="1077" w:author="arkat" w:date="2017-09-26T20:22:00Z">
                <w:rPr>
                  <w:color w:val="0D0D0D"/>
                  <w:lang w:val="en-US"/>
                </w:rPr>
              </w:rPrChange>
            </w:rPr>
            <w:delText>yang handal. Transformasi antar</w:delText>
          </w:r>
          <w:r w:rsidRPr="00B357EA" w:rsidDel="006D428D">
            <w:rPr>
              <w:rFonts w:cs="Times New Roman"/>
              <w:color w:val="000000"/>
              <w:szCs w:val="24"/>
              <w:lang w:val="en-US"/>
              <w:rPrChange w:id="1078" w:author="arkat" w:date="2017-09-26T20:22:00Z">
                <w:rPr>
                  <w:color w:val="0D0D0D"/>
                  <w:lang w:val="en-US"/>
                </w:rPr>
              </w:rPrChange>
            </w:rPr>
            <w:delText xml:space="preserve"> pemodelan proses bisnis yang berbeda sangat penting bagi industri karena tujuan utama dari model transformasi adalah untuk melestarikan </w:delText>
          </w:r>
          <w:r w:rsidR="008E39E4" w:rsidRPr="00B357EA" w:rsidDel="006D428D">
            <w:rPr>
              <w:rFonts w:cs="Times New Roman"/>
              <w:color w:val="000000"/>
              <w:szCs w:val="24"/>
              <w:lang w:val="en-US"/>
              <w:rPrChange w:id="1079" w:author="arkat" w:date="2017-09-26T20:22:00Z">
                <w:rPr>
                  <w:color w:val="0D0D0D"/>
                  <w:lang w:val="en-US"/>
                </w:rPr>
              </w:rPrChange>
            </w:rPr>
            <w:delText xml:space="preserve">model </w:delText>
          </w:r>
          <w:r w:rsidRPr="00B357EA" w:rsidDel="006D428D">
            <w:rPr>
              <w:rFonts w:cs="Times New Roman"/>
              <w:color w:val="000000"/>
              <w:szCs w:val="24"/>
              <w:lang w:val="en-US"/>
              <w:rPrChange w:id="1080" w:author="arkat" w:date="2017-09-26T20:22:00Z">
                <w:rPr>
                  <w:color w:val="0D0D0D"/>
                  <w:lang w:val="en-US"/>
                </w:rPr>
              </w:rPrChange>
            </w:rPr>
            <w:delText>semantik.</w:delText>
          </w:r>
        </w:del>
      </w:moveFrom>
      <w:moveFromRangeEnd w:id="1071"/>
    </w:p>
    <w:p w14:paraId="727EA0DF" w14:textId="200B908D" w:rsidR="00906EE4" w:rsidRDefault="00E50386">
      <w:pPr>
        <w:pStyle w:val="BodyTextFirstIndent"/>
        <w:spacing w:after="0"/>
        <w:ind w:firstLine="426"/>
        <w:rPr>
          <w:rFonts w:cs="Times New Roman"/>
          <w:color w:val="000000"/>
          <w:szCs w:val="24"/>
          <w:lang w:val="en-US"/>
        </w:rPr>
        <w:pPrChange w:id="1081" w:author="arkat" w:date="2017-10-04T20:45:00Z">
          <w:pPr>
            <w:pStyle w:val="BodyTextFirstIndent"/>
            <w:spacing w:after="0"/>
            <w:ind w:firstLine="720"/>
          </w:pPr>
        </w:pPrChange>
      </w:pPr>
      <w:del w:id="1082" w:author="arkat" w:date="2017-09-26T21:40:00Z">
        <w:r w:rsidRPr="00E50386" w:rsidDel="00790B42">
          <w:rPr>
            <w:rFonts w:cs="Times New Roman"/>
            <w:color w:val="000000"/>
            <w:szCs w:val="24"/>
            <w:lang w:val="en-US"/>
          </w:rPr>
          <w:delText>Enterprise mempunyai ratusan</w:delText>
        </w:r>
        <w:r w:rsidDel="00790B42">
          <w:rPr>
            <w:rFonts w:cs="Times New Roman"/>
            <w:color w:val="000000"/>
            <w:szCs w:val="24"/>
            <w:lang w:val="en-US"/>
          </w:rPr>
          <w:delText xml:space="preserve"> </w:delText>
        </w:r>
        <w:r w:rsidRPr="00E50386" w:rsidDel="00790B42">
          <w:rPr>
            <w:rFonts w:cs="Times New Roman"/>
            <w:color w:val="000000"/>
            <w:szCs w:val="24"/>
            <w:lang w:val="en-US"/>
          </w:rPr>
          <w:delText>bahkan ribuan proses bisnis,</w:delText>
        </w:r>
        <w:r w:rsidR="00AA5A62" w:rsidDel="00790B42">
          <w:rPr>
            <w:rFonts w:cs="Times New Roman"/>
            <w:color w:val="000000"/>
            <w:szCs w:val="24"/>
            <w:lang w:val="en-US"/>
          </w:rPr>
          <w:delText xml:space="preserve"> Suncorp-Metway Ltd salah satu 25 top perusahaan di Australia memiliki 6.000 lebih proses bisnis </w:delText>
        </w:r>
        <w:r w:rsidR="00AA5A62" w:rsidDel="00790B42">
          <w:rPr>
            <w:rFonts w:cs="Times New Roman"/>
            <w:color w:val="000000"/>
            <w:szCs w:val="24"/>
            <w:lang w:val="en-US"/>
          </w:rPr>
          <w:fldChar w:fldCharType="begin" w:fldLock="1"/>
        </w:r>
        <w:r w:rsidR="00FF3FD2" w:rsidRPr="00790B42" w:rsidDel="00790B42">
          <w:rPr>
            <w:rFonts w:cs="Times New Roman"/>
            <w:color w:val="000000"/>
            <w:szCs w:val="24"/>
            <w:lang w:val="en-US"/>
          </w:rPr>
          <w:delInstrText>ADDIN CSL_CITATION { "citationItems" : [ { "id" : "ITEM-1", "itemData" : { "author" : [ { "dropping-particle" : "", "family" : "Rosa", "given" : "Marcello L A", "non-dropping-particle" : "", "parse-names" : false, "suffix" : "" }, { "dropping-particle" : "", "family" : "Dumas", "given" : "Marlon", "non-dropping-particle" : "", "parse-names" : false, "suffix" : "" }, { "dropping-particle" : "", "family" : "Uba", "given" : "Reina", "non-dropping-particle" : "", "parse-names" : false, "suffix" : "" }, { "dropping-particle" : "", "family" : "Dijkman", "given" : "Remco", "non-dropping-particle" : "", "parse-names" : false, "suffix" : "" } ], "id" : "ITEM-1", "issue" : "2", "issued" : { "date-parts" : [ [ "2013" ] ] }, "title" : "Business Process Model Merging : An Approach to Business", "type" : "article-journal", "volume" : "22" }, "uris" : [ "http://www.mendeley.com/documents/?uuid=58e97bf0-961c-4d94-953b-aeb341284bc5" ] } ], "mendeley" : { "formattedCitation" : "(Rosa &lt;i&gt;et al.&lt;/i&gt;, 2013)", "plainTextFormattedCitation" : "(Rosa et al., 2013)", "previouslyFormattedCitation" : "(Rosa &lt;i&gt;et al.&lt;/i&gt;, 2013)" }, "properties" : { "noteIndex" : 0 }, "schema" : "https://github.com/citation-style-language/schema/raw/master/csl-citation.json" }</w:delInstrText>
        </w:r>
        <w:r w:rsidR="00AA5A62" w:rsidDel="00790B42">
          <w:rPr>
            <w:rFonts w:cs="Times New Roman"/>
            <w:color w:val="000000"/>
            <w:szCs w:val="24"/>
            <w:lang w:val="en-US"/>
          </w:rPr>
          <w:fldChar w:fldCharType="separate"/>
        </w:r>
        <w:r w:rsidR="00AA5A62" w:rsidRPr="00790B42" w:rsidDel="00790B42">
          <w:rPr>
            <w:rFonts w:cs="Times New Roman"/>
            <w:color w:val="000000"/>
            <w:szCs w:val="24"/>
            <w:lang w:val="en-US"/>
          </w:rPr>
          <w:delText>(Rosa et al., 2013)</w:delText>
        </w:r>
        <w:r w:rsidR="00AA5A62" w:rsidDel="00790B42">
          <w:rPr>
            <w:rFonts w:cs="Times New Roman"/>
            <w:color w:val="000000"/>
            <w:szCs w:val="24"/>
            <w:lang w:val="en-US"/>
          </w:rPr>
          <w:fldChar w:fldCharType="end"/>
        </w:r>
        <w:r w:rsidR="00AA5A62" w:rsidDel="00790B42">
          <w:rPr>
            <w:rFonts w:cs="Times New Roman"/>
            <w:color w:val="000000"/>
            <w:szCs w:val="24"/>
            <w:lang w:val="en-US"/>
          </w:rPr>
          <w:delText xml:space="preserve">. </w:delText>
        </w:r>
        <w:r w:rsidR="00AA5A62" w:rsidRPr="00E50386" w:rsidDel="00790B42">
          <w:rPr>
            <w:rFonts w:cs="Times New Roman"/>
            <w:color w:val="000000"/>
            <w:szCs w:val="24"/>
            <w:lang w:val="en-US"/>
          </w:rPr>
          <w:delText xml:space="preserve">Sehingga tidak mudah untuk berpindah dari satu model </w:delText>
        </w:r>
        <w:r w:rsidR="00AA5A62" w:rsidDel="00790B42">
          <w:rPr>
            <w:rFonts w:cs="Times New Roman"/>
            <w:color w:val="000000"/>
            <w:szCs w:val="24"/>
            <w:lang w:val="en-US"/>
          </w:rPr>
          <w:delText xml:space="preserve">proses bisnis ke model lainya. </w:delText>
        </w:r>
        <w:r w:rsidRPr="00E50386" w:rsidDel="00790B42">
          <w:rPr>
            <w:rFonts w:cs="Times New Roman"/>
            <w:color w:val="000000"/>
            <w:szCs w:val="24"/>
            <w:lang w:val="en-US"/>
          </w:rPr>
          <w:delText xml:space="preserve">Dibutuhkan sebuah </w:delText>
        </w:r>
        <w:r w:rsidR="00725C46" w:rsidDel="00790B42">
          <w:rPr>
            <w:rFonts w:cs="Times New Roman"/>
            <w:color w:val="000000"/>
            <w:szCs w:val="24"/>
            <w:lang w:val="en-US"/>
          </w:rPr>
          <w:delText>alat</w:delText>
        </w:r>
      </w:del>
      <w:del w:id="1083" w:author="arkat" w:date="2017-09-26T20:35:00Z">
        <w:r w:rsidR="00725C46" w:rsidDel="00684E19">
          <w:rPr>
            <w:rFonts w:cs="Times New Roman"/>
            <w:color w:val="000000"/>
            <w:szCs w:val="24"/>
            <w:lang w:val="en-US"/>
          </w:rPr>
          <w:delText xml:space="preserve"> bantu</w:delText>
        </w:r>
      </w:del>
      <w:del w:id="1084" w:author="arkat" w:date="2017-09-26T21:40:00Z">
        <w:r w:rsidRPr="00E50386" w:rsidDel="00790B42">
          <w:rPr>
            <w:rFonts w:cs="Times New Roman"/>
            <w:color w:val="000000"/>
            <w:szCs w:val="24"/>
            <w:lang w:val="en-US"/>
          </w:rPr>
          <w:delText xml:space="preserve"> untuk melakukan otoma</w:delText>
        </w:r>
      </w:del>
      <w:del w:id="1085" w:author="arkat" w:date="2017-09-26T20:35:00Z">
        <w:r w:rsidRPr="00E50386" w:rsidDel="00C0739A">
          <w:rPr>
            <w:rFonts w:cs="Times New Roman"/>
            <w:color w:val="000000"/>
            <w:szCs w:val="24"/>
            <w:lang w:val="en-US"/>
          </w:rPr>
          <w:delText>tisa</w:delText>
        </w:r>
      </w:del>
      <w:del w:id="1086" w:author="arkat" w:date="2017-09-26T21:40:00Z">
        <w:r w:rsidRPr="00E50386" w:rsidDel="00790B42">
          <w:rPr>
            <w:rFonts w:cs="Times New Roman"/>
            <w:color w:val="000000"/>
            <w:szCs w:val="24"/>
            <w:lang w:val="en-US"/>
          </w:rPr>
          <w:delText>si</w:delText>
        </w:r>
        <w:r w:rsidDel="00790B42">
          <w:rPr>
            <w:rFonts w:cs="Times New Roman"/>
            <w:color w:val="000000"/>
            <w:szCs w:val="24"/>
            <w:lang w:val="en-US"/>
          </w:rPr>
          <w:delText xml:space="preserve"> </w:delText>
        </w:r>
        <w:r w:rsidRPr="00E50386" w:rsidDel="00790B42">
          <w:rPr>
            <w:rFonts w:cs="Times New Roman"/>
            <w:color w:val="000000"/>
            <w:szCs w:val="24"/>
            <w:lang w:val="en-US"/>
          </w:rPr>
          <w:delText>transformasi</w:delText>
        </w:r>
        <w:r w:rsidR="00906EE4" w:rsidDel="00790B42">
          <w:rPr>
            <w:rFonts w:cs="Times New Roman"/>
            <w:color w:val="000000"/>
            <w:szCs w:val="24"/>
            <w:lang w:val="en-US"/>
          </w:rPr>
          <w:delText xml:space="preserve"> dari satu model proses bisnis ke model proses bisnis lainya</w:delText>
        </w:r>
      </w:del>
      <w:del w:id="1087" w:author="arkat" w:date="2017-09-26T21:54:00Z">
        <w:r w:rsidRPr="00E50386" w:rsidDel="006D428D">
          <w:rPr>
            <w:rFonts w:cs="Times New Roman"/>
            <w:color w:val="000000"/>
            <w:szCs w:val="24"/>
            <w:lang w:val="en-US"/>
          </w:rPr>
          <w:delText xml:space="preserve">. </w:delText>
        </w:r>
      </w:del>
    </w:p>
    <w:p w14:paraId="7EEE91CE" w14:textId="45801ECF" w:rsidR="008674D0" w:rsidDel="00E17D1F" w:rsidRDefault="008674D0">
      <w:pPr>
        <w:pStyle w:val="BodyTextFirstIndent"/>
        <w:spacing w:after="0"/>
        <w:ind w:firstLine="426"/>
        <w:rPr>
          <w:del w:id="1088" w:author="arkat" w:date="2017-09-26T21:57:00Z"/>
          <w:rFonts w:cs="Times New Roman"/>
          <w:color w:val="000000"/>
          <w:szCs w:val="24"/>
          <w:lang w:val="en-US"/>
        </w:rPr>
        <w:pPrChange w:id="1089" w:author="arkat" w:date="2017-09-26T20:22:00Z">
          <w:pPr>
            <w:pStyle w:val="BodyTextFirstIndent"/>
            <w:spacing w:after="0"/>
            <w:ind w:firstLine="720"/>
          </w:pPr>
        </w:pPrChange>
      </w:pPr>
      <w:r>
        <w:rPr>
          <w:rFonts w:cs="Times New Roman"/>
          <w:color w:val="000000"/>
          <w:szCs w:val="24"/>
          <w:lang w:val="en-US"/>
        </w:rPr>
        <w:t xml:space="preserve">Ada </w:t>
      </w:r>
      <w:ins w:id="1090" w:author="arkat" w:date="2017-10-06T07:54:00Z">
        <w:r w:rsidR="008D650E">
          <w:rPr>
            <w:rFonts w:cs="Times New Roman"/>
            <w:color w:val="000000"/>
            <w:szCs w:val="24"/>
            <w:lang w:val="en-US"/>
          </w:rPr>
          <w:t xml:space="preserve">dua </w:t>
        </w:r>
      </w:ins>
      <w:del w:id="1091" w:author="arkat" w:date="2017-09-26T22:04:00Z">
        <w:r w:rsidDel="00FC53D7">
          <w:rPr>
            <w:rFonts w:cs="Times New Roman"/>
            <w:color w:val="000000"/>
            <w:szCs w:val="24"/>
            <w:lang w:val="en-US"/>
          </w:rPr>
          <w:delText xml:space="preserve">banyak </w:delText>
        </w:r>
      </w:del>
      <w:r>
        <w:rPr>
          <w:rFonts w:cs="Times New Roman"/>
          <w:color w:val="000000"/>
          <w:szCs w:val="24"/>
          <w:lang w:val="en-US"/>
        </w:rPr>
        <w:t>pendekatan</w:t>
      </w:r>
      <w:ins w:id="1092" w:author="arkat" w:date="2017-10-04T23:33:00Z">
        <w:r w:rsidR="00E92A19">
          <w:rPr>
            <w:rFonts w:cs="Times New Roman"/>
            <w:color w:val="000000"/>
            <w:szCs w:val="24"/>
            <w:lang w:val="en-US"/>
          </w:rPr>
          <w:t xml:space="preserve"> pemetaan</w:t>
        </w:r>
      </w:ins>
      <w:r>
        <w:rPr>
          <w:rFonts w:cs="Times New Roman"/>
          <w:color w:val="000000"/>
          <w:szCs w:val="24"/>
          <w:lang w:val="en-US"/>
        </w:rPr>
        <w:t xml:space="preserve"> yang dapat digun</w:t>
      </w:r>
      <w:del w:id="1093" w:author="arkat" w:date="2017-10-06T08:01:00Z">
        <w:r w:rsidDel="008D650E">
          <w:rPr>
            <w:rFonts w:cs="Times New Roman"/>
            <w:color w:val="000000"/>
            <w:szCs w:val="24"/>
            <w:lang w:val="en-US"/>
          </w:rPr>
          <w:delText>akan</w:delText>
        </w:r>
      </w:del>
      <w:ins w:id="1094" w:author="arkat" w:date="2017-10-11T09:19:00Z">
        <w:del w:id="1095" w:author="arkat" w:date="2017-10-11T10:32:00Z">
          <w:r w:rsidR="00315295" w:rsidDel="00135261">
            <w:rPr>
              <w:rFonts w:cs="Times New Roman"/>
              <w:color w:val="000000"/>
              <w:szCs w:val="24"/>
              <w:lang w:val="en-US"/>
            </w:rPr>
            <w:delText>akan</w:delText>
          </w:r>
        </w:del>
      </w:ins>
      <w:proofErr w:type="gramStart"/>
      <w:ins w:id="1096" w:author="arkat" w:date="2017-10-11T10:32:00Z">
        <w:r w:rsidR="00135261">
          <w:rPr>
            <w:rFonts w:cs="Times New Roman"/>
            <w:color w:val="000000"/>
            <w:szCs w:val="24"/>
            <w:lang w:val="en-US"/>
          </w:rPr>
          <w:t>akan</w:t>
        </w:r>
      </w:ins>
      <w:proofErr w:type="gramEnd"/>
      <w:r>
        <w:rPr>
          <w:rFonts w:cs="Times New Roman"/>
          <w:color w:val="000000"/>
          <w:szCs w:val="24"/>
          <w:lang w:val="en-US"/>
        </w:rPr>
        <w:t xml:space="preserve"> untuk menyelesaikan transformasi model</w:t>
      </w:r>
      <w:del w:id="1097" w:author="arkat" w:date="2017-10-06T07:45:00Z">
        <w:r w:rsidDel="00A42612">
          <w:rPr>
            <w:rFonts w:cs="Times New Roman"/>
            <w:color w:val="000000"/>
            <w:szCs w:val="24"/>
            <w:lang w:val="en-US"/>
          </w:rPr>
          <w:delText xml:space="preserve"> proses bisnis</w:delText>
        </w:r>
      </w:del>
      <w:ins w:id="1098" w:author="arkat" w:date="2017-09-26T22:04:00Z">
        <w:r w:rsidR="00FC53D7">
          <w:rPr>
            <w:rFonts w:cs="Times New Roman"/>
            <w:color w:val="000000"/>
            <w:szCs w:val="24"/>
            <w:lang w:val="en-US"/>
          </w:rPr>
          <w:t xml:space="preserve">. </w:t>
        </w:r>
        <w:r w:rsidR="00FC53D7" w:rsidRPr="00FC53D7">
          <w:rPr>
            <w:rFonts w:cs="Times New Roman"/>
            <w:i/>
            <w:color w:val="000000"/>
            <w:szCs w:val="24"/>
            <w:lang w:val="en-US"/>
            <w:rPrChange w:id="1099" w:author="arkat" w:date="2017-09-26T22:04:00Z">
              <w:rPr>
                <w:rFonts w:cs="Times New Roman"/>
                <w:color w:val="000000"/>
                <w:szCs w:val="24"/>
                <w:lang w:val="en-US"/>
              </w:rPr>
            </w:rPrChange>
          </w:rPr>
          <w:t>Pertama</w:t>
        </w:r>
        <w:r w:rsidR="00FC53D7">
          <w:rPr>
            <w:rFonts w:cs="Times New Roman"/>
            <w:color w:val="000000"/>
            <w:szCs w:val="24"/>
            <w:lang w:val="en-US"/>
          </w:rPr>
          <w:t xml:space="preserve">, </w:t>
        </w:r>
      </w:ins>
      <w:del w:id="1100" w:author="arkat" w:date="2017-09-26T22:04:00Z">
        <w:r w:rsidDel="00FC53D7">
          <w:rPr>
            <w:rFonts w:cs="Times New Roman"/>
            <w:color w:val="000000"/>
            <w:szCs w:val="24"/>
            <w:lang w:val="en-US"/>
          </w:rPr>
          <w:delText xml:space="preserve">, salah satunya adalah </w:delText>
        </w:r>
      </w:del>
      <w:r w:rsidRPr="00E17D1F">
        <w:rPr>
          <w:rFonts w:cs="Times New Roman"/>
          <w:i/>
          <w:color w:val="000000"/>
          <w:szCs w:val="24"/>
          <w:lang w:val="en-US"/>
        </w:rPr>
        <w:t>indirect mapping</w:t>
      </w:r>
      <w:ins w:id="1101" w:author="arkat" w:date="2017-09-26T22:05:00Z">
        <w:r w:rsidR="00404D54">
          <w:rPr>
            <w:rFonts w:cs="Times New Roman"/>
            <w:color w:val="000000"/>
            <w:szCs w:val="24"/>
            <w:lang w:val="en-US"/>
          </w:rPr>
          <w:t xml:space="preserve">, </w:t>
        </w:r>
        <w:r w:rsidR="00FC53D7">
          <w:rPr>
            <w:rFonts w:cs="Times New Roman"/>
            <w:color w:val="000000"/>
            <w:szCs w:val="24"/>
            <w:lang w:val="en-US"/>
          </w:rPr>
          <w:t>yaitu</w:t>
        </w:r>
      </w:ins>
      <w:del w:id="1102" w:author="arkat" w:date="2017-09-26T22:05:00Z">
        <w:r w:rsidR="004C5D4E" w:rsidRPr="00B357EA" w:rsidDel="00FC53D7">
          <w:rPr>
            <w:rFonts w:cs="Times New Roman"/>
            <w:color w:val="000000"/>
            <w:szCs w:val="24"/>
            <w:lang w:val="en-US"/>
            <w:rPrChange w:id="1103" w:author="arkat" w:date="2017-09-26T20:22:00Z">
              <w:rPr>
                <w:rFonts w:cs="Times New Roman"/>
                <w:i/>
                <w:color w:val="000000"/>
                <w:szCs w:val="24"/>
                <w:lang w:val="en-US"/>
              </w:rPr>
            </w:rPrChange>
          </w:rPr>
          <w:delText xml:space="preserve">, </w:delText>
        </w:r>
        <w:r w:rsidR="004C5D4E" w:rsidDel="00FC53D7">
          <w:rPr>
            <w:rFonts w:cs="Times New Roman"/>
            <w:color w:val="000000"/>
            <w:szCs w:val="24"/>
            <w:lang w:val="en-US"/>
          </w:rPr>
          <w:delText>yakni</w:delText>
        </w:r>
      </w:del>
      <w:r w:rsidR="004C5D4E">
        <w:rPr>
          <w:rFonts w:cs="Times New Roman"/>
          <w:color w:val="000000"/>
          <w:szCs w:val="24"/>
          <w:lang w:val="en-US"/>
        </w:rPr>
        <w:t xml:space="preserve"> </w:t>
      </w:r>
      <w:r w:rsidR="00A247BA">
        <w:rPr>
          <w:rFonts w:cs="Times New Roman"/>
          <w:color w:val="000000"/>
          <w:szCs w:val="24"/>
          <w:lang w:val="en-US"/>
        </w:rPr>
        <w:t xml:space="preserve">transformasi </w:t>
      </w:r>
      <w:r w:rsidR="00D83C8C">
        <w:rPr>
          <w:rFonts w:cs="Times New Roman"/>
          <w:color w:val="000000"/>
          <w:szCs w:val="24"/>
          <w:lang w:val="en-US"/>
        </w:rPr>
        <w:t>dengan menggun</w:t>
      </w:r>
      <w:del w:id="1104" w:author="arkat" w:date="2017-10-06T08:01:00Z">
        <w:r w:rsidR="00D83C8C" w:rsidDel="008D650E">
          <w:rPr>
            <w:rFonts w:cs="Times New Roman"/>
            <w:color w:val="000000"/>
            <w:szCs w:val="24"/>
            <w:lang w:val="en-US"/>
          </w:rPr>
          <w:delText>akan</w:delText>
        </w:r>
      </w:del>
      <w:ins w:id="1105" w:author="arkat" w:date="2017-10-11T09:19:00Z">
        <w:del w:id="1106" w:author="arkat" w:date="2017-10-11T10:32:00Z">
          <w:r w:rsidR="00315295" w:rsidDel="00135261">
            <w:rPr>
              <w:rFonts w:cs="Times New Roman"/>
              <w:color w:val="000000"/>
              <w:szCs w:val="24"/>
              <w:lang w:val="en-US"/>
            </w:rPr>
            <w:delText>akan</w:delText>
          </w:r>
        </w:del>
      </w:ins>
      <w:proofErr w:type="gramStart"/>
      <w:ins w:id="1107" w:author="arkat" w:date="2017-10-11T10:32:00Z">
        <w:r w:rsidR="00135261">
          <w:rPr>
            <w:rFonts w:cs="Times New Roman"/>
            <w:color w:val="000000"/>
            <w:szCs w:val="24"/>
            <w:lang w:val="en-US"/>
          </w:rPr>
          <w:t>akan</w:t>
        </w:r>
      </w:ins>
      <w:proofErr w:type="gramEnd"/>
      <w:r w:rsidR="00D83C8C">
        <w:rPr>
          <w:rFonts w:cs="Times New Roman"/>
          <w:color w:val="000000"/>
          <w:szCs w:val="24"/>
          <w:lang w:val="en-US"/>
        </w:rPr>
        <w:t xml:space="preserve"> </w:t>
      </w:r>
      <w:r w:rsidR="00D83C8C" w:rsidRPr="00E17D1F">
        <w:rPr>
          <w:rFonts w:cs="Times New Roman"/>
          <w:i/>
          <w:color w:val="000000"/>
          <w:szCs w:val="24"/>
          <w:lang w:val="en-US"/>
        </w:rPr>
        <w:t>mapping</w:t>
      </w:r>
      <w:r w:rsidR="00D83C8C">
        <w:rPr>
          <w:rFonts w:cs="Times New Roman"/>
          <w:color w:val="000000"/>
          <w:szCs w:val="24"/>
          <w:lang w:val="en-US"/>
        </w:rPr>
        <w:t xml:space="preserve"> yang telah </w:t>
      </w:r>
      <w:ins w:id="1108" w:author="arkat" w:date="2017-09-26T22:05:00Z">
        <w:r w:rsidR="00FC53D7">
          <w:rPr>
            <w:rFonts w:cs="Times New Roman"/>
            <w:color w:val="000000"/>
            <w:szCs w:val="24"/>
            <w:lang w:val="en-US"/>
          </w:rPr>
          <w:t>disedi</w:t>
        </w:r>
      </w:ins>
      <w:ins w:id="1109" w:author="arkat" w:date="2017-10-11T09:19:00Z">
        <w:del w:id="1110" w:author="arkat" w:date="2017-10-11T10:32:00Z">
          <w:r w:rsidR="00315295" w:rsidDel="00135261">
            <w:rPr>
              <w:rFonts w:cs="Times New Roman"/>
              <w:color w:val="000000"/>
              <w:szCs w:val="24"/>
              <w:lang w:val="en-US"/>
            </w:rPr>
            <w:delText>akan</w:delText>
          </w:r>
        </w:del>
      </w:ins>
      <w:ins w:id="1111" w:author="arkat" w:date="2017-10-11T10:32:00Z">
        <w:r w:rsidR="00135261">
          <w:rPr>
            <w:rFonts w:cs="Times New Roman"/>
            <w:color w:val="000000"/>
            <w:szCs w:val="24"/>
            <w:lang w:val="en-US"/>
          </w:rPr>
          <w:t>akan</w:t>
        </w:r>
      </w:ins>
      <w:ins w:id="1112" w:author="arkat" w:date="2017-09-26T22:05:00Z">
        <w:r w:rsidR="00FC53D7">
          <w:rPr>
            <w:rFonts w:cs="Times New Roman"/>
            <w:color w:val="000000"/>
            <w:szCs w:val="24"/>
            <w:lang w:val="en-US"/>
          </w:rPr>
          <w:t xml:space="preserve"> oleh </w:t>
        </w:r>
      </w:ins>
      <w:del w:id="1113" w:author="arkat" w:date="2017-09-26T22:05:00Z">
        <w:r w:rsidR="00D83C8C" w:rsidDel="00FC53D7">
          <w:rPr>
            <w:rFonts w:cs="Times New Roman"/>
            <w:color w:val="000000"/>
            <w:szCs w:val="24"/>
            <w:lang w:val="en-US"/>
          </w:rPr>
          <w:delText xml:space="preserve">tersedia dan </w:delText>
        </w:r>
        <w:r w:rsidR="00A247BA" w:rsidDel="00FC53D7">
          <w:rPr>
            <w:rFonts w:cs="Times New Roman"/>
            <w:color w:val="000000"/>
            <w:szCs w:val="24"/>
            <w:lang w:val="en-US"/>
          </w:rPr>
          <w:delText>menggunakan bahasa pemode</w:delText>
        </w:r>
        <w:r w:rsidR="005312D3" w:rsidDel="00FC53D7">
          <w:rPr>
            <w:rFonts w:cs="Times New Roman"/>
            <w:color w:val="000000"/>
            <w:szCs w:val="24"/>
            <w:lang w:val="en-US"/>
          </w:rPr>
          <w:delText xml:space="preserve">lan </w:delText>
        </w:r>
      </w:del>
      <w:r w:rsidR="005312D3">
        <w:rPr>
          <w:rFonts w:cs="Times New Roman"/>
          <w:color w:val="000000"/>
          <w:szCs w:val="24"/>
          <w:lang w:val="en-US"/>
        </w:rPr>
        <w:t xml:space="preserve">pihak ketiga atau keempat. </w:t>
      </w:r>
      <w:r w:rsidR="00A247BA">
        <w:rPr>
          <w:rFonts w:cs="Times New Roman"/>
          <w:color w:val="000000"/>
          <w:szCs w:val="24"/>
          <w:lang w:val="en-US"/>
        </w:rPr>
        <w:t xml:space="preserve">Teknik seperti ini telah dilakukan oleh </w:t>
      </w:r>
      <w:ins w:id="1114" w:author="arkat" w:date="2017-09-26T22:16:00Z">
        <w:r w:rsidR="00E2571C">
          <w:rPr>
            <w:rFonts w:cs="Times New Roman"/>
            <w:color w:val="000000"/>
            <w:szCs w:val="24"/>
            <w:lang w:val="en-US"/>
          </w:rPr>
          <w:t xml:space="preserve"> </w:t>
        </w:r>
      </w:ins>
      <w:ins w:id="1115" w:author="arkat" w:date="2017-09-26T22:17:00Z">
        <w:r w:rsidR="00E2571C">
          <w:rPr>
            <w:rFonts w:cs="Times New Roman"/>
            <w:color w:val="000000"/>
            <w:szCs w:val="24"/>
            <w:lang w:val="en-US"/>
          </w:rPr>
          <w:fldChar w:fldCharType="begin" w:fldLock="1"/>
        </w:r>
      </w:ins>
      <w:r w:rsidR="00E2571C">
        <w:rPr>
          <w:rFonts w:cs="Times New Roman"/>
          <w:color w:val="000000"/>
          <w:szCs w:val="24"/>
          <w:lang w:val="en-US"/>
        </w:rPr>
        <w:instrText>ADDIN CSL_CITATION { "citationItems" : [ { "id" : "ITEM-1", "itemData" : { "abstract" : "The Business Process Modelling Notation (BPMN) is a graph- oriented language in which control and action nodes can be connected almost arbitrarily. It is supported by various modelling tools but so far no systems can directly execute BPMN models. The Business Process Exe- cution Language forWeb Services (BPEL) on the other hand is a mainly block-structured language supported by several execution platforms. In the current setting, mapping BPMN models to BPEL code is a necessary step towards unified and standards-based business process development environments. It turns out that this mapping is challenging from a scien- tific viewpoint as BPMN and BPEL represent two fundamentally differ- ent classes of languages. Existing methods for mapping BPMN to BPEL impose limitations on the structure of the source model, especially with respect to cycles. This report proposes a technique that overcomes these limitations. Beyond its direct relevance in the context of BPMN and BPEL, this technique addresses difficult problems that arise generally when translating between flow-based languages with parallelism.", "author" : [ { "dropping-particle" : "", "family" : "Ouyang", "given" : "Chun", "non-dropping-particle" : "", "parse-names" : false, "suffix" : "" }, { "dropping-particle" : "", "family" : "Aalst", "given" : "W M P", "non-dropping-particle" : "van der", "parse-names" : false, "suffix" : "" }, { "dropping-particle" : "Van Der", "family" : "Aalst", "given" : "Wil", "non-dropping-particle" : "", "parse-names" : false, "suffix" : "" }, { "dropping-particle" : "", "family" : "Dumas", "given" : "Marlon", "non-dropping-particle" : "", "parse-names" : false, "suffix" : "" }, { "dropping-particle" : "", "family" : "Hofstede", "given" : "a H M", "non-dropping-particle" : "ter", "parse-names" : false, "suffix" : "" } ], "container-title" : "BPM Center Report BPM-06-02, BPMcenter. org", "id" : "ITEM-1", "issued" : { "date-parts" : [ [ "2006" ] ] }, "page" : "1-22", "title" : "Translating bpmn to bpel", "type" : "article-journal" }, "uris" : [ "http://www.mendeley.com/documents/?uuid=ca34fda1-a5c9-4923-ac1b-592c79e39eb9" ] } ], "mendeley" : { "formattedCitation" : "(Ouyang &lt;i&gt;et al.&lt;/i&gt;, 2006)", "manualFormatting" : "Ouyang et al. (2006)", "plainTextFormattedCitation" : "(Ouyang et al., 2006)", "previouslyFormattedCitation" : "(Ouyang &lt;i&gt;et al.&lt;/i&gt;, 2006)" }, "properties" : { "noteIndex" : 0 }, "schema" : "https://github.com/citation-style-language/schema/raw/master/csl-citation.json" }</w:instrText>
      </w:r>
      <w:r w:rsidR="00E2571C">
        <w:rPr>
          <w:rFonts w:cs="Times New Roman"/>
          <w:color w:val="000000"/>
          <w:szCs w:val="24"/>
          <w:lang w:val="en-US"/>
        </w:rPr>
        <w:fldChar w:fldCharType="separate"/>
      </w:r>
      <w:del w:id="1116" w:author="arkat" w:date="2017-09-26T22:17: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Ouyang </w:t>
      </w:r>
      <w:r w:rsidR="00E2571C" w:rsidRPr="00E2571C">
        <w:rPr>
          <w:rFonts w:cs="Times New Roman"/>
          <w:i/>
          <w:noProof/>
          <w:color w:val="000000"/>
          <w:szCs w:val="24"/>
          <w:lang w:val="en-US"/>
        </w:rPr>
        <w:t>et al.</w:t>
      </w:r>
      <w:del w:id="1117" w:author="arkat" w:date="2017-09-26T22:17: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 </w:t>
      </w:r>
      <w:ins w:id="1118" w:author="arkat" w:date="2017-09-26T22:17:00Z">
        <w:r w:rsidR="00E2571C">
          <w:rPr>
            <w:rFonts w:cs="Times New Roman"/>
            <w:noProof/>
            <w:color w:val="000000"/>
            <w:szCs w:val="24"/>
            <w:lang w:val="en-US"/>
          </w:rPr>
          <w:t>(</w:t>
        </w:r>
      </w:ins>
      <w:r w:rsidR="00E2571C" w:rsidRPr="00E2571C">
        <w:rPr>
          <w:rFonts w:cs="Times New Roman"/>
          <w:noProof/>
          <w:color w:val="000000"/>
          <w:szCs w:val="24"/>
          <w:lang w:val="en-US"/>
        </w:rPr>
        <w:t>2006)</w:t>
      </w:r>
      <w:ins w:id="1119" w:author="arkat" w:date="2017-09-26T22:17:00Z">
        <w:r w:rsidR="00E2571C">
          <w:rPr>
            <w:rFonts w:cs="Times New Roman"/>
            <w:color w:val="000000"/>
            <w:szCs w:val="24"/>
            <w:lang w:val="en-US"/>
          </w:rPr>
          <w:fldChar w:fldCharType="end"/>
        </w:r>
        <w:r w:rsidR="00E2571C">
          <w:rPr>
            <w:rFonts w:cs="Times New Roman"/>
            <w:color w:val="000000"/>
            <w:szCs w:val="24"/>
            <w:lang w:val="en-US"/>
          </w:rPr>
          <w:t xml:space="preserve"> </w:t>
        </w:r>
      </w:ins>
      <w:del w:id="1120" w:author="arkat" w:date="2017-09-26T22:17:00Z">
        <w:r w:rsidR="00A247BA" w:rsidDel="00E2571C">
          <w:rPr>
            <w:rFonts w:cs="Times New Roman"/>
            <w:color w:val="000000"/>
            <w:szCs w:val="24"/>
            <w:lang w:val="en-US"/>
          </w:rPr>
          <w:delText xml:space="preserve">WMP </w:delText>
        </w:r>
        <w:r w:rsidR="005312D3" w:rsidDel="00E2571C">
          <w:rPr>
            <w:rFonts w:cs="Times New Roman"/>
            <w:color w:val="000000"/>
            <w:szCs w:val="24"/>
            <w:lang w:val="en-US"/>
          </w:rPr>
          <w:delText xml:space="preserve">van der Aalst (2006) </w:delText>
        </w:r>
      </w:del>
      <w:r w:rsidR="005312D3">
        <w:rPr>
          <w:rFonts w:cs="Times New Roman"/>
          <w:color w:val="000000"/>
          <w:szCs w:val="24"/>
          <w:lang w:val="en-US"/>
        </w:rPr>
        <w:t xml:space="preserve">untuk melakukan </w:t>
      </w:r>
      <w:r w:rsidR="00D83C8C">
        <w:rPr>
          <w:rFonts w:cs="Times New Roman"/>
          <w:color w:val="000000"/>
          <w:szCs w:val="24"/>
          <w:lang w:val="en-US"/>
        </w:rPr>
        <w:t xml:space="preserve">transformasi </w:t>
      </w:r>
      <w:r w:rsidR="005312D3">
        <w:rPr>
          <w:rFonts w:cs="Times New Roman"/>
          <w:color w:val="000000"/>
          <w:szCs w:val="24"/>
          <w:lang w:val="en-US"/>
        </w:rPr>
        <w:t>dari EPC ke Petri Nets.</w:t>
      </w:r>
      <w:ins w:id="1121" w:author="arkat" w:date="2017-09-26T22:18:00Z">
        <w:r w:rsidR="00E2571C">
          <w:rPr>
            <w:rFonts w:cs="Times New Roman"/>
            <w:color w:val="000000"/>
            <w:szCs w:val="24"/>
            <w:lang w:val="en-US"/>
          </w:rPr>
          <w:t xml:space="preserve"> </w:t>
        </w:r>
      </w:ins>
      <w:ins w:id="1122" w:author="arkat" w:date="2017-09-26T22:19:00Z">
        <w:r w:rsidR="00E2571C">
          <w:rPr>
            <w:rFonts w:cs="Times New Roman"/>
            <w:color w:val="000000"/>
            <w:szCs w:val="24"/>
            <w:lang w:val="en-US"/>
          </w:rPr>
          <w:fldChar w:fldCharType="begin" w:fldLock="1"/>
        </w:r>
      </w:ins>
      <w:ins w:id="1123" w:author="arkat" w:date="2017-10-11T09:28:00Z">
        <w:r w:rsidR="00B7011C">
          <w:rPr>
            <w:rFonts w:cs="Times New Roman"/>
            <w:color w:val="000000"/>
            <w:szCs w:val="24"/>
            <w:lang w:val="en-US"/>
          </w:rPr>
          <w:instrText>ADDIN CSL_CITATION { "citationItems" : [ { "id" : "ITEM-1", "itemData" : { "DOI" : "10.1016/j.infsof.2008.02.006", "ISBN" : "0950-5849", "ISSN" : "09505849", "PMID" : "18352969",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"Language", "id" : "ITEM-1", "issue" : "12", "issued" : { "date-parts" : [ [ "2007" ] ] }, "page" : "1-30", "title" : "Formal semantics and analysis of BPMN process models using Petri nets", "type" : "article-journal", "volume" : "50" }, "uris" : [ "http://www.mendeley.com/documents/?uuid=f656986b-4967-47d6-83d6-422c43a4d143" ] } ], "mendeley" : { "formattedCitation" : "(Dijkman &lt;i&gt;et al.&lt;/i&gt;, 2007a)", "manualFormatting" : "Dijkman et al. (2007)", "plainTextFormattedCitation" : "(Dijkman et al., 2007a)", "previouslyFormattedCitation" : "(Dijkman &lt;i&gt;et al.&lt;/i&gt;, 2007a)" }, "properties" : { "noteIndex" : 0 }, "schema" : "https://github.com/citation-style-language/schema/raw/master/csl-citation.json" }</w:instrText>
        </w:r>
      </w:ins>
      <w:del w:id="1124" w:author="arkat" w:date="2017-10-11T09:27:00Z">
        <w:r w:rsidR="00E2571C" w:rsidDel="00B7011C">
          <w:rPr>
            <w:rFonts w:cs="Times New Roman"/>
            <w:color w:val="000000"/>
            <w:szCs w:val="24"/>
            <w:lang w:val="en-US"/>
          </w:rPr>
          <w:delInstrText>ADDIN CSL_CITATION { "citationItems" : [ { "id" : "ITEM-1", "itemData" : { "DOI" : "10.1016/j.infsof.2008.02.006", "ISBN" : "0950-5849", "ISSN" : "09505849", "PMID" : "18352969",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"Language", "id" : "ITEM-1", "issue" : "12", "issued" : { "date-parts" : [ [ "2007" ] ] }, "page" : "1-30", "title" : "Formal semantics and analysis of BPMN process models using Petri nets", "type" : "article-journal", "volume" : "50" }, "uris" : [ "http://www.mendeley.com/documents/?uuid=f656986b-4967-47d6-83d6-422c43a4d143" ] } ], "mendeley" : { "formattedCitation" : "(Dijkman &lt;i&gt;et al.&lt;/i&gt;, 2007)", "manualFormatting" : "Dijkman et al. (2007)", "plainTextFormattedCitation" : "(Dijkman et al., 2007)", "previouslyFormattedCitation" : "(Dijkman &lt;i&gt;et al.&lt;/i&gt;, 2007)" }, "properties" : { "noteIndex" : 0 }, "schema" : "https://github.com/citation-style-language/schema/raw/master/csl-citation.json" }</w:delInstrText>
        </w:r>
      </w:del>
      <w:r w:rsidR="00E2571C">
        <w:rPr>
          <w:rFonts w:cs="Times New Roman"/>
          <w:color w:val="000000"/>
          <w:szCs w:val="24"/>
          <w:lang w:val="en-US"/>
        </w:rPr>
        <w:fldChar w:fldCharType="separate"/>
      </w:r>
      <w:del w:id="1125" w:author="arkat" w:date="2017-09-26T22:20: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Dijkman </w:t>
      </w:r>
      <w:r w:rsidR="00E2571C" w:rsidRPr="00E2571C">
        <w:rPr>
          <w:rFonts w:cs="Times New Roman"/>
          <w:i/>
          <w:noProof/>
          <w:color w:val="000000"/>
          <w:szCs w:val="24"/>
          <w:lang w:val="en-US"/>
        </w:rPr>
        <w:t>et al.</w:t>
      </w:r>
      <w:del w:id="1126" w:author="arkat" w:date="2017-09-26T22:20: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 </w:t>
      </w:r>
      <w:ins w:id="1127" w:author="arkat" w:date="2017-09-26T22:19:00Z">
        <w:r w:rsidR="00E2571C">
          <w:rPr>
            <w:rFonts w:cs="Times New Roman"/>
            <w:noProof/>
            <w:color w:val="000000"/>
            <w:szCs w:val="24"/>
            <w:lang w:val="en-US"/>
          </w:rPr>
          <w:t>(</w:t>
        </w:r>
      </w:ins>
      <w:r w:rsidR="00E2571C" w:rsidRPr="00E2571C">
        <w:rPr>
          <w:rFonts w:cs="Times New Roman"/>
          <w:noProof/>
          <w:color w:val="000000"/>
          <w:szCs w:val="24"/>
          <w:lang w:val="en-US"/>
        </w:rPr>
        <w:t>2007)</w:t>
      </w:r>
      <w:ins w:id="1128" w:author="arkat" w:date="2017-09-26T22:19:00Z">
        <w:r w:rsidR="00E2571C">
          <w:rPr>
            <w:rFonts w:cs="Times New Roman"/>
            <w:color w:val="000000"/>
            <w:szCs w:val="24"/>
            <w:lang w:val="en-US"/>
          </w:rPr>
          <w:fldChar w:fldCharType="end"/>
        </w:r>
      </w:ins>
      <w:r w:rsidR="005312D3">
        <w:rPr>
          <w:rFonts w:cs="Times New Roman"/>
          <w:color w:val="000000"/>
          <w:szCs w:val="24"/>
          <w:lang w:val="en-US"/>
        </w:rPr>
        <w:t xml:space="preserve"> </w:t>
      </w:r>
      <w:del w:id="1129" w:author="arkat" w:date="2017-09-26T22:19:00Z">
        <w:r w:rsidR="005312D3" w:rsidDel="00E2571C">
          <w:rPr>
            <w:rFonts w:cs="Times New Roman"/>
            <w:color w:val="000000"/>
            <w:szCs w:val="24"/>
            <w:lang w:val="en-US"/>
          </w:rPr>
          <w:delText xml:space="preserve">Djikman et al (2007) </w:delText>
        </w:r>
      </w:del>
      <w:del w:id="1130" w:author="arkat" w:date="2017-09-26T22:20:00Z">
        <w:r w:rsidR="005312D3" w:rsidDel="00E2571C">
          <w:rPr>
            <w:rFonts w:cs="Times New Roman"/>
            <w:color w:val="000000"/>
            <w:szCs w:val="24"/>
            <w:lang w:val="en-US"/>
          </w:rPr>
          <w:delText xml:space="preserve">untuk </w:delText>
        </w:r>
      </w:del>
      <w:del w:id="1131" w:author="arkat" w:date="2017-09-26T22:06:00Z">
        <w:r w:rsidR="005312D3" w:rsidDel="00FC53D7">
          <w:rPr>
            <w:rFonts w:cs="Times New Roman"/>
            <w:color w:val="000000"/>
            <w:szCs w:val="24"/>
            <w:lang w:val="en-US"/>
          </w:rPr>
          <w:delText xml:space="preserve">melakukan </w:delText>
        </w:r>
        <w:r w:rsidR="00D83C8C" w:rsidDel="00FC53D7">
          <w:rPr>
            <w:rFonts w:cs="Times New Roman"/>
            <w:color w:val="000000"/>
            <w:szCs w:val="24"/>
            <w:lang w:val="en-US"/>
          </w:rPr>
          <w:delText xml:space="preserve">transformasi </w:delText>
        </w:r>
      </w:del>
      <w:r w:rsidR="005312D3">
        <w:rPr>
          <w:rFonts w:cs="Times New Roman"/>
          <w:color w:val="000000"/>
          <w:szCs w:val="24"/>
          <w:lang w:val="en-US"/>
        </w:rPr>
        <w:t>dari BPMN ke Petri Nets.</w:t>
      </w:r>
      <w:ins w:id="1132" w:author="arkat" w:date="2017-09-26T21:57:00Z">
        <w:r w:rsidR="00E17D1F">
          <w:rPr>
            <w:rFonts w:cs="Times New Roman"/>
            <w:color w:val="000000"/>
            <w:szCs w:val="24"/>
            <w:lang w:val="en-US"/>
          </w:rPr>
          <w:t xml:space="preserve"> </w:t>
        </w:r>
      </w:ins>
      <w:ins w:id="1133" w:author="arkat" w:date="2017-09-26T22:06:00Z">
        <w:r w:rsidR="00FC53D7" w:rsidRPr="00FC53D7">
          <w:rPr>
            <w:rFonts w:cs="Times New Roman"/>
            <w:i/>
            <w:color w:val="000000"/>
            <w:szCs w:val="24"/>
            <w:lang w:val="en-US"/>
            <w:rPrChange w:id="1134" w:author="arkat" w:date="2017-09-26T22:08:00Z">
              <w:rPr>
                <w:rFonts w:cs="Times New Roman"/>
                <w:color w:val="000000"/>
                <w:szCs w:val="24"/>
                <w:lang w:val="en-US"/>
              </w:rPr>
            </w:rPrChange>
          </w:rPr>
          <w:t>Kedua</w:t>
        </w:r>
        <w:r w:rsidR="00FC53D7">
          <w:rPr>
            <w:rFonts w:cs="Times New Roman"/>
            <w:color w:val="000000"/>
            <w:szCs w:val="24"/>
            <w:lang w:val="en-US"/>
          </w:rPr>
          <w:t xml:space="preserve">, </w:t>
        </w:r>
      </w:ins>
    </w:p>
    <w:p w14:paraId="13537014" w14:textId="3E2F16F3" w:rsidR="008B4B27" w:rsidRDefault="005312D3">
      <w:pPr>
        <w:pStyle w:val="BodyTextFirstIndent"/>
        <w:spacing w:after="0"/>
        <w:ind w:firstLine="426"/>
        <w:rPr>
          <w:ins w:id="1135" w:author="arkat" w:date="2017-09-26T22:10:00Z"/>
          <w:rFonts w:cs="Times New Roman"/>
          <w:noProof/>
          <w:color w:val="000000"/>
          <w:szCs w:val="24"/>
          <w:lang w:val="en-US"/>
        </w:rPr>
        <w:pPrChange w:id="1136" w:author="arkat" w:date="2017-10-11T09:26:00Z">
          <w:pPr>
            <w:pStyle w:val="BodyTextFirstIndent"/>
            <w:spacing w:after="0"/>
            <w:ind w:firstLine="720"/>
          </w:pPr>
        </w:pPrChange>
      </w:pPr>
      <w:del w:id="1137" w:author="arkat" w:date="2017-09-26T22:06:00Z">
        <w:r w:rsidDel="00FC53D7">
          <w:rPr>
            <w:rFonts w:cs="Times New Roman"/>
            <w:color w:val="000000"/>
            <w:szCs w:val="24"/>
            <w:lang w:val="en-US"/>
          </w:rPr>
          <w:delText xml:space="preserve">Pendekatan lainya adalah </w:delText>
        </w:r>
      </w:del>
      <w:del w:id="1138" w:author="arkat" w:date="2017-09-26T22:08:00Z">
        <w:r w:rsidRPr="000929A6" w:rsidDel="00FC53D7">
          <w:rPr>
            <w:rFonts w:cs="Times New Roman"/>
            <w:i/>
            <w:color w:val="000000"/>
            <w:szCs w:val="24"/>
            <w:lang w:val="en-US"/>
          </w:rPr>
          <w:delText>direct</w:delText>
        </w:r>
      </w:del>
      <w:proofErr w:type="gramStart"/>
      <w:ins w:id="1139" w:author="arkat" w:date="2017-10-04T23:13:00Z">
        <w:r w:rsidR="00404D54">
          <w:rPr>
            <w:rFonts w:cs="Times New Roman"/>
            <w:i/>
            <w:color w:val="000000"/>
            <w:szCs w:val="24"/>
            <w:lang w:val="en-US"/>
          </w:rPr>
          <w:t>direct</w:t>
        </w:r>
      </w:ins>
      <w:proofErr w:type="gramEnd"/>
      <w:r w:rsidRPr="000929A6">
        <w:rPr>
          <w:rFonts w:cs="Times New Roman"/>
          <w:i/>
          <w:color w:val="000000"/>
          <w:szCs w:val="24"/>
          <w:lang w:val="en-US"/>
        </w:rPr>
        <w:t xml:space="preserve"> mapping</w:t>
      </w:r>
      <w:r>
        <w:rPr>
          <w:rFonts w:cs="Times New Roman"/>
          <w:color w:val="000000"/>
          <w:szCs w:val="24"/>
          <w:lang w:val="en-US"/>
        </w:rPr>
        <w:t>, ya</w:t>
      </w:r>
      <w:ins w:id="1140" w:author="arkat" w:date="2017-09-26T22:06:00Z">
        <w:r w:rsidR="00FC53D7">
          <w:rPr>
            <w:rFonts w:cs="Times New Roman"/>
            <w:color w:val="000000"/>
            <w:szCs w:val="24"/>
            <w:lang w:val="en-US"/>
          </w:rPr>
          <w:t>itu</w:t>
        </w:r>
      </w:ins>
      <w:del w:id="1141" w:author="arkat" w:date="2017-09-26T22:06:00Z">
        <w:r w:rsidDel="00FC53D7">
          <w:rPr>
            <w:rFonts w:cs="Times New Roman"/>
            <w:color w:val="000000"/>
            <w:szCs w:val="24"/>
            <w:lang w:val="en-US"/>
          </w:rPr>
          <w:delText>kni</w:delText>
        </w:r>
      </w:del>
      <w:r>
        <w:rPr>
          <w:rFonts w:cs="Times New Roman"/>
          <w:color w:val="000000"/>
          <w:szCs w:val="24"/>
          <w:lang w:val="en-US"/>
        </w:rPr>
        <w:t xml:space="preserve"> </w:t>
      </w:r>
      <w:r w:rsidR="00D83C8C">
        <w:rPr>
          <w:rFonts w:cs="Times New Roman"/>
          <w:color w:val="000000"/>
          <w:szCs w:val="24"/>
          <w:lang w:val="en-US"/>
        </w:rPr>
        <w:t xml:space="preserve">transformasi dengan melakukan pemetaan </w:t>
      </w:r>
      <w:r>
        <w:rPr>
          <w:rFonts w:cs="Times New Roman"/>
          <w:color w:val="000000"/>
          <w:szCs w:val="24"/>
          <w:lang w:val="en-US"/>
        </w:rPr>
        <w:t>se</w:t>
      </w:r>
      <w:del w:id="1142" w:author="arkat" w:date="2017-10-06T08:01:00Z">
        <w:r w:rsidDel="008D650E">
          <w:rPr>
            <w:rFonts w:cs="Times New Roman"/>
            <w:color w:val="000000"/>
            <w:szCs w:val="24"/>
            <w:lang w:val="en-US"/>
          </w:rPr>
          <w:delText>cara</w:delText>
        </w:r>
      </w:del>
      <w:ins w:id="1143" w:author="arkat" w:date="2017-10-11T09:20:00Z">
        <w:r w:rsidR="00315295">
          <w:rPr>
            <w:rFonts w:cs="Times New Roman"/>
            <w:color w:val="000000"/>
            <w:szCs w:val="24"/>
            <w:lang w:val="en-US"/>
          </w:rPr>
          <w:t>cara</w:t>
        </w:r>
      </w:ins>
      <w:r>
        <w:rPr>
          <w:rFonts w:cs="Times New Roman"/>
          <w:color w:val="000000"/>
          <w:szCs w:val="24"/>
          <w:lang w:val="en-US"/>
        </w:rPr>
        <w:t xml:space="preserve"> lansung dari struktur dan </w:t>
      </w:r>
      <w:del w:id="1144" w:author="arkat" w:date="2017-09-26T22:06:00Z">
        <w:r w:rsidR="00594047" w:rsidDel="00FC53D7">
          <w:rPr>
            <w:rFonts w:cs="Times New Roman"/>
            <w:color w:val="000000"/>
            <w:szCs w:val="24"/>
            <w:lang w:val="en-US"/>
          </w:rPr>
          <w:delText xml:space="preserve">data </w:delText>
        </w:r>
      </w:del>
      <w:r w:rsidR="00594047">
        <w:rPr>
          <w:rFonts w:cs="Times New Roman"/>
          <w:color w:val="000000"/>
          <w:szCs w:val="24"/>
          <w:lang w:val="en-US"/>
        </w:rPr>
        <w:t xml:space="preserve">model </w:t>
      </w:r>
      <w:ins w:id="1145" w:author="arkat" w:date="2017-09-26T22:06:00Z">
        <w:r w:rsidR="00FC53D7">
          <w:rPr>
            <w:rFonts w:cs="Times New Roman"/>
            <w:color w:val="000000"/>
            <w:szCs w:val="24"/>
            <w:lang w:val="en-US"/>
          </w:rPr>
          <w:t>data inti</w:t>
        </w:r>
      </w:ins>
      <w:ins w:id="1146" w:author="arkat" w:date="2017-09-26T22:07:00Z">
        <w:r w:rsidR="00FC53D7">
          <w:rPr>
            <w:rFonts w:cs="Times New Roman"/>
            <w:color w:val="000000"/>
            <w:szCs w:val="24"/>
            <w:lang w:val="en-US"/>
          </w:rPr>
          <w:t xml:space="preserve"> yang memiliki kesamaan abtraksi</w:t>
        </w:r>
      </w:ins>
      <w:ins w:id="1147" w:author="arkat" w:date="2017-09-26T22:06:00Z">
        <w:r w:rsidR="00FC53D7">
          <w:rPr>
            <w:rFonts w:cs="Times New Roman"/>
            <w:color w:val="000000"/>
            <w:szCs w:val="24"/>
            <w:lang w:val="en-US"/>
          </w:rPr>
          <w:t xml:space="preserve">. </w:t>
        </w:r>
      </w:ins>
      <w:del w:id="1148" w:author="arkat" w:date="2017-09-26T22:07:00Z">
        <w:r w:rsidR="00594047" w:rsidDel="00FC53D7">
          <w:rPr>
            <w:rFonts w:cs="Times New Roman"/>
            <w:color w:val="000000"/>
            <w:szCs w:val="24"/>
            <w:lang w:val="en-US"/>
          </w:rPr>
          <w:delText xml:space="preserve">inti atau pemetaan dari model yang sejajar. </w:delText>
        </w:r>
      </w:del>
      <w:r w:rsidR="00594047">
        <w:rPr>
          <w:rFonts w:cs="Times New Roman"/>
          <w:color w:val="000000"/>
          <w:szCs w:val="24"/>
          <w:lang w:val="en-US"/>
        </w:rPr>
        <w:t xml:space="preserve">Seperti </w:t>
      </w:r>
      <w:ins w:id="1149" w:author="arkat" w:date="2017-09-26T22:08:00Z">
        <w:r w:rsidR="00FC53D7">
          <w:rPr>
            <w:rFonts w:cs="Times New Roman"/>
            <w:color w:val="000000"/>
            <w:szCs w:val="24"/>
            <w:lang w:val="en-US"/>
          </w:rPr>
          <w:t xml:space="preserve">transformasi dari </w:t>
        </w:r>
      </w:ins>
      <w:r w:rsidR="00594047" w:rsidRPr="00B357EA">
        <w:rPr>
          <w:rFonts w:cs="Times New Roman"/>
          <w:color w:val="000000"/>
          <w:szCs w:val="24"/>
          <w:lang w:val="en-US"/>
          <w:rPrChange w:id="1150" w:author="arkat" w:date="2017-09-26T20:22:00Z">
            <w:rPr>
              <w:rFonts w:cs="Times New Roman"/>
              <w:i/>
              <w:color w:val="000000"/>
              <w:szCs w:val="24"/>
              <w:lang w:val="en-US"/>
            </w:rPr>
          </w:rPrChange>
        </w:rPr>
        <w:t xml:space="preserve">EPC </w:t>
      </w:r>
      <w:r w:rsidR="00594047" w:rsidRPr="000929A6">
        <w:rPr>
          <w:rFonts w:cs="Times New Roman"/>
          <w:i/>
          <w:color w:val="000000"/>
          <w:szCs w:val="24"/>
          <w:lang w:val="en-US"/>
        </w:rPr>
        <w:t>Markup Languge</w:t>
      </w:r>
      <w:r w:rsidR="00594047">
        <w:rPr>
          <w:rFonts w:cs="Times New Roman"/>
          <w:color w:val="000000"/>
          <w:szCs w:val="24"/>
          <w:lang w:val="en-US"/>
        </w:rPr>
        <w:t xml:space="preserve"> </w:t>
      </w:r>
      <w:r w:rsidR="002B1CA8">
        <w:rPr>
          <w:rFonts w:cs="Times New Roman"/>
          <w:color w:val="000000"/>
          <w:szCs w:val="24"/>
          <w:lang w:val="en-US"/>
        </w:rPr>
        <w:t>(EPML) ke</w:t>
      </w:r>
      <w:r w:rsidR="00594047">
        <w:rPr>
          <w:rFonts w:cs="Times New Roman"/>
          <w:color w:val="000000"/>
          <w:szCs w:val="24"/>
          <w:lang w:val="en-US"/>
        </w:rPr>
        <w:t xml:space="preserve"> </w:t>
      </w:r>
      <w:r w:rsidR="00594047" w:rsidRPr="000929A6">
        <w:rPr>
          <w:rFonts w:cs="Times New Roman"/>
          <w:i/>
          <w:color w:val="000000"/>
          <w:szCs w:val="24"/>
          <w:lang w:val="en-US"/>
        </w:rPr>
        <w:t>Business Process Modeling Language</w:t>
      </w:r>
      <w:r w:rsidR="002B1CA8">
        <w:rPr>
          <w:rFonts w:cs="Times New Roman"/>
          <w:color w:val="000000"/>
          <w:szCs w:val="24"/>
          <w:lang w:val="en-US"/>
        </w:rPr>
        <w:t xml:space="preserve"> (BPML)</w:t>
      </w:r>
      <w:r w:rsidR="00594047">
        <w:rPr>
          <w:rFonts w:cs="Times New Roman"/>
          <w:color w:val="000000"/>
          <w:szCs w:val="24"/>
          <w:lang w:val="en-US"/>
        </w:rPr>
        <w:t>, Keduanya menggun</w:t>
      </w:r>
      <w:del w:id="1151" w:author="arkat" w:date="2017-10-06T08:01:00Z">
        <w:r w:rsidR="00594047" w:rsidDel="008D650E">
          <w:rPr>
            <w:rFonts w:cs="Times New Roman"/>
            <w:color w:val="000000"/>
            <w:szCs w:val="24"/>
            <w:lang w:val="en-US"/>
          </w:rPr>
          <w:delText>akan</w:delText>
        </w:r>
      </w:del>
      <w:ins w:id="1152" w:author="arkat" w:date="2017-10-11T09:19:00Z">
        <w:del w:id="1153" w:author="arkat" w:date="2017-10-11T10:32:00Z">
          <w:r w:rsidR="00315295" w:rsidDel="00135261">
            <w:rPr>
              <w:rFonts w:cs="Times New Roman"/>
              <w:color w:val="000000"/>
              <w:szCs w:val="24"/>
              <w:lang w:val="en-US"/>
            </w:rPr>
            <w:delText>akan</w:delText>
          </w:r>
        </w:del>
      </w:ins>
      <w:proofErr w:type="gramStart"/>
      <w:ins w:id="1154" w:author="arkat" w:date="2017-10-11T10:32:00Z">
        <w:r w:rsidR="00135261">
          <w:rPr>
            <w:rFonts w:cs="Times New Roman"/>
            <w:color w:val="000000"/>
            <w:szCs w:val="24"/>
            <w:lang w:val="en-US"/>
          </w:rPr>
          <w:t>akan</w:t>
        </w:r>
      </w:ins>
      <w:proofErr w:type="gramEnd"/>
      <w:r w:rsidR="00594047">
        <w:rPr>
          <w:rFonts w:cs="Times New Roman"/>
          <w:color w:val="000000"/>
          <w:szCs w:val="24"/>
          <w:lang w:val="en-US"/>
        </w:rPr>
        <w:t xml:space="preserve"> XML sebagai</w:t>
      </w:r>
      <w:ins w:id="1155" w:author="arkat" w:date="2017-09-26T22:08:00Z">
        <w:r w:rsidR="00FC53D7">
          <w:rPr>
            <w:rFonts w:cs="Times New Roman"/>
            <w:color w:val="000000"/>
            <w:szCs w:val="24"/>
            <w:lang w:val="en-US"/>
          </w:rPr>
          <w:t xml:space="preserve"> </w:t>
        </w:r>
      </w:ins>
      <w:del w:id="1156" w:author="arkat" w:date="2017-09-26T22:08:00Z">
        <w:r w:rsidR="00594047" w:rsidDel="00FC53D7">
          <w:rPr>
            <w:rFonts w:cs="Times New Roman"/>
            <w:color w:val="000000"/>
            <w:szCs w:val="24"/>
            <w:lang w:val="en-US"/>
          </w:rPr>
          <w:delText xml:space="preserve"> proses </w:delText>
        </w:r>
      </w:del>
      <w:r w:rsidR="00594047">
        <w:rPr>
          <w:rFonts w:cs="Times New Roman"/>
          <w:color w:val="000000"/>
          <w:szCs w:val="24"/>
          <w:lang w:val="en-US"/>
        </w:rPr>
        <w:t>abstraksinya. Sehingga dapat ditransformasikan dengan menggun</w:t>
      </w:r>
      <w:del w:id="1157" w:author="arkat" w:date="2017-10-06T08:01:00Z">
        <w:r w:rsidR="00594047" w:rsidDel="008D650E">
          <w:rPr>
            <w:rFonts w:cs="Times New Roman"/>
            <w:color w:val="000000"/>
            <w:szCs w:val="24"/>
            <w:lang w:val="en-US"/>
          </w:rPr>
          <w:delText>akan</w:delText>
        </w:r>
      </w:del>
      <w:ins w:id="1158" w:author="arkat" w:date="2017-10-11T09:19:00Z">
        <w:del w:id="1159" w:author="arkat" w:date="2017-10-11T10:32:00Z">
          <w:r w:rsidR="00315295" w:rsidDel="00135261">
            <w:rPr>
              <w:rFonts w:cs="Times New Roman"/>
              <w:color w:val="000000"/>
              <w:szCs w:val="24"/>
              <w:lang w:val="en-US"/>
            </w:rPr>
            <w:delText>akan</w:delText>
          </w:r>
        </w:del>
      </w:ins>
      <w:proofErr w:type="gramStart"/>
      <w:ins w:id="1160" w:author="arkat" w:date="2017-10-11T10:32:00Z">
        <w:r w:rsidR="00135261">
          <w:rPr>
            <w:rFonts w:cs="Times New Roman"/>
            <w:color w:val="000000"/>
            <w:szCs w:val="24"/>
            <w:lang w:val="en-US"/>
          </w:rPr>
          <w:t>akan</w:t>
        </w:r>
      </w:ins>
      <w:proofErr w:type="gramEnd"/>
      <w:r w:rsidR="00594047">
        <w:rPr>
          <w:rFonts w:cs="Times New Roman"/>
          <w:color w:val="000000"/>
          <w:szCs w:val="24"/>
          <w:lang w:val="en-US"/>
        </w:rPr>
        <w:t xml:space="preserve"> beberapa teknik</w:t>
      </w:r>
      <w:r w:rsidR="002B1CA8">
        <w:rPr>
          <w:rFonts w:cs="Times New Roman"/>
          <w:color w:val="000000"/>
          <w:szCs w:val="24"/>
          <w:lang w:val="en-US"/>
        </w:rPr>
        <w:t xml:space="preserve"> seperti XSLT, QVT-R atau ATL. </w:t>
      </w:r>
      <w:r w:rsidR="004750C9">
        <w:rPr>
          <w:rFonts w:cs="Times New Roman"/>
          <w:color w:val="000000"/>
          <w:szCs w:val="24"/>
          <w:lang w:val="en-US"/>
        </w:rPr>
        <w:t xml:space="preserve">Berdasarkan hasil survey yang dilakukan oleh </w:t>
      </w:r>
      <w:ins w:id="1161" w:author="arkat" w:date="2017-09-26T22:20:00Z">
        <w:r w:rsidR="00E2571C">
          <w:rPr>
            <w:rFonts w:cs="Times New Roman"/>
            <w:color w:val="000000"/>
            <w:szCs w:val="24"/>
            <w:lang w:val="en-US"/>
          </w:rPr>
          <w:fldChar w:fldCharType="begin" w:fldLock="1"/>
        </w:r>
      </w:ins>
      <w:ins w:id="1162" w:author="arkat" w:date="2017-10-19T08:49:00Z">
        <w:r w:rsidR="00DB5F9C">
          <w:rPr>
            <w:rFonts w:cs="Times New Roman"/>
            <w:color w:val="000000"/>
            <w:szCs w:val="24"/>
            <w:lang w:val="en-US"/>
          </w:rPr>
          <w:instrText>ADDIN CSL_CITATION { "citationItems" : [ { "id" : "ITEM-1", "itemData" : { "abstract" : "Business Process Modeling (BPM) plays a critical role in improving organizational efficiency in the industry. It is important to documenting, analyzing and optimizing workflows. BPM is frequently applied on different levels of abstractions and formality. There are various BPM technologies and languages including BPMN, EPC. The enterprise is always changing and evolving that may have impacts on business processes models, which are modeled in various BPM languages. As such, these models have to be changed. Such changes may involve process model transformation between different languages. Consequently, it requires a proven technique for such model transformation. There exist various process model transformations with different proposes. In this paper, we are interested in performing a literature survey on the existing business process transformation techniques. We reviewed 23 techniques using 3 criteria, i.e. completeness, correctness and tool support, in order to compare such techniques. The result indicates that the existing techniques have not completely transformed each process-modeling notation between different languages.", "author" : [ { "dropping-particle" : "", "family" : "Khudori", "given" : "Ahsanun Naseh", "non-dropping-particle" : "", "parse-names" : false, "suffix" : "" }, { "dropping-particle" : "", "family" : "Kurniawan", "given" : "Tri Astoto", "non-dropping-particle" : "", "parse-names" : false, "suffix" : "" } ], "container-title" : "International Conference On Communication and Computer Engineering", "id" : "ITEM-1", "issue" : "X", "issued" : { "date-parts" : [ [ "2017" ] ] }, "page" : "1-8", "title" : "Business Process Model Transformation Techniques : A Comprehensive Survey", "type" : "article-journal", "volume" : "X" }, "uris" : [ "http://www.mendeley.com/documents/?uuid=1dfa1204-d23b-48d4-8071-8ad95eadc641" ] } ], "mendeley" : { "formattedCitation" : "(Khudori &amp; Kurniawan, 2017)", "manualFormatting" : "Khudori &amp; Kurniawan (2017)", "plainTextFormattedCitation" : "(Khudori &amp; Kurniawan, 2017)", "previouslyFormattedCitation" : "(Khudori &amp; Kurniawan, 2017)" }, "properties" : { "noteIndex" : 0 }, "schema" : "https://github.com/citation-style-language/schema/raw/master/csl-citation.json" }</w:instrText>
        </w:r>
      </w:ins>
      <w:del w:id="1163" w:author="arkat" w:date="2017-10-11T09:26:00Z">
        <w:r w:rsidR="00E2571C" w:rsidDel="00B7011C">
          <w:rPr>
            <w:rFonts w:cs="Times New Roman"/>
            <w:color w:val="000000"/>
            <w:szCs w:val="24"/>
            <w:lang w:val="en-US"/>
          </w:rPr>
          <w:delInstrText>ADDIN CSL_CITATION { "citationItems" : [ { "id" : "ITEM-1", "itemData" : { "author" : [ { "dropping-particle" : "", "family" : "Khudori", "given" : "Ahsanun Naseh", "non-dropping-particle" : "", "parse-names" : false, "suffix" : "" }, { "dropping-particle" : "", "family" : "Kurniawan", "given" : "Tri Astoto", "non-dropping-particle" : "", "parse-names" : false, "suffix" : "" } ], "id" : "ITEM-1", "issue" : "X", "issued" : { "date-parts" : [ [ "2017" ] ] }, "number-of-pages" : "1-8", "title" : "Business Process Model Transformation Techniques : A Comprehensive Survey", "type" : "report", "volume" : "X" }, "uris" : [ "http://www.mendeley.com/documents/?uuid=1dfa1204-d23b-48d4-8071-8ad95eadc641" ] } ], "mendeley" : { "formattedCitation" : "(Khudori &amp; Kurniawan, 2017)", "manualFormatting" : "Khudori &amp; Kurniawan (2017)", "plainTextFormattedCitation" : "(Khudori &amp; Kurniawan, 2017)", "previouslyFormattedCitation" : "(Khudori &amp; Kurniawan, 2017)" }, "properties" : { "noteIndex" : 0 }, "schema" : "https://github.com/citation-style-language/schema/raw/master/csl-citation.json" }</w:delInstrText>
        </w:r>
      </w:del>
      <w:r w:rsidR="00E2571C">
        <w:rPr>
          <w:rFonts w:cs="Times New Roman"/>
          <w:color w:val="000000"/>
          <w:szCs w:val="24"/>
          <w:lang w:val="en-US"/>
        </w:rPr>
        <w:fldChar w:fldCharType="separate"/>
      </w:r>
      <w:del w:id="1164" w:author="arkat" w:date="2017-09-26T22:20: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Khudori &amp; Kurniawan</w:t>
      </w:r>
      <w:del w:id="1165" w:author="arkat" w:date="2017-09-26T22:20: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 </w:t>
      </w:r>
      <w:ins w:id="1166" w:author="arkat" w:date="2017-09-26T22:20:00Z">
        <w:r w:rsidR="00E2571C">
          <w:rPr>
            <w:rFonts w:cs="Times New Roman"/>
            <w:noProof/>
            <w:color w:val="000000"/>
            <w:szCs w:val="24"/>
            <w:lang w:val="en-US"/>
          </w:rPr>
          <w:t>(</w:t>
        </w:r>
      </w:ins>
      <w:r w:rsidR="00E2571C" w:rsidRPr="00E2571C">
        <w:rPr>
          <w:rFonts w:cs="Times New Roman"/>
          <w:noProof/>
          <w:color w:val="000000"/>
          <w:szCs w:val="24"/>
          <w:lang w:val="en-US"/>
        </w:rPr>
        <w:t>2017)</w:t>
      </w:r>
      <w:ins w:id="1167" w:author="arkat" w:date="2017-09-26T22:20:00Z">
        <w:r w:rsidR="00E2571C">
          <w:rPr>
            <w:rFonts w:cs="Times New Roman"/>
            <w:color w:val="000000"/>
            <w:szCs w:val="24"/>
            <w:lang w:val="en-US"/>
          </w:rPr>
          <w:fldChar w:fldCharType="end"/>
        </w:r>
      </w:ins>
      <w:del w:id="1168" w:author="arkat" w:date="2017-09-26T22:21:00Z">
        <w:r w:rsidR="004750C9" w:rsidDel="00E2571C">
          <w:rPr>
            <w:rFonts w:cs="Times New Roman"/>
            <w:color w:val="000000"/>
            <w:szCs w:val="24"/>
            <w:lang w:val="en-US"/>
          </w:rPr>
          <w:delText>Khudori dan Kurniawan (2017),</w:delText>
        </w:r>
      </w:del>
      <w:r w:rsidR="004750C9">
        <w:rPr>
          <w:rFonts w:cs="Times New Roman"/>
          <w:color w:val="000000"/>
          <w:szCs w:val="24"/>
          <w:lang w:val="en-US"/>
        </w:rPr>
        <w:t xml:space="preserve"> m</w:t>
      </w:r>
      <w:r w:rsidR="00594047">
        <w:rPr>
          <w:rFonts w:cs="Times New Roman"/>
          <w:color w:val="000000"/>
          <w:szCs w:val="24"/>
          <w:lang w:val="en-US"/>
        </w:rPr>
        <w:t xml:space="preserve">odel pendekatan seperti ini </w:t>
      </w:r>
      <w:r w:rsidR="004750C9">
        <w:rPr>
          <w:rFonts w:cs="Times New Roman"/>
          <w:color w:val="000000"/>
          <w:szCs w:val="24"/>
          <w:lang w:val="en-US"/>
        </w:rPr>
        <w:t xml:space="preserve">telah </w:t>
      </w:r>
      <w:r w:rsidR="00594047">
        <w:rPr>
          <w:rFonts w:cs="Times New Roman"/>
          <w:color w:val="000000"/>
          <w:szCs w:val="24"/>
          <w:lang w:val="en-US"/>
        </w:rPr>
        <w:t xml:space="preserve">banyak dilakukan oleh para peneliti, diantaranya adalah </w:t>
      </w:r>
      <w:ins w:id="1169" w:author="arkat" w:date="2017-10-11T09:26:00Z">
        <w:r w:rsidR="00B7011C">
          <w:rPr>
            <w:rFonts w:cs="Times New Roman"/>
            <w:color w:val="000000"/>
            <w:szCs w:val="24"/>
            <w:lang w:val="en-US"/>
          </w:rPr>
          <w:fldChar w:fldCharType="begin" w:fldLock="1"/>
        </w:r>
        <w:r w:rsidR="00B7011C">
          <w:rPr>
            <w:rFonts w:cs="Times New Roman"/>
            <w:color w:val="000000"/>
            <w:szCs w:val="24"/>
            <w:lang w:val="en-US"/>
          </w:rPr>
          <w:instrText>ADDIN CSL_CITATION { "citationItems" : [ { "id" : "ITEM-1", "itemData" : { "ISBN" : "9788001043233", "ISSN" : "16130073", "abstract" : "The Business Process Model represented as a diagram in Business Process Modeling Notation (BPMN) is a commonly used way how to describe business processes of an organization. Problems con- nected with a complexity of notation and missing support in tools for the software development can be solved by a transformation to a Unified Modeling Language activity diagram. Another reason for creating such a kind of transformation is that it can solve problems of time, cost and quality associated with software creation in the scope of Model Driven Development. This article describes common problems with the transformation of a BPMN diagram to a Unified Modeling Language activity diagram. One of the key features of the described transformation is that it is tool independent. This feature was achieved by using an XML metadata in- terchange representation of both models as an input and output and by using XSLT transformation for the model transformation itself.", "author" : [ { "dropping-particle" : "", "family" : "Macek", "given" : "Ond\u0159ej", "non-dropping-particle" : "", "parse-names" : false, "suffix" : "" }, { "dropping-particle" : "", "family" : "Richta", "given" : "Karel", "non-dropping-particle" : "", "parse-names" : false, "suffix" : "" } ], "container-title" : "CEUR Workshop Proceedings", "id" : "ITEM-1", "issued" : { "date-parts" : [ [ "2009" ] ] }, "page" : "119-129", "title" : "The BPM to UML activity diagram transformation using XSLT", "type" : "article-journal", "volume" : "471" }, "uris" : [ "http://www.mendeley.com/documents/?uuid=82470ca0-d6fc-40c6-b585-2173602785a2" ] } ], "mendeley" : { "formattedCitation" : "(Macek &amp; Richta, 2009)", "manualFormatting" : "Macek &amp; Richta (2009)", "plainTextFormattedCitation" : "(Macek &amp; Richta, 2009)", "previouslyFormattedCitation" : "(Macek &amp; Richta, 2009)" }, "properties" : { "noteIndex" : 0 }, "schema" : "https://github.com/citation-style-language/schema/raw/master/csl-citation.json" }</w:instrText>
        </w:r>
      </w:ins>
      <w:r w:rsidR="00B7011C">
        <w:rPr>
          <w:rFonts w:cs="Times New Roman"/>
          <w:color w:val="000000"/>
          <w:szCs w:val="24"/>
          <w:lang w:val="en-US"/>
        </w:rPr>
        <w:fldChar w:fldCharType="separate"/>
      </w:r>
      <w:ins w:id="1170" w:author="arkat" w:date="2017-10-11T09:26:00Z">
        <w:r w:rsidR="00B7011C" w:rsidRPr="00A768AA">
          <w:rPr>
            <w:rFonts w:cs="Times New Roman"/>
            <w:noProof/>
            <w:color w:val="000000"/>
            <w:szCs w:val="24"/>
            <w:lang w:val="en-US"/>
          </w:rPr>
          <w:t>Macek &amp; Richta</w:t>
        </w:r>
        <w:r w:rsidR="00B7011C" w:rsidRPr="00B7011C">
          <w:rPr>
            <w:rFonts w:cs="Times New Roman"/>
            <w:noProof/>
            <w:color w:val="000000"/>
            <w:szCs w:val="24"/>
            <w:lang w:val="en-US"/>
          </w:rPr>
          <w:t xml:space="preserve"> </w:t>
        </w:r>
        <w:r w:rsidR="00B7011C">
          <w:rPr>
            <w:rFonts w:cs="Times New Roman"/>
            <w:noProof/>
            <w:color w:val="000000"/>
            <w:szCs w:val="24"/>
            <w:lang w:val="en-US"/>
          </w:rPr>
          <w:t>(</w:t>
        </w:r>
        <w:r w:rsidR="00B7011C" w:rsidRPr="00A768AA">
          <w:rPr>
            <w:rFonts w:cs="Times New Roman"/>
            <w:noProof/>
            <w:color w:val="000000"/>
            <w:szCs w:val="24"/>
            <w:lang w:val="en-US"/>
          </w:rPr>
          <w:t>2009)</w:t>
        </w:r>
        <w:r w:rsidR="00B7011C">
          <w:rPr>
            <w:rFonts w:cs="Times New Roman"/>
            <w:color w:val="000000"/>
            <w:szCs w:val="24"/>
            <w:lang w:val="en-US"/>
          </w:rPr>
          <w:fldChar w:fldCharType="end"/>
        </w:r>
      </w:ins>
      <w:del w:id="1171" w:author="arkat" w:date="2017-10-11T09:26:00Z">
        <w:r w:rsidR="008C32F8" w:rsidDel="00B7011C">
          <w:rPr>
            <w:rFonts w:cs="Times New Roman"/>
            <w:color w:val="000000"/>
            <w:szCs w:val="24"/>
            <w:lang w:val="en-US"/>
          </w:rPr>
          <w:delText xml:space="preserve">Macek </w:delText>
        </w:r>
      </w:del>
      <w:del w:id="1172" w:author="arkat" w:date="2017-09-26T20:39:00Z">
        <w:r w:rsidR="008C32F8" w:rsidDel="000929A6">
          <w:rPr>
            <w:rFonts w:cs="Times New Roman"/>
            <w:color w:val="000000"/>
            <w:szCs w:val="24"/>
            <w:lang w:val="en-US"/>
          </w:rPr>
          <w:delText>dan  Richta</w:delText>
        </w:r>
      </w:del>
      <w:del w:id="1173" w:author="arkat" w:date="2017-10-11T09:26:00Z">
        <w:r w:rsidR="008C32F8" w:rsidDel="00B7011C">
          <w:rPr>
            <w:rFonts w:cs="Times New Roman"/>
            <w:color w:val="000000"/>
            <w:szCs w:val="24"/>
            <w:lang w:val="en-US"/>
          </w:rPr>
          <w:delText xml:space="preserve"> (2009)</w:delText>
        </w:r>
      </w:del>
      <w:r w:rsidR="008C32F8">
        <w:rPr>
          <w:rFonts w:cs="Times New Roman"/>
          <w:color w:val="000000"/>
          <w:szCs w:val="24"/>
          <w:lang w:val="en-US"/>
        </w:rPr>
        <w:t xml:space="preserve"> untuk melakukan transformasi dari BPMN ke UML-AD, BPMN ke Petri Nets </w:t>
      </w:r>
      <w:r w:rsidR="002B1CA8">
        <w:rPr>
          <w:rFonts w:cs="Times New Roman"/>
          <w:color w:val="000000"/>
          <w:szCs w:val="24"/>
          <w:lang w:val="en-US"/>
        </w:rPr>
        <w:t>oleh</w:t>
      </w:r>
      <w:ins w:id="1174" w:author="arkat" w:date="2017-10-11T09:26:00Z">
        <w:r w:rsidR="00B7011C">
          <w:rPr>
            <w:rFonts w:cs="Times New Roman"/>
            <w:color w:val="000000"/>
            <w:szCs w:val="24"/>
            <w:lang w:val="en-US"/>
          </w:rPr>
          <w:t xml:space="preserve"> </w:t>
        </w:r>
      </w:ins>
      <w:ins w:id="1175" w:author="arkat" w:date="2017-10-11T09:27:00Z">
        <w:r w:rsidR="00B7011C">
          <w:rPr>
            <w:rFonts w:cs="Times New Roman"/>
            <w:color w:val="000000"/>
            <w:szCs w:val="24"/>
            <w:lang w:val="en-US"/>
          </w:rPr>
          <w:fldChar w:fldCharType="begin" w:fldLock="1"/>
        </w:r>
        <w:r w:rsidR="00B7011C">
          <w:rPr>
            <w:rFonts w:cs="Times New Roman"/>
            <w:color w:val="000000"/>
            <w:szCs w:val="24"/>
            <w:lang w:val="en-US"/>
          </w:rPr>
          <w:instrText>ADDIN CSL_CITATION { "citationItems" : [ { "id" : "ITEM-1", "itemData" : { "ISBN" : "9789728865955", "abstract" : "In industry, many business processes are modelled and stored in Enterprise Information Systems (EIS). Tools supporting the verification and validation of business processes can help to improve the quality of these business processes. However, existing tools can not directly be applied to models used in industry. In this paper, we present our approach for model verification and validation: translating industrial models to Petri nets and mCRL2, and subsequently applying existing tools on the models derived from the initial industrial models. The following translations are described: BPMN models to Petri nets and Petri nets to mCRL2. It is shown what the analysis on the derived models can reveal about the original models.", "author" : [ { "dropping-particle" : "", "family" : "Raedts", "given" : "Ivo", "non-dropping-particle" : "", "parse-names" : false, "suffix" : "" }, { "dropping-particle" : "", "family" : "Petkovic", "given" : "Marija", "non-dropping-particle" : "", "parse-names" : false, "suffix" : "" }, { "dropping-particle" : "", "family" : "Usenko", "given" : "YS Yaroslav S", "non-dropping-particle" : "", "parse-names" : false, "suffix" : "" }, { "dropping-particle" : "", "family" : "Werf", "given" : "Jan Martijn E M", "non-dropping-particle" : "van der", "parse-names" : false, "suffix" : "" }, { "dropping-particle" : "", "family" : "Groote", "given" : "Jan Friso", "non-dropping-particle" : "", "parse-names" : false, "suffix" : "" }, { "dropping-particle" : "", "family" : "Somers", "given" : "Lou J", "non-dropping-particle" : "", "parse-names" : false, "suffix" : "" } ], "container-title" : "Msvveis", "id" : "ITEM-1", "issued" : { "date-parts" : [ [ "2007" ] ] }, "page" : "126-137", "title" : "Transformation of BPMN Models for Behaviour Analysis.", "type" : "article-journal" }, "uris" : [ "http://www.mendeley.com/documents/?uuid=8b5ff545-0af3-4087-b6b8-c573ac7827f3" ] } ], "mendeley" : { "formattedCitation" : "(Raedts &lt;i&gt;et al.&lt;/i&gt;, 2007)", "manualFormatting" : "Raedts et al. (2007)", "plainTextFormattedCitation" : "(Raedts et al., 2007)", "previouslyFormattedCitation" : "(Raedts &lt;i&gt;et al.&lt;/i&gt;, 2007)" }, "properties" : { "noteIndex" : 0 }, "schema" : "https://github.com/citation-style-language/schema/raw/master/csl-citation.json" }</w:instrText>
        </w:r>
      </w:ins>
      <w:r w:rsidR="00B7011C">
        <w:rPr>
          <w:rFonts w:cs="Times New Roman"/>
          <w:color w:val="000000"/>
          <w:szCs w:val="24"/>
          <w:lang w:val="en-US"/>
        </w:rPr>
        <w:fldChar w:fldCharType="separate"/>
      </w:r>
      <w:ins w:id="1176" w:author="arkat" w:date="2017-10-11T09:27:00Z">
        <w:r w:rsidR="00B7011C" w:rsidRPr="00A768AA">
          <w:rPr>
            <w:rFonts w:cs="Times New Roman"/>
            <w:noProof/>
            <w:color w:val="000000"/>
            <w:szCs w:val="24"/>
            <w:lang w:val="en-US"/>
          </w:rPr>
          <w:t xml:space="preserve">Raedts </w:t>
        </w:r>
        <w:r w:rsidR="00B7011C" w:rsidRPr="00B7011C">
          <w:rPr>
            <w:rFonts w:cs="Times New Roman"/>
            <w:i/>
            <w:noProof/>
            <w:color w:val="000000"/>
            <w:szCs w:val="24"/>
            <w:lang w:val="en-US"/>
            <w:rPrChange w:id="1177" w:author="arkat" w:date="2017-10-11T09:27:00Z">
              <w:rPr>
                <w:rFonts w:cs="Times New Roman"/>
                <w:noProof/>
                <w:color w:val="000000"/>
                <w:szCs w:val="24"/>
                <w:lang w:val="en-US"/>
              </w:rPr>
            </w:rPrChange>
          </w:rPr>
          <w:t>et al.</w:t>
        </w:r>
        <w:r w:rsidR="00B7011C" w:rsidRPr="00A768AA">
          <w:rPr>
            <w:rFonts w:cs="Times New Roman"/>
            <w:noProof/>
            <w:color w:val="000000"/>
            <w:szCs w:val="24"/>
            <w:lang w:val="en-US"/>
          </w:rPr>
          <w:t xml:space="preserve"> </w:t>
        </w:r>
        <w:r w:rsidR="00B7011C">
          <w:rPr>
            <w:rFonts w:cs="Times New Roman"/>
            <w:noProof/>
            <w:color w:val="000000"/>
            <w:szCs w:val="24"/>
            <w:lang w:val="en-US"/>
          </w:rPr>
          <w:t>(</w:t>
        </w:r>
        <w:r w:rsidR="00B7011C" w:rsidRPr="00A768AA">
          <w:rPr>
            <w:rFonts w:cs="Times New Roman"/>
            <w:noProof/>
            <w:color w:val="000000"/>
            <w:szCs w:val="24"/>
            <w:lang w:val="en-US"/>
          </w:rPr>
          <w:t>2007)</w:t>
        </w:r>
        <w:r w:rsidR="00B7011C">
          <w:rPr>
            <w:rFonts w:cs="Times New Roman"/>
            <w:color w:val="000000"/>
            <w:szCs w:val="24"/>
            <w:lang w:val="en-US"/>
          </w:rPr>
          <w:fldChar w:fldCharType="end"/>
        </w:r>
      </w:ins>
      <w:del w:id="1178" w:author="arkat" w:date="2017-10-11T09:27:00Z">
        <w:r w:rsidR="004750C9" w:rsidDel="00B7011C">
          <w:rPr>
            <w:rFonts w:cs="Times New Roman"/>
            <w:color w:val="000000"/>
            <w:szCs w:val="24"/>
            <w:lang w:val="en-US"/>
          </w:rPr>
          <w:delText xml:space="preserve"> Raedts dkk (2007)</w:delText>
        </w:r>
      </w:del>
      <w:r w:rsidR="004750C9">
        <w:rPr>
          <w:rFonts w:cs="Times New Roman"/>
          <w:color w:val="000000"/>
          <w:szCs w:val="24"/>
          <w:lang w:val="en-US"/>
        </w:rPr>
        <w:t xml:space="preserve">, </w:t>
      </w:r>
      <w:ins w:id="1179" w:author="arkat" w:date="2017-10-11T09:27:00Z">
        <w:r w:rsidR="00B7011C">
          <w:rPr>
            <w:rFonts w:cs="Times New Roman"/>
            <w:color w:val="000000"/>
            <w:szCs w:val="24"/>
            <w:lang w:val="en-US"/>
          </w:rPr>
          <w:fldChar w:fldCharType="begin" w:fldLock="1"/>
        </w:r>
      </w:ins>
      <w:ins w:id="1180" w:author="arkat" w:date="2017-10-11T09:28:00Z">
        <w:r w:rsidR="00B7011C">
          <w:rPr>
            <w:rFonts w:cs="Times New Roman"/>
            <w:color w:val="000000"/>
            <w:szCs w:val="24"/>
            <w:lang w:val="en-US"/>
          </w:rPr>
          <w:instrText>ADDIN CSL_CITATION { "citationItems" : [ { "id" : "ITEM-1", "itemData" : { "DOI" : "10.1016/j.infsof.2008.02.006", "ISBN" : "0950-5849", "ISSN" : "09505849",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"Technical Report", "id" : "ITEM-1", "issue" : "12", "issued" : { "date-parts" : [ [ "2007" ] ] }, "page" : "1-30", "title" : "Formal semantics and analysis of BPMN process models using Petri nets", "type" : "article-journal", "volume" : "50" }, "uris" : [ "http://www.mendeley.com/documents/?uuid=1661e65d-a209-4f22-8447-f620b1c542f8" ] } ], "mendeley" : { "formattedCitation" : "(Dijkman &lt;i&gt;et al.&lt;/i&gt;, 2007b)", "manualFormatting" : "Dijkman et al. (2007b)", "plainTextFormattedCitation" : "(Dijkman et al., 2007b)", "previouslyFormattedCitation" : "(Dijkman &lt;i&gt;et al.&lt;/i&gt;, 2007b)" }, "properties" : { "noteIndex" : 0 }, "schema" : "https://github.com/citation-style-language/schema/raw/master/csl-citation.json" }</w:instrText>
        </w:r>
      </w:ins>
      <w:r w:rsidR="00B7011C">
        <w:rPr>
          <w:rFonts w:cs="Times New Roman"/>
          <w:color w:val="000000"/>
          <w:szCs w:val="24"/>
          <w:lang w:val="en-US"/>
        </w:rPr>
        <w:fldChar w:fldCharType="separate"/>
      </w:r>
      <w:ins w:id="1181" w:author="arkat" w:date="2017-10-11T09:27:00Z">
        <w:r w:rsidR="00B7011C" w:rsidRPr="00A768AA">
          <w:rPr>
            <w:rFonts w:cs="Times New Roman"/>
            <w:noProof/>
            <w:color w:val="000000"/>
            <w:szCs w:val="24"/>
            <w:lang w:val="en-US"/>
          </w:rPr>
          <w:t xml:space="preserve">Dijkman </w:t>
        </w:r>
        <w:r w:rsidR="00B7011C" w:rsidRPr="00B7011C">
          <w:rPr>
            <w:rFonts w:cs="Times New Roman"/>
            <w:i/>
            <w:noProof/>
            <w:color w:val="000000"/>
            <w:szCs w:val="24"/>
            <w:lang w:val="en-US"/>
            <w:rPrChange w:id="1182" w:author="arkat" w:date="2017-10-11T09:27:00Z">
              <w:rPr>
                <w:rFonts w:cs="Times New Roman"/>
                <w:noProof/>
                <w:color w:val="000000"/>
                <w:szCs w:val="24"/>
                <w:lang w:val="en-US"/>
              </w:rPr>
            </w:rPrChange>
          </w:rPr>
          <w:t>et al.</w:t>
        </w:r>
        <w:r w:rsidR="00B7011C" w:rsidRPr="00A768AA">
          <w:rPr>
            <w:rFonts w:cs="Times New Roman"/>
            <w:noProof/>
            <w:color w:val="000000"/>
            <w:szCs w:val="24"/>
            <w:lang w:val="en-US"/>
          </w:rPr>
          <w:t xml:space="preserve"> </w:t>
        </w:r>
      </w:ins>
      <w:ins w:id="1183" w:author="arkat" w:date="2017-10-11T09:28:00Z">
        <w:r w:rsidR="00B7011C">
          <w:rPr>
            <w:rFonts w:cs="Times New Roman"/>
            <w:noProof/>
            <w:color w:val="000000"/>
            <w:szCs w:val="24"/>
            <w:lang w:val="en-US"/>
          </w:rPr>
          <w:t>(</w:t>
        </w:r>
      </w:ins>
      <w:ins w:id="1184" w:author="arkat" w:date="2017-10-11T09:27:00Z">
        <w:r w:rsidR="00B7011C" w:rsidRPr="00A768AA">
          <w:rPr>
            <w:rFonts w:cs="Times New Roman"/>
            <w:noProof/>
            <w:color w:val="000000"/>
            <w:szCs w:val="24"/>
            <w:lang w:val="en-US"/>
          </w:rPr>
          <w:t>2007b)</w:t>
        </w:r>
        <w:r w:rsidR="00B7011C">
          <w:rPr>
            <w:rFonts w:cs="Times New Roman"/>
            <w:color w:val="000000"/>
            <w:szCs w:val="24"/>
            <w:lang w:val="en-US"/>
          </w:rPr>
          <w:fldChar w:fldCharType="end"/>
        </w:r>
      </w:ins>
      <w:del w:id="1185" w:author="arkat" w:date="2017-10-11T09:28:00Z">
        <w:r w:rsidR="004750C9" w:rsidDel="00B7011C">
          <w:rPr>
            <w:rFonts w:cs="Times New Roman"/>
            <w:color w:val="000000"/>
            <w:szCs w:val="24"/>
            <w:lang w:val="en-US"/>
          </w:rPr>
          <w:delText>Dijkman dkk (2007)</w:delText>
        </w:r>
      </w:del>
      <w:del w:id="1186" w:author="arkat" w:date="2017-09-26T20:39:00Z">
        <w:r w:rsidR="004750C9" w:rsidDel="000929A6">
          <w:rPr>
            <w:rFonts w:cs="Times New Roman"/>
            <w:color w:val="000000"/>
            <w:szCs w:val="24"/>
            <w:lang w:val="en-US"/>
          </w:rPr>
          <w:delText>,  Ramadan</w:delText>
        </w:r>
      </w:del>
      <w:ins w:id="1187" w:author="arkat" w:date="2017-09-26T20:39:00Z">
        <w:r w:rsidR="000929A6">
          <w:rPr>
            <w:rFonts w:cs="Times New Roman"/>
            <w:color w:val="000000"/>
            <w:szCs w:val="24"/>
            <w:lang w:val="en-US"/>
          </w:rPr>
          <w:t>,</w:t>
        </w:r>
      </w:ins>
      <w:ins w:id="1188" w:author="arkat" w:date="2017-10-11T09:28:00Z">
        <w:r w:rsidR="00B7011C">
          <w:rPr>
            <w:rFonts w:cs="Times New Roman"/>
            <w:color w:val="000000"/>
            <w:szCs w:val="24"/>
            <w:lang w:val="en-US"/>
          </w:rPr>
          <w:t xml:space="preserve"> </w:t>
        </w:r>
        <w:r w:rsidR="00B7011C">
          <w:rPr>
            <w:rFonts w:cs="Times New Roman"/>
            <w:color w:val="000000"/>
            <w:szCs w:val="24"/>
            <w:lang w:val="en-US"/>
          </w:rPr>
          <w:fldChar w:fldCharType="begin" w:fldLock="1"/>
        </w:r>
        <w:r w:rsidR="00B7011C">
          <w:rPr>
            <w:rFonts w:cs="Times New Roman"/>
            <w:color w:val="000000"/>
            <w:szCs w:val="24"/>
            <w:lang w:val="en-US"/>
          </w:rPr>
          <w:instrText>ADDIN CSL_CITATION { "citationItems" : [ { "id" : "ITEM-1", "itemData" : { "abstract" : "Business process modeling is an increasingly popular method for improving organizational efficiency and quality. The ability to automatically validate the process model became a significant feature of modeling tools with the increasing complexity of enterprise business processes and richness of modeling languages. This paper proposes formal semantics for process modeling by mapping Business Process Modeling Notations (BPMN) to Coloured Petri Nets (CPN). We automate the transformation process to allow for automatically validating the business process model. Formalizing BPMN using CPN enables simulating business process behavior to facilitate the early detection of flaws.", "author" : [ { "dropping-particle" : "", "family" : "Ramadan", "given" : "Mohamed;", "non-dropping-particle" : "", "parse-names" : false, "suffix" : "" }, { "dropping-particle" : "", "family" : "Elmongui;", "given" : "Hicham ;", "non-dropping-particle" : "", "parse-names" : false, "suffix" : "" }, { "dropping-particle" : "", "family" : "Hassan", "given" : "Riham", "non-dropping-particle" : "", "parse-names" : false, "suffix" : "" } ], "container-title" : "Proceedings of the 2nd GSTF Annual International Conference on Software Engineering &amp; Applications", "id" : "ITEM-1", "issued" : { "date-parts" : [ [ "2011" ] ] }, "title" : "BPMN Formalisation using Coloured Petri Nets", "type" : "article-journal" }, "uris" : [ "http://www.mendeley.com/documents/?uuid=28fd29d2-4401-4c17-9ed3-50c862273b37" ] } ], "mendeley" : { "formattedCitation" : "(Ramadan &lt;i&gt;et al.&lt;/i&gt;, 2011)", "manualFormatting" : "Ramadan et al. (2011)", "plainTextFormattedCitation" : "(Ramadan et al., 2011)", "previouslyFormattedCitation" : "(Ramadan &lt;i&gt;et al.&lt;/i&gt;, 2011)" }, "properties" : { "noteIndex" : 0 }, "schema" : "https://github.com/citation-style-language/schema/raw/master/csl-citation.json" }</w:instrText>
        </w:r>
      </w:ins>
      <w:r w:rsidR="00B7011C">
        <w:rPr>
          <w:rFonts w:cs="Times New Roman"/>
          <w:color w:val="000000"/>
          <w:szCs w:val="24"/>
          <w:lang w:val="en-US"/>
        </w:rPr>
        <w:fldChar w:fldCharType="separate"/>
      </w:r>
      <w:ins w:id="1189" w:author="arkat" w:date="2017-10-11T09:28:00Z">
        <w:r w:rsidR="00B7011C" w:rsidRPr="00A768AA">
          <w:rPr>
            <w:rFonts w:cs="Times New Roman"/>
            <w:noProof/>
            <w:color w:val="000000"/>
            <w:szCs w:val="24"/>
            <w:lang w:val="en-US"/>
          </w:rPr>
          <w:t xml:space="preserve">Ramadan </w:t>
        </w:r>
        <w:r w:rsidR="00B7011C" w:rsidRPr="00B7011C">
          <w:rPr>
            <w:rFonts w:cs="Times New Roman"/>
            <w:i/>
            <w:noProof/>
            <w:color w:val="000000"/>
            <w:szCs w:val="24"/>
            <w:lang w:val="en-US"/>
            <w:rPrChange w:id="1190" w:author="arkat" w:date="2017-10-11T09:28:00Z">
              <w:rPr>
                <w:rFonts w:cs="Times New Roman"/>
                <w:noProof/>
                <w:color w:val="000000"/>
                <w:szCs w:val="24"/>
                <w:lang w:val="en-US"/>
              </w:rPr>
            </w:rPrChange>
          </w:rPr>
          <w:t>et al.</w:t>
        </w:r>
        <w:r w:rsidR="00B7011C" w:rsidRPr="00A768AA">
          <w:rPr>
            <w:rFonts w:cs="Times New Roman"/>
            <w:noProof/>
            <w:color w:val="000000"/>
            <w:szCs w:val="24"/>
            <w:lang w:val="en-US"/>
          </w:rPr>
          <w:t xml:space="preserve"> </w:t>
        </w:r>
        <w:r w:rsidR="00B7011C">
          <w:rPr>
            <w:rFonts w:cs="Times New Roman"/>
            <w:noProof/>
            <w:color w:val="000000"/>
            <w:szCs w:val="24"/>
            <w:lang w:val="en-US"/>
          </w:rPr>
          <w:t>(</w:t>
        </w:r>
        <w:r w:rsidR="00B7011C" w:rsidRPr="00A768AA">
          <w:rPr>
            <w:rFonts w:cs="Times New Roman"/>
            <w:noProof/>
            <w:color w:val="000000"/>
            <w:szCs w:val="24"/>
            <w:lang w:val="en-US"/>
          </w:rPr>
          <w:t>2011)</w:t>
        </w:r>
        <w:r w:rsidR="00B7011C">
          <w:rPr>
            <w:rFonts w:cs="Times New Roman"/>
            <w:color w:val="000000"/>
            <w:szCs w:val="24"/>
            <w:lang w:val="en-US"/>
          </w:rPr>
          <w:fldChar w:fldCharType="end"/>
        </w:r>
      </w:ins>
      <w:del w:id="1191" w:author="arkat" w:date="2017-10-11T09:29:00Z">
        <w:r w:rsidR="004750C9" w:rsidDel="00B7011C">
          <w:rPr>
            <w:rFonts w:cs="Times New Roman"/>
            <w:color w:val="000000"/>
            <w:szCs w:val="24"/>
            <w:lang w:val="en-US"/>
          </w:rPr>
          <w:delText xml:space="preserve"> dkk (2011)</w:delText>
        </w:r>
      </w:del>
      <w:r w:rsidR="004750C9">
        <w:rPr>
          <w:rFonts w:cs="Times New Roman"/>
          <w:color w:val="000000"/>
          <w:szCs w:val="24"/>
          <w:lang w:val="en-US"/>
        </w:rPr>
        <w:t xml:space="preserve">, </w:t>
      </w:r>
      <w:ins w:id="1192" w:author="arkat" w:date="2017-10-11T09:29:00Z">
        <w:r w:rsidR="00B7011C">
          <w:rPr>
            <w:rFonts w:cs="Times New Roman"/>
            <w:color w:val="000000"/>
            <w:szCs w:val="24"/>
            <w:lang w:val="en-US"/>
          </w:rPr>
          <w:fldChar w:fldCharType="begin" w:fldLock="1"/>
        </w:r>
        <w:r w:rsidR="00B7011C">
          <w:rPr>
            <w:rFonts w:cs="Times New Roman"/>
            <w:color w:val="000000"/>
            <w:szCs w:val="24"/>
            <w:lang w:val="en-US"/>
          </w:rPr>
          <w:instrText>ADDIN CSL_CITATION { "citationItems" : [ { "id" : "ITEM-1", "itemData" : { "author" : [ { "dropping-particle" : "", "family" : "Mouline", "given" : "Salma", "non-dropping-particle" : "", "parse-names" : false, "suffix" : "" }, { "dropping-particle" : "", "family" : "Lyazidi", "given" : "Achraf", "non-dropping-particle" : "", "parse-names" : false, "suffix" : "" } ], "container-title" : "Maroc 2013, The 1st International Workshop on Models and Algorithms for Reliable and Open Computing", "id" : "ITEM-1", "issue" : "April", "issued" : { "date-parts" : [ [ "2013" ] ] }, "page" : "0-4", "title" : "Formal Verification of BPMN Models using Petri Nets", "type" : "article-journal" }, "uris" : [ "http://www.mendeley.com/documents/?uuid=988c467a-95a0-48be-a7ec-38cfe1df93f3" ] } ], "mendeley" : { "formattedCitation" : "(Mouline &amp; Lyazidi, 2013)", "manualFormatting" : "Mouline &amp; Lyazidi (2013)", "plainTextFormattedCitation" : "(Mouline &amp; Lyazidi, 2013)", "previouslyFormattedCitation" : "(Mouline &amp; Lyazidi, 2013)" }, "properties" : { "noteIndex" : 0 }, "schema" : "https://github.com/citation-style-language/schema/raw/master/csl-citation.json" }</w:instrText>
        </w:r>
      </w:ins>
      <w:r w:rsidR="00B7011C">
        <w:rPr>
          <w:rFonts w:cs="Times New Roman"/>
          <w:color w:val="000000"/>
          <w:szCs w:val="24"/>
          <w:lang w:val="en-US"/>
        </w:rPr>
        <w:fldChar w:fldCharType="separate"/>
      </w:r>
      <w:ins w:id="1193" w:author="arkat" w:date="2017-10-11T09:29:00Z">
        <w:r w:rsidR="00B7011C" w:rsidRPr="00A768AA">
          <w:rPr>
            <w:rFonts w:cs="Times New Roman"/>
            <w:noProof/>
            <w:color w:val="000000"/>
            <w:szCs w:val="24"/>
            <w:lang w:val="en-US"/>
          </w:rPr>
          <w:t>Mouline &amp; Lyazidi</w:t>
        </w:r>
        <w:r w:rsidR="00B7011C" w:rsidRPr="00B7011C">
          <w:rPr>
            <w:rFonts w:cs="Times New Roman"/>
            <w:noProof/>
            <w:color w:val="000000"/>
            <w:szCs w:val="24"/>
            <w:lang w:val="en-US"/>
          </w:rPr>
          <w:t xml:space="preserve"> </w:t>
        </w:r>
        <w:r w:rsidR="00B7011C">
          <w:rPr>
            <w:rFonts w:cs="Times New Roman"/>
            <w:noProof/>
            <w:color w:val="000000"/>
            <w:szCs w:val="24"/>
            <w:lang w:val="en-US"/>
          </w:rPr>
          <w:t>(</w:t>
        </w:r>
        <w:r w:rsidR="00B7011C" w:rsidRPr="00A768AA">
          <w:rPr>
            <w:rFonts w:cs="Times New Roman"/>
            <w:noProof/>
            <w:color w:val="000000"/>
            <w:szCs w:val="24"/>
            <w:lang w:val="en-US"/>
          </w:rPr>
          <w:t>2013)</w:t>
        </w:r>
        <w:r w:rsidR="00B7011C">
          <w:rPr>
            <w:rFonts w:cs="Times New Roman"/>
            <w:color w:val="000000"/>
            <w:szCs w:val="24"/>
            <w:lang w:val="en-US"/>
          </w:rPr>
          <w:fldChar w:fldCharType="end"/>
        </w:r>
      </w:ins>
      <w:del w:id="1194" w:author="arkat" w:date="2017-10-11T09:29:00Z">
        <w:r w:rsidR="004750C9" w:rsidDel="00B7011C">
          <w:rPr>
            <w:rFonts w:cs="Times New Roman"/>
            <w:color w:val="000000"/>
            <w:szCs w:val="24"/>
            <w:lang w:val="en-US"/>
          </w:rPr>
          <w:delText>Mouline dan Ly</w:delText>
        </w:r>
        <w:r w:rsidR="001C7651" w:rsidDel="00B7011C">
          <w:rPr>
            <w:rFonts w:cs="Times New Roman"/>
            <w:color w:val="000000"/>
            <w:szCs w:val="24"/>
            <w:lang w:val="en-US"/>
          </w:rPr>
          <w:delText>azidi (2013)</w:delText>
        </w:r>
      </w:del>
      <w:r w:rsidR="001C7651">
        <w:rPr>
          <w:rFonts w:cs="Times New Roman"/>
          <w:color w:val="000000"/>
          <w:szCs w:val="24"/>
          <w:lang w:val="en-US"/>
        </w:rPr>
        <w:t xml:space="preserve"> </w:t>
      </w:r>
      <w:del w:id="1195" w:author="arkat" w:date="2017-09-26T20:39:00Z">
        <w:r w:rsidR="001C7651" w:rsidDel="000929A6">
          <w:rPr>
            <w:rFonts w:cs="Times New Roman"/>
            <w:color w:val="000000"/>
            <w:szCs w:val="24"/>
            <w:lang w:val="en-US"/>
          </w:rPr>
          <w:delText>dan  kasar</w:delText>
        </w:r>
      </w:del>
      <w:ins w:id="1196" w:author="arkat" w:date="2017-09-26T20:39:00Z">
        <w:r w:rsidR="000929A6">
          <w:rPr>
            <w:rFonts w:cs="Times New Roman"/>
            <w:color w:val="000000"/>
            <w:szCs w:val="24"/>
            <w:lang w:val="en-US"/>
          </w:rPr>
          <w:t xml:space="preserve">dan </w:t>
        </w:r>
      </w:ins>
      <w:ins w:id="1197" w:author="arkat" w:date="2017-10-11T09:30:00Z">
        <w:r w:rsidR="00B7011C">
          <w:rPr>
            <w:rFonts w:cs="Times New Roman"/>
            <w:color w:val="000000"/>
            <w:szCs w:val="24"/>
            <w:lang w:val="en-US"/>
          </w:rPr>
          <w:fldChar w:fldCharType="begin" w:fldLock="1"/>
        </w:r>
        <w:r w:rsidR="00B7011C">
          <w:rPr>
            <w:rFonts w:cs="Times New Roman"/>
            <w:color w:val="000000"/>
            <w:szCs w:val="24"/>
            <w:lang w:val="en-US"/>
          </w:rPr>
          <w:instrText>ADDIN CSL_CITATION { "citationItems" : [ { "id" : "ITEM-1", "itemData" : { "author" : [ { "dropping-particle" : "", "family" : "Kasar", "given" : "Pankaj", "non-dropping-particle" : "", "parse-names" : false, "suffix" : "" } ], "id" : "ITEM-1", "issued" : { "date-parts" : [ [ "2014" ] ] }, "page" : "14-17", "title" : "Business Process Verification using Formal Language Petri Net : An Approach", "type" : "article-journal" }, "uris" : [ "http://www.mendeley.com/documents/?uuid=aed12c5b-f088-4484-9a17-ef1b716ee344" ] } ], "mendeley" : { "formattedCitation" : "(Kasar, 2014)", "manualFormatting" : "Kasar (2014)", "plainTextFormattedCitation" : "(Kasar, 2014)", "previouslyFormattedCitation" : "(Kasar, 2014)" }, "properties" : { "noteIndex" : 0 }, "schema" : "https://github.com/citation-style-language/schema/raw/master/csl-citation.json" }</w:instrText>
        </w:r>
      </w:ins>
      <w:r w:rsidR="00B7011C">
        <w:rPr>
          <w:rFonts w:cs="Times New Roman"/>
          <w:color w:val="000000"/>
          <w:szCs w:val="24"/>
          <w:lang w:val="en-US"/>
        </w:rPr>
        <w:fldChar w:fldCharType="separate"/>
      </w:r>
      <w:ins w:id="1198" w:author="arkat" w:date="2017-10-11T09:30:00Z">
        <w:r w:rsidR="00B7011C" w:rsidRPr="00A768AA">
          <w:rPr>
            <w:rFonts w:cs="Times New Roman"/>
            <w:noProof/>
            <w:color w:val="000000"/>
            <w:szCs w:val="24"/>
            <w:lang w:val="en-US"/>
          </w:rPr>
          <w:t>Kasar</w:t>
        </w:r>
        <w:r w:rsidR="00B7011C" w:rsidRPr="00B7011C">
          <w:rPr>
            <w:rFonts w:cs="Times New Roman"/>
            <w:noProof/>
            <w:color w:val="000000"/>
            <w:szCs w:val="24"/>
            <w:lang w:val="en-US"/>
          </w:rPr>
          <w:t xml:space="preserve"> </w:t>
        </w:r>
        <w:r w:rsidR="00B7011C">
          <w:rPr>
            <w:rFonts w:cs="Times New Roman"/>
            <w:noProof/>
            <w:color w:val="000000"/>
            <w:szCs w:val="24"/>
            <w:lang w:val="en-US"/>
          </w:rPr>
          <w:t>(</w:t>
        </w:r>
        <w:r w:rsidR="00B7011C" w:rsidRPr="00A768AA">
          <w:rPr>
            <w:rFonts w:cs="Times New Roman"/>
            <w:noProof/>
            <w:color w:val="000000"/>
            <w:szCs w:val="24"/>
            <w:lang w:val="en-US"/>
          </w:rPr>
          <w:t>2014)</w:t>
        </w:r>
        <w:r w:rsidR="00B7011C">
          <w:rPr>
            <w:rFonts w:cs="Times New Roman"/>
            <w:color w:val="000000"/>
            <w:szCs w:val="24"/>
            <w:lang w:val="en-US"/>
          </w:rPr>
          <w:fldChar w:fldCharType="end"/>
        </w:r>
      </w:ins>
      <w:del w:id="1199" w:author="arkat" w:date="2017-10-11T09:31:00Z">
        <w:r w:rsidR="001C7651" w:rsidDel="006719B6">
          <w:rPr>
            <w:rFonts w:cs="Times New Roman"/>
            <w:color w:val="000000"/>
            <w:szCs w:val="24"/>
            <w:lang w:val="en-US"/>
          </w:rPr>
          <w:delText xml:space="preserve"> (2014</w:delText>
        </w:r>
      </w:del>
      <w:del w:id="1200" w:author="arkat" w:date="2017-09-26T20:39:00Z">
        <w:r w:rsidR="001C7651" w:rsidDel="000929A6">
          <w:rPr>
            <w:rFonts w:cs="Times New Roman"/>
            <w:color w:val="000000"/>
            <w:szCs w:val="24"/>
            <w:lang w:val="en-US"/>
          </w:rPr>
          <w:delText>) ,</w:delText>
        </w:r>
      </w:del>
      <w:ins w:id="1201" w:author="arkat" w:date="2017-09-26T20:39:00Z">
        <w:r w:rsidR="000929A6">
          <w:rPr>
            <w:rFonts w:cs="Times New Roman"/>
            <w:color w:val="000000"/>
            <w:szCs w:val="24"/>
            <w:lang w:val="en-US"/>
          </w:rPr>
          <w:t>,</w:t>
        </w:r>
      </w:ins>
      <w:r w:rsidR="001C7651">
        <w:rPr>
          <w:rFonts w:cs="Times New Roman"/>
          <w:color w:val="000000"/>
          <w:szCs w:val="24"/>
          <w:lang w:val="en-US"/>
        </w:rPr>
        <w:t xml:space="preserve"> </w:t>
      </w:r>
      <w:ins w:id="1202" w:author="arkat" w:date="2017-09-26T22:10:00Z">
        <w:r w:rsidR="00FC53D7">
          <w:rPr>
            <w:rFonts w:cs="Times New Roman"/>
            <w:color w:val="000000"/>
            <w:szCs w:val="24"/>
            <w:lang w:val="en-US"/>
          </w:rPr>
          <w:t>EPC</w:t>
        </w:r>
      </w:ins>
      <w:del w:id="1203" w:author="arkat" w:date="2017-09-26T22:10:00Z">
        <w:r w:rsidR="001C7651" w:rsidDel="00FC53D7">
          <w:rPr>
            <w:rFonts w:cs="Times New Roman"/>
            <w:color w:val="000000"/>
            <w:szCs w:val="24"/>
            <w:lang w:val="en-US"/>
          </w:rPr>
          <w:delText>BPMN</w:delText>
        </w:r>
      </w:del>
      <w:r w:rsidR="001C7651">
        <w:rPr>
          <w:rFonts w:cs="Times New Roman"/>
          <w:color w:val="000000"/>
          <w:szCs w:val="24"/>
          <w:lang w:val="en-US"/>
        </w:rPr>
        <w:t xml:space="preserve"> </w:t>
      </w:r>
      <w:del w:id="1204" w:author="arkat" w:date="2017-09-26T20:39:00Z">
        <w:r w:rsidR="001C7651" w:rsidDel="000929A6">
          <w:rPr>
            <w:rFonts w:cs="Times New Roman"/>
            <w:color w:val="000000"/>
            <w:szCs w:val="24"/>
            <w:lang w:val="en-US"/>
          </w:rPr>
          <w:delText>ke  EPC</w:delText>
        </w:r>
      </w:del>
      <w:ins w:id="1205" w:author="arkat" w:date="2017-09-26T20:39:00Z">
        <w:r w:rsidR="00FC53D7">
          <w:rPr>
            <w:rFonts w:cs="Times New Roman"/>
            <w:color w:val="000000"/>
            <w:szCs w:val="24"/>
            <w:lang w:val="en-US"/>
          </w:rPr>
          <w:t>ke BPMN</w:t>
        </w:r>
      </w:ins>
      <w:r w:rsidR="001C7651">
        <w:rPr>
          <w:rFonts w:cs="Times New Roman"/>
          <w:color w:val="000000"/>
          <w:szCs w:val="24"/>
          <w:lang w:val="en-US"/>
        </w:rPr>
        <w:t xml:space="preserve"> oleh </w:t>
      </w:r>
      <w:ins w:id="1206" w:author="arkat" w:date="2017-09-26T22:23:00Z">
        <w:r w:rsidR="008637CC">
          <w:rPr>
            <w:rFonts w:cs="Times New Roman"/>
            <w:color w:val="000000"/>
            <w:szCs w:val="24"/>
            <w:lang w:val="en-US"/>
          </w:rPr>
          <w:fldChar w:fldCharType="begin" w:fldLock="1"/>
        </w:r>
        <w:r w:rsidR="008637CC">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sidR="008637CC">
          <w:rPr>
            <w:rFonts w:cs="Times New Roman"/>
            <w:color w:val="000000"/>
            <w:szCs w:val="24"/>
            <w:lang w:val="en-US"/>
          </w:rPr>
          <w:fldChar w:fldCharType="separate"/>
        </w:r>
        <w:r w:rsidR="008637CC" w:rsidRPr="00E2571C">
          <w:rPr>
            <w:rFonts w:cs="Times New Roman"/>
            <w:noProof/>
            <w:color w:val="000000"/>
            <w:szCs w:val="24"/>
            <w:lang w:val="en-US"/>
          </w:rPr>
          <w:t>Decker &amp; Tscheschner</w:t>
        </w:r>
        <w:r w:rsidR="008637CC">
          <w:rPr>
            <w:rFonts w:cs="Times New Roman"/>
            <w:noProof/>
            <w:color w:val="000000"/>
            <w:szCs w:val="24"/>
            <w:lang w:val="en-US"/>
          </w:rPr>
          <w:t xml:space="preserve"> (</w:t>
        </w:r>
        <w:r w:rsidR="008637CC" w:rsidRPr="00E2571C">
          <w:rPr>
            <w:rFonts w:cs="Times New Roman"/>
            <w:noProof/>
            <w:color w:val="000000"/>
            <w:szCs w:val="24"/>
            <w:lang w:val="en-US"/>
          </w:rPr>
          <w:t>2009)</w:t>
        </w:r>
        <w:r w:rsidR="008637CC">
          <w:rPr>
            <w:rFonts w:cs="Times New Roman"/>
            <w:color w:val="000000"/>
            <w:szCs w:val="24"/>
            <w:lang w:val="en-US"/>
          </w:rPr>
          <w:fldChar w:fldCharType="end"/>
        </w:r>
      </w:ins>
      <w:ins w:id="1207" w:author="arkat" w:date="2017-10-01T14:32:00Z">
        <w:r w:rsidR="00A818E6">
          <w:rPr>
            <w:rFonts w:cs="Times New Roman"/>
            <w:color w:val="000000"/>
            <w:szCs w:val="24"/>
            <w:lang w:val="en-US"/>
          </w:rPr>
          <w:t xml:space="preserve"> dan</w:t>
        </w:r>
      </w:ins>
      <w:ins w:id="1208" w:author="arkat" w:date="2017-09-26T22:23:00Z">
        <w:r w:rsidR="008637CC">
          <w:rPr>
            <w:rFonts w:cs="Times New Roman"/>
            <w:color w:val="000000"/>
            <w:szCs w:val="24"/>
            <w:lang w:val="en-US"/>
          </w:rPr>
          <w:t xml:space="preserve"> </w:t>
        </w:r>
        <w:r w:rsidR="008637CC">
          <w:rPr>
            <w:rFonts w:cs="Times New Roman"/>
            <w:color w:val="000000"/>
            <w:szCs w:val="24"/>
            <w:lang w:val="en-US"/>
          </w:rPr>
          <w:fldChar w:fldCharType="begin" w:fldLock="1"/>
        </w:r>
        <w:r w:rsidR="008637CC">
          <w:rPr>
            <w:rFonts w:cs="Times New Roman"/>
            <w:color w:val="000000"/>
            <w:szCs w:val="24"/>
            <w:lang w:val="en-US"/>
          </w:rPr>
          <w:instrText>ADDIN CSL_CITATION { "citationItems" : [ { "id" : "ITEM-1", "itemData" : { "URL" : "https://www.researchgate.net/publication/265401318_BPMN-EPC-BPMN_Converter", "abstract" : "BPMN-EPC-BPMN Converter: The problem for generation of new business processes partially described by BPMN, and EPC is described in this paper. The software architecture of the Business processes Generator (BPGen) is presented. Three conversion rules for BPMN \u2013 EPC transformation are defined. The Software architecture and business processes conversion is described. Two business processes managing the BPMN \u2013 EPC conversion are defined describing the forward and backward conversion operations.", "accessed" : { "date-parts" : [ [ "2017", "2", "1" ] ] }, "author" : [ { "dropping-particle" : "", "family" : "Kotsev", "given" : "Vladimir", "non-dropping-particle" : "", "parse-names" : false, "suffix" : "" }, { "dropping-particle" : "", "family" : "Stanev", "given" : "Ivan", "non-dropping-particle" : "", "parse-names" : false, "suffix" : "" }, { "dropping-particle" : "", "family" : "Grigorova", "given" : "Katalina", "non-dropping-particle" : "", "parse-names" : false, "suffix" : "" } ], "id" : "ITEM-1", "issued" : { "date-parts" : [ [ "2011" ] ] }, "title" : "BPMN-EPC-BPMN Converter (PDF Download Available)", "type" : "webpage" }, "uris" : [ "http://www.mendeley.com/documents/?uuid=cc38fcdd-6791-3430-96e1-9f32fafdee45" ] } ], "mendeley" : { "formattedCitation" : "(Kotsev &lt;i&gt;et al.&lt;/i&gt;, 2011)", "manualFormatting" : "Kotsev et al. (2011)", "plainTextFormattedCitation" : "(Kotsev et al., 2011)", "previouslyFormattedCitation" : "(Kotsev &lt;i&gt;et al.&lt;/i&gt;, 2011)" }, "properties" : { "noteIndex" : 0 }, "schema" : "https://github.com/citation-style-language/schema/raw/master/csl-citation.json" }</w:instrText>
        </w:r>
        <w:r w:rsidR="008637CC">
          <w:rPr>
            <w:rFonts w:cs="Times New Roman"/>
            <w:color w:val="000000"/>
            <w:szCs w:val="24"/>
            <w:lang w:val="en-US"/>
          </w:rPr>
          <w:fldChar w:fldCharType="separate"/>
        </w:r>
        <w:r w:rsidR="008637CC" w:rsidRPr="00E2571C">
          <w:rPr>
            <w:rFonts w:cs="Times New Roman"/>
            <w:noProof/>
            <w:color w:val="000000"/>
            <w:szCs w:val="24"/>
            <w:lang w:val="en-US"/>
          </w:rPr>
          <w:t xml:space="preserve">Kotsev </w:t>
        </w:r>
        <w:r w:rsidR="008637CC" w:rsidRPr="00E2571C">
          <w:rPr>
            <w:rFonts w:cs="Times New Roman"/>
            <w:i/>
            <w:noProof/>
            <w:color w:val="000000"/>
            <w:szCs w:val="24"/>
            <w:lang w:val="en-US"/>
          </w:rPr>
          <w:t>et al.</w:t>
        </w:r>
        <w:r w:rsidR="008637CC" w:rsidRPr="00E2571C">
          <w:rPr>
            <w:rFonts w:cs="Times New Roman"/>
            <w:noProof/>
            <w:color w:val="000000"/>
            <w:szCs w:val="24"/>
            <w:lang w:val="en-US"/>
          </w:rPr>
          <w:t xml:space="preserve"> </w:t>
        </w:r>
        <w:r w:rsidR="008637CC">
          <w:rPr>
            <w:rFonts w:cs="Times New Roman"/>
            <w:noProof/>
            <w:color w:val="000000"/>
            <w:szCs w:val="24"/>
            <w:lang w:val="en-US"/>
          </w:rPr>
          <w:t>(</w:t>
        </w:r>
        <w:r w:rsidR="008637CC" w:rsidRPr="00E2571C">
          <w:rPr>
            <w:rFonts w:cs="Times New Roman"/>
            <w:noProof/>
            <w:color w:val="000000"/>
            <w:szCs w:val="24"/>
            <w:lang w:val="en-US"/>
          </w:rPr>
          <w:t>2011)</w:t>
        </w:r>
        <w:r w:rsidR="008637CC">
          <w:rPr>
            <w:rFonts w:cs="Times New Roman"/>
            <w:color w:val="000000"/>
            <w:szCs w:val="24"/>
            <w:lang w:val="en-US"/>
          </w:rPr>
          <w:fldChar w:fldCharType="end"/>
        </w:r>
      </w:ins>
      <w:del w:id="1209" w:author="arkat" w:date="2017-09-26T22:23:00Z">
        <w:r w:rsidR="001C7651" w:rsidDel="008637CC">
          <w:rPr>
            <w:rFonts w:cs="Times New Roman"/>
            <w:color w:val="000000"/>
            <w:szCs w:val="24"/>
            <w:lang w:val="en-US"/>
          </w:rPr>
          <w:delText>Tscheschner (2006) dan Kotsev dkk (2011)</w:delText>
        </w:r>
      </w:del>
      <w:r w:rsidR="001C7651">
        <w:rPr>
          <w:rFonts w:cs="Times New Roman"/>
          <w:color w:val="000000"/>
          <w:szCs w:val="24"/>
          <w:lang w:val="en-US"/>
        </w:rPr>
        <w:t>.</w:t>
      </w:r>
      <w:r w:rsidR="00D21BB8">
        <w:rPr>
          <w:rFonts w:cs="Times New Roman"/>
          <w:color w:val="000000"/>
          <w:szCs w:val="24"/>
          <w:lang w:val="en-US"/>
        </w:rPr>
        <w:t xml:space="preserve"> </w:t>
      </w:r>
      <w:ins w:id="1210" w:author="arkat" w:date="2017-10-01T14:33:00Z">
        <w:r w:rsidR="00A818E6">
          <w:rPr>
            <w:rFonts w:cs="Times New Roman"/>
            <w:color w:val="000000"/>
            <w:szCs w:val="24"/>
            <w:lang w:val="en-US"/>
          </w:rPr>
          <w:t>Dari beberapa penelitian tersebut menyimpulkan bahwa p</w:t>
        </w:r>
      </w:ins>
      <w:del w:id="1211" w:author="arkat" w:date="2017-10-01T14:33:00Z">
        <w:r w:rsidR="00D21BB8" w:rsidDel="00A818E6">
          <w:rPr>
            <w:rFonts w:cs="Times New Roman"/>
            <w:color w:val="000000"/>
            <w:szCs w:val="24"/>
            <w:lang w:val="en-US"/>
          </w:rPr>
          <w:delText>P</w:delText>
        </w:r>
      </w:del>
      <w:r w:rsidR="00D21BB8">
        <w:rPr>
          <w:rFonts w:cs="Times New Roman"/>
          <w:color w:val="000000"/>
          <w:szCs w:val="24"/>
          <w:lang w:val="en-US"/>
        </w:rPr>
        <w:t>endekatan</w:t>
      </w:r>
      <w:ins w:id="1212" w:author="arkat" w:date="2017-10-01T14:33:00Z">
        <w:r w:rsidR="00A818E6">
          <w:rPr>
            <w:rFonts w:cs="Times New Roman"/>
            <w:color w:val="000000"/>
            <w:szCs w:val="24"/>
            <w:lang w:val="en-US"/>
          </w:rPr>
          <w:t xml:space="preserve"> transformai dengan</w:t>
        </w:r>
      </w:ins>
      <w:r w:rsidR="00D21BB8">
        <w:rPr>
          <w:rFonts w:cs="Times New Roman"/>
          <w:color w:val="000000"/>
          <w:szCs w:val="24"/>
          <w:lang w:val="en-US"/>
        </w:rPr>
        <w:t xml:space="preserve"> </w:t>
      </w:r>
      <w:r w:rsidR="00D21BB8" w:rsidRPr="000929A6">
        <w:rPr>
          <w:rFonts w:cs="Times New Roman"/>
          <w:i/>
          <w:color w:val="000000"/>
          <w:szCs w:val="24"/>
          <w:lang w:val="en-US"/>
        </w:rPr>
        <w:t xml:space="preserve">direct mapping </w:t>
      </w:r>
      <w:r w:rsidR="00D83C8C">
        <w:rPr>
          <w:rFonts w:cs="Times New Roman"/>
          <w:color w:val="000000"/>
          <w:szCs w:val="24"/>
          <w:lang w:val="en-US"/>
        </w:rPr>
        <w:t>sangat</w:t>
      </w:r>
      <w:r w:rsidR="00D21BB8">
        <w:rPr>
          <w:rFonts w:cs="Times New Roman"/>
          <w:color w:val="000000"/>
          <w:szCs w:val="24"/>
          <w:lang w:val="en-US"/>
        </w:rPr>
        <w:t xml:space="preserve"> efektif karena tidak ada informasi yang disembunyikan</w:t>
      </w:r>
      <w:ins w:id="1213" w:author="arkat" w:date="2017-10-01T14:33:00Z">
        <w:r w:rsidR="00A818E6">
          <w:rPr>
            <w:rFonts w:cs="Times New Roman"/>
            <w:color w:val="000000"/>
            <w:szCs w:val="24"/>
            <w:lang w:val="en-US"/>
          </w:rPr>
          <w:t xml:space="preserve">, karena </w:t>
        </w:r>
      </w:ins>
      <w:del w:id="1214" w:author="arkat" w:date="2017-10-01T14:33:00Z">
        <w:r w:rsidR="00D21BB8" w:rsidDel="00A818E6">
          <w:rPr>
            <w:rFonts w:cs="Times New Roman"/>
            <w:color w:val="000000"/>
            <w:szCs w:val="24"/>
            <w:lang w:val="en-US"/>
          </w:rPr>
          <w:delText xml:space="preserve">, </w:delText>
        </w:r>
      </w:del>
      <w:r w:rsidR="00D21BB8">
        <w:rPr>
          <w:rFonts w:cs="Times New Roman"/>
          <w:color w:val="000000"/>
          <w:szCs w:val="24"/>
          <w:lang w:val="en-US"/>
        </w:rPr>
        <w:t xml:space="preserve">seluruh struktur informasi dan </w:t>
      </w:r>
      <w:r w:rsidR="00680F2F">
        <w:rPr>
          <w:rFonts w:cs="Times New Roman"/>
          <w:color w:val="000000"/>
          <w:szCs w:val="24"/>
          <w:lang w:val="en-US"/>
        </w:rPr>
        <w:t>semantik</w:t>
      </w:r>
      <w:r w:rsidR="00D21BB8">
        <w:rPr>
          <w:rFonts w:cs="Times New Roman"/>
          <w:color w:val="000000"/>
          <w:szCs w:val="24"/>
          <w:lang w:val="en-US"/>
        </w:rPr>
        <w:t xml:space="preserve"> masih tersedia.</w:t>
      </w:r>
    </w:p>
    <w:p w14:paraId="4533F5DB" w14:textId="1CD8E515" w:rsidR="008B4B27" w:rsidRDefault="00E2571C">
      <w:pPr>
        <w:pStyle w:val="BodyTextFirstIndent"/>
        <w:spacing w:after="0"/>
        <w:ind w:firstLine="426"/>
        <w:rPr>
          <w:ins w:id="1215" w:author="arkat" w:date="2017-10-05T17:11:00Z"/>
          <w:rFonts w:cs="Times New Roman"/>
          <w:color w:val="000000"/>
          <w:szCs w:val="24"/>
          <w:lang w:val="en-US"/>
        </w:rPr>
        <w:pPrChange w:id="1216" w:author="arkat" w:date="2017-09-26T22:06:00Z">
          <w:pPr>
            <w:pStyle w:val="BodyTextFirstIndent"/>
            <w:spacing w:after="0"/>
            <w:ind w:firstLine="720"/>
          </w:pPr>
        </w:pPrChange>
      </w:pPr>
      <w:ins w:id="1217" w:author="arkat" w:date="2017-09-26T22:13:00Z">
        <w:r>
          <w:rPr>
            <w:rFonts w:cs="Times New Roman"/>
            <w:color w:val="000000"/>
            <w:szCs w:val="24"/>
            <w:lang w:val="en-US"/>
          </w:rPr>
          <w:t xml:space="preserve">Transformasi dari EPC dan BPMN yang telah dilakukan oleh </w:t>
        </w:r>
      </w:ins>
      <w:ins w:id="1218" w:author="arkat" w:date="2017-09-26T22:14:00Z">
        <w:r>
          <w:rPr>
            <w:rFonts w:cs="Times New Roman"/>
            <w:color w:val="000000"/>
            <w:szCs w:val="24"/>
            <w:lang w:val="en-US"/>
          </w:rPr>
          <w:fldChar w:fldCharType="begin" w:fldLock="1"/>
        </w:r>
      </w:ins>
      <w:r>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Pr>
          <w:rFonts w:cs="Times New Roman"/>
          <w:color w:val="000000"/>
          <w:szCs w:val="24"/>
          <w:lang w:val="en-US"/>
        </w:rPr>
        <w:fldChar w:fldCharType="separate"/>
      </w:r>
      <w:del w:id="1219" w:author="arkat" w:date="2017-09-26T22:15:00Z">
        <w:r w:rsidRPr="00E2571C" w:rsidDel="00E2571C">
          <w:rPr>
            <w:rFonts w:cs="Times New Roman"/>
            <w:noProof/>
            <w:color w:val="000000"/>
            <w:szCs w:val="24"/>
            <w:lang w:val="en-US"/>
          </w:rPr>
          <w:delText>(</w:delText>
        </w:r>
      </w:del>
      <w:r w:rsidRPr="00E2571C">
        <w:rPr>
          <w:rFonts w:cs="Times New Roman"/>
          <w:noProof/>
          <w:color w:val="000000"/>
          <w:szCs w:val="24"/>
          <w:lang w:val="en-US"/>
        </w:rPr>
        <w:t>Decker &amp; Tscheschner</w:t>
      </w:r>
      <w:ins w:id="1220" w:author="arkat" w:date="2017-09-26T22:15:00Z">
        <w:r>
          <w:rPr>
            <w:rFonts w:cs="Times New Roman"/>
            <w:noProof/>
            <w:color w:val="000000"/>
            <w:szCs w:val="24"/>
            <w:lang w:val="en-US"/>
          </w:rPr>
          <w:t xml:space="preserve"> </w:t>
        </w:r>
      </w:ins>
      <w:del w:id="1221" w:author="arkat" w:date="2017-09-26T22:15:00Z">
        <w:r w:rsidRPr="00E2571C" w:rsidDel="00E2571C">
          <w:rPr>
            <w:rFonts w:cs="Times New Roman"/>
            <w:noProof/>
            <w:color w:val="000000"/>
            <w:szCs w:val="24"/>
            <w:lang w:val="en-US"/>
          </w:rPr>
          <w:delText xml:space="preserve">, </w:delText>
        </w:r>
      </w:del>
      <w:ins w:id="1222" w:author="arkat" w:date="2017-09-26T22:15:00Z">
        <w:r>
          <w:rPr>
            <w:rFonts w:cs="Times New Roman"/>
            <w:noProof/>
            <w:color w:val="000000"/>
            <w:szCs w:val="24"/>
            <w:lang w:val="en-US"/>
          </w:rPr>
          <w:t>(</w:t>
        </w:r>
      </w:ins>
      <w:r w:rsidRPr="00E2571C">
        <w:rPr>
          <w:rFonts w:cs="Times New Roman"/>
          <w:noProof/>
          <w:color w:val="000000"/>
          <w:szCs w:val="24"/>
          <w:lang w:val="en-US"/>
        </w:rPr>
        <w:t>2009)</w:t>
      </w:r>
      <w:ins w:id="1223" w:author="arkat" w:date="2017-09-26T22:14:00Z">
        <w:r>
          <w:rPr>
            <w:rFonts w:cs="Times New Roman"/>
            <w:color w:val="000000"/>
            <w:szCs w:val="24"/>
            <w:lang w:val="en-US"/>
          </w:rPr>
          <w:fldChar w:fldCharType="end"/>
        </w:r>
      </w:ins>
      <w:ins w:id="1224" w:author="arkat" w:date="2017-09-26T22:15:00Z">
        <w:r>
          <w:rPr>
            <w:rFonts w:cs="Times New Roman"/>
            <w:color w:val="000000"/>
            <w:szCs w:val="24"/>
            <w:lang w:val="en-US"/>
          </w:rPr>
          <w:t xml:space="preserve"> </w:t>
        </w:r>
      </w:ins>
      <w:ins w:id="1225" w:author="arkat" w:date="2017-09-26T22:32:00Z">
        <w:r w:rsidR="008637CC">
          <w:rPr>
            <w:rFonts w:cs="Times New Roman"/>
            <w:color w:val="000000"/>
            <w:szCs w:val="24"/>
            <w:lang w:val="en-US"/>
          </w:rPr>
          <w:t>menggun</w:t>
        </w:r>
      </w:ins>
      <w:ins w:id="1226" w:author="arkat" w:date="2017-10-11T09:19:00Z">
        <w:del w:id="1227" w:author="arkat" w:date="2017-10-11T10:32:00Z">
          <w:r w:rsidR="00315295" w:rsidDel="00135261">
            <w:rPr>
              <w:rFonts w:cs="Times New Roman"/>
              <w:color w:val="000000"/>
              <w:szCs w:val="24"/>
              <w:lang w:val="en-US"/>
            </w:rPr>
            <w:delText>akan</w:delText>
          </w:r>
        </w:del>
      </w:ins>
      <w:ins w:id="1228" w:author="arkat" w:date="2017-10-11T10:32:00Z">
        <w:r w:rsidR="00135261">
          <w:rPr>
            <w:rFonts w:cs="Times New Roman"/>
            <w:color w:val="000000"/>
            <w:szCs w:val="24"/>
            <w:lang w:val="en-US"/>
          </w:rPr>
          <w:t>akan</w:t>
        </w:r>
      </w:ins>
      <w:ins w:id="1229" w:author="arkat" w:date="2017-09-26T22:32:00Z">
        <w:r w:rsidR="008637CC">
          <w:rPr>
            <w:rFonts w:cs="Times New Roman"/>
            <w:color w:val="000000"/>
            <w:szCs w:val="24"/>
            <w:lang w:val="en-US"/>
          </w:rPr>
          <w:t xml:space="preserve"> BPMN versi 1</w:t>
        </w:r>
      </w:ins>
      <w:ins w:id="1230" w:author="arkat" w:date="2017-09-28T16:41:00Z">
        <w:r w:rsidR="002439B5">
          <w:rPr>
            <w:rFonts w:cs="Times New Roman"/>
            <w:color w:val="000000"/>
            <w:szCs w:val="24"/>
            <w:lang w:val="en-US"/>
          </w:rPr>
          <w:t>.0</w:t>
        </w:r>
      </w:ins>
      <w:ins w:id="1231" w:author="arkat" w:date="2017-10-01T14:34:00Z">
        <w:r w:rsidR="00A818E6">
          <w:rPr>
            <w:rFonts w:cs="Times New Roman"/>
            <w:color w:val="000000"/>
            <w:szCs w:val="24"/>
            <w:lang w:val="en-US"/>
          </w:rPr>
          <w:t xml:space="preserve">. Padahal pada tahun 2011 OMG merilis BPMN </w:t>
        </w:r>
      </w:ins>
      <w:ins w:id="1232" w:author="arkat" w:date="2017-10-06T07:46:00Z">
        <w:r w:rsidR="00A42612">
          <w:rPr>
            <w:rFonts w:cs="Times New Roman"/>
            <w:color w:val="000000"/>
            <w:szCs w:val="24"/>
            <w:lang w:val="en-US"/>
          </w:rPr>
          <w:t xml:space="preserve">versi </w:t>
        </w:r>
      </w:ins>
      <w:ins w:id="1233" w:author="arkat" w:date="2017-10-01T14:34:00Z">
        <w:r w:rsidR="00A818E6">
          <w:rPr>
            <w:rFonts w:cs="Times New Roman"/>
            <w:color w:val="000000"/>
            <w:szCs w:val="24"/>
            <w:lang w:val="en-US"/>
          </w:rPr>
          <w:t xml:space="preserve">2.0 dengan </w:t>
        </w:r>
      </w:ins>
      <w:ins w:id="1234" w:author="arkat" w:date="2017-10-01T14:35:00Z">
        <w:r w:rsidR="00A818E6">
          <w:rPr>
            <w:rFonts w:cs="Times New Roman"/>
            <w:color w:val="000000"/>
            <w:szCs w:val="24"/>
            <w:lang w:val="en-US"/>
          </w:rPr>
          <w:t xml:space="preserve">menambahkan beberapa fungsi dan </w:t>
        </w:r>
      </w:ins>
      <w:ins w:id="1235" w:author="arkat" w:date="2017-10-01T14:34:00Z">
        <w:r w:rsidR="00A818E6">
          <w:rPr>
            <w:rFonts w:cs="Times New Roman"/>
            <w:color w:val="000000"/>
            <w:szCs w:val="24"/>
            <w:lang w:val="en-US"/>
          </w:rPr>
          <w:t xml:space="preserve">beberapa notasi tambahan. </w:t>
        </w:r>
      </w:ins>
      <w:ins w:id="1236" w:author="arkat" w:date="2017-09-26T22:32:00Z">
        <w:r w:rsidR="002439B5">
          <w:rPr>
            <w:rFonts w:cs="Times New Roman"/>
            <w:color w:val="000000"/>
            <w:szCs w:val="24"/>
            <w:lang w:val="en-US"/>
          </w:rPr>
          <w:t>S</w:t>
        </w:r>
        <w:r w:rsidR="00D14F7F">
          <w:rPr>
            <w:rFonts w:cs="Times New Roman"/>
            <w:color w:val="000000"/>
            <w:szCs w:val="24"/>
            <w:lang w:val="en-US"/>
          </w:rPr>
          <w:t>edangkan untuk</w:t>
        </w:r>
      </w:ins>
      <w:ins w:id="1237" w:author="arkat" w:date="2017-10-01T15:29:00Z">
        <w:r w:rsidR="00C37DE8">
          <w:rPr>
            <w:rFonts w:cs="Times New Roman"/>
            <w:color w:val="000000"/>
            <w:szCs w:val="24"/>
            <w:lang w:val="en-US"/>
          </w:rPr>
          <w:t xml:space="preserve"> EPC, </w:t>
        </w:r>
      </w:ins>
      <w:ins w:id="1238" w:author="arkat" w:date="2017-09-26T22:32:00Z">
        <w:r w:rsidR="00D14F7F">
          <w:rPr>
            <w:rFonts w:cs="Times New Roman"/>
            <w:color w:val="000000"/>
            <w:szCs w:val="24"/>
            <w:lang w:val="en-US"/>
          </w:rPr>
          <w:t xml:space="preserve"> </w:t>
        </w:r>
      </w:ins>
      <w:ins w:id="1239" w:author="arkat" w:date="2017-09-29T08:51:00Z">
        <w:r w:rsidR="008B4B27">
          <w:rPr>
            <w:rFonts w:cs="Times New Roman"/>
            <w:color w:val="000000"/>
            <w:szCs w:val="24"/>
            <w:lang w:val="en-US"/>
          </w:rPr>
          <w:t xml:space="preserve">elemen inti </w:t>
        </w:r>
      </w:ins>
      <w:ins w:id="1240" w:author="arkat" w:date="2017-09-26T22:32:00Z">
        <w:r w:rsidR="00D14F7F">
          <w:rPr>
            <w:rFonts w:cs="Times New Roman"/>
            <w:color w:val="000000"/>
            <w:szCs w:val="24"/>
            <w:lang w:val="en-US"/>
          </w:rPr>
          <w:t>EPC</w:t>
        </w:r>
      </w:ins>
      <w:ins w:id="1241" w:author="arkat" w:date="2017-09-29T08:52:00Z">
        <w:r w:rsidR="008B4B27">
          <w:rPr>
            <w:rFonts w:cs="Times New Roman"/>
            <w:color w:val="000000"/>
            <w:szCs w:val="24"/>
            <w:lang w:val="en-US"/>
          </w:rPr>
          <w:t xml:space="preserve"> (</w:t>
        </w:r>
        <w:r w:rsidR="008B4B27" w:rsidRPr="00832701">
          <w:rPr>
            <w:rFonts w:cs="Times New Roman"/>
            <w:i/>
            <w:color w:val="000000"/>
            <w:szCs w:val="24"/>
            <w:lang w:val="en-US"/>
          </w:rPr>
          <w:t>Fungsi, Event</w:t>
        </w:r>
        <w:r w:rsidR="008B4B27" w:rsidRPr="00832701">
          <w:rPr>
            <w:rFonts w:cs="Times New Roman"/>
            <w:color w:val="000000"/>
            <w:szCs w:val="24"/>
            <w:lang w:val="en-US"/>
          </w:rPr>
          <w:t xml:space="preserve">, </w:t>
        </w:r>
        <w:r w:rsidR="008B4B27">
          <w:rPr>
            <w:rFonts w:cs="Times New Roman"/>
            <w:color w:val="000000"/>
            <w:szCs w:val="24"/>
            <w:lang w:val="en-US"/>
          </w:rPr>
          <w:t>dan</w:t>
        </w:r>
        <w:r w:rsidR="008B4B27" w:rsidRPr="00832701">
          <w:rPr>
            <w:rFonts w:cs="Times New Roman"/>
            <w:color w:val="000000"/>
            <w:szCs w:val="24"/>
            <w:lang w:val="en-US"/>
          </w:rPr>
          <w:t xml:space="preserve"> </w:t>
        </w:r>
        <w:r w:rsidR="008B4B27" w:rsidRPr="000929A6">
          <w:rPr>
            <w:rFonts w:cs="Times New Roman"/>
            <w:i/>
            <w:color w:val="000000"/>
            <w:szCs w:val="24"/>
            <w:lang w:val="en-US"/>
          </w:rPr>
          <w:t>Connector</w:t>
        </w:r>
        <w:r w:rsidR="008B4B27">
          <w:rPr>
            <w:rFonts w:cs="Times New Roman"/>
            <w:color w:val="000000"/>
            <w:szCs w:val="24"/>
            <w:lang w:val="en-US"/>
          </w:rPr>
          <w:t>)</w:t>
        </w:r>
      </w:ins>
      <w:ins w:id="1242" w:author="arkat" w:date="2017-09-26T22:32:00Z">
        <w:r w:rsidR="00C37DE8">
          <w:rPr>
            <w:rFonts w:cs="Times New Roman"/>
            <w:color w:val="000000"/>
            <w:szCs w:val="24"/>
            <w:lang w:val="en-US"/>
          </w:rPr>
          <w:t xml:space="preserve"> mengacu pada standar</w:t>
        </w:r>
        <w:r w:rsidR="00D14F7F">
          <w:rPr>
            <w:rFonts w:cs="Times New Roman"/>
            <w:color w:val="000000"/>
            <w:szCs w:val="24"/>
            <w:lang w:val="en-US"/>
          </w:rPr>
          <w:t xml:space="preserve"> yang dirumuskan oleh </w:t>
        </w:r>
      </w:ins>
      <w:ins w:id="1243" w:author="arkat" w:date="2017-09-26T22:38:00Z">
        <w:r w:rsidR="00D14F7F">
          <w:rPr>
            <w:rFonts w:cs="Times New Roman"/>
            <w:color w:val="000000"/>
            <w:szCs w:val="24"/>
            <w:lang w:val="en-US"/>
          </w:rPr>
          <w:fldChar w:fldCharType="begin" w:fldLock="1"/>
        </w:r>
      </w:ins>
      <w:ins w:id="1244" w:author="arkat" w:date="2017-10-04T23:04:00Z">
        <w:r w:rsidR="00A17581">
          <w:rPr>
            <w:rFonts w:cs="Times New Roman"/>
            <w:color w:val="000000"/>
            <w:szCs w:val="24"/>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(1992)", "plainTextFormattedCitation" : "(Keller et al., 1992)", "previouslyFormattedCitation" : "(Keller &lt;i&gt;et al.&lt;/i&gt;, 1992)" }, "properties" : { "noteIndex" : 0 }, "schema" : "https://github.com/citation-style-language/schema/raw/master/csl-citation.json" }</w:instrText>
        </w:r>
      </w:ins>
      <w:del w:id="1245" w:author="arkat" w:date="2017-10-04T23:04:00Z">
        <w:r w:rsidR="00686631" w:rsidDel="00A17581">
          <w:rPr>
            <w:rFonts w:cs="Times New Roman"/>
            <w:color w:val="000000"/>
            <w:szCs w:val="24"/>
            <w:lang w:val="en-US"/>
          </w:rPr>
          <w:del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(2017)", "plainTextFormattedCitation" : "(Keller et al., 1992)", "previouslyFormattedCitation" : "(Keller &lt;i&gt;et al.&lt;/i&gt;, 1992)" }, "properties" : { "noteIndex" : 0 }, "schema" : "https://github.com/citation-style-language/schema/raw/master/csl-citation.json" }</w:delInstrText>
        </w:r>
      </w:del>
      <w:r w:rsidR="00D14F7F">
        <w:rPr>
          <w:rFonts w:cs="Times New Roman"/>
          <w:color w:val="000000"/>
          <w:szCs w:val="24"/>
          <w:lang w:val="en-US"/>
        </w:rPr>
        <w:fldChar w:fldCharType="separate"/>
      </w:r>
      <w:del w:id="1246" w:author="arkat" w:date="2017-09-26T22:38:00Z">
        <w:r w:rsidR="00D14F7F" w:rsidRPr="00D14F7F" w:rsidDel="00D14F7F">
          <w:rPr>
            <w:rFonts w:cs="Times New Roman"/>
            <w:noProof/>
            <w:color w:val="000000"/>
            <w:szCs w:val="24"/>
            <w:lang w:val="en-US"/>
          </w:rPr>
          <w:delText>(</w:delText>
        </w:r>
      </w:del>
      <w:r w:rsidR="00D14F7F" w:rsidRPr="00D14F7F">
        <w:rPr>
          <w:rFonts w:cs="Times New Roman"/>
          <w:noProof/>
          <w:color w:val="000000"/>
          <w:szCs w:val="24"/>
          <w:lang w:val="en-US"/>
        </w:rPr>
        <w:t xml:space="preserve">Keller </w:t>
      </w:r>
      <w:r w:rsidR="00D14F7F" w:rsidRPr="00D14F7F">
        <w:rPr>
          <w:rFonts w:cs="Times New Roman"/>
          <w:i/>
          <w:noProof/>
          <w:color w:val="000000"/>
          <w:szCs w:val="24"/>
          <w:lang w:val="en-US"/>
        </w:rPr>
        <w:t>et al.</w:t>
      </w:r>
      <w:del w:id="1247" w:author="arkat" w:date="2017-09-26T22:38:00Z">
        <w:r w:rsidR="00D14F7F" w:rsidRPr="00D14F7F" w:rsidDel="00D14F7F">
          <w:rPr>
            <w:rFonts w:cs="Times New Roman"/>
            <w:noProof/>
            <w:color w:val="000000"/>
            <w:szCs w:val="24"/>
            <w:lang w:val="en-US"/>
          </w:rPr>
          <w:delText>,</w:delText>
        </w:r>
      </w:del>
      <w:r w:rsidR="00D14F7F" w:rsidRPr="00D14F7F">
        <w:rPr>
          <w:rFonts w:cs="Times New Roman"/>
          <w:noProof/>
          <w:color w:val="000000"/>
          <w:szCs w:val="24"/>
          <w:lang w:val="en-US"/>
        </w:rPr>
        <w:t xml:space="preserve"> </w:t>
      </w:r>
      <w:ins w:id="1248" w:author="arkat" w:date="2017-09-26T22:38:00Z">
        <w:r w:rsidR="00D14F7F">
          <w:rPr>
            <w:rFonts w:cs="Times New Roman"/>
            <w:noProof/>
            <w:color w:val="000000"/>
            <w:szCs w:val="24"/>
            <w:lang w:val="en-US"/>
          </w:rPr>
          <w:t>(</w:t>
        </w:r>
      </w:ins>
      <w:ins w:id="1249" w:author="arkat" w:date="2017-10-04T23:04:00Z">
        <w:r w:rsidR="00A17581">
          <w:rPr>
            <w:rFonts w:cs="Times New Roman"/>
            <w:noProof/>
            <w:color w:val="000000"/>
            <w:szCs w:val="24"/>
            <w:lang w:val="en-US"/>
          </w:rPr>
          <w:t>1992</w:t>
        </w:r>
      </w:ins>
      <w:del w:id="1250" w:author="arkat" w:date="2017-10-04T23:04:00Z">
        <w:r w:rsidR="00D14F7F" w:rsidRPr="00D14F7F" w:rsidDel="00A17581">
          <w:rPr>
            <w:rFonts w:cs="Times New Roman"/>
            <w:noProof/>
            <w:color w:val="000000"/>
            <w:szCs w:val="24"/>
            <w:lang w:val="en-US"/>
          </w:rPr>
          <w:delText>2017</w:delText>
        </w:r>
      </w:del>
      <w:r w:rsidR="00D14F7F" w:rsidRPr="00D14F7F">
        <w:rPr>
          <w:rFonts w:cs="Times New Roman"/>
          <w:noProof/>
          <w:color w:val="000000"/>
          <w:szCs w:val="24"/>
          <w:lang w:val="en-US"/>
        </w:rPr>
        <w:t>)</w:t>
      </w:r>
      <w:ins w:id="1251" w:author="arkat" w:date="2017-09-26T22:38:00Z">
        <w:r w:rsidR="00D14F7F">
          <w:rPr>
            <w:rFonts w:cs="Times New Roman"/>
            <w:color w:val="000000"/>
            <w:szCs w:val="24"/>
            <w:lang w:val="en-US"/>
          </w:rPr>
          <w:fldChar w:fldCharType="end"/>
        </w:r>
      </w:ins>
      <w:ins w:id="1252" w:author="arkat" w:date="2017-09-26T22:39:00Z">
        <w:r w:rsidR="00D14F7F">
          <w:rPr>
            <w:rFonts w:cs="Times New Roman"/>
            <w:color w:val="000000"/>
            <w:szCs w:val="24"/>
            <w:lang w:val="en-US"/>
          </w:rPr>
          <w:t>.</w:t>
        </w:r>
      </w:ins>
      <w:ins w:id="1253" w:author="arkat" w:date="2017-09-29T08:55:00Z">
        <w:r w:rsidR="008B4B27" w:rsidRPr="008B4B27">
          <w:rPr>
            <w:lang w:val="en-US"/>
          </w:rPr>
          <w:t xml:space="preserve"> </w:t>
        </w:r>
        <w:r w:rsidR="00C37DE8">
          <w:rPr>
            <w:lang w:val="en-US"/>
          </w:rPr>
          <w:t>Tidak adanya</w:t>
        </w:r>
      </w:ins>
      <w:ins w:id="1254" w:author="arkat" w:date="2017-10-01T15:30:00Z">
        <w:r w:rsidR="00C37DE8">
          <w:rPr>
            <w:lang w:val="en-US"/>
          </w:rPr>
          <w:t xml:space="preserve"> </w:t>
        </w:r>
      </w:ins>
      <w:ins w:id="1255" w:author="arkat" w:date="2017-09-29T08:55:00Z">
        <w:r w:rsidR="00C37DE8">
          <w:rPr>
            <w:lang w:val="en-US"/>
          </w:rPr>
          <w:t>dokumentasi</w:t>
        </w:r>
        <w:r w:rsidR="008B4B27">
          <w:rPr>
            <w:lang w:val="en-US"/>
          </w:rPr>
          <w:t xml:space="preserve"> </w:t>
        </w:r>
      </w:ins>
      <w:ins w:id="1256" w:author="arkat" w:date="2017-10-01T15:30:00Z">
        <w:r w:rsidR="00C37DE8">
          <w:rPr>
            <w:lang w:val="en-US"/>
          </w:rPr>
          <w:t xml:space="preserve">dan formalisasi </w:t>
        </w:r>
      </w:ins>
      <w:ins w:id="1257" w:author="arkat" w:date="2017-10-01T15:32:00Z">
        <w:r w:rsidR="00C37DE8">
          <w:rPr>
            <w:lang w:val="en-US"/>
          </w:rPr>
          <w:t xml:space="preserve">standar </w:t>
        </w:r>
      </w:ins>
      <w:ins w:id="1258" w:author="arkat" w:date="2017-10-01T15:31:00Z">
        <w:r w:rsidR="00C37DE8">
          <w:rPr>
            <w:lang w:val="en-US"/>
          </w:rPr>
          <w:t xml:space="preserve">perluasan elemen EPC </w:t>
        </w:r>
      </w:ins>
      <w:ins w:id="1259" w:author="arkat" w:date="2017-10-01T15:30:00Z">
        <w:r w:rsidR="00C37DE8">
          <w:rPr>
            <w:lang w:val="en-US"/>
          </w:rPr>
          <w:t>menyebabkan</w:t>
        </w:r>
      </w:ins>
      <w:ins w:id="1260" w:author="arkat" w:date="2017-10-01T15:31:00Z">
        <w:r w:rsidR="00C37DE8">
          <w:rPr>
            <w:lang w:val="en-US"/>
          </w:rPr>
          <w:t xml:space="preserve"> perbedaan di berbagai referensi</w:t>
        </w:r>
      </w:ins>
      <w:ins w:id="1261" w:author="arkat" w:date="2017-10-01T15:30:00Z">
        <w:r w:rsidR="00C37DE8">
          <w:rPr>
            <w:lang w:val="en-US"/>
          </w:rPr>
          <w:t xml:space="preserve"> </w:t>
        </w:r>
      </w:ins>
      <w:ins w:id="1262" w:author="arkat" w:date="2017-09-29T08:55:00Z">
        <w:r w:rsidR="008B4B27">
          <w:rPr>
            <w:lang w:val="en-US"/>
          </w:rPr>
          <w:fldChar w:fldCharType="begin" w:fldLock="1"/>
        </w:r>
        <w:r w:rsidR="008B4B27">
          <w:rPr>
            <w:lang w:val="en-US"/>
          </w:rPr>
          <w:instrText>ADDIN CSL_CITATION { "citationItems" : [ { "id" : "ITEM-1", "itemData" : { "DOI" : "10.1016/S0950-5849(99)00016-6", "ISBN" : "0950-5849", "ISSN" : "09505849", "abstract" : "For many companies, business processes have become the focal point of attention. As a result, many tools have been developed for business process engineering and the actual deployment of business processes. Typical examples of these tools are Business Process Reengineering (BPR) tools, Enterprise Resource Planning (ERP) systems, and Workflow Management (WFM) systems. Some of the leading products, e.g. SAP R/3 (ERP/WFM) and ARIS (BPR), use Event-driven Process Chains (EPCs) to model business processes. Although the EPCs have become a widespread process modeling technique, they suffer from a serious drawback: neither the syntax nor the semantics of an EPC are well defined. In this paper, this problem is tackled by mapping EPCs (without connectors of type V) onto Petri nets. The Petri nets have formal semantics and provide an abundance of analysis techniques. As a result, the approach presented in this paper gives formal semantics to EPCs. Moreover, many analysis techniques are available for EPCs. To illustrate the approach, it is shown that the correctness of an EPC can be checked in polynomial time by using Petri-net-based analysis techniques.", "author" : [ { "dropping-particle" : "der", "family" : "Aalst", "given" : "Van", "non-dropping-particle" : "", "parse-names" : false, "suffix" : "" } ], "container-title" : "Information and Software Technology", "id" : "ITEM-1", "issue" : "10", "issued" : { "date-parts" : [ [ "1999", "7", "15" ] ] }, "page" : "639-650", "publisher" : "Elsevier", "title" : "Formalization and verification of event-driven process chains", "type" : "article-journal", "volume" : "41" }, "uris" : [ "http://www.mendeley.com/documents/?uuid=0dd1435e-8ea5-3eb0-a9e7-f3fd4eb9cfc7" ] } ], "mendeley" : { "formattedCitation" : "(Aalst, 1999)", "plainTextFormattedCitation" : "(Aalst, 1999)", "previouslyFormattedCitation" : "(Aalst, 1999)" }, "properties" : { "noteIndex" : 0 }, "schema" : "https://github.com/citation-style-language/schema/raw/master/csl-citation.json" }</w:instrText>
        </w:r>
        <w:r w:rsidR="008B4B27">
          <w:rPr>
            <w:lang w:val="en-US"/>
          </w:rPr>
          <w:fldChar w:fldCharType="separate"/>
        </w:r>
        <w:r w:rsidR="008B4B27" w:rsidRPr="009D16AE">
          <w:rPr>
            <w:noProof/>
            <w:lang w:val="en-US"/>
          </w:rPr>
          <w:t>(Aalst, 1999)</w:t>
        </w:r>
        <w:r w:rsidR="008B4B27">
          <w:rPr>
            <w:lang w:val="en-US"/>
          </w:rPr>
          <w:fldChar w:fldCharType="end"/>
        </w:r>
        <w:r w:rsidR="008B4B27">
          <w:rPr>
            <w:lang w:val="en-US"/>
          </w:rPr>
          <w:t>.</w:t>
        </w:r>
      </w:ins>
      <w:ins w:id="1263" w:author="arkat" w:date="2017-09-29T08:56:00Z">
        <w:r w:rsidR="008B4B27">
          <w:rPr>
            <w:lang w:val="en-US"/>
          </w:rPr>
          <w:t xml:space="preserve"> </w:t>
        </w:r>
      </w:ins>
      <w:ins w:id="1264" w:author="arkat" w:date="2017-10-01T15:33:00Z">
        <w:r w:rsidR="00C37DE8">
          <w:rPr>
            <w:lang w:val="en-US"/>
          </w:rPr>
          <w:t xml:space="preserve">Seperti, </w:t>
        </w:r>
      </w:ins>
      <w:ins w:id="1265" w:author="arkat" w:date="2017-09-29T08:56:00Z">
        <w:r w:rsidR="008B4B27">
          <w:rPr>
            <w:rFonts w:cs="Times New Roman"/>
            <w:color w:val="000000"/>
            <w:szCs w:val="24"/>
            <w:lang w:val="en-US"/>
          </w:rPr>
          <w:t xml:space="preserve"> Elemen perluasan EPC yang digun</w:t>
        </w:r>
      </w:ins>
      <w:ins w:id="1266" w:author="arkat" w:date="2017-10-11T09:19:00Z">
        <w:del w:id="1267" w:author="arkat" w:date="2017-10-11T10:32:00Z">
          <w:r w:rsidR="00315295" w:rsidDel="00135261">
            <w:rPr>
              <w:rFonts w:cs="Times New Roman"/>
              <w:color w:val="000000"/>
              <w:szCs w:val="24"/>
              <w:lang w:val="en-US"/>
            </w:rPr>
            <w:delText>akan</w:delText>
          </w:r>
        </w:del>
      </w:ins>
      <w:ins w:id="1268" w:author="arkat" w:date="2017-10-11T10:32:00Z">
        <w:r w:rsidR="00135261">
          <w:rPr>
            <w:rFonts w:cs="Times New Roman"/>
            <w:color w:val="000000"/>
            <w:szCs w:val="24"/>
            <w:lang w:val="en-US"/>
          </w:rPr>
          <w:t>akan</w:t>
        </w:r>
      </w:ins>
      <w:ins w:id="1269" w:author="arkat" w:date="2017-09-29T08:56:00Z">
        <w:r w:rsidR="008B4B27">
          <w:rPr>
            <w:rFonts w:cs="Times New Roman"/>
            <w:color w:val="000000"/>
            <w:szCs w:val="24"/>
            <w:lang w:val="en-US"/>
          </w:rPr>
          <w:t xml:space="preserve"> oleh</w:t>
        </w:r>
      </w:ins>
      <w:ins w:id="1270" w:author="arkat" w:date="2017-09-29T08:57:00Z">
        <w:r w:rsidR="008B4B27">
          <w:rPr>
            <w:rFonts w:cs="Times New Roman"/>
            <w:color w:val="000000"/>
            <w:szCs w:val="24"/>
            <w:lang w:val="en-US"/>
          </w:rPr>
          <w:t xml:space="preserve"> </w:t>
        </w:r>
        <w:r w:rsidR="008B4B27">
          <w:rPr>
            <w:rFonts w:cs="Times New Roman"/>
            <w:color w:val="000000"/>
            <w:szCs w:val="24"/>
            <w:lang w:val="en-US"/>
          </w:rPr>
          <w:fldChar w:fldCharType="begin" w:fldLock="1"/>
        </w:r>
        <w:r w:rsidR="008B4B27">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sidR="008B4B27">
          <w:rPr>
            <w:rFonts w:cs="Times New Roman"/>
            <w:color w:val="000000"/>
            <w:szCs w:val="24"/>
            <w:lang w:val="en-US"/>
          </w:rPr>
          <w:fldChar w:fldCharType="separate"/>
        </w:r>
        <w:r w:rsidR="008B4B27" w:rsidRPr="00E2571C">
          <w:rPr>
            <w:rFonts w:cs="Times New Roman"/>
            <w:noProof/>
            <w:color w:val="000000"/>
            <w:szCs w:val="24"/>
            <w:lang w:val="en-US"/>
          </w:rPr>
          <w:t>Decker &amp; Tscheschner</w:t>
        </w:r>
        <w:r w:rsidR="008B4B27">
          <w:rPr>
            <w:rFonts w:cs="Times New Roman"/>
            <w:noProof/>
            <w:color w:val="000000"/>
            <w:szCs w:val="24"/>
            <w:lang w:val="en-US"/>
          </w:rPr>
          <w:t xml:space="preserve"> (</w:t>
        </w:r>
        <w:r w:rsidR="008B4B27" w:rsidRPr="00E2571C">
          <w:rPr>
            <w:rFonts w:cs="Times New Roman"/>
            <w:noProof/>
            <w:color w:val="000000"/>
            <w:szCs w:val="24"/>
            <w:lang w:val="en-US"/>
          </w:rPr>
          <w:t>2009)</w:t>
        </w:r>
        <w:r w:rsidR="008B4B27">
          <w:rPr>
            <w:rFonts w:cs="Times New Roman"/>
            <w:color w:val="000000"/>
            <w:szCs w:val="24"/>
            <w:lang w:val="en-US"/>
          </w:rPr>
          <w:fldChar w:fldCharType="end"/>
        </w:r>
      </w:ins>
      <w:ins w:id="1271" w:author="arkat" w:date="2017-09-29T08:56:00Z">
        <w:r w:rsidR="008B4B27">
          <w:rPr>
            <w:rFonts w:cs="Times New Roman"/>
            <w:color w:val="000000"/>
            <w:szCs w:val="24"/>
            <w:lang w:val="en-US"/>
          </w:rPr>
          <w:t xml:space="preserve"> tidak disebutkan se</w:t>
        </w:r>
      </w:ins>
      <w:ins w:id="1272" w:author="arkat" w:date="2017-10-11T09:20:00Z">
        <w:r w:rsidR="00315295">
          <w:rPr>
            <w:rFonts w:cs="Times New Roman"/>
            <w:color w:val="000000"/>
            <w:szCs w:val="24"/>
            <w:lang w:val="en-US"/>
          </w:rPr>
          <w:t>cara</w:t>
        </w:r>
      </w:ins>
      <w:ins w:id="1273" w:author="arkat" w:date="2017-09-29T08:56:00Z">
        <w:r w:rsidR="008B4B27">
          <w:rPr>
            <w:rFonts w:cs="Times New Roman"/>
            <w:color w:val="000000"/>
            <w:szCs w:val="24"/>
            <w:lang w:val="en-US"/>
          </w:rPr>
          <w:t xml:space="preserve"> jelas referensinya.</w:t>
        </w:r>
      </w:ins>
      <w:ins w:id="1274" w:author="arkat" w:date="2017-09-29T09:18:00Z">
        <w:r w:rsidR="00A94B6F">
          <w:rPr>
            <w:rFonts w:cs="Times New Roman"/>
            <w:color w:val="000000"/>
            <w:szCs w:val="24"/>
            <w:lang w:val="en-US"/>
          </w:rPr>
          <w:t xml:space="preserve"> </w:t>
        </w:r>
        <w:r w:rsidR="00C37DE8">
          <w:rPr>
            <w:rFonts w:cs="Times New Roman"/>
            <w:color w:val="000000"/>
            <w:szCs w:val="24"/>
            <w:lang w:val="en-US"/>
          </w:rPr>
          <w:t>S</w:t>
        </w:r>
        <w:r w:rsidR="00A17581">
          <w:rPr>
            <w:rFonts w:cs="Times New Roman"/>
            <w:color w:val="000000"/>
            <w:szCs w:val="24"/>
            <w:lang w:val="en-US"/>
          </w:rPr>
          <w:t>urvei</w:t>
        </w:r>
        <w:r w:rsidR="00A94B6F">
          <w:rPr>
            <w:rFonts w:cs="Times New Roman"/>
            <w:color w:val="000000"/>
            <w:szCs w:val="24"/>
            <w:lang w:val="en-US"/>
          </w:rPr>
          <w:t xml:space="preserve"> yang dilakukan oleh </w:t>
        </w:r>
      </w:ins>
      <w:ins w:id="1275" w:author="arkat" w:date="2017-09-29T09:20:00Z">
        <w:r w:rsidR="00A94B6F">
          <w:rPr>
            <w:rFonts w:cs="Times New Roman"/>
            <w:color w:val="000000"/>
            <w:szCs w:val="24"/>
            <w:lang w:val="en-US"/>
          </w:rPr>
          <w:fldChar w:fldCharType="begin" w:fldLock="1"/>
        </w:r>
      </w:ins>
      <w:ins w:id="1276" w:author="arkat" w:date="2017-10-01T15:34:00Z">
        <w:r w:rsidR="00C37DE8">
          <w:rPr>
            <w:rFonts w:cs="Times New Roman"/>
            <w:color w:val="000000"/>
            <w:szCs w:val="24"/>
            <w:lang w:val="en-US"/>
          </w:rPr>
          <w: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"manualFormatting" : "Harmon &amp; Wolf (2016)", "plainTextFormattedCitation" : "(Harmon &amp; Wolf, 2016)", "previouslyFormattedCitation" : "(Harmon &amp; Wolf, 2016)" }, "properties" : { "noteIndex" : 0 }, "schema" : "https://github.com/citation-style-language/schema/raw/master/csl-citation.json" }</w:instrText>
        </w:r>
      </w:ins>
      <w:del w:id="1277" w:author="arkat" w:date="2017-10-01T15:34:00Z">
        <w:r w:rsidR="00A94B6F" w:rsidDel="00C37DE8">
          <w:rPr>
            <w:rFonts w:cs="Times New Roman"/>
            <w:color w:val="000000"/>
            <w:szCs w:val="24"/>
            <w:lang w:val="en-US"/>
          </w:rPr>
          <w:del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"manualFormatting" : "Harmon &amp; Wolf, (2016)", "plainTextFormattedCitation" : "(Harmon &amp; Wolf, 2016)", "previouslyFormattedCitation" : "(Harmon &amp; Wolf, 2016)" }, "properties" : { "noteIndex" : 0 }, "schema" : "https://github.com/citation-style-language/schema/raw/master/csl-citation.json" }</w:delInstrText>
        </w:r>
      </w:del>
      <w:r w:rsidR="00A94B6F">
        <w:rPr>
          <w:rFonts w:cs="Times New Roman"/>
          <w:color w:val="000000"/>
          <w:szCs w:val="24"/>
          <w:lang w:val="en-US"/>
        </w:rPr>
        <w:fldChar w:fldCharType="separate"/>
      </w:r>
      <w:del w:id="1278" w:author="arkat" w:date="2017-09-29T09:20:00Z">
        <w:r w:rsidR="00A94B6F" w:rsidRPr="00A94B6F" w:rsidDel="00A94B6F">
          <w:rPr>
            <w:rFonts w:cs="Times New Roman"/>
            <w:noProof/>
            <w:color w:val="000000"/>
            <w:szCs w:val="24"/>
            <w:lang w:val="en-US"/>
          </w:rPr>
          <w:delText>(</w:delText>
        </w:r>
      </w:del>
      <w:r w:rsidR="00A94B6F" w:rsidRPr="00A94B6F">
        <w:rPr>
          <w:rFonts w:cs="Times New Roman"/>
          <w:noProof/>
          <w:color w:val="000000"/>
          <w:szCs w:val="24"/>
          <w:lang w:val="en-US"/>
        </w:rPr>
        <w:t>Harmon &amp; Wolf</w:t>
      </w:r>
      <w:ins w:id="1279" w:author="arkat" w:date="2017-10-01T15:34:00Z">
        <w:r w:rsidR="00C37DE8">
          <w:rPr>
            <w:rFonts w:cs="Times New Roman"/>
            <w:noProof/>
            <w:color w:val="000000"/>
            <w:szCs w:val="24"/>
            <w:lang w:val="en-US"/>
          </w:rPr>
          <w:t xml:space="preserve"> </w:t>
        </w:r>
      </w:ins>
      <w:del w:id="1280" w:author="arkat" w:date="2017-10-01T15:34:00Z">
        <w:r w:rsidR="00A94B6F" w:rsidRPr="00A94B6F" w:rsidDel="00C37DE8">
          <w:rPr>
            <w:rFonts w:cs="Times New Roman"/>
            <w:noProof/>
            <w:color w:val="000000"/>
            <w:szCs w:val="24"/>
            <w:lang w:val="en-US"/>
          </w:rPr>
          <w:delText xml:space="preserve">, </w:delText>
        </w:r>
      </w:del>
      <w:ins w:id="1281" w:author="arkat" w:date="2017-09-29T09:20:00Z">
        <w:r w:rsidR="00A94B6F">
          <w:rPr>
            <w:rFonts w:cs="Times New Roman"/>
            <w:noProof/>
            <w:color w:val="000000"/>
            <w:szCs w:val="24"/>
            <w:lang w:val="en-US"/>
          </w:rPr>
          <w:t>(</w:t>
        </w:r>
      </w:ins>
      <w:r w:rsidR="00A94B6F" w:rsidRPr="00A94B6F">
        <w:rPr>
          <w:rFonts w:cs="Times New Roman"/>
          <w:noProof/>
          <w:color w:val="000000"/>
          <w:szCs w:val="24"/>
          <w:lang w:val="en-US"/>
        </w:rPr>
        <w:t>2016)</w:t>
      </w:r>
      <w:ins w:id="1282" w:author="arkat" w:date="2017-09-29T09:20:00Z">
        <w:r w:rsidR="00A94B6F">
          <w:rPr>
            <w:rFonts w:cs="Times New Roman"/>
            <w:color w:val="000000"/>
            <w:szCs w:val="24"/>
            <w:lang w:val="en-US"/>
          </w:rPr>
          <w:fldChar w:fldCharType="end"/>
        </w:r>
      </w:ins>
      <w:ins w:id="1283" w:author="arkat" w:date="2017-09-29T08:57:00Z">
        <w:r w:rsidR="008B4B27">
          <w:rPr>
            <w:rFonts w:cs="Times New Roman"/>
            <w:color w:val="000000"/>
            <w:szCs w:val="24"/>
            <w:lang w:val="en-US"/>
          </w:rPr>
          <w:t xml:space="preserve"> </w:t>
        </w:r>
      </w:ins>
      <w:ins w:id="1284" w:author="arkat" w:date="2017-09-29T09:20:00Z">
        <w:r w:rsidR="00A94B6F">
          <w:rPr>
            <w:rFonts w:cs="Times New Roman"/>
            <w:color w:val="000000"/>
            <w:szCs w:val="24"/>
            <w:lang w:val="en-US"/>
          </w:rPr>
          <w:t xml:space="preserve">adalah EPC yang </w:t>
        </w:r>
        <w:r w:rsidR="00A94B6F">
          <w:rPr>
            <w:rFonts w:cs="Times New Roman"/>
            <w:color w:val="000000"/>
            <w:szCs w:val="24"/>
            <w:lang w:val="en-US"/>
          </w:rPr>
          <w:lastRenderedPageBreak/>
          <w:t xml:space="preserve">didefinisikan oleh ARIS. </w:t>
        </w:r>
      </w:ins>
      <w:ins w:id="1285" w:author="arkat" w:date="2017-09-29T08:57:00Z">
        <w:r w:rsidR="008B4B27">
          <w:rPr>
            <w:rFonts w:cs="Times New Roman"/>
            <w:color w:val="000000"/>
            <w:szCs w:val="24"/>
            <w:lang w:val="en-US"/>
          </w:rPr>
          <w:t xml:space="preserve">Penulis mengamati ada banyak perbedaaan perluasan elemen EPC </w:t>
        </w:r>
      </w:ins>
      <w:ins w:id="1286" w:author="arkat" w:date="2017-10-01T15:35:00Z">
        <w:r w:rsidR="00C37DE8">
          <w:rPr>
            <w:rFonts w:cs="Times New Roman"/>
            <w:color w:val="000000"/>
            <w:szCs w:val="24"/>
            <w:lang w:val="en-US"/>
          </w:rPr>
          <w:t xml:space="preserve">antara elemen EPC </w:t>
        </w:r>
      </w:ins>
      <w:ins w:id="1287" w:author="arkat" w:date="2017-09-29T08:57:00Z">
        <w:r w:rsidR="008B4B27">
          <w:rPr>
            <w:rFonts w:cs="Times New Roman"/>
            <w:color w:val="000000"/>
            <w:szCs w:val="24"/>
            <w:lang w:val="en-US"/>
          </w:rPr>
          <w:t>yang digun</w:t>
        </w:r>
      </w:ins>
      <w:ins w:id="1288" w:author="arkat" w:date="2017-10-11T09:19:00Z">
        <w:del w:id="1289" w:author="arkat" w:date="2017-10-11T10:32:00Z">
          <w:r w:rsidR="00315295" w:rsidDel="00135261">
            <w:rPr>
              <w:rFonts w:cs="Times New Roman"/>
              <w:color w:val="000000"/>
              <w:szCs w:val="24"/>
              <w:lang w:val="en-US"/>
            </w:rPr>
            <w:delText>akan</w:delText>
          </w:r>
        </w:del>
      </w:ins>
      <w:ins w:id="1290" w:author="arkat" w:date="2017-10-11T10:32:00Z">
        <w:r w:rsidR="00135261">
          <w:rPr>
            <w:rFonts w:cs="Times New Roman"/>
            <w:color w:val="000000"/>
            <w:szCs w:val="24"/>
            <w:lang w:val="en-US"/>
          </w:rPr>
          <w:t>akan</w:t>
        </w:r>
      </w:ins>
      <w:ins w:id="1291" w:author="arkat" w:date="2017-09-29T08:57:00Z">
        <w:r w:rsidR="008B4B27">
          <w:rPr>
            <w:rFonts w:cs="Times New Roman"/>
            <w:color w:val="000000"/>
            <w:szCs w:val="24"/>
            <w:lang w:val="en-US"/>
          </w:rPr>
          <w:t xml:space="preserve"> </w:t>
        </w:r>
      </w:ins>
      <w:ins w:id="1292" w:author="arkat" w:date="2017-10-01T15:35:00Z">
        <w:r w:rsidR="00C37DE8">
          <w:rPr>
            <w:rFonts w:cs="Times New Roman"/>
            <w:color w:val="000000"/>
            <w:szCs w:val="24"/>
            <w:lang w:val="en-US"/>
          </w:rPr>
          <w:t xml:space="preserve">oleh </w:t>
        </w:r>
        <w:r w:rsidR="00C37DE8">
          <w:rPr>
            <w:rFonts w:cs="Times New Roman"/>
            <w:color w:val="000000"/>
            <w:szCs w:val="24"/>
            <w:lang w:val="en-US"/>
          </w:rPr>
          <w:fldChar w:fldCharType="begin" w:fldLock="1"/>
        </w:r>
        <w:r w:rsidR="00C37DE8">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sidR="00C37DE8">
          <w:rPr>
            <w:rFonts w:cs="Times New Roman"/>
            <w:color w:val="000000"/>
            <w:szCs w:val="24"/>
            <w:lang w:val="en-US"/>
          </w:rPr>
          <w:fldChar w:fldCharType="separate"/>
        </w:r>
        <w:r w:rsidR="00C37DE8" w:rsidRPr="00E2571C">
          <w:rPr>
            <w:rFonts w:cs="Times New Roman"/>
            <w:noProof/>
            <w:color w:val="000000"/>
            <w:szCs w:val="24"/>
            <w:lang w:val="en-US"/>
          </w:rPr>
          <w:t>Decker &amp; Tscheschner</w:t>
        </w:r>
        <w:r w:rsidR="00C37DE8">
          <w:rPr>
            <w:rFonts w:cs="Times New Roman"/>
            <w:noProof/>
            <w:color w:val="000000"/>
            <w:szCs w:val="24"/>
            <w:lang w:val="en-US"/>
          </w:rPr>
          <w:t xml:space="preserve"> (</w:t>
        </w:r>
        <w:r w:rsidR="00C37DE8" w:rsidRPr="00E2571C">
          <w:rPr>
            <w:rFonts w:cs="Times New Roman"/>
            <w:noProof/>
            <w:color w:val="000000"/>
            <w:szCs w:val="24"/>
            <w:lang w:val="en-US"/>
          </w:rPr>
          <w:t>2009)</w:t>
        </w:r>
        <w:r w:rsidR="00C37DE8">
          <w:rPr>
            <w:rFonts w:cs="Times New Roman"/>
            <w:color w:val="000000"/>
            <w:szCs w:val="24"/>
            <w:lang w:val="en-US"/>
          </w:rPr>
          <w:fldChar w:fldCharType="end"/>
        </w:r>
        <w:r w:rsidR="00C37DE8">
          <w:rPr>
            <w:rFonts w:cs="Times New Roman"/>
            <w:color w:val="000000"/>
            <w:szCs w:val="24"/>
            <w:lang w:val="en-US"/>
          </w:rPr>
          <w:t xml:space="preserve"> dan </w:t>
        </w:r>
      </w:ins>
      <w:ins w:id="1293" w:author="arkat" w:date="2017-09-29T08:57:00Z">
        <w:r w:rsidR="008B4B27">
          <w:rPr>
            <w:rFonts w:cs="Times New Roman"/>
            <w:color w:val="000000"/>
            <w:szCs w:val="24"/>
            <w:lang w:val="en-US"/>
          </w:rPr>
          <w:t xml:space="preserve">elemen perluasan EPC yang ada di </w:t>
        </w:r>
        <w:r w:rsidR="008B4B27" w:rsidRPr="008B4B27">
          <w:rPr>
            <w:rFonts w:cs="Times New Roman"/>
            <w:i/>
            <w:color w:val="000000"/>
            <w:szCs w:val="24"/>
            <w:lang w:val="en-US"/>
            <w:rPrChange w:id="1294" w:author="arkat" w:date="2017-09-29T08:58:00Z">
              <w:rPr>
                <w:rFonts w:cs="Times New Roman"/>
                <w:color w:val="000000"/>
                <w:szCs w:val="24"/>
                <w:lang w:val="en-US"/>
              </w:rPr>
            </w:rPrChange>
          </w:rPr>
          <w:t>tool</w:t>
        </w:r>
        <w:r w:rsidR="008B4B27">
          <w:rPr>
            <w:rFonts w:cs="Times New Roman"/>
            <w:color w:val="000000"/>
            <w:szCs w:val="24"/>
            <w:lang w:val="en-US"/>
          </w:rPr>
          <w:t xml:space="preserve"> </w:t>
        </w:r>
      </w:ins>
      <w:ins w:id="1295" w:author="arkat" w:date="2017-10-06T08:05:00Z">
        <w:r w:rsidR="00225E20">
          <w:rPr>
            <w:rFonts w:cs="Times New Roman"/>
            <w:color w:val="000000"/>
            <w:szCs w:val="24"/>
            <w:lang w:val="en-US"/>
          </w:rPr>
          <w:t xml:space="preserve">ARIS </w:t>
        </w:r>
        <w:r w:rsidR="00225E20" w:rsidRPr="00494B54">
          <w:rPr>
            <w:rFonts w:cs="Times New Roman"/>
            <w:i/>
            <w:color w:val="000000"/>
            <w:szCs w:val="24"/>
            <w:lang w:val="en-US"/>
          </w:rPr>
          <w:t>toolse</w:t>
        </w:r>
        <w:r w:rsidR="00225E20">
          <w:rPr>
            <w:rFonts w:cs="Times New Roman"/>
            <w:color w:val="000000"/>
            <w:szCs w:val="24"/>
            <w:lang w:val="en-US"/>
          </w:rPr>
          <w:t>t</w:t>
        </w:r>
      </w:ins>
      <w:ins w:id="1296" w:author="arkat" w:date="2017-09-29T08:58:00Z">
        <w:r w:rsidR="00225E20">
          <w:rPr>
            <w:rFonts w:cs="Times New Roman"/>
            <w:color w:val="000000"/>
            <w:szCs w:val="24"/>
            <w:lang w:val="en-US"/>
          </w:rPr>
          <w:t xml:space="preserve">, padahal ARIS </w:t>
        </w:r>
        <w:r w:rsidR="00225E20" w:rsidRPr="00225E20">
          <w:rPr>
            <w:rFonts w:cs="Times New Roman"/>
            <w:i/>
            <w:color w:val="000000"/>
            <w:szCs w:val="24"/>
            <w:lang w:val="en-US"/>
            <w:rPrChange w:id="1297" w:author="arkat" w:date="2017-10-06T08:05:00Z">
              <w:rPr>
                <w:rFonts w:cs="Times New Roman"/>
                <w:color w:val="000000"/>
                <w:szCs w:val="24"/>
                <w:lang w:val="en-US"/>
              </w:rPr>
            </w:rPrChange>
          </w:rPr>
          <w:t>toolse</w:t>
        </w:r>
        <w:r w:rsidR="00225E20">
          <w:rPr>
            <w:rFonts w:cs="Times New Roman"/>
            <w:color w:val="000000"/>
            <w:szCs w:val="24"/>
            <w:lang w:val="en-US"/>
          </w:rPr>
          <w:t>t</w:t>
        </w:r>
        <w:r w:rsidR="008B4B27">
          <w:rPr>
            <w:rFonts w:cs="Times New Roman"/>
            <w:color w:val="000000"/>
            <w:szCs w:val="24"/>
            <w:lang w:val="en-US"/>
          </w:rPr>
          <w:t xml:space="preserve"> adalah </w:t>
        </w:r>
        <w:r w:rsidR="008B4B27" w:rsidRPr="00225E20">
          <w:rPr>
            <w:rFonts w:cs="Times New Roman"/>
            <w:i/>
            <w:color w:val="000000"/>
            <w:szCs w:val="24"/>
            <w:lang w:val="en-US"/>
            <w:rPrChange w:id="1298" w:author="arkat" w:date="2017-10-06T08:04:00Z">
              <w:rPr>
                <w:rFonts w:cs="Times New Roman"/>
                <w:color w:val="000000"/>
                <w:szCs w:val="24"/>
                <w:lang w:val="en-US"/>
              </w:rPr>
            </w:rPrChange>
          </w:rPr>
          <w:t>tool</w:t>
        </w:r>
        <w:r w:rsidR="008B4B27">
          <w:rPr>
            <w:rFonts w:cs="Times New Roman"/>
            <w:color w:val="000000"/>
            <w:szCs w:val="24"/>
            <w:lang w:val="en-US"/>
          </w:rPr>
          <w:t xml:space="preserve"> yang mendukung se</w:t>
        </w:r>
      </w:ins>
      <w:ins w:id="1299" w:author="arkat" w:date="2017-10-11T09:20:00Z">
        <w:r w:rsidR="00315295">
          <w:rPr>
            <w:rFonts w:cs="Times New Roman"/>
            <w:color w:val="000000"/>
            <w:szCs w:val="24"/>
            <w:lang w:val="en-US"/>
          </w:rPr>
          <w:t>cara</w:t>
        </w:r>
      </w:ins>
      <w:ins w:id="1300" w:author="arkat" w:date="2017-09-29T08:58:00Z">
        <w:r w:rsidR="008B4B27">
          <w:rPr>
            <w:rFonts w:cs="Times New Roman"/>
            <w:color w:val="000000"/>
            <w:szCs w:val="24"/>
            <w:lang w:val="en-US"/>
          </w:rPr>
          <w:t xml:space="preserve"> formal konsep EPC</w:t>
        </w:r>
      </w:ins>
      <w:ins w:id="1301" w:author="arkat" w:date="2017-10-01T15:35:00Z">
        <w:r w:rsidR="00C37DE8">
          <w:rPr>
            <w:rFonts w:cs="Times New Roman"/>
            <w:color w:val="000000"/>
            <w:szCs w:val="24"/>
            <w:lang w:val="en-US"/>
          </w:rPr>
          <w:t xml:space="preserve"> dan se</w:t>
        </w:r>
      </w:ins>
      <w:ins w:id="1302" w:author="arkat" w:date="2017-10-11T09:20:00Z">
        <w:r w:rsidR="00315295">
          <w:rPr>
            <w:rFonts w:cs="Times New Roman"/>
            <w:color w:val="000000"/>
            <w:szCs w:val="24"/>
            <w:lang w:val="en-US"/>
          </w:rPr>
          <w:t>cara</w:t>
        </w:r>
      </w:ins>
      <w:ins w:id="1303" w:author="arkat" w:date="2017-10-01T15:35:00Z">
        <w:r w:rsidR="00C37DE8">
          <w:rPr>
            <w:rFonts w:cs="Times New Roman"/>
            <w:color w:val="000000"/>
            <w:szCs w:val="24"/>
            <w:lang w:val="en-US"/>
          </w:rPr>
          <w:t xml:space="preserve"> luas digun</w:t>
        </w:r>
      </w:ins>
      <w:ins w:id="1304" w:author="arkat" w:date="2017-10-11T09:19:00Z">
        <w:del w:id="1305" w:author="arkat" w:date="2017-10-11T10:32:00Z">
          <w:r w:rsidR="00315295" w:rsidDel="00135261">
            <w:rPr>
              <w:rFonts w:cs="Times New Roman"/>
              <w:color w:val="000000"/>
              <w:szCs w:val="24"/>
              <w:lang w:val="en-US"/>
            </w:rPr>
            <w:delText>akan</w:delText>
          </w:r>
        </w:del>
      </w:ins>
      <w:ins w:id="1306" w:author="arkat" w:date="2017-10-11T10:32:00Z">
        <w:r w:rsidR="00135261">
          <w:rPr>
            <w:rFonts w:cs="Times New Roman"/>
            <w:color w:val="000000"/>
            <w:szCs w:val="24"/>
            <w:lang w:val="en-US"/>
          </w:rPr>
          <w:t>akan</w:t>
        </w:r>
      </w:ins>
      <w:ins w:id="1307" w:author="arkat" w:date="2017-10-01T15:35:00Z">
        <w:r w:rsidR="00C37DE8">
          <w:rPr>
            <w:rFonts w:cs="Times New Roman"/>
            <w:color w:val="000000"/>
            <w:szCs w:val="24"/>
            <w:lang w:val="en-US"/>
          </w:rPr>
          <w:t xml:space="preserve"> oleh industri</w:t>
        </w:r>
      </w:ins>
      <w:ins w:id="1308" w:author="arkat" w:date="2017-09-29T09:00:00Z">
        <w:r w:rsidR="008B4B27">
          <w:rPr>
            <w:rFonts w:cs="Times New Roman"/>
            <w:color w:val="000000"/>
            <w:szCs w:val="24"/>
            <w:lang w:val="en-US"/>
          </w:rPr>
          <w:t>, se</w:t>
        </w:r>
      </w:ins>
      <w:ins w:id="1309" w:author="arkat" w:date="2017-10-11T09:20:00Z">
        <w:r w:rsidR="00315295">
          <w:rPr>
            <w:rFonts w:cs="Times New Roman"/>
            <w:color w:val="000000"/>
            <w:szCs w:val="24"/>
            <w:lang w:val="en-US"/>
          </w:rPr>
          <w:t>cara</w:t>
        </w:r>
      </w:ins>
      <w:ins w:id="1310" w:author="arkat" w:date="2017-09-29T09:00:00Z">
        <w:r w:rsidR="008B4B27">
          <w:rPr>
            <w:rFonts w:cs="Times New Roman"/>
            <w:color w:val="000000"/>
            <w:szCs w:val="24"/>
            <w:lang w:val="en-US"/>
          </w:rPr>
          <w:t xml:space="preserve"> jelas perbedaan perluasan el</w:t>
        </w:r>
        <w:r w:rsidR="006719B6">
          <w:rPr>
            <w:rFonts w:cs="Times New Roman"/>
            <w:color w:val="000000"/>
            <w:szCs w:val="24"/>
            <w:lang w:val="en-US"/>
          </w:rPr>
          <w:t>emen EPC tersebut dibahas pada Sub B</w:t>
        </w:r>
        <w:r w:rsidR="008B4B27">
          <w:rPr>
            <w:rFonts w:cs="Times New Roman"/>
            <w:color w:val="000000"/>
            <w:szCs w:val="24"/>
            <w:lang w:val="en-US"/>
          </w:rPr>
          <w:t>ab 2.2.2.1</w:t>
        </w:r>
      </w:ins>
      <w:ins w:id="1311" w:author="arkat" w:date="2017-09-29T08:58:00Z">
        <w:r w:rsidR="008B4B27">
          <w:rPr>
            <w:rFonts w:cs="Times New Roman"/>
            <w:color w:val="000000"/>
            <w:szCs w:val="24"/>
            <w:lang w:val="en-US"/>
          </w:rPr>
          <w:t>.</w:t>
        </w:r>
      </w:ins>
    </w:p>
    <w:p w14:paraId="3B184446" w14:textId="2A7CA936" w:rsidR="00E2571C" w:rsidRPr="00257311" w:rsidRDefault="008B4B27">
      <w:pPr>
        <w:pStyle w:val="BodyTextFirstIndent"/>
        <w:spacing w:after="0"/>
        <w:ind w:firstLine="426"/>
        <w:rPr>
          <w:ins w:id="1312" w:author="arkat" w:date="2017-09-26T22:12:00Z"/>
          <w:rFonts w:cs="Times New Roman"/>
          <w:color w:val="0D0D0D" w:themeColor="text1" w:themeTint="F2"/>
          <w:szCs w:val="24"/>
          <w:lang w:val="en-US"/>
          <w:rPrChange w:id="1313" w:author="arkat" w:date="2017-10-02T09:15:00Z">
            <w:rPr>
              <w:ins w:id="1314" w:author="arkat" w:date="2017-09-26T22:12:00Z"/>
              <w:rFonts w:cs="Times New Roman"/>
              <w:color w:val="000000"/>
              <w:szCs w:val="24"/>
              <w:lang w:val="en-US"/>
            </w:rPr>
          </w:rPrChange>
        </w:rPr>
        <w:pPrChange w:id="1315" w:author="arkat" w:date="2017-09-29T09:22:00Z">
          <w:pPr>
            <w:pStyle w:val="BodyTextFirstIndent"/>
            <w:spacing w:after="0"/>
            <w:ind w:firstLine="720"/>
          </w:pPr>
        </w:pPrChange>
      </w:pPr>
      <w:ins w:id="1316" w:author="arkat" w:date="2017-09-29T08:59:00Z">
        <w:r w:rsidRPr="00257311">
          <w:rPr>
            <w:rFonts w:cs="Times New Roman"/>
            <w:color w:val="0D0D0D" w:themeColor="text1" w:themeTint="F2"/>
            <w:szCs w:val="24"/>
            <w:lang w:val="en-US"/>
            <w:rPrChange w:id="1317" w:author="arkat" w:date="2017-10-02T09:15:00Z">
              <w:rPr>
                <w:lang w:val="en-US"/>
              </w:rPr>
            </w:rPrChange>
          </w:rPr>
          <w:t xml:space="preserve">Oleh karena itu, penelitian ini </w:t>
        </w:r>
      </w:ins>
      <w:ins w:id="1318" w:author="arkat" w:date="2017-10-11T09:19:00Z">
        <w:del w:id="1319" w:author="arkat" w:date="2017-10-11T10:32:00Z">
          <w:r w:rsidR="00315295" w:rsidDel="00135261">
            <w:rPr>
              <w:rFonts w:cs="Times New Roman"/>
              <w:color w:val="0D0D0D" w:themeColor="text1" w:themeTint="F2"/>
              <w:szCs w:val="24"/>
              <w:lang w:val="en-US"/>
            </w:rPr>
            <w:delText>akan</w:delText>
          </w:r>
        </w:del>
      </w:ins>
      <w:proofErr w:type="gramStart"/>
      <w:ins w:id="1320" w:author="arkat" w:date="2017-10-11T10:32:00Z">
        <w:r w:rsidR="00135261">
          <w:rPr>
            <w:rFonts w:cs="Times New Roman"/>
            <w:color w:val="0D0D0D" w:themeColor="text1" w:themeTint="F2"/>
            <w:szCs w:val="24"/>
            <w:lang w:val="en-US"/>
          </w:rPr>
          <w:t>akan</w:t>
        </w:r>
      </w:ins>
      <w:proofErr w:type="gramEnd"/>
      <w:ins w:id="1321" w:author="arkat" w:date="2017-09-29T08:59:00Z">
        <w:r w:rsidRPr="00257311">
          <w:rPr>
            <w:rFonts w:cs="Times New Roman"/>
            <w:color w:val="0D0D0D" w:themeColor="text1" w:themeTint="F2"/>
            <w:szCs w:val="24"/>
            <w:lang w:val="en-US"/>
            <w:rPrChange w:id="1322" w:author="arkat" w:date="2017-10-02T09:15:00Z">
              <w:rPr>
                <w:lang w:val="en-US"/>
              </w:rPr>
            </w:rPrChange>
          </w:rPr>
          <w:t xml:space="preserve"> melakukan </w:t>
        </w:r>
        <w:r w:rsidR="00F47F33" w:rsidRPr="00257311">
          <w:rPr>
            <w:rFonts w:cs="Times New Roman"/>
            <w:color w:val="0D0D0D" w:themeColor="text1" w:themeTint="F2"/>
            <w:szCs w:val="24"/>
            <w:lang w:val="en-US"/>
            <w:rPrChange w:id="1323" w:author="arkat" w:date="2017-10-02T09:15:00Z">
              <w:rPr>
                <w:lang w:val="en-US"/>
              </w:rPr>
            </w:rPrChange>
          </w:rPr>
          <w:t>tran</w:t>
        </w:r>
        <w:r w:rsidR="00A42612" w:rsidRPr="00D048A8">
          <w:rPr>
            <w:rFonts w:cs="Times New Roman"/>
            <w:color w:val="0D0D0D" w:themeColor="text1" w:themeTint="F2"/>
            <w:szCs w:val="24"/>
            <w:lang w:val="en-US"/>
          </w:rPr>
          <w:t xml:space="preserve">sformasi elemen EPC yang ada di </w:t>
        </w:r>
        <w:r w:rsidR="00F47F33" w:rsidRPr="00257311">
          <w:rPr>
            <w:rFonts w:cs="Times New Roman"/>
            <w:color w:val="0D0D0D" w:themeColor="text1" w:themeTint="F2"/>
            <w:szCs w:val="24"/>
            <w:lang w:val="en-US"/>
            <w:rPrChange w:id="1324" w:author="arkat" w:date="2017-10-02T09:15:00Z">
              <w:rPr>
                <w:lang w:val="en-US"/>
              </w:rPr>
            </w:rPrChange>
          </w:rPr>
          <w:t>ARIS</w:t>
        </w:r>
      </w:ins>
      <w:ins w:id="1325" w:author="arkat" w:date="2017-10-06T07:52:00Z">
        <w:r w:rsidR="00A42612">
          <w:rPr>
            <w:rFonts w:cs="Times New Roman"/>
            <w:color w:val="0D0D0D" w:themeColor="text1" w:themeTint="F2"/>
            <w:szCs w:val="24"/>
            <w:lang w:val="en-US"/>
          </w:rPr>
          <w:t xml:space="preserve"> </w:t>
        </w:r>
        <w:r w:rsidR="00A42612" w:rsidRPr="00A42612">
          <w:rPr>
            <w:rFonts w:cs="Times New Roman"/>
            <w:i/>
            <w:color w:val="0D0D0D" w:themeColor="text1" w:themeTint="F2"/>
            <w:szCs w:val="24"/>
            <w:lang w:val="en-US"/>
            <w:rPrChange w:id="1326" w:author="arkat" w:date="2017-10-06T07:53:00Z">
              <w:rPr>
                <w:rFonts w:cs="Times New Roman"/>
                <w:color w:val="0D0D0D" w:themeColor="text1" w:themeTint="F2"/>
                <w:szCs w:val="24"/>
                <w:lang w:val="en-US"/>
              </w:rPr>
            </w:rPrChange>
          </w:rPr>
          <w:t>toolset</w:t>
        </w:r>
        <w:r w:rsidR="00A42612">
          <w:rPr>
            <w:rFonts w:cs="Times New Roman"/>
            <w:color w:val="0D0D0D" w:themeColor="text1" w:themeTint="F2"/>
            <w:szCs w:val="24"/>
            <w:lang w:val="en-US"/>
          </w:rPr>
          <w:t xml:space="preserve"> </w:t>
        </w:r>
      </w:ins>
      <w:ins w:id="1327" w:author="arkat" w:date="2017-09-29T09:01:00Z">
        <w:r w:rsidR="00A42612" w:rsidRPr="00A42612">
          <w:rPr>
            <w:rFonts w:cs="Times New Roman"/>
            <w:color w:val="0D0D0D" w:themeColor="text1" w:themeTint="F2"/>
            <w:szCs w:val="24"/>
            <w:lang w:val="en-US"/>
          </w:rPr>
          <w:t xml:space="preserve">ke elemen BPMN 2.0 dengan pendekatan </w:t>
        </w:r>
      </w:ins>
      <w:ins w:id="1328" w:author="arkat" w:date="2017-10-06T07:47:00Z">
        <w:r w:rsidR="00A42612">
          <w:rPr>
            <w:rFonts w:cs="Times New Roman"/>
            <w:i/>
            <w:color w:val="0D0D0D" w:themeColor="text1" w:themeTint="F2"/>
            <w:szCs w:val="24"/>
            <w:lang w:val="en-US"/>
          </w:rPr>
          <w:t>direct mapping.</w:t>
        </w:r>
      </w:ins>
      <w:ins w:id="1329" w:author="arkat" w:date="2017-09-29T09:01:00Z">
        <w:r w:rsidR="00F47F33" w:rsidRPr="00257311">
          <w:rPr>
            <w:rFonts w:cs="Times New Roman"/>
            <w:color w:val="0D0D0D" w:themeColor="text1" w:themeTint="F2"/>
            <w:szCs w:val="24"/>
            <w:lang w:val="en-US"/>
            <w:rPrChange w:id="1330" w:author="arkat" w:date="2017-10-02T09:15:00Z">
              <w:rPr>
                <w:lang w:val="en-US"/>
              </w:rPr>
            </w:rPrChange>
          </w:rPr>
          <w:t xml:space="preserve"> </w:t>
        </w:r>
      </w:ins>
      <w:ins w:id="1331" w:author="arkat" w:date="2017-10-06T07:48:00Z">
        <w:r w:rsidR="00A42612">
          <w:rPr>
            <w:rFonts w:cs="Times New Roman"/>
            <w:color w:val="0D0D0D" w:themeColor="text1" w:themeTint="F2"/>
            <w:szCs w:val="24"/>
            <w:lang w:val="en-US"/>
          </w:rPr>
          <w:t xml:space="preserve">Berdasarkan penelitian </w:t>
        </w:r>
      </w:ins>
      <w:ins w:id="1332" w:author="arkat" w:date="2017-10-06T07:52:00Z">
        <w:r w:rsidR="00A42612">
          <w:rPr>
            <w:rFonts w:cs="Times New Roman"/>
            <w:color w:val="0D0D0D" w:themeColor="text1" w:themeTint="F2"/>
            <w:szCs w:val="24"/>
            <w:lang w:val="en-US"/>
          </w:rPr>
          <w:fldChar w:fldCharType="begin" w:fldLock="1"/>
        </w:r>
      </w:ins>
      <w:ins w:id="1333" w:author="arkat" w:date="2017-10-06T08:24:00Z">
        <w:r w:rsidR="007C76C9">
          <w:rPr>
            <w:rFonts w:cs="Times New Roman"/>
            <w:color w:val="0D0D0D" w:themeColor="text1" w:themeTint="F2"/>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"plainTextFormattedCitation" : "(Decker &amp; Tscheschner, 2009)", "previouslyFormattedCitation" : "(Decker &amp; Tscheschner, 2009)" }, "properties" : { "noteIndex" : 0 }, "schema" : "https://github.com/citation-style-language/schema/raw/master/csl-citation.json" }</w:instrText>
        </w:r>
      </w:ins>
      <w:r w:rsidR="00A42612">
        <w:rPr>
          <w:rFonts w:cs="Times New Roman"/>
          <w:color w:val="0D0D0D" w:themeColor="text1" w:themeTint="F2"/>
          <w:szCs w:val="24"/>
          <w:lang w:val="en-US"/>
        </w:rPr>
        <w:fldChar w:fldCharType="separate"/>
      </w:r>
      <w:ins w:id="1334" w:author="arkat" w:date="2017-10-06T07:52:00Z">
        <w:r w:rsidR="00A42612" w:rsidRPr="00A42612">
          <w:rPr>
            <w:rFonts w:cs="Times New Roman"/>
            <w:noProof/>
            <w:color w:val="0D0D0D" w:themeColor="text1" w:themeTint="F2"/>
            <w:szCs w:val="24"/>
            <w:lang w:val="en-US"/>
          </w:rPr>
          <w:t>(Decker &amp; Tscheschner, 2009)</w:t>
        </w:r>
        <w:r w:rsidR="00A42612">
          <w:rPr>
            <w:rFonts w:cs="Times New Roman"/>
            <w:color w:val="0D0D0D" w:themeColor="text1" w:themeTint="F2"/>
            <w:szCs w:val="24"/>
            <w:lang w:val="en-US"/>
          </w:rPr>
          <w:fldChar w:fldCharType="end"/>
        </w:r>
      </w:ins>
      <w:ins w:id="1335" w:author="arkat" w:date="2017-10-06T07:53:00Z">
        <w:r w:rsidR="00A42612">
          <w:rPr>
            <w:rFonts w:cs="Times New Roman"/>
            <w:color w:val="0D0D0D" w:themeColor="text1" w:themeTint="F2"/>
            <w:szCs w:val="24"/>
            <w:lang w:val="en-US"/>
          </w:rPr>
          <w:t xml:space="preserve"> </w:t>
        </w:r>
      </w:ins>
      <w:ins w:id="1336" w:author="arkat" w:date="2017-09-29T09:02:00Z">
        <w:r w:rsidR="00A42612" w:rsidRPr="00D048A8">
          <w:rPr>
            <w:rFonts w:cs="Times New Roman"/>
            <w:color w:val="0D0D0D" w:themeColor="text1" w:themeTint="F2"/>
            <w:szCs w:val="24"/>
            <w:lang w:val="en-US"/>
          </w:rPr>
          <w:t>a</w:t>
        </w:r>
        <w:r w:rsidR="00F47F33" w:rsidRPr="00257311">
          <w:rPr>
            <w:rFonts w:cs="Times New Roman"/>
            <w:color w:val="0D0D0D" w:themeColor="text1" w:themeTint="F2"/>
            <w:szCs w:val="24"/>
            <w:lang w:val="en-US"/>
            <w:rPrChange w:id="1337" w:author="arkat" w:date="2017-10-02T09:15:00Z">
              <w:rPr>
                <w:lang w:val="en-US"/>
              </w:rPr>
            </w:rPrChange>
          </w:rPr>
          <w:t xml:space="preserve">da </w:t>
        </w:r>
      </w:ins>
      <w:ins w:id="1338" w:author="arkat" w:date="2017-10-06T07:58:00Z">
        <w:r w:rsidR="008D650E">
          <w:rPr>
            <w:rFonts w:cs="Times New Roman"/>
            <w:color w:val="0D0D0D" w:themeColor="text1" w:themeTint="F2"/>
            <w:szCs w:val="24"/>
            <w:lang w:val="en-US"/>
          </w:rPr>
          <w:t xml:space="preserve">beberapa </w:t>
        </w:r>
      </w:ins>
      <w:ins w:id="1339" w:author="arkat" w:date="2017-09-29T09:02:00Z">
        <w:r w:rsidR="00F47F33" w:rsidRPr="00257311">
          <w:rPr>
            <w:rFonts w:cs="Times New Roman"/>
            <w:color w:val="0D0D0D" w:themeColor="text1" w:themeTint="F2"/>
            <w:szCs w:val="24"/>
            <w:lang w:val="en-US"/>
            <w:rPrChange w:id="1340" w:author="arkat" w:date="2017-10-02T09:15:00Z">
              <w:rPr>
                <w:lang w:val="en-US"/>
              </w:rPr>
            </w:rPrChange>
          </w:rPr>
          <w:t>perbedaan notasi antara EPC dan BPMN</w:t>
        </w:r>
      </w:ins>
      <w:ins w:id="1341" w:author="arkat" w:date="2017-10-06T07:56:00Z">
        <w:r w:rsidR="008D650E">
          <w:rPr>
            <w:rFonts w:cs="Times New Roman"/>
            <w:color w:val="0D0D0D" w:themeColor="text1" w:themeTint="F2"/>
            <w:szCs w:val="24"/>
            <w:lang w:val="en-US"/>
          </w:rPr>
          <w:t xml:space="preserve"> sehingga </w:t>
        </w:r>
      </w:ins>
      <w:ins w:id="1342" w:author="arkat" w:date="2017-10-06T07:58:00Z">
        <w:r w:rsidR="008D650E">
          <w:rPr>
            <w:rFonts w:cs="Times New Roman"/>
            <w:color w:val="0D0D0D" w:themeColor="text1" w:themeTint="F2"/>
            <w:szCs w:val="24"/>
            <w:lang w:val="en-US"/>
          </w:rPr>
          <w:t xml:space="preserve">untuk beberapa elemen </w:t>
        </w:r>
      </w:ins>
      <w:ins w:id="1343" w:author="arkat" w:date="2017-10-06T07:56:00Z">
        <w:r w:rsidR="008D650E">
          <w:rPr>
            <w:rFonts w:cs="Times New Roman"/>
            <w:color w:val="0D0D0D" w:themeColor="text1" w:themeTint="F2"/>
            <w:szCs w:val="24"/>
            <w:lang w:val="en-US"/>
          </w:rPr>
          <w:t>tidak bisa dilakukan pemetaan se</w:t>
        </w:r>
      </w:ins>
      <w:ins w:id="1344" w:author="arkat" w:date="2017-10-11T09:20:00Z">
        <w:r w:rsidR="00315295">
          <w:rPr>
            <w:rFonts w:cs="Times New Roman"/>
            <w:color w:val="0D0D0D" w:themeColor="text1" w:themeTint="F2"/>
            <w:szCs w:val="24"/>
            <w:lang w:val="en-US"/>
          </w:rPr>
          <w:t>cara</w:t>
        </w:r>
      </w:ins>
      <w:ins w:id="1345" w:author="arkat" w:date="2017-10-06T07:56:00Z">
        <w:r w:rsidR="008D650E">
          <w:rPr>
            <w:rFonts w:cs="Times New Roman"/>
            <w:color w:val="0D0D0D" w:themeColor="text1" w:themeTint="F2"/>
            <w:szCs w:val="24"/>
            <w:lang w:val="en-US"/>
          </w:rPr>
          <w:t xml:space="preserve"> langsung</w:t>
        </w:r>
      </w:ins>
      <w:ins w:id="1346" w:author="arkat" w:date="2017-09-29T09:02:00Z">
        <w:r w:rsidR="00F47F33" w:rsidRPr="00257311">
          <w:rPr>
            <w:rFonts w:cs="Times New Roman"/>
            <w:color w:val="0D0D0D" w:themeColor="text1" w:themeTint="F2"/>
            <w:szCs w:val="24"/>
            <w:lang w:val="en-US"/>
            <w:rPrChange w:id="1347" w:author="arkat" w:date="2017-10-02T09:15:00Z">
              <w:rPr>
                <w:lang w:val="en-US"/>
              </w:rPr>
            </w:rPrChange>
          </w:rPr>
          <w:t xml:space="preserve">, </w:t>
        </w:r>
      </w:ins>
      <w:ins w:id="1348" w:author="arkat" w:date="2017-10-06T07:57:00Z">
        <w:r w:rsidR="008D650E">
          <w:rPr>
            <w:rFonts w:cs="Times New Roman"/>
            <w:color w:val="0D0D0D" w:themeColor="text1" w:themeTint="F2"/>
            <w:szCs w:val="24"/>
            <w:lang w:val="en-US"/>
          </w:rPr>
          <w:t xml:space="preserve">sehingga peneliti </w:t>
        </w:r>
      </w:ins>
      <w:ins w:id="1349" w:author="arkat" w:date="2017-10-11T09:19:00Z">
        <w:del w:id="1350" w:author="arkat" w:date="2017-10-11T10:32:00Z">
          <w:r w:rsidR="00315295" w:rsidDel="00135261">
            <w:rPr>
              <w:rFonts w:cs="Times New Roman"/>
              <w:color w:val="0D0D0D" w:themeColor="text1" w:themeTint="F2"/>
              <w:szCs w:val="24"/>
              <w:lang w:val="en-US"/>
            </w:rPr>
            <w:delText>akan</w:delText>
          </w:r>
        </w:del>
      </w:ins>
      <w:ins w:id="1351" w:author="arkat" w:date="2017-10-11T10:32:00Z">
        <w:r w:rsidR="00135261">
          <w:rPr>
            <w:rFonts w:cs="Times New Roman"/>
            <w:color w:val="0D0D0D" w:themeColor="text1" w:themeTint="F2"/>
            <w:szCs w:val="24"/>
            <w:lang w:val="en-US"/>
          </w:rPr>
          <w:t>akan</w:t>
        </w:r>
      </w:ins>
      <w:ins w:id="1352" w:author="arkat" w:date="2017-10-06T07:57:00Z">
        <w:r w:rsidR="008D650E">
          <w:rPr>
            <w:rFonts w:cs="Times New Roman"/>
            <w:color w:val="0D0D0D" w:themeColor="text1" w:themeTint="F2"/>
            <w:szCs w:val="24"/>
            <w:lang w:val="en-US"/>
          </w:rPr>
          <w:t xml:space="preserve"> melakukan </w:t>
        </w:r>
        <w:r w:rsidR="008D650E" w:rsidRPr="008D650E">
          <w:rPr>
            <w:rFonts w:cs="Times New Roman"/>
            <w:i/>
            <w:color w:val="0D0D0D" w:themeColor="text1" w:themeTint="F2"/>
            <w:szCs w:val="24"/>
            <w:lang w:val="en-US"/>
            <w:rPrChange w:id="1353" w:author="arkat" w:date="2017-10-06T07:58:00Z">
              <w:rPr>
                <w:rFonts w:cs="Times New Roman"/>
                <w:color w:val="0D0D0D" w:themeColor="text1" w:themeTint="F2"/>
                <w:szCs w:val="24"/>
                <w:lang w:val="en-US"/>
              </w:rPr>
            </w:rPrChange>
          </w:rPr>
          <w:t>literature survey</w:t>
        </w:r>
      </w:ins>
      <w:ins w:id="1354" w:author="arkat" w:date="2017-10-06T07:58:00Z">
        <w:r w:rsidR="008D650E">
          <w:rPr>
            <w:rFonts w:cs="Times New Roman"/>
            <w:color w:val="0D0D0D" w:themeColor="text1" w:themeTint="F2"/>
            <w:szCs w:val="24"/>
            <w:lang w:val="en-US"/>
          </w:rPr>
          <w:t xml:space="preserve"> untuk menentukan teknik</w:t>
        </w:r>
      </w:ins>
      <w:ins w:id="1355" w:author="arkat" w:date="2017-10-06T08:00:00Z">
        <w:r w:rsidR="008D650E">
          <w:rPr>
            <w:rFonts w:cs="Times New Roman"/>
            <w:color w:val="0D0D0D" w:themeColor="text1" w:themeTint="F2"/>
            <w:szCs w:val="24"/>
            <w:lang w:val="en-US"/>
          </w:rPr>
          <w:t xml:space="preserve"> transformasi</w:t>
        </w:r>
      </w:ins>
      <w:ins w:id="1356" w:author="arkat" w:date="2017-10-06T07:59:00Z">
        <w:r w:rsidR="008D650E">
          <w:rPr>
            <w:rFonts w:cs="Times New Roman"/>
            <w:color w:val="0D0D0D" w:themeColor="text1" w:themeTint="F2"/>
            <w:szCs w:val="24"/>
            <w:lang w:val="en-US"/>
          </w:rPr>
          <w:t xml:space="preserve"> yang paling sesuai untuk kasus tra</w:t>
        </w:r>
      </w:ins>
      <w:ins w:id="1357" w:author="arkat" w:date="2017-10-06T08:00:00Z">
        <w:r w:rsidR="008D650E">
          <w:rPr>
            <w:rFonts w:cs="Times New Roman"/>
            <w:color w:val="0D0D0D" w:themeColor="text1" w:themeTint="F2"/>
            <w:szCs w:val="24"/>
            <w:lang w:val="en-US"/>
          </w:rPr>
          <w:t>nsformasi dari EPC ke BPMN</w:t>
        </w:r>
      </w:ins>
      <w:ins w:id="1358" w:author="arkat" w:date="2017-09-29T09:02:00Z">
        <w:r w:rsidR="00F47F33" w:rsidRPr="00257311">
          <w:rPr>
            <w:rFonts w:cs="Times New Roman"/>
            <w:color w:val="0D0D0D" w:themeColor="text1" w:themeTint="F2"/>
            <w:szCs w:val="24"/>
            <w:lang w:val="en-US"/>
            <w:rPrChange w:id="1359" w:author="arkat" w:date="2017-10-02T09:15:00Z">
              <w:rPr>
                <w:lang w:val="en-US"/>
              </w:rPr>
            </w:rPrChange>
          </w:rPr>
          <w:t>.</w:t>
        </w:r>
      </w:ins>
      <w:ins w:id="1360" w:author="arkat" w:date="2017-10-06T07:54:00Z">
        <w:r w:rsidR="008D650E">
          <w:rPr>
            <w:rFonts w:cs="Times New Roman"/>
            <w:color w:val="0D0D0D" w:themeColor="text1" w:themeTint="F2"/>
            <w:szCs w:val="24"/>
            <w:lang w:val="en-US"/>
          </w:rPr>
          <w:t xml:space="preserve"> </w:t>
        </w:r>
      </w:ins>
    </w:p>
    <w:p w14:paraId="215C8359" w14:textId="337F047A" w:rsidR="008C32F8" w:rsidRDefault="00D21BB8">
      <w:pPr>
        <w:pStyle w:val="BodyTextFirstIndent"/>
        <w:spacing w:after="0"/>
        <w:ind w:firstLine="426"/>
        <w:rPr>
          <w:rFonts w:cs="Times New Roman"/>
          <w:color w:val="000000"/>
          <w:szCs w:val="24"/>
          <w:lang w:val="en-US"/>
        </w:rPr>
        <w:pPrChange w:id="1361" w:author="arkat" w:date="2017-09-26T22:06:00Z">
          <w:pPr>
            <w:pStyle w:val="BodyTextFirstIndent"/>
            <w:spacing w:after="0"/>
            <w:ind w:firstLine="720"/>
          </w:pPr>
        </w:pPrChange>
      </w:pPr>
      <w:del w:id="1362" w:author="arkat" w:date="2017-09-26T22:10:00Z">
        <w:r w:rsidDel="00FC53D7">
          <w:rPr>
            <w:rFonts w:cs="Times New Roman"/>
            <w:color w:val="000000"/>
            <w:szCs w:val="24"/>
            <w:lang w:val="en-US"/>
          </w:rPr>
          <w:delText xml:space="preserve"> </w:delText>
        </w:r>
      </w:del>
    </w:p>
    <w:p w14:paraId="7527BC61" w14:textId="0D18B7FF" w:rsidR="0035668B" w:rsidDel="00A94B6F" w:rsidRDefault="0035668B">
      <w:pPr>
        <w:pStyle w:val="BodyTextFirstIndent"/>
        <w:spacing w:after="0"/>
        <w:ind w:firstLine="426"/>
        <w:rPr>
          <w:del w:id="1363" w:author="arkat" w:date="2017-09-29T09:22:00Z"/>
          <w:rFonts w:cs="Times New Roman"/>
          <w:color w:val="000000"/>
          <w:szCs w:val="24"/>
          <w:lang w:val="en-US"/>
        </w:rPr>
        <w:pPrChange w:id="1364" w:author="arkat" w:date="2017-09-26T20:22:00Z">
          <w:pPr>
            <w:pStyle w:val="BodyTextFirstIndent"/>
            <w:spacing w:after="0"/>
            <w:ind w:firstLine="720"/>
          </w:pPr>
        </w:pPrChange>
      </w:pPr>
      <w:del w:id="1365" w:author="arkat" w:date="2017-09-29T09:22:00Z">
        <w:r w:rsidDel="00A94B6F">
          <w:rPr>
            <w:rFonts w:cs="Times New Roman"/>
            <w:color w:val="000000"/>
            <w:szCs w:val="24"/>
            <w:lang w:val="en-US"/>
          </w:rPr>
          <w:delText xml:space="preserve">Pada notasi grafis EPC ada 2 kategori element, yakni </w:delText>
        </w:r>
        <w:r w:rsidRPr="000929A6" w:rsidDel="00A94B6F">
          <w:rPr>
            <w:rFonts w:cs="Times New Roman"/>
            <w:i/>
            <w:color w:val="000000"/>
            <w:szCs w:val="24"/>
            <w:lang w:val="en-US"/>
          </w:rPr>
          <w:delText>core</w:delText>
        </w:r>
        <w:r w:rsidDel="00A94B6F">
          <w:rPr>
            <w:rFonts w:cs="Times New Roman"/>
            <w:color w:val="000000"/>
            <w:szCs w:val="24"/>
            <w:lang w:val="en-US"/>
          </w:rPr>
          <w:delText xml:space="preserve"> dan </w:delText>
        </w:r>
        <w:r w:rsidRPr="000929A6" w:rsidDel="00A94B6F">
          <w:rPr>
            <w:rFonts w:cs="Times New Roman"/>
            <w:i/>
            <w:color w:val="000000"/>
            <w:szCs w:val="24"/>
            <w:lang w:val="en-US"/>
          </w:rPr>
          <w:delText>extended element.</w:delText>
        </w:r>
        <w:r w:rsidDel="00A94B6F">
          <w:rPr>
            <w:rFonts w:cs="Times New Roman"/>
            <w:color w:val="000000"/>
            <w:szCs w:val="24"/>
            <w:lang w:val="en-US"/>
          </w:rPr>
          <w:delText xml:space="preserve"> </w:delText>
        </w:r>
        <w:r w:rsidRPr="000929A6" w:rsidDel="00A94B6F">
          <w:rPr>
            <w:rFonts w:cs="Times New Roman"/>
            <w:i/>
            <w:color w:val="000000"/>
            <w:szCs w:val="24"/>
            <w:lang w:val="en-US"/>
          </w:rPr>
          <w:delText>Core</w:delText>
        </w:r>
        <w:r w:rsidRPr="00B357EA" w:rsidDel="00A94B6F">
          <w:rPr>
            <w:rFonts w:cs="Times New Roman"/>
            <w:color w:val="000000"/>
            <w:szCs w:val="24"/>
            <w:lang w:val="en-US"/>
            <w:rPrChange w:id="1366" w:author="arkat" w:date="2017-09-26T20:22:00Z">
              <w:rPr>
                <w:rFonts w:cs="Times New Roman"/>
                <w:i/>
                <w:color w:val="000000"/>
                <w:szCs w:val="24"/>
                <w:lang w:val="en-US"/>
              </w:rPr>
            </w:rPrChange>
          </w:rPr>
          <w:delText xml:space="preserve"> EPC</w:delText>
        </w:r>
        <w:r w:rsidDel="00A94B6F">
          <w:rPr>
            <w:rFonts w:cs="Times New Roman"/>
            <w:color w:val="000000"/>
            <w:szCs w:val="24"/>
            <w:lang w:val="en-US"/>
          </w:rPr>
          <w:delText xml:space="preserve"> yaitu </w:delText>
        </w:r>
        <w:r w:rsidRPr="000929A6" w:rsidDel="00A94B6F">
          <w:rPr>
            <w:rFonts w:cs="Times New Roman"/>
            <w:i/>
            <w:color w:val="000000"/>
            <w:szCs w:val="24"/>
            <w:lang w:val="en-US"/>
            <w:rPrChange w:id="1367" w:author="arkat" w:date="2017-09-26T20:40:00Z">
              <w:rPr>
                <w:rFonts w:cs="Times New Roman"/>
                <w:color w:val="000000"/>
                <w:szCs w:val="24"/>
                <w:lang w:val="en-US"/>
              </w:rPr>
            </w:rPrChange>
          </w:rPr>
          <w:delText>Fungsi, Event</w:delText>
        </w:r>
        <w:r w:rsidRPr="00B357EA" w:rsidDel="00A94B6F">
          <w:rPr>
            <w:rFonts w:cs="Times New Roman"/>
            <w:color w:val="000000"/>
            <w:szCs w:val="24"/>
            <w:lang w:val="en-US"/>
            <w:rPrChange w:id="1368" w:author="arkat" w:date="2017-09-26T20:22:00Z">
              <w:rPr>
                <w:rFonts w:cs="Times New Roman"/>
                <w:i/>
                <w:color w:val="000000"/>
                <w:szCs w:val="24"/>
                <w:lang w:val="en-US"/>
              </w:rPr>
            </w:rPrChange>
          </w:rPr>
          <w:delText>,</w:delText>
        </w:r>
        <w:r w:rsidR="001D1935" w:rsidRPr="00B357EA" w:rsidDel="00A94B6F">
          <w:rPr>
            <w:rFonts w:cs="Times New Roman"/>
            <w:color w:val="000000"/>
            <w:szCs w:val="24"/>
            <w:lang w:val="en-US"/>
            <w:rPrChange w:id="1369" w:author="arkat" w:date="2017-09-26T20:22:00Z">
              <w:rPr>
                <w:rFonts w:cs="Times New Roman"/>
                <w:i/>
                <w:color w:val="000000"/>
                <w:szCs w:val="24"/>
                <w:lang w:val="en-US"/>
              </w:rPr>
            </w:rPrChange>
          </w:rPr>
          <w:delText xml:space="preserve"> </w:delText>
        </w:r>
        <w:r w:rsidR="001D1935" w:rsidDel="00A94B6F">
          <w:rPr>
            <w:rFonts w:cs="Times New Roman"/>
            <w:color w:val="000000"/>
            <w:szCs w:val="24"/>
            <w:lang w:val="en-US"/>
          </w:rPr>
          <w:delText>dan</w:delText>
        </w:r>
        <w:r w:rsidRPr="00B357EA" w:rsidDel="00A94B6F">
          <w:rPr>
            <w:rFonts w:cs="Times New Roman"/>
            <w:color w:val="000000"/>
            <w:szCs w:val="24"/>
            <w:lang w:val="en-US"/>
            <w:rPrChange w:id="1370" w:author="arkat" w:date="2017-09-26T20:22:00Z">
              <w:rPr>
                <w:rFonts w:cs="Times New Roman"/>
                <w:i/>
                <w:color w:val="000000"/>
                <w:szCs w:val="24"/>
                <w:lang w:val="en-US"/>
              </w:rPr>
            </w:rPrChange>
          </w:rPr>
          <w:delText xml:space="preserve"> </w:delText>
        </w:r>
        <w:r w:rsidRPr="000929A6" w:rsidDel="00A94B6F">
          <w:rPr>
            <w:rFonts w:cs="Times New Roman"/>
            <w:i/>
            <w:color w:val="000000"/>
            <w:szCs w:val="24"/>
            <w:lang w:val="en-US"/>
          </w:rPr>
          <w:delText>Connector</w:delText>
        </w:r>
        <w:r w:rsidDel="00A94B6F">
          <w:rPr>
            <w:rFonts w:cs="Times New Roman"/>
            <w:color w:val="000000"/>
            <w:szCs w:val="24"/>
            <w:lang w:val="en-US"/>
          </w:rPr>
          <w:delText xml:space="preserve">. Sedangkan </w:delText>
        </w:r>
        <w:r w:rsidRPr="000929A6" w:rsidDel="00A94B6F">
          <w:rPr>
            <w:rFonts w:cs="Times New Roman"/>
            <w:i/>
            <w:color w:val="000000"/>
            <w:szCs w:val="24"/>
            <w:lang w:val="en-US"/>
          </w:rPr>
          <w:delText>Extended EPC</w:delText>
        </w:r>
        <w:r w:rsidR="00AE1B50" w:rsidDel="00A94B6F">
          <w:rPr>
            <w:rFonts w:cs="Times New Roman"/>
            <w:color w:val="000000"/>
            <w:szCs w:val="24"/>
            <w:lang w:val="en-US"/>
          </w:rPr>
          <w:delText xml:space="preserve"> adalah </w:delText>
        </w:r>
        <w:r w:rsidR="001D1935" w:rsidRPr="00B357EA" w:rsidDel="00A94B6F">
          <w:rPr>
            <w:rFonts w:cs="Times New Roman"/>
            <w:color w:val="000000"/>
            <w:szCs w:val="24"/>
            <w:lang w:val="en-US"/>
            <w:rPrChange w:id="1371" w:author="arkat" w:date="2017-09-26T20:22:00Z">
              <w:rPr>
                <w:rFonts w:cs="Times New Roman"/>
                <w:i/>
                <w:color w:val="000000"/>
                <w:szCs w:val="24"/>
                <w:lang w:val="en-US"/>
              </w:rPr>
            </w:rPrChange>
          </w:rPr>
          <w:delText>p</w:delText>
        </w:r>
        <w:r w:rsidR="00AE1B50" w:rsidRPr="00B357EA" w:rsidDel="00A94B6F">
          <w:rPr>
            <w:rFonts w:cs="Times New Roman"/>
            <w:color w:val="000000"/>
            <w:szCs w:val="24"/>
            <w:lang w:val="en-US"/>
            <w:rPrChange w:id="1372" w:author="arkat" w:date="2017-09-26T20:22:00Z">
              <w:rPr>
                <w:rFonts w:cs="Times New Roman"/>
                <w:i/>
                <w:color w:val="000000"/>
                <w:szCs w:val="24"/>
                <w:lang w:val="en-US"/>
              </w:rPr>
            </w:rPrChange>
          </w:rPr>
          <w:delText>rocess Link</w:delText>
        </w:r>
        <w:r w:rsidR="00AE1B50" w:rsidDel="00A94B6F">
          <w:rPr>
            <w:rFonts w:cs="Times New Roman"/>
            <w:color w:val="000000"/>
            <w:szCs w:val="24"/>
            <w:lang w:val="en-US"/>
          </w:rPr>
          <w:delText xml:space="preserve">, </w:delText>
        </w:r>
        <w:r w:rsidR="001D1935" w:rsidRPr="00B357EA" w:rsidDel="00A94B6F">
          <w:rPr>
            <w:rFonts w:cs="Times New Roman"/>
            <w:color w:val="000000"/>
            <w:szCs w:val="24"/>
            <w:lang w:val="en-US"/>
            <w:rPrChange w:id="1373" w:author="arkat" w:date="2017-09-26T20:22:00Z">
              <w:rPr>
                <w:rFonts w:cs="Times New Roman"/>
                <w:i/>
                <w:color w:val="000000"/>
                <w:szCs w:val="24"/>
                <w:lang w:val="en-US"/>
              </w:rPr>
            </w:rPrChange>
          </w:rPr>
          <w:delText>o</w:delText>
        </w:r>
        <w:r w:rsidR="00AE1B50" w:rsidRPr="00B357EA" w:rsidDel="00A94B6F">
          <w:rPr>
            <w:rFonts w:cs="Times New Roman"/>
            <w:color w:val="000000"/>
            <w:szCs w:val="24"/>
            <w:lang w:val="en-US"/>
            <w:rPrChange w:id="1374" w:author="arkat" w:date="2017-09-26T20:22:00Z">
              <w:rPr>
                <w:rFonts w:cs="Times New Roman"/>
                <w:i/>
                <w:color w:val="000000"/>
                <w:szCs w:val="24"/>
                <w:lang w:val="en-US"/>
              </w:rPr>
            </w:rPrChange>
          </w:rPr>
          <w:delText>rganiza</w:delText>
        </w:r>
        <w:r w:rsidR="001D1935" w:rsidRPr="00B357EA" w:rsidDel="00A94B6F">
          <w:rPr>
            <w:rFonts w:cs="Times New Roman"/>
            <w:color w:val="000000"/>
            <w:szCs w:val="24"/>
            <w:lang w:val="en-US"/>
            <w:rPrChange w:id="1375" w:author="arkat" w:date="2017-09-26T20:22:00Z">
              <w:rPr>
                <w:rFonts w:cs="Times New Roman"/>
                <w:i/>
                <w:color w:val="000000"/>
                <w:szCs w:val="24"/>
                <w:lang w:val="en-US"/>
              </w:rPr>
            </w:rPrChange>
          </w:rPr>
          <w:delText xml:space="preserve">tion, position, system, </w:delText>
        </w:r>
      </w:del>
      <w:del w:id="1376" w:author="arkat" w:date="2017-09-26T20:40:00Z">
        <w:r w:rsidR="001D1935" w:rsidDel="000929A6">
          <w:rPr>
            <w:rFonts w:cs="Times New Roman"/>
            <w:color w:val="000000"/>
            <w:szCs w:val="24"/>
            <w:lang w:val="en-US"/>
          </w:rPr>
          <w:delText>dan</w:delText>
        </w:r>
      </w:del>
      <w:del w:id="1377" w:author="arkat" w:date="2017-09-29T09:22:00Z">
        <w:r w:rsidR="001D1935" w:rsidDel="00A94B6F">
          <w:rPr>
            <w:rFonts w:cs="Times New Roman"/>
            <w:color w:val="000000"/>
            <w:szCs w:val="24"/>
            <w:lang w:val="en-US"/>
          </w:rPr>
          <w:delText xml:space="preserve"> </w:delText>
        </w:r>
        <w:r w:rsidR="001D1935" w:rsidRPr="00B357EA" w:rsidDel="00A94B6F">
          <w:rPr>
            <w:rFonts w:cs="Times New Roman"/>
            <w:color w:val="000000"/>
            <w:szCs w:val="24"/>
            <w:lang w:val="en-US"/>
            <w:rPrChange w:id="1378" w:author="arkat" w:date="2017-09-26T20:22:00Z">
              <w:rPr>
                <w:rFonts w:cs="Times New Roman"/>
                <w:i/>
                <w:color w:val="000000"/>
                <w:szCs w:val="24"/>
                <w:lang w:val="en-US"/>
              </w:rPr>
            </w:rPrChange>
          </w:rPr>
          <w:delText>d</w:delText>
        </w:r>
        <w:r w:rsidR="00AE1B50" w:rsidRPr="00B357EA" w:rsidDel="00A94B6F">
          <w:rPr>
            <w:rFonts w:cs="Times New Roman"/>
            <w:color w:val="000000"/>
            <w:szCs w:val="24"/>
            <w:lang w:val="en-US"/>
            <w:rPrChange w:id="1379" w:author="arkat" w:date="2017-09-26T20:22:00Z">
              <w:rPr>
                <w:rFonts w:cs="Times New Roman"/>
                <w:i/>
                <w:color w:val="000000"/>
                <w:szCs w:val="24"/>
                <w:lang w:val="en-US"/>
              </w:rPr>
            </w:rPrChange>
          </w:rPr>
          <w:delText>ata</w:delText>
        </w:r>
        <w:r w:rsidR="00AE1B50" w:rsidDel="00A94B6F">
          <w:rPr>
            <w:rFonts w:cs="Times New Roman"/>
            <w:color w:val="000000"/>
            <w:szCs w:val="24"/>
            <w:lang w:val="en-US"/>
          </w:rPr>
          <w:delText xml:space="preserve">. </w:delText>
        </w:r>
        <w:r w:rsidDel="00A94B6F">
          <w:rPr>
            <w:rFonts w:cs="Times New Roman"/>
            <w:color w:val="000000"/>
            <w:szCs w:val="24"/>
            <w:lang w:val="en-US"/>
          </w:rPr>
          <w:delText xml:space="preserve">Penelitian Kotsev (2011) </w:delText>
        </w:r>
        <w:r w:rsidR="00AE1B50" w:rsidDel="00A94B6F">
          <w:rPr>
            <w:rFonts w:cs="Times New Roman"/>
            <w:color w:val="000000"/>
            <w:szCs w:val="24"/>
            <w:lang w:val="en-US"/>
          </w:rPr>
          <w:delText>melakukan transformasi 2 arah (</w:delText>
        </w:r>
        <w:r w:rsidR="00AE1B50" w:rsidRPr="000929A6" w:rsidDel="00A94B6F">
          <w:rPr>
            <w:rFonts w:cs="Times New Roman"/>
            <w:i/>
            <w:color w:val="000000"/>
            <w:szCs w:val="24"/>
            <w:lang w:val="en-US"/>
          </w:rPr>
          <w:delText>bidirectional transformation</w:delText>
        </w:r>
        <w:r w:rsidR="00AE1B50" w:rsidDel="00A94B6F">
          <w:rPr>
            <w:rFonts w:cs="Times New Roman"/>
            <w:color w:val="000000"/>
            <w:szCs w:val="24"/>
            <w:lang w:val="en-US"/>
          </w:rPr>
          <w:delText>) dari EPC ke BPMN dan sebaliknya</w:delText>
        </w:r>
        <w:r w:rsidR="006077EB" w:rsidDel="00A94B6F">
          <w:rPr>
            <w:rFonts w:cs="Times New Roman"/>
            <w:color w:val="000000"/>
            <w:szCs w:val="24"/>
            <w:lang w:val="en-US"/>
          </w:rPr>
          <w:delText xml:space="preserve">, namun hanya pada </w:delText>
        </w:r>
        <w:r w:rsidR="006077EB" w:rsidRPr="000929A6" w:rsidDel="00A94B6F">
          <w:rPr>
            <w:rFonts w:cs="Times New Roman"/>
            <w:i/>
            <w:color w:val="000000"/>
            <w:szCs w:val="24"/>
            <w:lang w:val="en-US"/>
          </w:rPr>
          <w:delText>core EPC</w:delText>
        </w:r>
        <w:r w:rsidR="00AE1B50" w:rsidDel="00A94B6F">
          <w:rPr>
            <w:rFonts w:cs="Times New Roman"/>
            <w:color w:val="000000"/>
            <w:szCs w:val="24"/>
            <w:lang w:val="en-US"/>
          </w:rPr>
          <w:delText>.</w:delText>
        </w:r>
        <w:r w:rsidR="006077EB" w:rsidDel="00A94B6F">
          <w:rPr>
            <w:rFonts w:cs="Times New Roman"/>
            <w:color w:val="000000"/>
            <w:szCs w:val="24"/>
            <w:lang w:val="en-US"/>
          </w:rPr>
          <w:delText xml:space="preserve"> Penelitian Tscheschner (2006) telah mengakomodir </w:delText>
        </w:r>
        <w:r w:rsidR="00A62AF6" w:rsidRPr="000929A6" w:rsidDel="00A94B6F">
          <w:rPr>
            <w:rFonts w:cs="Times New Roman"/>
            <w:i/>
            <w:color w:val="000000"/>
            <w:szCs w:val="24"/>
            <w:lang w:val="en-US"/>
          </w:rPr>
          <w:delText>core</w:delText>
        </w:r>
        <w:r w:rsidR="00A62AF6" w:rsidDel="00A94B6F">
          <w:rPr>
            <w:rFonts w:cs="Times New Roman"/>
            <w:color w:val="000000"/>
            <w:szCs w:val="24"/>
            <w:lang w:val="en-US"/>
          </w:rPr>
          <w:delText xml:space="preserve"> dan </w:delText>
        </w:r>
        <w:r w:rsidR="00A62AF6" w:rsidRPr="000929A6" w:rsidDel="00A94B6F">
          <w:rPr>
            <w:rFonts w:cs="Times New Roman"/>
            <w:i/>
            <w:color w:val="000000"/>
            <w:szCs w:val="24"/>
            <w:lang w:val="en-US"/>
          </w:rPr>
          <w:delText>extended</w:delText>
        </w:r>
        <w:r w:rsidR="00A62AF6" w:rsidDel="00A94B6F">
          <w:rPr>
            <w:rFonts w:cs="Times New Roman"/>
            <w:color w:val="000000"/>
            <w:szCs w:val="24"/>
            <w:lang w:val="en-US"/>
          </w:rPr>
          <w:delText xml:space="preserve"> EPC</w:delText>
        </w:r>
        <w:r w:rsidR="00A05CC4" w:rsidDel="00A94B6F">
          <w:rPr>
            <w:rFonts w:cs="Times New Roman"/>
            <w:color w:val="000000"/>
            <w:szCs w:val="24"/>
            <w:lang w:val="en-US"/>
          </w:rPr>
          <w:delText xml:space="preserve"> dengan menambahkan konsep </w:delText>
        </w:r>
        <w:r w:rsidR="00A05CC4" w:rsidRPr="000929A6" w:rsidDel="00A94B6F">
          <w:rPr>
            <w:rFonts w:cs="Times New Roman"/>
            <w:i/>
            <w:color w:val="000000"/>
            <w:szCs w:val="24"/>
            <w:lang w:val="en-US"/>
          </w:rPr>
          <w:delText>matching</w:delText>
        </w:r>
        <w:r w:rsidR="00A05CC4" w:rsidRPr="00B357EA" w:rsidDel="00A94B6F">
          <w:rPr>
            <w:rFonts w:cs="Times New Roman"/>
            <w:color w:val="000000"/>
            <w:szCs w:val="24"/>
            <w:lang w:val="en-US"/>
            <w:rPrChange w:id="1380" w:author="arkat" w:date="2017-09-26T20:22:00Z">
              <w:rPr>
                <w:rFonts w:cs="Times New Roman"/>
                <w:i/>
                <w:color w:val="000000"/>
                <w:szCs w:val="24"/>
                <w:lang w:val="en-US"/>
              </w:rPr>
            </w:rPrChange>
          </w:rPr>
          <w:delText xml:space="preserve"> </w:delText>
        </w:r>
        <w:r w:rsidR="00A05CC4" w:rsidDel="00A94B6F">
          <w:rPr>
            <w:rFonts w:cs="Times New Roman"/>
            <w:color w:val="000000"/>
            <w:szCs w:val="24"/>
            <w:lang w:val="en-US"/>
          </w:rPr>
          <w:delText xml:space="preserve">dan </w:delText>
        </w:r>
        <w:r w:rsidR="00A05CC4" w:rsidRPr="000929A6" w:rsidDel="00A94B6F">
          <w:rPr>
            <w:rFonts w:cs="Times New Roman"/>
            <w:i/>
            <w:color w:val="000000"/>
            <w:szCs w:val="24"/>
            <w:lang w:val="en-US"/>
          </w:rPr>
          <w:delText>semantic rules</w:delText>
        </w:r>
        <w:r w:rsidR="00A05CC4" w:rsidDel="00A94B6F">
          <w:rPr>
            <w:rFonts w:cs="Times New Roman"/>
            <w:color w:val="000000"/>
            <w:szCs w:val="24"/>
            <w:lang w:val="en-US"/>
          </w:rPr>
          <w:delText>. Penambahan konsep ini dilakukan untuk menyelesaikan perbedaan notasi antara EPC dan BPM. N</w:delText>
        </w:r>
        <w:r w:rsidR="00A62AF6" w:rsidDel="00A94B6F">
          <w:rPr>
            <w:rFonts w:cs="Times New Roman"/>
            <w:color w:val="000000"/>
            <w:szCs w:val="24"/>
            <w:lang w:val="en-US"/>
          </w:rPr>
          <w:delText>amun</w:delText>
        </w:r>
        <w:r w:rsidR="00A05CC4" w:rsidDel="00A94B6F">
          <w:rPr>
            <w:rFonts w:cs="Times New Roman"/>
            <w:color w:val="000000"/>
            <w:szCs w:val="24"/>
            <w:lang w:val="en-US"/>
          </w:rPr>
          <w:delText xml:space="preserve"> penelitian ini</w:delText>
        </w:r>
        <w:r w:rsidR="00A62AF6" w:rsidDel="00A94B6F">
          <w:rPr>
            <w:rFonts w:cs="Times New Roman"/>
            <w:color w:val="000000"/>
            <w:szCs w:val="24"/>
            <w:lang w:val="en-US"/>
          </w:rPr>
          <w:delText xml:space="preserve"> hanya transformasi 1 arah (</w:delText>
        </w:r>
        <w:r w:rsidR="00A62AF6" w:rsidRPr="000929A6" w:rsidDel="00A94B6F">
          <w:rPr>
            <w:rFonts w:cs="Times New Roman"/>
            <w:i/>
            <w:color w:val="000000"/>
            <w:szCs w:val="24"/>
            <w:lang w:val="en-US"/>
          </w:rPr>
          <w:delText>one directional transformation</w:delText>
        </w:r>
        <w:r w:rsidR="00A62AF6" w:rsidDel="00A94B6F">
          <w:rPr>
            <w:rFonts w:cs="Times New Roman"/>
            <w:color w:val="000000"/>
            <w:szCs w:val="24"/>
            <w:lang w:val="en-US"/>
          </w:rPr>
          <w:delText>)</w:delText>
        </w:r>
        <w:r w:rsidR="00A05CC4" w:rsidDel="00A94B6F">
          <w:rPr>
            <w:rFonts w:cs="Times New Roman"/>
            <w:color w:val="000000"/>
            <w:szCs w:val="24"/>
            <w:lang w:val="en-US"/>
          </w:rPr>
          <w:delText>, yakni dari EPC ke BPMN</w:delText>
        </w:r>
        <w:r w:rsidR="00695155" w:rsidDel="00A94B6F">
          <w:rPr>
            <w:rFonts w:cs="Times New Roman"/>
            <w:color w:val="000000"/>
            <w:szCs w:val="24"/>
            <w:lang w:val="en-US"/>
          </w:rPr>
          <w:delText>.</w:delText>
        </w:r>
        <w:r w:rsidR="00A05CC4" w:rsidDel="00A94B6F">
          <w:rPr>
            <w:rFonts w:cs="Times New Roman"/>
            <w:color w:val="000000"/>
            <w:szCs w:val="24"/>
            <w:lang w:val="en-US"/>
          </w:rPr>
          <w:delText xml:space="preserve"> </w:delText>
        </w:r>
        <w:bookmarkStart w:id="1381" w:name="_Toc494697275"/>
        <w:bookmarkStart w:id="1382" w:name="_Toc494920049"/>
        <w:bookmarkStart w:id="1383" w:name="_Toc494923112"/>
        <w:bookmarkStart w:id="1384" w:name="_Toc495046330"/>
        <w:bookmarkStart w:id="1385" w:name="_Toc496166766"/>
        <w:bookmarkStart w:id="1386" w:name="_Toc496167907"/>
        <w:bookmarkStart w:id="1387" w:name="_Toc496168310"/>
        <w:bookmarkEnd w:id="1381"/>
        <w:bookmarkEnd w:id="1382"/>
        <w:bookmarkEnd w:id="1383"/>
        <w:bookmarkEnd w:id="1384"/>
        <w:bookmarkEnd w:id="1385"/>
        <w:bookmarkEnd w:id="1386"/>
        <w:bookmarkEnd w:id="1387"/>
      </w:del>
    </w:p>
    <w:p w14:paraId="1072C748" w14:textId="53CD7B3B" w:rsidR="00E50386" w:rsidDel="00A94B6F" w:rsidRDefault="001D1935">
      <w:pPr>
        <w:pStyle w:val="BodyTextFirstIndent"/>
        <w:spacing w:after="0"/>
        <w:ind w:firstLine="426"/>
        <w:rPr>
          <w:del w:id="1388" w:author="arkat" w:date="2017-09-29T09:22:00Z"/>
          <w:rFonts w:cs="Times New Roman"/>
          <w:color w:val="000000"/>
          <w:szCs w:val="24"/>
          <w:lang w:val="en-US"/>
        </w:rPr>
        <w:pPrChange w:id="1389" w:author="arkat" w:date="2017-09-26T20:22:00Z">
          <w:pPr>
            <w:pStyle w:val="BodyTextFirstIndent"/>
            <w:spacing w:after="0"/>
            <w:ind w:firstLine="720"/>
          </w:pPr>
        </w:pPrChange>
      </w:pPr>
      <w:del w:id="1390" w:author="arkat" w:date="2017-09-29T09:22:00Z">
        <w:r w:rsidDel="00A94B6F">
          <w:rPr>
            <w:rFonts w:cs="Times New Roman"/>
            <w:color w:val="000000"/>
            <w:szCs w:val="24"/>
            <w:lang w:val="en-US"/>
          </w:rPr>
          <w:delText xml:space="preserve">Ada beberapa kelemahan penelitian </w:delText>
        </w:r>
        <w:r w:rsidR="00285B69" w:rsidDel="00A94B6F">
          <w:rPr>
            <w:rFonts w:cs="Times New Roman"/>
            <w:color w:val="000000"/>
            <w:szCs w:val="24"/>
            <w:lang w:val="en-US"/>
          </w:rPr>
          <w:delText xml:space="preserve">yang dilakukan oleh Tscheschner, </w:delText>
        </w:r>
        <w:r w:rsidR="00E50386" w:rsidRPr="00E50386" w:rsidDel="00A94B6F">
          <w:rPr>
            <w:rFonts w:cs="Times New Roman"/>
            <w:color w:val="000000"/>
            <w:szCs w:val="24"/>
            <w:lang w:val="en-US"/>
          </w:rPr>
          <w:delText>Penelitian tersebut menggunakan kata</w:delText>
        </w:r>
        <w:r w:rsidR="00E50386" w:rsidDel="00A94B6F">
          <w:rPr>
            <w:rFonts w:cs="Times New Roman"/>
            <w:color w:val="000000"/>
            <w:szCs w:val="24"/>
            <w:lang w:val="en-US"/>
          </w:rPr>
          <w:delText xml:space="preserve"> </w:delText>
        </w:r>
        <w:r w:rsidR="00E50386" w:rsidRPr="00E50386" w:rsidDel="00A94B6F">
          <w:rPr>
            <w:rFonts w:cs="Times New Roman"/>
            <w:color w:val="000000"/>
            <w:szCs w:val="24"/>
            <w:lang w:val="en-US"/>
          </w:rPr>
          <w:delText>yang sudah harus didefinisikan. Sehingga tidak mungkin untuk melakukan transformasi</w:delText>
        </w:r>
        <w:r w:rsidR="00E50386" w:rsidDel="00A94B6F">
          <w:rPr>
            <w:rFonts w:cs="Times New Roman"/>
            <w:color w:val="000000"/>
            <w:szCs w:val="24"/>
            <w:lang w:val="en-US"/>
          </w:rPr>
          <w:delText xml:space="preserve"> </w:delText>
        </w:r>
        <w:r w:rsidR="00E50386" w:rsidRPr="00E50386" w:rsidDel="00A94B6F">
          <w:rPr>
            <w:rFonts w:cs="Times New Roman"/>
            <w:color w:val="000000"/>
            <w:szCs w:val="24"/>
            <w:lang w:val="en-US"/>
          </w:rPr>
          <w:delText>model diluar kata yang sudah</w:delText>
        </w:r>
        <w:r w:rsidR="00285B69" w:rsidDel="00A94B6F">
          <w:rPr>
            <w:rFonts w:cs="Times New Roman"/>
            <w:color w:val="000000"/>
            <w:szCs w:val="24"/>
            <w:lang w:val="en-US"/>
          </w:rPr>
          <w:delText xml:space="preserve"> terdefinisikan. Penelitian ini, </w:delText>
        </w:r>
      </w:del>
      <w:del w:id="1391" w:author="arkat" w:date="2017-09-26T11:27:00Z">
        <w:r w:rsidR="00285B69" w:rsidDel="009D6EBC">
          <w:rPr>
            <w:rFonts w:cs="Times New Roman"/>
            <w:color w:val="000000"/>
            <w:szCs w:val="24"/>
            <w:lang w:val="en-US"/>
          </w:rPr>
          <w:delText>a</w:delText>
        </w:r>
        <w:r w:rsidR="00285B69" w:rsidRPr="00E50386" w:rsidDel="009D6EBC">
          <w:rPr>
            <w:rFonts w:cs="Times New Roman"/>
            <w:color w:val="000000"/>
            <w:szCs w:val="24"/>
            <w:lang w:val="en-US"/>
          </w:rPr>
          <w:delText>kan</w:delText>
        </w:r>
      </w:del>
      <w:del w:id="1392" w:author="arkat" w:date="2017-09-29T09:22:00Z">
        <w:r w:rsidR="00E50386" w:rsidRPr="00E50386" w:rsidDel="00A94B6F">
          <w:rPr>
            <w:rFonts w:cs="Times New Roman"/>
            <w:color w:val="000000"/>
            <w:szCs w:val="24"/>
            <w:lang w:val="en-US"/>
          </w:rPr>
          <w:delText xml:space="preserve"> mengusulkan pendekatan</w:delText>
        </w:r>
        <w:r w:rsidR="00E50386" w:rsidDel="00A94B6F">
          <w:rPr>
            <w:rFonts w:cs="Times New Roman"/>
            <w:color w:val="000000"/>
            <w:szCs w:val="24"/>
            <w:lang w:val="en-US"/>
          </w:rPr>
          <w:delText xml:space="preserve"> </w:delText>
        </w:r>
        <w:r w:rsidR="00E50386" w:rsidRPr="00E50386" w:rsidDel="00A94B6F">
          <w:rPr>
            <w:rFonts w:cs="Times New Roman"/>
            <w:color w:val="000000"/>
            <w:szCs w:val="24"/>
            <w:lang w:val="en-US"/>
          </w:rPr>
          <w:delText>baru untuk menyelesaikan permasalahan tersebut.</w:delText>
        </w:r>
        <w:bookmarkStart w:id="1393" w:name="_Toc494697276"/>
        <w:bookmarkStart w:id="1394" w:name="_Toc494920050"/>
        <w:bookmarkStart w:id="1395" w:name="_Toc494923113"/>
        <w:bookmarkStart w:id="1396" w:name="_Toc495046331"/>
        <w:bookmarkStart w:id="1397" w:name="_Toc496166767"/>
        <w:bookmarkStart w:id="1398" w:name="_Toc496167908"/>
        <w:bookmarkStart w:id="1399" w:name="_Toc496168311"/>
        <w:bookmarkEnd w:id="1393"/>
        <w:bookmarkEnd w:id="1394"/>
        <w:bookmarkEnd w:id="1395"/>
        <w:bookmarkEnd w:id="1396"/>
        <w:bookmarkEnd w:id="1397"/>
        <w:bookmarkEnd w:id="1398"/>
        <w:bookmarkEnd w:id="1399"/>
      </w:del>
    </w:p>
    <w:p w14:paraId="1E53DA51" w14:textId="704EE47F" w:rsidR="00D70496" w:rsidDel="00A94B6F" w:rsidRDefault="00231404" w:rsidP="00750C2A">
      <w:pPr>
        <w:pStyle w:val="BodyTextFirstIndent"/>
        <w:spacing w:after="0"/>
        <w:ind w:firstLine="0"/>
        <w:rPr>
          <w:del w:id="1400" w:author="arkat" w:date="2017-09-29T09:22:00Z"/>
          <w:lang w:val="en-US"/>
        </w:rPr>
      </w:pPr>
      <w:del w:id="1401" w:author="arkat" w:date="2017-09-29T09:22:00Z">
        <w:r w:rsidDel="00A94B6F">
          <w:rPr>
            <w:lang w:val="en-US"/>
          </w:rPr>
          <w:softHyphen/>
        </w:r>
        <w:r w:rsidDel="00A94B6F">
          <w:rPr>
            <w:lang w:val="en-US"/>
          </w:rPr>
          <w:softHyphen/>
        </w:r>
        <w:r w:rsidDel="00A94B6F">
          <w:rPr>
            <w:lang w:val="en-US"/>
          </w:rPr>
          <w:softHyphen/>
        </w:r>
        <w:bookmarkStart w:id="1402" w:name="_Toc494697277"/>
        <w:bookmarkStart w:id="1403" w:name="_Toc494920051"/>
        <w:bookmarkStart w:id="1404" w:name="_Toc494923114"/>
        <w:bookmarkStart w:id="1405" w:name="_Toc495046332"/>
        <w:bookmarkStart w:id="1406" w:name="_Toc496166768"/>
        <w:bookmarkStart w:id="1407" w:name="_Toc496167909"/>
        <w:bookmarkStart w:id="1408" w:name="_Toc496168312"/>
        <w:bookmarkEnd w:id="1402"/>
        <w:bookmarkEnd w:id="1403"/>
        <w:bookmarkEnd w:id="1404"/>
        <w:bookmarkEnd w:id="1405"/>
        <w:bookmarkEnd w:id="1406"/>
        <w:bookmarkEnd w:id="1407"/>
        <w:bookmarkEnd w:id="1408"/>
      </w:del>
    </w:p>
    <w:p w14:paraId="11EB2201" w14:textId="77777777" w:rsidR="00D70496" w:rsidRPr="00231404" w:rsidDel="00A94B6F" w:rsidRDefault="00D70496" w:rsidP="00750C2A">
      <w:pPr>
        <w:pStyle w:val="BodyTextFirstIndent"/>
        <w:spacing w:after="0"/>
        <w:ind w:firstLine="0"/>
        <w:rPr>
          <w:del w:id="1409" w:author="arkat" w:date="2017-09-29T09:22:00Z"/>
          <w:sz w:val="2"/>
          <w:lang w:val="en-US"/>
        </w:rPr>
      </w:pPr>
      <w:bookmarkStart w:id="1410" w:name="_Toc494697278"/>
      <w:bookmarkStart w:id="1411" w:name="_Toc494920052"/>
      <w:bookmarkStart w:id="1412" w:name="_Toc494923115"/>
      <w:bookmarkStart w:id="1413" w:name="_Toc495046333"/>
      <w:bookmarkStart w:id="1414" w:name="_Toc496166769"/>
      <w:bookmarkStart w:id="1415" w:name="_Toc496167910"/>
      <w:bookmarkStart w:id="1416" w:name="_Toc496168313"/>
      <w:bookmarkEnd w:id="1410"/>
      <w:bookmarkEnd w:id="1411"/>
      <w:bookmarkEnd w:id="1412"/>
      <w:bookmarkEnd w:id="1413"/>
      <w:bookmarkEnd w:id="1414"/>
      <w:bookmarkEnd w:id="1415"/>
      <w:bookmarkEnd w:id="1416"/>
    </w:p>
    <w:p w14:paraId="04844C45" w14:textId="77777777" w:rsidR="00F53E60" w:rsidDel="00A94B6F" w:rsidRDefault="00F53E60" w:rsidP="00750C2A">
      <w:pPr>
        <w:pStyle w:val="BodyTextFirstIndent"/>
        <w:spacing w:after="0"/>
        <w:ind w:firstLine="0"/>
        <w:rPr>
          <w:del w:id="1417" w:author="arkat" w:date="2017-09-29T09:22:00Z"/>
        </w:rPr>
      </w:pPr>
      <w:bookmarkStart w:id="1418" w:name="_Toc494697279"/>
      <w:bookmarkStart w:id="1419" w:name="_Toc494920053"/>
      <w:bookmarkStart w:id="1420" w:name="_Toc494923116"/>
      <w:bookmarkStart w:id="1421" w:name="_Toc495046334"/>
      <w:bookmarkStart w:id="1422" w:name="_Toc496166770"/>
      <w:bookmarkStart w:id="1423" w:name="_Toc496167911"/>
      <w:bookmarkStart w:id="1424" w:name="_Toc496168314"/>
      <w:bookmarkEnd w:id="1418"/>
      <w:bookmarkEnd w:id="1419"/>
      <w:bookmarkEnd w:id="1420"/>
      <w:bookmarkEnd w:id="1421"/>
      <w:bookmarkEnd w:id="1422"/>
      <w:bookmarkEnd w:id="1423"/>
      <w:bookmarkEnd w:id="1424"/>
    </w:p>
    <w:p w14:paraId="44DC981B" w14:textId="77777777" w:rsidR="00D943BC" w:rsidDel="00A94B6F" w:rsidRDefault="00D943BC" w:rsidP="00750C2A">
      <w:pPr>
        <w:pStyle w:val="BodyTextFirstIndent"/>
        <w:spacing w:after="0"/>
        <w:ind w:firstLine="0"/>
        <w:rPr>
          <w:del w:id="1425" w:author="arkat" w:date="2017-09-29T09:22:00Z"/>
        </w:rPr>
      </w:pPr>
      <w:bookmarkStart w:id="1426" w:name="_Toc494697280"/>
      <w:bookmarkStart w:id="1427" w:name="_Toc494920054"/>
      <w:bookmarkStart w:id="1428" w:name="_Toc494923117"/>
      <w:bookmarkStart w:id="1429" w:name="_Toc495046335"/>
      <w:bookmarkStart w:id="1430" w:name="_Toc496166771"/>
      <w:bookmarkStart w:id="1431" w:name="_Toc496167912"/>
      <w:bookmarkStart w:id="1432" w:name="_Toc496168315"/>
      <w:bookmarkEnd w:id="1426"/>
      <w:bookmarkEnd w:id="1427"/>
      <w:bookmarkEnd w:id="1428"/>
      <w:bookmarkEnd w:id="1429"/>
      <w:bookmarkEnd w:id="1430"/>
      <w:bookmarkEnd w:id="1431"/>
      <w:bookmarkEnd w:id="1432"/>
    </w:p>
    <w:p w14:paraId="5DC41302" w14:textId="4B3D5607" w:rsidR="00D943BC" w:rsidDel="00A94B6F" w:rsidRDefault="00D943BC" w:rsidP="00750C2A">
      <w:pPr>
        <w:pStyle w:val="BodyTextFirstIndent"/>
        <w:spacing w:after="0"/>
        <w:ind w:firstLine="0"/>
        <w:rPr>
          <w:del w:id="1433" w:author="arkat" w:date="2017-09-29T09:22:00Z"/>
        </w:rPr>
      </w:pPr>
      <w:bookmarkStart w:id="1434" w:name="_Toc494697281"/>
      <w:bookmarkStart w:id="1435" w:name="_Toc494920055"/>
      <w:bookmarkStart w:id="1436" w:name="_Toc494923118"/>
      <w:bookmarkStart w:id="1437" w:name="_Toc495046336"/>
      <w:bookmarkStart w:id="1438" w:name="_Toc496166772"/>
      <w:bookmarkStart w:id="1439" w:name="_Toc496167913"/>
      <w:bookmarkStart w:id="1440" w:name="_Toc496168316"/>
      <w:bookmarkEnd w:id="1434"/>
      <w:bookmarkEnd w:id="1435"/>
      <w:bookmarkEnd w:id="1436"/>
      <w:bookmarkEnd w:id="1437"/>
      <w:bookmarkEnd w:id="1438"/>
      <w:bookmarkEnd w:id="1439"/>
      <w:bookmarkEnd w:id="1440"/>
    </w:p>
    <w:p w14:paraId="626EA69E" w14:textId="77777777" w:rsidR="00C659B7" w:rsidRDefault="00F53E60" w:rsidP="00750C2A">
      <w:pPr>
        <w:pStyle w:val="Heading2"/>
        <w:spacing w:before="0" w:after="0"/>
      </w:pPr>
      <w:bookmarkStart w:id="1441" w:name="_Toc496168317"/>
      <w:r>
        <w:rPr>
          <w:lang w:val="en-US"/>
        </w:rPr>
        <w:t>Rumusan Masalah</w:t>
      </w:r>
      <w:bookmarkEnd w:id="1441"/>
    </w:p>
    <w:p w14:paraId="49FAD40A" w14:textId="05FDDC85" w:rsidR="00DB11DD" w:rsidRDefault="00C659B7" w:rsidP="00444D45">
      <w:pPr>
        <w:pStyle w:val="BodyTextFirstIndent"/>
        <w:spacing w:after="0"/>
        <w:ind w:firstLine="540"/>
      </w:pPr>
      <w:r>
        <w:t>Berdasarkan latar bel</w:t>
      </w:r>
      <w:del w:id="1442" w:author="arkat" w:date="2017-10-06T08:01:00Z">
        <w:r w:rsidDel="008D650E">
          <w:delText>akan</w:delText>
        </w:r>
      </w:del>
      <w:ins w:id="1443" w:author="arkat" w:date="2017-10-11T09:19:00Z">
        <w:del w:id="1444" w:author="arkat" w:date="2017-10-11T10:32:00Z">
          <w:r w:rsidR="00315295" w:rsidDel="00135261">
            <w:delText>akan</w:delText>
          </w:r>
        </w:del>
      </w:ins>
      <w:ins w:id="1445" w:author="arkat" w:date="2017-10-11T10:32:00Z">
        <w:r w:rsidR="00135261">
          <w:t>akan</w:t>
        </w:r>
      </w:ins>
      <w:r>
        <w:t>g</w:t>
      </w:r>
      <w:r w:rsidR="002D6A95">
        <w:t xml:space="preserve"> </w:t>
      </w:r>
      <w:ins w:id="1446" w:author="arkat" w:date="2017-10-01T15:36:00Z">
        <w:r w:rsidR="00C37DE8">
          <w:rPr>
            <w:lang w:val="en-US"/>
          </w:rPr>
          <w:t>tersebut</w:t>
        </w:r>
      </w:ins>
      <w:del w:id="1447" w:author="arkat" w:date="2017-10-01T15:36:00Z">
        <w:r w:rsidR="002D6A95" w:rsidDel="00C37DE8">
          <w:delText>diatas</w:delText>
        </w:r>
      </w:del>
      <w:r>
        <w:t>, maka rumusan masalah pada penelitian ini adalah</w:t>
      </w:r>
      <w:r w:rsidR="00DB11DD">
        <w:t xml:space="preserve"> :</w:t>
      </w:r>
    </w:p>
    <w:p w14:paraId="36A558E7" w14:textId="5BD58683" w:rsidR="00326BBD" w:rsidRDefault="00D7467E" w:rsidP="00326BBD">
      <w:pPr>
        <w:pStyle w:val="BodyTextFirstIndent"/>
        <w:numPr>
          <w:ilvl w:val="6"/>
          <w:numId w:val="26"/>
        </w:numPr>
        <w:spacing w:after="0"/>
        <w:ind w:left="426" w:hanging="284"/>
      </w:pPr>
      <w:r>
        <w:t xml:space="preserve">Bagaimana </w:t>
      </w:r>
      <w:r w:rsidR="00326BBD" w:rsidRPr="00326BBD">
        <w:rPr>
          <w:i/>
        </w:rPr>
        <w:t>framework</w:t>
      </w:r>
      <w:r w:rsidR="00326BBD">
        <w:t xml:space="preserve"> untuk melakukan transformasi dari model proses bisnis </w:t>
      </w:r>
      <w:ins w:id="1448" w:author="arkat" w:date="2017-10-03T10:07:00Z">
        <w:r w:rsidR="007145FF">
          <w:rPr>
            <w:lang w:val="en-US"/>
          </w:rPr>
          <w:t>EPC-ARIS</w:t>
        </w:r>
      </w:ins>
      <w:ins w:id="1449" w:author="arkat" w:date="2017-10-06T08:02:00Z">
        <w:r w:rsidR="008D650E">
          <w:rPr>
            <w:lang w:val="en-US"/>
          </w:rPr>
          <w:t xml:space="preserve"> </w:t>
        </w:r>
      </w:ins>
      <w:ins w:id="1450" w:author="arkat" w:date="2017-10-03T10:07:00Z">
        <w:r w:rsidR="007145FF">
          <w:rPr>
            <w:lang w:val="en-US"/>
          </w:rPr>
          <w:t>ke BPMN 2.0</w:t>
        </w:r>
      </w:ins>
      <w:del w:id="1451" w:author="arkat" w:date="2017-10-03T10:07:00Z">
        <w:r w:rsidR="00326BBD" w:rsidDel="007145FF">
          <w:delText>EPC ke BPMN</w:delText>
        </w:r>
      </w:del>
      <w:r w:rsidR="00326BBD">
        <w:t>?</w:t>
      </w:r>
    </w:p>
    <w:p w14:paraId="00506486" w14:textId="29962BD4" w:rsidR="00F53E60" w:rsidRDefault="00326BBD" w:rsidP="00326BBD">
      <w:pPr>
        <w:pStyle w:val="BodyTextFirstIndent"/>
        <w:numPr>
          <w:ilvl w:val="6"/>
          <w:numId w:val="26"/>
        </w:numPr>
        <w:spacing w:after="0"/>
        <w:ind w:left="426" w:hanging="284"/>
        <w:rPr>
          <w:ins w:id="1452" w:author="arkat" w:date="2017-09-26T15:26:00Z"/>
        </w:rPr>
      </w:pPr>
      <w:r>
        <w:t xml:space="preserve">Bagaimana </w:t>
      </w:r>
      <w:r w:rsidR="00DF1C1C">
        <w:t xml:space="preserve">implementasi </w:t>
      </w:r>
      <w:r w:rsidR="00DF1C1C" w:rsidRPr="00DF1C1C">
        <w:rPr>
          <w:i/>
        </w:rPr>
        <w:t>framework</w:t>
      </w:r>
      <w:r w:rsidR="00DF1C1C">
        <w:t xml:space="preserve"> </w:t>
      </w:r>
      <w:r>
        <w:t xml:space="preserve">untuk melakukan transformasi dari model proses bisnis </w:t>
      </w:r>
      <w:ins w:id="1453" w:author="arkat" w:date="2017-10-03T10:07:00Z">
        <w:r w:rsidR="007145FF">
          <w:rPr>
            <w:lang w:val="en-US"/>
          </w:rPr>
          <w:t>EPC-ARIS ke BPMN 2.0</w:t>
        </w:r>
      </w:ins>
      <w:del w:id="1454" w:author="arkat" w:date="2017-10-03T10:07:00Z">
        <w:r w:rsidDel="007145FF">
          <w:delText>EPC ke BPMN</w:delText>
        </w:r>
      </w:del>
      <w:r w:rsidR="005C10CE">
        <w:t>?</w:t>
      </w:r>
    </w:p>
    <w:p w14:paraId="561FE1A4" w14:textId="67F243DF" w:rsidR="00006620" w:rsidRPr="00C659B7" w:rsidRDefault="00006620" w:rsidP="00326BBD">
      <w:pPr>
        <w:pStyle w:val="BodyTextFirstIndent"/>
        <w:numPr>
          <w:ilvl w:val="6"/>
          <w:numId w:val="26"/>
        </w:numPr>
        <w:spacing w:after="0"/>
        <w:ind w:left="426" w:hanging="284"/>
      </w:pPr>
      <w:ins w:id="1455" w:author="arkat" w:date="2017-09-26T15:26:00Z">
        <w:r>
          <w:rPr>
            <w:lang w:val="en-US"/>
          </w:rPr>
          <w:t xml:space="preserve">Bagaimana </w:t>
        </w:r>
      </w:ins>
      <w:ins w:id="1456" w:author="arkat" w:date="2017-10-05T17:12:00Z">
        <w:r w:rsidR="002728D4">
          <w:rPr>
            <w:lang w:val="en-US"/>
          </w:rPr>
          <w:t xml:space="preserve">tingkat </w:t>
        </w:r>
      </w:ins>
      <w:ins w:id="1457" w:author="arkat" w:date="2017-10-03T10:09:00Z">
        <w:r w:rsidR="007145FF">
          <w:rPr>
            <w:lang w:val="en-US"/>
          </w:rPr>
          <w:t>kebenaran (</w:t>
        </w:r>
        <w:r w:rsidR="007145FF" w:rsidRPr="006E206C">
          <w:rPr>
            <w:i/>
            <w:lang w:val="en-US"/>
          </w:rPr>
          <w:t>correctness</w:t>
        </w:r>
        <w:r w:rsidR="007145FF">
          <w:rPr>
            <w:i/>
            <w:lang w:val="en-US"/>
          </w:rPr>
          <w:t>)</w:t>
        </w:r>
        <w:r w:rsidR="007145FF">
          <w:rPr>
            <w:lang w:val="en-US"/>
          </w:rPr>
          <w:t xml:space="preserve"> </w:t>
        </w:r>
      </w:ins>
      <w:ins w:id="1458" w:author="arkat" w:date="2017-10-03T10:08:00Z">
        <w:r w:rsidR="007145FF" w:rsidRPr="007145FF">
          <w:rPr>
            <w:i/>
            <w:lang w:val="en-US"/>
            <w:rPrChange w:id="1459" w:author="arkat" w:date="2017-10-03T10:08:00Z">
              <w:rPr>
                <w:lang w:val="en-US"/>
              </w:rPr>
            </w:rPrChange>
          </w:rPr>
          <w:t>framework</w:t>
        </w:r>
        <w:r w:rsidR="007145FF">
          <w:rPr>
            <w:lang w:val="en-US"/>
          </w:rPr>
          <w:t xml:space="preserve"> </w:t>
        </w:r>
      </w:ins>
      <w:ins w:id="1460" w:author="arkat" w:date="2017-10-19T06:59:00Z">
        <w:r w:rsidR="00A20A1B">
          <w:rPr>
            <w:lang w:val="en-US"/>
          </w:rPr>
          <w:t xml:space="preserve">yang telah diimplementasikan ke dalam sebuah </w:t>
        </w:r>
        <w:r w:rsidR="00A20A1B">
          <w:rPr>
            <w:i/>
            <w:lang w:val="en-US"/>
          </w:rPr>
          <w:t xml:space="preserve">tool </w:t>
        </w:r>
      </w:ins>
      <w:ins w:id="1461" w:author="arkat" w:date="2017-09-26T20:26:00Z">
        <w:r w:rsidR="00A20A1B">
          <w:rPr>
            <w:lang w:val="en-US"/>
          </w:rPr>
          <w:t>untuk melakukan transformasi</w:t>
        </w:r>
        <w:r w:rsidR="00B357EA">
          <w:rPr>
            <w:lang w:val="en-US"/>
          </w:rPr>
          <w:t xml:space="preserve"> </w:t>
        </w:r>
      </w:ins>
      <w:ins w:id="1462" w:author="arkat" w:date="2017-10-19T06:59:00Z">
        <w:r w:rsidR="00A20A1B">
          <w:t xml:space="preserve">model proses bisnis </w:t>
        </w:r>
        <w:r w:rsidR="00A20A1B">
          <w:rPr>
            <w:lang w:val="en-US"/>
          </w:rPr>
          <w:t>EPC-ARIS ke BPMN 2.0</w:t>
        </w:r>
      </w:ins>
      <w:ins w:id="1463" w:author="arkat" w:date="2017-09-26T15:26:00Z">
        <w:r>
          <w:rPr>
            <w:lang w:val="en-US"/>
          </w:rPr>
          <w:t>?</w:t>
        </w:r>
      </w:ins>
    </w:p>
    <w:p w14:paraId="272D0A8D" w14:textId="77777777" w:rsidR="00B71360" w:rsidRDefault="00B71360" w:rsidP="00750C2A">
      <w:pPr>
        <w:pStyle w:val="BodyTextFirstIndent"/>
        <w:spacing w:after="0"/>
        <w:ind w:left="700" w:firstLine="0"/>
        <w:rPr>
          <w:lang w:val="en-US"/>
        </w:rPr>
      </w:pPr>
    </w:p>
    <w:p w14:paraId="05FA7A9A" w14:textId="77777777" w:rsidR="005B7834" w:rsidRDefault="005B7834" w:rsidP="00750C2A">
      <w:pPr>
        <w:pStyle w:val="Heading2"/>
        <w:spacing w:before="0" w:after="0"/>
      </w:pPr>
      <w:bookmarkStart w:id="1464" w:name="_Toc475624291"/>
      <w:bookmarkStart w:id="1465" w:name="_Toc496168318"/>
      <w:r>
        <w:t>Tujuan</w:t>
      </w:r>
      <w:bookmarkEnd w:id="1464"/>
      <w:bookmarkEnd w:id="1465"/>
    </w:p>
    <w:p w14:paraId="753E0A5C" w14:textId="77777777" w:rsidR="00326BBD" w:rsidRDefault="00326BBD">
      <w:pPr>
        <w:pStyle w:val="BodyTextFirstIndent"/>
        <w:spacing w:after="0"/>
        <w:ind w:firstLine="540"/>
        <w:pPrChange w:id="1466" w:author="arkat" w:date="2017-09-26T20:18:00Z">
          <w:pPr>
            <w:pStyle w:val="BodyTextFirstIndent"/>
            <w:spacing w:after="0"/>
            <w:ind w:firstLine="567"/>
          </w:pPr>
        </w:pPrChange>
      </w:pPr>
      <w:r>
        <w:t>Berdasarkan rumusan masalah, maka t</w:t>
      </w:r>
      <w:r w:rsidR="00165B14" w:rsidRPr="00C57FDE">
        <w:t xml:space="preserve">ujuan dari penelitian ini </w:t>
      </w:r>
      <w:r>
        <w:t>adalah :</w:t>
      </w:r>
    </w:p>
    <w:p w14:paraId="29289CBF" w14:textId="313086BE" w:rsidR="00EF6C60" w:rsidRDefault="00326BBD" w:rsidP="00EF6C60">
      <w:pPr>
        <w:pStyle w:val="BodyTextFirstIndent"/>
        <w:numPr>
          <w:ilvl w:val="6"/>
          <w:numId w:val="26"/>
        </w:numPr>
        <w:spacing w:after="0"/>
        <w:ind w:left="426" w:hanging="284"/>
      </w:pPr>
      <w:r>
        <w:t>Me</w:t>
      </w:r>
      <w:ins w:id="1467" w:author="arkat" w:date="2017-09-26T15:27:00Z">
        <w:r w:rsidR="00006620">
          <w:rPr>
            <w:lang w:val="en-US"/>
          </w:rPr>
          <w:t>rumuskan</w:t>
        </w:r>
      </w:ins>
      <w:del w:id="1468" w:author="arkat" w:date="2017-09-26T15:27:00Z">
        <w:r w:rsidDel="00006620">
          <w:delText>mbuat</w:delText>
        </w:r>
      </w:del>
      <w:r>
        <w:t xml:space="preserve"> sebuah </w:t>
      </w:r>
      <w:r w:rsidRPr="00326BBD">
        <w:rPr>
          <w:i/>
        </w:rPr>
        <w:t>framework</w:t>
      </w:r>
      <w:r>
        <w:t xml:space="preserve"> untuk melakukan transformasi dari model proses bisnis </w:t>
      </w:r>
      <w:ins w:id="1469" w:author="arkat" w:date="2017-10-03T10:09:00Z">
        <w:r w:rsidR="007145FF">
          <w:rPr>
            <w:lang w:val="en-US"/>
          </w:rPr>
          <w:t>EPC-ARIS</w:t>
        </w:r>
      </w:ins>
      <w:ins w:id="1470" w:author="arkat" w:date="2017-10-06T08:03:00Z">
        <w:r w:rsidR="008D650E">
          <w:rPr>
            <w:lang w:val="en-US"/>
          </w:rPr>
          <w:t xml:space="preserve"> </w:t>
        </w:r>
      </w:ins>
      <w:ins w:id="1471" w:author="arkat" w:date="2017-10-03T10:09:00Z">
        <w:r w:rsidR="007145FF">
          <w:rPr>
            <w:lang w:val="en-US"/>
          </w:rPr>
          <w:t>ke BPMN 2.0</w:t>
        </w:r>
      </w:ins>
      <w:del w:id="1472" w:author="arkat" w:date="2017-10-03T10:09:00Z">
        <w:r w:rsidDel="007145FF">
          <w:delText>EPC ke BPMN</w:delText>
        </w:r>
      </w:del>
      <w:r>
        <w:t>.</w:t>
      </w:r>
    </w:p>
    <w:p w14:paraId="115C01D4" w14:textId="52FB70BF" w:rsidR="0084663E" w:rsidRDefault="00DF1C1C" w:rsidP="00EF6C60">
      <w:pPr>
        <w:pStyle w:val="BodyTextFirstIndent"/>
        <w:numPr>
          <w:ilvl w:val="6"/>
          <w:numId w:val="26"/>
        </w:numPr>
        <w:spacing w:after="0"/>
        <w:ind w:left="426" w:hanging="284"/>
        <w:rPr>
          <w:ins w:id="1473" w:author="arkat" w:date="2017-10-19T06:57:00Z"/>
        </w:rPr>
      </w:pPr>
      <w:r>
        <w:t xml:space="preserve">Mengimplementasikan </w:t>
      </w:r>
      <w:r w:rsidRPr="00EF6C60">
        <w:rPr>
          <w:i/>
        </w:rPr>
        <w:t>framework</w:t>
      </w:r>
      <w:r w:rsidR="00933F25">
        <w:t xml:space="preserve"> </w:t>
      </w:r>
      <w:r>
        <w:t xml:space="preserve">ke dalam </w:t>
      </w:r>
      <w:r w:rsidR="00933F25">
        <w:t>sebuah perangkat</w:t>
      </w:r>
      <w:r w:rsidR="00326BBD">
        <w:t xml:space="preserve"> lunak untuk melakukan transformasi dari </w:t>
      </w:r>
      <w:r>
        <w:t xml:space="preserve">model proses bisnis </w:t>
      </w:r>
      <w:ins w:id="1474" w:author="arkat" w:date="2017-10-03T10:09:00Z">
        <w:r w:rsidR="00225E20">
          <w:rPr>
            <w:lang w:val="en-US"/>
          </w:rPr>
          <w:t>EPC-ARIS</w:t>
        </w:r>
        <w:r w:rsidR="007145FF">
          <w:rPr>
            <w:lang w:val="en-US"/>
          </w:rPr>
          <w:t xml:space="preserve"> ke BPMN 2.0</w:t>
        </w:r>
      </w:ins>
      <w:del w:id="1475" w:author="arkat" w:date="2017-10-03T10:09:00Z">
        <w:r w:rsidDel="007145FF">
          <w:delText>EPC ke BPMN</w:delText>
        </w:r>
      </w:del>
      <w:r>
        <w:t>.</w:t>
      </w:r>
    </w:p>
    <w:p w14:paraId="13212362" w14:textId="4F99A097" w:rsidR="00A20A1B" w:rsidRDefault="00A20A1B" w:rsidP="00EF6C60">
      <w:pPr>
        <w:pStyle w:val="BodyTextFirstIndent"/>
        <w:numPr>
          <w:ilvl w:val="6"/>
          <w:numId w:val="26"/>
        </w:numPr>
        <w:spacing w:after="0"/>
        <w:ind w:left="426" w:hanging="284"/>
        <w:rPr>
          <w:ins w:id="1476" w:author="arkat" w:date="2017-09-26T15:27:00Z"/>
        </w:rPr>
      </w:pPr>
      <w:ins w:id="1477" w:author="arkat" w:date="2017-10-19T06:57:00Z">
        <w:r>
          <w:rPr>
            <w:lang w:val="en-US"/>
          </w:rPr>
          <w:t>Mengetahui tingkat kebenaran (</w:t>
        </w:r>
      </w:ins>
      <w:ins w:id="1478" w:author="arkat" w:date="2017-10-19T06:58:00Z">
        <w:r w:rsidRPr="006E206C">
          <w:rPr>
            <w:i/>
            <w:lang w:val="en-US"/>
          </w:rPr>
          <w:t>correctness</w:t>
        </w:r>
      </w:ins>
      <w:ins w:id="1479" w:author="arkat" w:date="2017-10-19T06:57:00Z">
        <w:r>
          <w:rPr>
            <w:lang w:val="en-US"/>
          </w:rPr>
          <w:t>)</w:t>
        </w:r>
      </w:ins>
      <w:ins w:id="1480" w:author="arkat" w:date="2017-10-19T06:58:00Z">
        <w:r>
          <w:rPr>
            <w:lang w:val="en-US"/>
          </w:rPr>
          <w:t xml:space="preserve"> </w:t>
        </w:r>
        <w:r>
          <w:rPr>
            <w:i/>
            <w:lang w:val="en-US"/>
          </w:rPr>
          <w:t xml:space="preserve">framework </w:t>
        </w:r>
      </w:ins>
      <w:ins w:id="1481" w:author="arkat" w:date="2017-10-19T07:00:00Z">
        <w:r>
          <w:rPr>
            <w:lang w:val="en-US"/>
          </w:rPr>
          <w:t xml:space="preserve">yang telah diimplementasikan ke dalam sebuah </w:t>
        </w:r>
        <w:r>
          <w:rPr>
            <w:i/>
            <w:lang w:val="en-US"/>
          </w:rPr>
          <w:t xml:space="preserve">tool </w:t>
        </w:r>
        <w:r>
          <w:rPr>
            <w:lang w:val="en-US"/>
          </w:rPr>
          <w:t xml:space="preserve">untuk melakukan transformasi </w:t>
        </w:r>
        <w:r>
          <w:t xml:space="preserve">model proses bisnis </w:t>
        </w:r>
        <w:r>
          <w:rPr>
            <w:lang w:val="en-US"/>
          </w:rPr>
          <w:t>EPC-ARIS ke BPMN 2.0.</w:t>
        </w:r>
      </w:ins>
    </w:p>
    <w:p w14:paraId="53E8878F" w14:textId="77777777" w:rsidR="00006620" w:rsidRDefault="00006620">
      <w:pPr>
        <w:pStyle w:val="BodyTextFirstIndent"/>
        <w:spacing w:after="0"/>
        <w:ind w:left="142" w:firstLine="0"/>
        <w:pPrChange w:id="1482" w:author="arkat" w:date="2017-09-26T15:28:00Z">
          <w:pPr>
            <w:pStyle w:val="BodyTextFirstIndent"/>
            <w:numPr>
              <w:ilvl w:val="6"/>
              <w:numId w:val="26"/>
            </w:numPr>
            <w:spacing w:after="0"/>
            <w:ind w:left="426" w:hanging="284"/>
          </w:pPr>
        </w:pPrChange>
      </w:pPr>
    </w:p>
    <w:p w14:paraId="11BED498" w14:textId="77777777" w:rsidR="00B92017" w:rsidRDefault="005B7834" w:rsidP="00750C2A">
      <w:pPr>
        <w:pStyle w:val="Heading2"/>
        <w:spacing w:before="0" w:after="0"/>
      </w:pPr>
      <w:bookmarkStart w:id="1483" w:name="_Toc475624292"/>
      <w:bookmarkStart w:id="1484" w:name="_Toc496168319"/>
      <w:r>
        <w:t>Manfaat</w:t>
      </w:r>
      <w:bookmarkEnd w:id="1483"/>
      <w:bookmarkEnd w:id="1484"/>
    </w:p>
    <w:p w14:paraId="79815BDD" w14:textId="1CA1425A" w:rsidR="00444D45" w:rsidRPr="00444D45" w:rsidRDefault="00444D45">
      <w:pPr>
        <w:pStyle w:val="BodyTextFirstIndent"/>
        <w:spacing w:after="0"/>
        <w:ind w:firstLine="540"/>
        <w:rPr>
          <w:ins w:id="1485" w:author="arkat" w:date="2017-09-26T20:15:00Z"/>
        </w:rPr>
        <w:pPrChange w:id="1486" w:author="arkat" w:date="2017-09-26T20:18:00Z">
          <w:pPr>
            <w:pStyle w:val="BodyTextFirstIndent"/>
            <w:spacing w:after="0"/>
            <w:ind w:firstLine="567"/>
          </w:pPr>
        </w:pPrChange>
      </w:pPr>
      <w:ins w:id="1487" w:author="arkat" w:date="2017-09-26T20:15:00Z">
        <w:r w:rsidRPr="00444D45">
          <w:rPr>
            <w:rPrChange w:id="1488" w:author="arkat" w:date="2017-09-26T20:18:00Z">
              <w:rPr>
                <w:lang w:val="en-US"/>
              </w:rPr>
            </w:rPrChange>
          </w:rPr>
          <w:t>Manfaat dari penulisan tesis ini adalah sebagai berikut:</w:t>
        </w:r>
      </w:ins>
    </w:p>
    <w:p w14:paraId="2A2CFD62" w14:textId="4FA60E59" w:rsidR="00444D45" w:rsidRDefault="001B0AC1">
      <w:pPr>
        <w:pStyle w:val="BodyTextFirstIndent"/>
        <w:numPr>
          <w:ilvl w:val="6"/>
          <w:numId w:val="26"/>
        </w:numPr>
        <w:spacing w:after="0"/>
        <w:ind w:left="540"/>
        <w:rPr>
          <w:ins w:id="1489" w:author="arkat" w:date="2017-09-26T20:16:00Z"/>
        </w:rPr>
        <w:pPrChange w:id="1490" w:author="arkat" w:date="2017-09-26T20:16:00Z">
          <w:pPr>
            <w:pStyle w:val="BodyTextFirstIndent"/>
            <w:spacing w:after="0"/>
            <w:ind w:firstLine="567"/>
          </w:pPr>
        </w:pPrChange>
      </w:pPr>
      <w:ins w:id="1491" w:author="arkat" w:date="2017-09-26T20:16:00Z">
        <w:r>
          <w:rPr>
            <w:lang w:val="en-US"/>
          </w:rPr>
          <w:t xml:space="preserve">Memudahkan </w:t>
        </w:r>
      </w:ins>
      <w:ins w:id="1492" w:author="arkat" w:date="2017-10-05T17:13:00Z">
        <w:r>
          <w:rPr>
            <w:i/>
            <w:lang w:val="en-US"/>
          </w:rPr>
          <w:t>enterprise</w:t>
        </w:r>
      </w:ins>
      <w:ins w:id="1493" w:author="arkat" w:date="2017-09-26T20:16:00Z">
        <w:r w:rsidR="00444D45">
          <w:rPr>
            <w:lang w:val="en-US"/>
          </w:rPr>
          <w:t xml:space="preserve"> untuk melakukan perubahan model proses bisnis EPC</w:t>
        </w:r>
      </w:ins>
      <w:ins w:id="1494" w:author="arkat" w:date="2017-10-03T10:06:00Z">
        <w:r w:rsidR="00225E20">
          <w:rPr>
            <w:lang w:val="en-US"/>
          </w:rPr>
          <w:t>-ARIS</w:t>
        </w:r>
      </w:ins>
      <w:ins w:id="1495" w:author="arkat" w:date="2017-09-26T20:16:00Z">
        <w:r w:rsidR="00444D45">
          <w:rPr>
            <w:lang w:val="en-US"/>
          </w:rPr>
          <w:t xml:space="preserve"> ke BPMN</w:t>
        </w:r>
      </w:ins>
      <w:ins w:id="1496" w:author="arkat" w:date="2017-10-03T10:07:00Z">
        <w:r w:rsidR="007145FF">
          <w:rPr>
            <w:lang w:val="en-US"/>
          </w:rPr>
          <w:t xml:space="preserve"> 2.0</w:t>
        </w:r>
      </w:ins>
      <w:ins w:id="1497" w:author="arkat" w:date="2017-09-26T20:17:00Z">
        <w:r w:rsidR="00444D45">
          <w:rPr>
            <w:lang w:val="en-US"/>
          </w:rPr>
          <w:t>.</w:t>
        </w:r>
      </w:ins>
    </w:p>
    <w:p w14:paraId="60EE95FF" w14:textId="33FE6006" w:rsidR="002C2FD3" w:rsidRDefault="00B92017">
      <w:pPr>
        <w:pStyle w:val="BodyTextFirstIndent"/>
        <w:numPr>
          <w:ilvl w:val="6"/>
          <w:numId w:val="26"/>
        </w:numPr>
        <w:spacing w:after="0"/>
        <w:ind w:left="540"/>
        <w:pPrChange w:id="1498" w:author="arkat" w:date="2017-09-26T20:16:00Z">
          <w:pPr>
            <w:pStyle w:val="BodyTextFirstIndent"/>
            <w:spacing w:after="0"/>
            <w:ind w:firstLine="567"/>
          </w:pPr>
        </w:pPrChange>
      </w:pPr>
      <w:r>
        <w:t xml:space="preserve">Mendapatkan pengetahuan tentang </w:t>
      </w:r>
      <w:r w:rsidR="0084663E" w:rsidRPr="00C57FDE">
        <w:t xml:space="preserve">bagaimana melakukan </w:t>
      </w:r>
      <w:ins w:id="1499" w:author="arkat" w:date="2017-10-05T17:13:00Z">
        <w:r w:rsidR="001B0AC1">
          <w:rPr>
            <w:lang w:val="en-US"/>
          </w:rPr>
          <w:t>ot</w:t>
        </w:r>
      </w:ins>
      <w:del w:id="1500" w:author="arkat" w:date="2017-10-05T17:13:00Z">
        <w:r w:rsidR="0084663E" w:rsidRPr="00C57FDE" w:rsidDel="001B0AC1">
          <w:delText>aut</w:delText>
        </w:r>
      </w:del>
      <w:r w:rsidR="0084663E" w:rsidRPr="00C57FDE">
        <w:t xml:space="preserve">omasi transformasi </w:t>
      </w:r>
      <w:r w:rsidR="00165B14" w:rsidRPr="00C57FDE">
        <w:t>pemodelan proses bisnis</w:t>
      </w:r>
      <w:r w:rsidR="0084663E" w:rsidRPr="00C57FDE">
        <w:t xml:space="preserve"> ke BPMN.</w:t>
      </w:r>
    </w:p>
    <w:p w14:paraId="3BFD3C1E" w14:textId="77777777" w:rsidR="00165B14" w:rsidRPr="00165B14" w:rsidRDefault="00165B14" w:rsidP="00750C2A">
      <w:pPr>
        <w:pStyle w:val="BodyTextFirstIndent"/>
        <w:spacing w:after="0"/>
        <w:ind w:firstLine="0"/>
      </w:pPr>
    </w:p>
    <w:p w14:paraId="7CF814A0" w14:textId="5710CC90" w:rsidR="00C57FDE" w:rsidRDefault="00C57FDE" w:rsidP="00750C2A">
      <w:pPr>
        <w:pStyle w:val="Heading2"/>
        <w:spacing w:before="0" w:after="0"/>
        <w:rPr>
          <w:lang w:val="en-US"/>
        </w:rPr>
      </w:pPr>
      <w:bookmarkStart w:id="1501" w:name="_Toc475624294"/>
      <w:bookmarkStart w:id="1502" w:name="_Toc496168320"/>
      <w:r>
        <w:rPr>
          <w:lang w:val="en-US"/>
        </w:rPr>
        <w:lastRenderedPageBreak/>
        <w:t xml:space="preserve">Batasan </w:t>
      </w:r>
      <w:ins w:id="1503" w:author="arkat" w:date="2017-09-26T20:18:00Z">
        <w:r w:rsidR="00444D45">
          <w:rPr>
            <w:lang w:val="en-US"/>
          </w:rPr>
          <w:t>Masalah</w:t>
        </w:r>
      </w:ins>
      <w:bookmarkEnd w:id="1502"/>
      <w:del w:id="1504" w:author="arkat" w:date="2017-09-26T20:18:00Z">
        <w:r w:rsidDel="00444D45">
          <w:rPr>
            <w:lang w:val="en-US"/>
          </w:rPr>
          <w:delText>Penelitian</w:delText>
        </w:r>
      </w:del>
    </w:p>
    <w:p w14:paraId="543C3423" w14:textId="12A94AE9" w:rsidR="00C57FDE" w:rsidRDefault="00C57FDE">
      <w:pPr>
        <w:pStyle w:val="BodyTextFirstIndent"/>
        <w:spacing w:after="0"/>
        <w:ind w:firstLine="540"/>
        <w:pPrChange w:id="1505" w:author="arkat" w:date="2017-09-26T20:18:00Z">
          <w:pPr>
            <w:pStyle w:val="BodyTextFirstIndent"/>
            <w:spacing w:after="0"/>
            <w:ind w:firstLine="567"/>
          </w:pPr>
        </w:pPrChange>
      </w:pPr>
      <w:r>
        <w:t xml:space="preserve">Supaya penelitian ini terfokus pada permasalahan yang </w:t>
      </w:r>
      <w:del w:id="1506" w:author="arkat" w:date="2017-10-06T08:01:00Z">
        <w:r w:rsidDel="008D650E">
          <w:delText>akan</w:delText>
        </w:r>
      </w:del>
      <w:ins w:id="1507" w:author="arkat" w:date="2017-10-11T09:19:00Z">
        <w:del w:id="1508" w:author="arkat" w:date="2017-10-11T10:32:00Z">
          <w:r w:rsidR="00315295" w:rsidDel="00135261">
            <w:delText>akan</w:delText>
          </w:r>
        </w:del>
      </w:ins>
      <w:ins w:id="1509" w:author="arkat" w:date="2017-10-11T10:32:00Z">
        <w:r w:rsidR="00135261">
          <w:t>akan</w:t>
        </w:r>
      </w:ins>
      <w:r>
        <w:t xml:space="preserve"> diselesaikan, maka perlu ada batasan penelitian untuk membatasi ruang lingkup permasalahan, adapun batasan penelitian ini adalah:</w:t>
      </w:r>
    </w:p>
    <w:p w14:paraId="24A8FFDA" w14:textId="6C8EED5F" w:rsidR="00C57FDE" w:rsidRPr="00E81E67" w:rsidDel="005C7A52" w:rsidRDefault="00C57FDE">
      <w:pPr>
        <w:pStyle w:val="BodyTextFirstIndent"/>
        <w:numPr>
          <w:ilvl w:val="5"/>
          <w:numId w:val="26"/>
        </w:numPr>
        <w:spacing w:after="0"/>
        <w:rPr>
          <w:del w:id="1510" w:author="arkat" w:date="2017-09-26T05:58:00Z"/>
          <w:color w:val="0D0D0D" w:themeColor="text1" w:themeTint="F2"/>
        </w:rPr>
        <w:pPrChange w:id="1511" w:author="arkat" w:date="2017-10-03T10:10:00Z">
          <w:pPr>
            <w:pStyle w:val="BodyTextFirstIndent"/>
            <w:numPr>
              <w:ilvl w:val="6"/>
              <w:numId w:val="26"/>
            </w:numPr>
            <w:spacing w:after="0"/>
            <w:ind w:left="540" w:hanging="360"/>
          </w:pPr>
        </w:pPrChange>
      </w:pPr>
      <w:del w:id="1512" w:author="arkat" w:date="2017-09-26T05:58:00Z">
        <w:r w:rsidRPr="00E81E67" w:rsidDel="005C7A52">
          <w:rPr>
            <w:color w:val="0D0D0D" w:themeColor="text1" w:themeTint="F2"/>
          </w:rPr>
          <w:delText>Model proses bisnis yang dimodelkan dengan EPC dibuat dengan menggunakan aplikasi Aris Express dan berekstensi .adf.</w:delText>
        </w:r>
        <w:r w:rsidR="00A8163F" w:rsidRPr="00E81E67" w:rsidDel="005C7A52">
          <w:rPr>
            <w:color w:val="0D0D0D" w:themeColor="text1" w:themeTint="F2"/>
          </w:rPr>
          <w:delText xml:space="preserve"> (metodologi)</w:delText>
        </w:r>
      </w:del>
    </w:p>
    <w:p w14:paraId="6D05727F" w14:textId="2350A3FF" w:rsidR="00DF1C1C" w:rsidRPr="00E81E67" w:rsidDel="005C7A52" w:rsidRDefault="00DF1C1C" w:rsidP="00444D45">
      <w:pPr>
        <w:pStyle w:val="BodyTextFirstIndent"/>
        <w:numPr>
          <w:ilvl w:val="6"/>
          <w:numId w:val="26"/>
        </w:numPr>
        <w:spacing w:after="0"/>
        <w:ind w:left="540"/>
        <w:rPr>
          <w:del w:id="1513" w:author="arkat" w:date="2017-09-26T05:58:00Z"/>
          <w:color w:val="0D0D0D" w:themeColor="text1" w:themeTint="F2"/>
        </w:rPr>
      </w:pPr>
      <w:del w:id="1514" w:author="arkat" w:date="2017-09-26T05:58:00Z">
        <w:r w:rsidRPr="00E81E67" w:rsidDel="005C7A52">
          <w:rPr>
            <w:color w:val="0D0D0D" w:themeColor="text1" w:themeTint="F2"/>
          </w:rPr>
          <w:delText xml:space="preserve">Model Pendekatan transformasi yang digunakan adalah model pendekatan </w:delText>
        </w:r>
        <w:r w:rsidRPr="00E81E67" w:rsidDel="005C7A52">
          <w:rPr>
            <w:i/>
            <w:color w:val="0D0D0D" w:themeColor="text1" w:themeTint="F2"/>
          </w:rPr>
          <w:delText>direct mapping</w:delText>
        </w:r>
        <w:r w:rsidRPr="00E81E67" w:rsidDel="005C7A52">
          <w:rPr>
            <w:color w:val="0D0D0D" w:themeColor="text1" w:themeTint="F2"/>
          </w:rPr>
          <w:delText>.</w:delText>
        </w:r>
        <w:r w:rsidR="00A8163F" w:rsidRPr="00E81E67" w:rsidDel="005C7A52">
          <w:rPr>
            <w:color w:val="0D0D0D" w:themeColor="text1" w:themeTint="F2"/>
          </w:rPr>
          <w:delText xml:space="preserve"> (metodologi)</w:delText>
        </w:r>
      </w:del>
    </w:p>
    <w:p w14:paraId="026C1F92" w14:textId="2DAE013D" w:rsidR="00C57FDE" w:rsidRDefault="00C57FDE" w:rsidP="00444D45">
      <w:pPr>
        <w:pStyle w:val="BodyTextFirstIndent"/>
        <w:numPr>
          <w:ilvl w:val="6"/>
          <w:numId w:val="26"/>
        </w:numPr>
        <w:spacing w:after="0"/>
        <w:ind w:left="540"/>
        <w:rPr>
          <w:ins w:id="1515" w:author="arkat" w:date="2017-10-03T10:10:00Z"/>
          <w:color w:val="0D0D0D" w:themeColor="text1" w:themeTint="F2"/>
        </w:rPr>
      </w:pPr>
      <w:r w:rsidRPr="00E81E67">
        <w:rPr>
          <w:color w:val="0D0D0D" w:themeColor="text1" w:themeTint="F2"/>
        </w:rPr>
        <w:t>Transformasi yang dilakukan adalah transformasi satu arah (</w:t>
      </w:r>
      <w:r w:rsidRPr="00E81E67">
        <w:rPr>
          <w:i/>
          <w:color w:val="0D0D0D" w:themeColor="text1" w:themeTint="F2"/>
        </w:rPr>
        <w:t>one directional transformation</w:t>
      </w:r>
      <w:r w:rsidRPr="00E81E67">
        <w:rPr>
          <w:color w:val="0D0D0D" w:themeColor="text1" w:themeTint="F2"/>
        </w:rPr>
        <w:t xml:space="preserve">) dari </w:t>
      </w:r>
      <w:ins w:id="1516" w:author="arkat" w:date="2017-10-03T10:10:00Z">
        <w:r w:rsidR="007145FF">
          <w:rPr>
            <w:lang w:val="en-US"/>
          </w:rPr>
          <w:t>EPC-ARIS ke BPMN 2.0</w:t>
        </w:r>
      </w:ins>
      <w:del w:id="1517" w:author="arkat" w:date="2017-10-03T10:10:00Z">
        <w:r w:rsidRPr="00E81E67" w:rsidDel="007145FF">
          <w:rPr>
            <w:color w:val="0D0D0D" w:themeColor="text1" w:themeTint="F2"/>
          </w:rPr>
          <w:delText>EPC ke BPMN</w:delText>
        </w:r>
      </w:del>
      <w:r w:rsidRPr="00E81E67">
        <w:rPr>
          <w:color w:val="0D0D0D" w:themeColor="text1" w:themeTint="F2"/>
        </w:rPr>
        <w:t>.</w:t>
      </w:r>
    </w:p>
    <w:p w14:paraId="0DCDD682" w14:textId="67D75A7B" w:rsidR="007145FF" w:rsidRPr="00A20A1B" w:rsidDel="00A20A1B" w:rsidRDefault="007145FF">
      <w:pPr>
        <w:pStyle w:val="BodyTextFirstIndent"/>
        <w:numPr>
          <w:ilvl w:val="6"/>
          <w:numId w:val="26"/>
        </w:numPr>
        <w:spacing w:after="0"/>
        <w:ind w:left="540"/>
        <w:rPr>
          <w:del w:id="1518" w:author="arkat" w:date="2017-10-03T10:12:00Z"/>
          <w:color w:val="0D0D0D" w:themeColor="text1" w:themeTint="F2"/>
          <w:rPrChange w:id="1519" w:author="arkat" w:date="2017-10-19T07:01:00Z">
            <w:rPr>
              <w:del w:id="1520" w:author="arkat" w:date="2017-10-03T10:12:00Z"/>
              <w:color w:val="0D0D0D" w:themeColor="text1" w:themeTint="F2"/>
              <w:lang w:val="en-US"/>
            </w:rPr>
          </w:rPrChange>
        </w:rPr>
        <w:pPrChange w:id="1521" w:author="arkat" w:date="2017-10-03T10:12:00Z">
          <w:pPr>
            <w:pStyle w:val="BodyTextFirstIndent"/>
            <w:spacing w:after="0"/>
            <w:ind w:firstLine="0"/>
          </w:pPr>
        </w:pPrChange>
      </w:pPr>
      <w:ins w:id="1522" w:author="arkat" w:date="2017-10-03T10:11:00Z">
        <w:r>
          <w:rPr>
            <w:color w:val="0D0D0D" w:themeColor="text1" w:themeTint="F2"/>
            <w:lang w:val="en-US"/>
          </w:rPr>
          <w:t xml:space="preserve">Standar </w:t>
        </w:r>
      </w:ins>
      <w:ins w:id="1523" w:author="arkat" w:date="2017-10-03T10:10:00Z">
        <w:r>
          <w:rPr>
            <w:color w:val="0D0D0D" w:themeColor="text1" w:themeTint="F2"/>
            <w:lang w:val="en-US"/>
          </w:rPr>
          <w:t xml:space="preserve">model EPC yang </w:t>
        </w:r>
      </w:ins>
      <w:ins w:id="1524" w:author="arkat" w:date="2017-10-11T09:19:00Z">
        <w:del w:id="1525" w:author="arkat" w:date="2017-10-11T10:32:00Z">
          <w:r w:rsidR="00315295" w:rsidDel="00135261">
            <w:rPr>
              <w:color w:val="0D0D0D" w:themeColor="text1" w:themeTint="F2"/>
              <w:lang w:val="en-US"/>
            </w:rPr>
            <w:delText>akan</w:delText>
          </w:r>
        </w:del>
      </w:ins>
      <w:proofErr w:type="gramStart"/>
      <w:ins w:id="1526" w:author="arkat" w:date="2017-10-11T10:32:00Z">
        <w:r w:rsidR="00135261">
          <w:rPr>
            <w:color w:val="0D0D0D" w:themeColor="text1" w:themeTint="F2"/>
            <w:lang w:val="en-US"/>
          </w:rPr>
          <w:t>akan</w:t>
        </w:r>
      </w:ins>
      <w:proofErr w:type="gramEnd"/>
      <w:ins w:id="1527" w:author="arkat" w:date="2017-10-03T10:11:00Z">
        <w:r>
          <w:rPr>
            <w:color w:val="0D0D0D" w:themeColor="text1" w:themeTint="F2"/>
            <w:lang w:val="en-US"/>
          </w:rPr>
          <w:t xml:space="preserve"> </w:t>
        </w:r>
      </w:ins>
      <w:ins w:id="1528" w:author="arkat" w:date="2017-10-03T10:10:00Z">
        <w:r>
          <w:rPr>
            <w:color w:val="0D0D0D" w:themeColor="text1" w:themeTint="F2"/>
            <w:lang w:val="en-US"/>
          </w:rPr>
          <w:t>ditransformasikan</w:t>
        </w:r>
      </w:ins>
      <w:ins w:id="1529" w:author="arkat" w:date="2017-10-03T10:11:00Z">
        <w:r>
          <w:rPr>
            <w:color w:val="0D0D0D" w:themeColor="text1" w:themeTint="F2"/>
            <w:lang w:val="en-US"/>
          </w:rPr>
          <w:t xml:space="preserve"> </w:t>
        </w:r>
      </w:ins>
      <w:ins w:id="1530" w:author="arkat" w:date="2017-10-03T10:12:00Z">
        <w:r>
          <w:rPr>
            <w:color w:val="0D0D0D" w:themeColor="text1" w:themeTint="F2"/>
            <w:lang w:val="en-US"/>
          </w:rPr>
          <w:t xml:space="preserve">harus sesuai dengan </w:t>
        </w:r>
      </w:ins>
      <w:ins w:id="1531" w:author="arkat" w:date="2017-10-03T10:11:00Z">
        <w:r>
          <w:rPr>
            <w:color w:val="0D0D0D" w:themeColor="text1" w:themeTint="F2"/>
            <w:lang w:val="en-US"/>
          </w:rPr>
          <w:t>aturan pemodelan</w:t>
        </w:r>
      </w:ins>
      <w:ins w:id="1532" w:author="arkat" w:date="2017-10-03T10:12:00Z">
        <w:r>
          <w:rPr>
            <w:color w:val="0D0D0D" w:themeColor="text1" w:themeTint="F2"/>
            <w:lang w:val="en-US"/>
          </w:rPr>
          <w:t xml:space="preserve"> EPC</w:t>
        </w:r>
      </w:ins>
      <w:ins w:id="1533" w:author="arkat" w:date="2017-10-03T10:11:00Z">
        <w:r>
          <w:rPr>
            <w:color w:val="0D0D0D" w:themeColor="text1" w:themeTint="F2"/>
            <w:lang w:val="en-US"/>
          </w:rPr>
          <w:t>.</w:t>
        </w:r>
      </w:ins>
      <w:ins w:id="1534" w:author="arkat" w:date="2017-10-03T10:10:00Z">
        <w:r>
          <w:rPr>
            <w:color w:val="0D0D0D" w:themeColor="text1" w:themeTint="F2"/>
            <w:lang w:val="en-US"/>
          </w:rPr>
          <w:t xml:space="preserve"> </w:t>
        </w:r>
      </w:ins>
    </w:p>
    <w:p w14:paraId="53B2A363" w14:textId="77777777" w:rsidR="00A20A1B" w:rsidRPr="00E81E67" w:rsidRDefault="00A20A1B" w:rsidP="00444D45">
      <w:pPr>
        <w:pStyle w:val="BodyTextFirstIndent"/>
        <w:numPr>
          <w:ilvl w:val="6"/>
          <w:numId w:val="26"/>
        </w:numPr>
        <w:spacing w:after="0"/>
        <w:ind w:left="540"/>
        <w:rPr>
          <w:ins w:id="1535" w:author="arkat" w:date="2017-10-19T07:01:00Z"/>
          <w:color w:val="0D0D0D" w:themeColor="text1" w:themeTint="F2"/>
        </w:rPr>
      </w:pPr>
    </w:p>
    <w:p w14:paraId="71D5D58B" w14:textId="77777777" w:rsidR="00A20A1B" w:rsidRPr="00A20A1B" w:rsidRDefault="00A20A1B">
      <w:pPr>
        <w:pStyle w:val="BodyTextFirstIndent"/>
        <w:numPr>
          <w:ilvl w:val="6"/>
          <w:numId w:val="26"/>
        </w:numPr>
        <w:spacing w:after="0"/>
        <w:ind w:left="540"/>
        <w:rPr>
          <w:ins w:id="1536" w:author="arkat" w:date="2017-10-19T07:06:00Z"/>
          <w:color w:val="0D0D0D" w:themeColor="text1" w:themeTint="F2"/>
          <w:rPrChange w:id="1537" w:author="arkat" w:date="2017-10-19T07:06:00Z">
            <w:rPr>
              <w:ins w:id="1538" w:author="arkat" w:date="2017-10-19T07:06:00Z"/>
              <w:color w:val="0D0D0D" w:themeColor="text1" w:themeTint="F2"/>
              <w:lang w:val="en-US"/>
            </w:rPr>
          </w:rPrChange>
        </w:rPr>
        <w:pPrChange w:id="1539" w:author="arkat" w:date="2017-10-03T10:12:00Z">
          <w:pPr>
            <w:pStyle w:val="BodyTextFirstIndent"/>
            <w:spacing w:after="0"/>
            <w:ind w:firstLine="0"/>
          </w:pPr>
        </w:pPrChange>
      </w:pPr>
      <w:ins w:id="1540" w:author="arkat" w:date="2017-10-19T07:01:00Z">
        <w:r>
          <w:rPr>
            <w:color w:val="0D0D0D" w:themeColor="text1" w:themeTint="F2"/>
            <w:lang w:val="en-US"/>
          </w:rPr>
          <w:t xml:space="preserve">Transformasi yang dilakukan dengan </w:t>
        </w:r>
        <w:proofErr w:type="gramStart"/>
        <w:r>
          <w:rPr>
            <w:color w:val="0D0D0D" w:themeColor="text1" w:themeTint="F2"/>
            <w:lang w:val="en-US"/>
          </w:rPr>
          <w:t>cara</w:t>
        </w:r>
        <w:proofErr w:type="gramEnd"/>
        <w:r>
          <w:rPr>
            <w:color w:val="0D0D0D" w:themeColor="text1" w:themeTint="F2"/>
            <w:lang w:val="en-US"/>
          </w:rPr>
          <w:t xml:space="preserve"> merubah sintaksnya dan tidak merubah semantiknya.</w:t>
        </w:r>
      </w:ins>
    </w:p>
    <w:p w14:paraId="0903E18F" w14:textId="336E2717" w:rsidR="00C57FDE" w:rsidRPr="007145FF" w:rsidDel="007145FF" w:rsidRDefault="00933F25" w:rsidP="00A20A1B">
      <w:pPr>
        <w:pStyle w:val="BodyTextFirstIndent"/>
        <w:spacing w:after="0"/>
        <w:ind w:left="540" w:firstLine="0"/>
        <w:rPr>
          <w:del w:id="1541" w:author="arkat" w:date="2017-10-03T10:12:00Z"/>
          <w:color w:val="0D0D0D" w:themeColor="text1" w:themeTint="F2"/>
        </w:rPr>
        <w:pPrChange w:id="1542" w:author="arkat" w:date="2017-10-19T07:06:00Z">
          <w:pPr>
            <w:pStyle w:val="BodyTextFirstIndent"/>
            <w:numPr>
              <w:ilvl w:val="6"/>
              <w:numId w:val="26"/>
            </w:numPr>
            <w:spacing w:after="0"/>
            <w:ind w:left="540" w:hanging="360"/>
          </w:pPr>
        </w:pPrChange>
      </w:pPr>
      <w:del w:id="1543" w:author="arkat" w:date="2017-10-03T10:12:00Z">
        <w:r w:rsidRPr="007145FF" w:rsidDel="007145FF">
          <w:rPr>
            <w:color w:val="0D0D0D" w:themeColor="text1" w:themeTint="F2"/>
          </w:rPr>
          <w:delText xml:space="preserve">Perangkat lunak yang dibuat dengan menambahkan  fitur pada </w:delText>
        </w:r>
        <w:r w:rsidRPr="007145FF" w:rsidDel="007145FF">
          <w:rPr>
            <w:i/>
            <w:color w:val="0D0D0D" w:themeColor="text1" w:themeTint="F2"/>
          </w:rPr>
          <w:delText>plugin</w:delText>
        </w:r>
        <w:r w:rsidRPr="007145FF" w:rsidDel="007145FF">
          <w:rPr>
            <w:color w:val="0D0D0D" w:themeColor="text1" w:themeTint="F2"/>
          </w:rPr>
          <w:delText xml:space="preserve"> BPMN2Modeller, yakni </w:delText>
        </w:r>
        <w:r w:rsidRPr="007145FF" w:rsidDel="007145FF">
          <w:rPr>
            <w:i/>
            <w:color w:val="0D0D0D" w:themeColor="text1" w:themeTint="F2"/>
          </w:rPr>
          <w:delText>plugin</w:delText>
        </w:r>
        <w:r w:rsidRPr="007145FF" w:rsidDel="007145FF">
          <w:rPr>
            <w:color w:val="0D0D0D" w:themeColor="text1" w:themeTint="F2"/>
          </w:rPr>
          <w:delText xml:space="preserve"> eclipse yang digunakan untuk melakukan pemodelan proses bisnis BPMN.</w:delText>
        </w:r>
      </w:del>
    </w:p>
    <w:p w14:paraId="74F0E34B" w14:textId="77777777" w:rsidR="00C57FDE" w:rsidRPr="00C57FDE" w:rsidRDefault="00C57FDE" w:rsidP="00A20A1B">
      <w:pPr>
        <w:pStyle w:val="BodyTextFirstIndent"/>
        <w:spacing w:after="0"/>
        <w:ind w:left="540" w:firstLine="0"/>
        <w:pPrChange w:id="1544" w:author="arkat" w:date="2017-10-19T07:06:00Z">
          <w:pPr>
            <w:pStyle w:val="BodyTextFirstIndent"/>
            <w:spacing w:after="0"/>
            <w:ind w:firstLine="0"/>
          </w:pPr>
        </w:pPrChange>
      </w:pPr>
    </w:p>
    <w:p w14:paraId="584CBBDB" w14:textId="77777777" w:rsidR="00743149" w:rsidRDefault="0054588E" w:rsidP="00750C2A">
      <w:pPr>
        <w:pStyle w:val="Heading2"/>
        <w:spacing w:before="0" w:after="0"/>
        <w:rPr>
          <w:lang w:val="en-US"/>
        </w:rPr>
      </w:pPr>
      <w:bookmarkStart w:id="1545" w:name="_Toc496168321"/>
      <w:r>
        <w:rPr>
          <w:lang w:val="en-US"/>
        </w:rPr>
        <w:t>Sistematika P</w:t>
      </w:r>
      <w:r w:rsidR="00743149">
        <w:rPr>
          <w:lang w:val="en-US"/>
        </w:rPr>
        <w:t>embahasan</w:t>
      </w:r>
      <w:bookmarkEnd w:id="1501"/>
      <w:bookmarkEnd w:id="1545"/>
    </w:p>
    <w:p w14:paraId="12CFA8C9" w14:textId="67693570" w:rsidR="00AD318D" w:rsidRDefault="00AD318D">
      <w:pPr>
        <w:pStyle w:val="BodyTextFirstIndent"/>
        <w:spacing w:after="0"/>
        <w:ind w:firstLine="540"/>
        <w:pPrChange w:id="1546" w:author="arkat" w:date="2017-09-26T20:19:00Z">
          <w:pPr>
            <w:pStyle w:val="BodyTextFirstIndent"/>
            <w:spacing w:after="0"/>
          </w:pPr>
        </w:pPrChange>
      </w:pPr>
      <w:r>
        <w:t>Keseluruhan penelitian ini dibahas se</w:t>
      </w:r>
      <w:del w:id="1547" w:author="arkat" w:date="2017-10-06T08:01:00Z">
        <w:r w:rsidDel="008D650E">
          <w:delText>cara</w:delText>
        </w:r>
      </w:del>
      <w:ins w:id="1548" w:author="arkat" w:date="2017-10-11T09:20:00Z">
        <w:r w:rsidR="00315295">
          <w:t>cara</w:t>
        </w:r>
      </w:ins>
      <w:r>
        <w:t xml:space="preserve"> sistematis berdasarkan bab yang disusun sebagai berikut :</w:t>
      </w:r>
    </w:p>
    <w:p w14:paraId="438AF3E5" w14:textId="77777777" w:rsidR="00AD318D" w:rsidRDefault="00C5414E" w:rsidP="00750C2A">
      <w:pPr>
        <w:pStyle w:val="MediumGrid21"/>
        <w:spacing w:after="0"/>
        <w:rPr>
          <w:sz w:val="24"/>
          <w:szCs w:val="24"/>
          <w:lang w:val="id-ID"/>
        </w:rPr>
      </w:pPr>
      <w:r>
        <w:rPr>
          <w:b/>
          <w:sz w:val="24"/>
          <w:szCs w:val="24"/>
          <w:lang w:val="id-ID"/>
        </w:rPr>
        <w:t xml:space="preserve">BAB 1 </w:t>
      </w:r>
      <w:r w:rsidR="003520D0" w:rsidRPr="00D84828">
        <w:rPr>
          <w:b/>
          <w:sz w:val="24"/>
          <w:szCs w:val="24"/>
          <w:lang w:val="id-ID"/>
        </w:rPr>
        <w:t>Pendahuluan</w:t>
      </w:r>
      <w:r w:rsidR="003520D0" w:rsidRPr="00D84828">
        <w:rPr>
          <w:sz w:val="24"/>
          <w:szCs w:val="24"/>
          <w:lang w:val="id-ID"/>
        </w:rPr>
        <w:t xml:space="preserve"> </w:t>
      </w:r>
    </w:p>
    <w:p w14:paraId="44BB7FF8" w14:textId="612BD51E" w:rsidR="00B80CC1" w:rsidDel="005C7A52" w:rsidRDefault="003520D0" w:rsidP="00750C2A">
      <w:pPr>
        <w:pStyle w:val="MediumGrid21"/>
        <w:spacing w:after="0"/>
        <w:rPr>
          <w:del w:id="1549" w:author="arkat" w:date="2017-09-26T05:58:00Z"/>
          <w:sz w:val="24"/>
          <w:szCs w:val="24"/>
          <w:lang w:val="id-ID"/>
        </w:rPr>
      </w:pPr>
      <w:r w:rsidRPr="00D84828">
        <w:rPr>
          <w:sz w:val="24"/>
          <w:szCs w:val="24"/>
          <w:lang w:val="id-ID"/>
        </w:rPr>
        <w:t>B</w:t>
      </w:r>
      <w:r w:rsidR="005D5F45" w:rsidRPr="00D84828">
        <w:rPr>
          <w:sz w:val="24"/>
          <w:szCs w:val="24"/>
          <w:lang w:val="id-ID"/>
        </w:rPr>
        <w:t xml:space="preserve">erisi gambaran umum tentang penelitian yang </w:t>
      </w:r>
      <w:del w:id="1550" w:author="arkat" w:date="2017-10-06T08:01:00Z">
        <w:r w:rsidR="005D5F45" w:rsidRPr="00D84828" w:rsidDel="008D650E">
          <w:rPr>
            <w:sz w:val="24"/>
            <w:szCs w:val="24"/>
            <w:lang w:val="id-ID"/>
          </w:rPr>
          <w:delText>akan</w:delText>
        </w:r>
      </w:del>
      <w:ins w:id="1551" w:author="arkat" w:date="2017-10-11T09:19:00Z">
        <w:del w:id="1552" w:author="arkat" w:date="2017-10-11T10:32:00Z">
          <w:r w:rsidR="00315295" w:rsidDel="00135261">
            <w:rPr>
              <w:sz w:val="24"/>
              <w:szCs w:val="24"/>
              <w:lang w:val="id-ID"/>
            </w:rPr>
            <w:delText>akan</w:delText>
          </w:r>
        </w:del>
      </w:ins>
      <w:ins w:id="1553" w:author="arkat" w:date="2017-10-11T10:32:00Z">
        <w:r w:rsidR="00135261">
          <w:rPr>
            <w:sz w:val="24"/>
            <w:szCs w:val="24"/>
            <w:lang w:val="id-ID"/>
          </w:rPr>
          <w:t>akan</w:t>
        </w:r>
      </w:ins>
      <w:r w:rsidR="005D5F45" w:rsidRPr="00D84828">
        <w:rPr>
          <w:sz w:val="24"/>
          <w:szCs w:val="24"/>
          <w:lang w:val="id-ID"/>
        </w:rPr>
        <w:t xml:space="preserve"> diajukan yang meliputi : latar bel</w:t>
      </w:r>
      <w:del w:id="1554" w:author="arkat" w:date="2017-10-06T08:01:00Z">
        <w:r w:rsidR="005D5F45" w:rsidRPr="00D84828" w:rsidDel="008D650E">
          <w:rPr>
            <w:sz w:val="24"/>
            <w:szCs w:val="24"/>
            <w:lang w:val="id-ID"/>
          </w:rPr>
          <w:delText>akan</w:delText>
        </w:r>
      </w:del>
      <w:ins w:id="1555" w:author="arkat" w:date="2017-10-11T09:19:00Z">
        <w:del w:id="1556" w:author="arkat" w:date="2017-10-11T10:32:00Z">
          <w:r w:rsidR="00315295" w:rsidDel="00135261">
            <w:rPr>
              <w:sz w:val="24"/>
              <w:szCs w:val="24"/>
              <w:lang w:val="id-ID"/>
            </w:rPr>
            <w:delText>akan</w:delText>
          </w:r>
        </w:del>
      </w:ins>
      <w:ins w:id="1557" w:author="arkat" w:date="2017-10-11T10:32:00Z">
        <w:r w:rsidR="00135261">
          <w:rPr>
            <w:sz w:val="24"/>
            <w:szCs w:val="24"/>
            <w:lang w:val="id-ID"/>
          </w:rPr>
          <w:t>akan</w:t>
        </w:r>
      </w:ins>
      <w:r w:rsidR="005D5F45" w:rsidRPr="00D84828">
        <w:rPr>
          <w:sz w:val="24"/>
          <w:szCs w:val="24"/>
          <w:lang w:val="id-ID"/>
        </w:rPr>
        <w:t>g, rumu</w:t>
      </w:r>
      <w:r w:rsidR="00AD318D">
        <w:rPr>
          <w:sz w:val="24"/>
          <w:szCs w:val="24"/>
          <w:lang w:val="id-ID"/>
        </w:rPr>
        <w:t>san masalah, tujuan, manfaat,</w:t>
      </w:r>
      <w:r w:rsidR="005D5F45" w:rsidRPr="00D84828">
        <w:rPr>
          <w:sz w:val="24"/>
          <w:szCs w:val="24"/>
          <w:lang w:val="id-ID"/>
        </w:rPr>
        <w:t xml:space="preserve"> batasan masalah</w:t>
      </w:r>
      <w:r w:rsidR="00AD318D">
        <w:rPr>
          <w:sz w:val="24"/>
          <w:szCs w:val="24"/>
          <w:lang w:val="id-ID"/>
        </w:rPr>
        <w:t xml:space="preserve"> dan sistematika pembahasan</w:t>
      </w:r>
      <w:r w:rsidR="005D5F45" w:rsidRPr="00D84828">
        <w:rPr>
          <w:sz w:val="24"/>
          <w:szCs w:val="24"/>
          <w:lang w:val="id-ID"/>
        </w:rPr>
        <w:t>.</w:t>
      </w:r>
    </w:p>
    <w:p w14:paraId="68291685" w14:textId="77777777" w:rsidR="001B3C79" w:rsidDel="005C7A52" w:rsidRDefault="001B3C79" w:rsidP="00750C2A">
      <w:pPr>
        <w:pStyle w:val="MediumGrid21"/>
        <w:spacing w:after="0"/>
        <w:rPr>
          <w:del w:id="1558" w:author="arkat" w:date="2017-09-26T05:58:00Z"/>
          <w:sz w:val="24"/>
          <w:szCs w:val="24"/>
          <w:lang w:val="id-ID"/>
        </w:rPr>
      </w:pPr>
    </w:p>
    <w:p w14:paraId="17984D99" w14:textId="77777777" w:rsidR="00E81E67" w:rsidDel="005C7A52" w:rsidRDefault="00E81E67" w:rsidP="00750C2A">
      <w:pPr>
        <w:pStyle w:val="MediumGrid21"/>
        <w:spacing w:after="0"/>
        <w:rPr>
          <w:del w:id="1559" w:author="arkat" w:date="2017-09-26T05:58:00Z"/>
          <w:sz w:val="24"/>
          <w:szCs w:val="24"/>
          <w:lang w:val="id-ID"/>
        </w:rPr>
      </w:pPr>
    </w:p>
    <w:p w14:paraId="48E5A48C" w14:textId="77777777" w:rsidR="00E81E67" w:rsidDel="005C7A52" w:rsidRDefault="00E81E67" w:rsidP="00750C2A">
      <w:pPr>
        <w:pStyle w:val="MediumGrid21"/>
        <w:spacing w:after="0"/>
        <w:rPr>
          <w:del w:id="1560" w:author="arkat" w:date="2017-09-26T05:58:00Z"/>
          <w:sz w:val="24"/>
          <w:szCs w:val="24"/>
          <w:lang w:val="id-ID"/>
        </w:rPr>
      </w:pPr>
    </w:p>
    <w:p w14:paraId="2CE67104" w14:textId="77777777" w:rsidR="00E81E67" w:rsidRPr="00D84828" w:rsidRDefault="00E81E67" w:rsidP="00750C2A">
      <w:pPr>
        <w:pStyle w:val="MediumGrid21"/>
        <w:spacing w:after="0"/>
        <w:rPr>
          <w:sz w:val="24"/>
          <w:szCs w:val="24"/>
          <w:lang w:val="id-ID"/>
        </w:rPr>
      </w:pPr>
    </w:p>
    <w:p w14:paraId="0B51ECD2" w14:textId="77777777" w:rsidR="00AD318D" w:rsidRDefault="00AD318D" w:rsidP="00750C2A">
      <w:pPr>
        <w:pStyle w:val="MediumGrid21"/>
        <w:spacing w:after="0"/>
        <w:rPr>
          <w:b/>
          <w:sz w:val="24"/>
          <w:szCs w:val="24"/>
          <w:lang w:val="id-ID"/>
        </w:rPr>
      </w:pPr>
      <w:r>
        <w:rPr>
          <w:b/>
          <w:sz w:val="24"/>
          <w:szCs w:val="24"/>
          <w:lang w:val="id-ID"/>
        </w:rPr>
        <w:t>BAB 2 Landasan Kepustakaan</w:t>
      </w:r>
    </w:p>
    <w:p w14:paraId="60F6FB78" w14:textId="38F24055" w:rsidR="005D5F45" w:rsidRPr="00D84828" w:rsidRDefault="00AD318D" w:rsidP="00750C2A">
      <w:pPr>
        <w:pStyle w:val="BodyTextFirstIndent"/>
        <w:spacing w:after="0"/>
        <w:ind w:firstLine="0"/>
        <w:rPr>
          <w:i/>
        </w:rPr>
      </w:pPr>
      <w:r>
        <w:t>Membahas</w:t>
      </w:r>
      <w:r w:rsidR="005D5F45" w:rsidRPr="00D84828">
        <w:t xml:space="preserve"> penelitian terkait tentang </w:t>
      </w:r>
      <w:r w:rsidR="00165B14">
        <w:rPr>
          <w:lang w:val="en-US"/>
        </w:rPr>
        <w:t>transformasi</w:t>
      </w:r>
      <w:ins w:id="1561" w:author="arkat" w:date="2017-10-06T09:11:00Z">
        <w:r w:rsidR="00474C24">
          <w:rPr>
            <w:lang w:val="en-US"/>
          </w:rPr>
          <w:t xml:space="preserve"> model</w:t>
        </w:r>
      </w:ins>
      <w:del w:id="1562" w:author="arkat" w:date="2017-10-06T09:11:00Z">
        <w:r w:rsidR="00165B14" w:rsidDel="00474C24">
          <w:rPr>
            <w:lang w:val="en-US"/>
          </w:rPr>
          <w:delText xml:space="preserve"> pemodelan proses bisnis</w:delText>
        </w:r>
      </w:del>
      <w:r w:rsidR="00165B14">
        <w:t>, b</w:t>
      </w:r>
      <w:r>
        <w:t>ab ini juga membahas</w:t>
      </w:r>
      <w:r w:rsidRPr="00D84828">
        <w:t xml:space="preserve"> </w:t>
      </w:r>
      <w:del w:id="1563" w:author="arkat" w:date="2017-10-06T09:11:00Z">
        <w:r w:rsidRPr="00D84828" w:rsidDel="00474C24">
          <w:delText xml:space="preserve">teori </w:delText>
        </w:r>
      </w:del>
      <w:r>
        <w:t xml:space="preserve">tentang </w:t>
      </w:r>
      <w:ins w:id="1564" w:author="arkat" w:date="2017-10-06T09:11:00Z">
        <w:r w:rsidR="00474C24">
          <w:rPr>
            <w:lang w:val="en-US"/>
          </w:rPr>
          <w:t xml:space="preserve">teori dasar prosesn, </w:t>
        </w:r>
      </w:ins>
      <w:r w:rsidR="00165B14">
        <w:rPr>
          <w:lang w:val="en-US"/>
        </w:rPr>
        <w:t>pemodelan proses bisnis</w:t>
      </w:r>
      <w:ins w:id="1565" w:author="arkat" w:date="2017-10-06T09:11:00Z">
        <w:r w:rsidR="00474C24">
          <w:rPr>
            <w:lang w:val="en-US"/>
          </w:rPr>
          <w:t>, konsep EPC, konsep BPMN dan</w:t>
        </w:r>
      </w:ins>
      <w:r w:rsidR="00165B14">
        <w:rPr>
          <w:lang w:val="en-US"/>
        </w:rPr>
        <w:t xml:space="preserve"> </w:t>
      </w:r>
      <w:ins w:id="1566" w:author="arkat" w:date="2017-10-06T09:11:00Z">
        <w:r w:rsidR="00474C24">
          <w:rPr>
            <w:lang w:val="en-US"/>
          </w:rPr>
          <w:t xml:space="preserve">teori tentang </w:t>
        </w:r>
      </w:ins>
      <w:del w:id="1567" w:author="arkat" w:date="2017-10-06T09:11:00Z">
        <w:r w:rsidR="00165B14" w:rsidDel="00474C24">
          <w:rPr>
            <w:lang w:val="en-US"/>
          </w:rPr>
          <w:delText xml:space="preserve">dan </w:delText>
        </w:r>
      </w:del>
      <w:r w:rsidR="00165B14">
        <w:rPr>
          <w:lang w:val="en-US"/>
        </w:rPr>
        <w:t>model transformasi</w:t>
      </w:r>
      <w:ins w:id="1568" w:author="arkat" w:date="2017-10-06T09:12:00Z">
        <w:r w:rsidR="00474C24">
          <w:rPr>
            <w:lang w:val="en-US"/>
          </w:rPr>
          <w:t>.</w:t>
        </w:r>
      </w:ins>
      <w:del w:id="1569" w:author="arkat" w:date="2017-10-06T09:12:00Z">
        <w:r w:rsidR="00165B14" w:rsidDel="00474C24">
          <w:rPr>
            <w:lang w:val="en-US"/>
          </w:rPr>
          <w:delText xml:space="preserve"> yang telah dikembangkan oleh beberapa peneliti terdahulu</w:delText>
        </w:r>
        <w:r w:rsidRPr="00D84828" w:rsidDel="00474C24">
          <w:rPr>
            <w:i/>
          </w:rPr>
          <w:delText>.</w:delText>
        </w:r>
      </w:del>
    </w:p>
    <w:p w14:paraId="7E1A19DC" w14:textId="77777777" w:rsidR="00AD318D" w:rsidRDefault="00AD318D" w:rsidP="00750C2A">
      <w:pPr>
        <w:pStyle w:val="MediumGrid21"/>
        <w:spacing w:after="0"/>
        <w:rPr>
          <w:b/>
          <w:sz w:val="24"/>
          <w:szCs w:val="24"/>
          <w:lang w:val="id-ID"/>
        </w:rPr>
      </w:pPr>
      <w:r>
        <w:rPr>
          <w:b/>
          <w:sz w:val="24"/>
          <w:szCs w:val="24"/>
          <w:lang w:val="id-ID"/>
        </w:rPr>
        <w:t>BAB 3 Metodologi</w:t>
      </w:r>
    </w:p>
    <w:p w14:paraId="4A5F0302" w14:textId="3FF9D607" w:rsidR="00AD318D" w:rsidRPr="00474C24" w:rsidRDefault="005770FD" w:rsidP="00750C2A">
      <w:pPr>
        <w:pStyle w:val="MediumGrid21"/>
        <w:spacing w:after="0"/>
        <w:rPr>
          <w:ins w:id="1570" w:author="arkat" w:date="2017-10-03T16:30:00Z"/>
          <w:sz w:val="24"/>
          <w:szCs w:val="24"/>
          <w:rPrChange w:id="1571" w:author="arkat" w:date="2017-10-06T09:12:00Z">
            <w:rPr>
              <w:ins w:id="1572" w:author="arkat" w:date="2017-10-03T16:30:00Z"/>
              <w:sz w:val="24"/>
              <w:szCs w:val="24"/>
              <w:lang w:val="id-ID"/>
            </w:rPr>
          </w:rPrChange>
        </w:rPr>
      </w:pPr>
      <w:r w:rsidRPr="00D84828">
        <w:rPr>
          <w:sz w:val="24"/>
          <w:szCs w:val="24"/>
          <w:lang w:val="id-ID"/>
        </w:rPr>
        <w:t xml:space="preserve">Berisi </w:t>
      </w:r>
      <w:r w:rsidR="00AD318D">
        <w:rPr>
          <w:sz w:val="24"/>
          <w:szCs w:val="24"/>
          <w:lang w:val="id-ID"/>
        </w:rPr>
        <w:t>tahapan penelitian yang meliputi</w:t>
      </w:r>
      <w:ins w:id="1573" w:author="arkat" w:date="2017-10-06T09:12:00Z">
        <w:r w:rsidR="00474C24">
          <w:rPr>
            <w:sz w:val="24"/>
            <w:szCs w:val="24"/>
          </w:rPr>
          <w:t xml:space="preserve"> studi literatur, konseptualisasi solusi dan pengembangan</w:t>
        </w:r>
      </w:ins>
      <w:del w:id="1574" w:author="arkat" w:date="2017-10-06T09:12:00Z">
        <w:r w:rsidR="00AD318D" w:rsidDel="00474C24">
          <w:rPr>
            <w:sz w:val="24"/>
            <w:szCs w:val="24"/>
            <w:lang w:val="id-ID"/>
          </w:rPr>
          <w:delText xml:space="preserve"> review litera</w:delText>
        </w:r>
        <w:r w:rsidR="00F21503" w:rsidDel="00474C24">
          <w:rPr>
            <w:sz w:val="24"/>
            <w:szCs w:val="24"/>
            <w:lang w:val="id-ID"/>
          </w:rPr>
          <w:delText>t</w:delText>
        </w:r>
        <w:r w:rsidR="00AD318D" w:rsidDel="00474C24">
          <w:rPr>
            <w:sz w:val="24"/>
            <w:szCs w:val="24"/>
            <w:lang w:val="id-ID"/>
          </w:rPr>
          <w:delText xml:space="preserve">ur, permodelan matematis, perancangan, implementasi, analisis, kesimpulan dan saran. Bab ini juga membahas gambaran umum </w:delText>
        </w:r>
        <w:r w:rsidR="00165B14" w:rsidDel="00474C24">
          <w:rPr>
            <w:sz w:val="24"/>
            <w:szCs w:val="24"/>
          </w:rPr>
          <w:delText xml:space="preserve">tahapan pelaksanaan </w:delText>
        </w:r>
        <w:r w:rsidR="008A3E8A" w:rsidDel="00474C24">
          <w:rPr>
            <w:sz w:val="24"/>
            <w:szCs w:val="24"/>
          </w:rPr>
          <w:delText>transformasi model</w:delText>
        </w:r>
        <w:r w:rsidR="00165B14" w:rsidDel="00474C24">
          <w:rPr>
            <w:sz w:val="24"/>
            <w:szCs w:val="24"/>
          </w:rPr>
          <w:delText xml:space="preserve"> proses bisnis</w:delText>
        </w:r>
        <w:r w:rsidR="008A3E8A" w:rsidDel="00474C24">
          <w:rPr>
            <w:sz w:val="24"/>
            <w:szCs w:val="24"/>
          </w:rPr>
          <w:delText xml:space="preserve"> dari EPC ke BPMN</w:delText>
        </w:r>
      </w:del>
      <w:r w:rsidR="00AD318D">
        <w:rPr>
          <w:sz w:val="24"/>
          <w:szCs w:val="24"/>
          <w:lang w:val="id-ID"/>
        </w:rPr>
        <w:t>.</w:t>
      </w:r>
      <w:ins w:id="1575" w:author="arkat" w:date="2017-10-06T09:12:00Z">
        <w:r w:rsidR="00474C24">
          <w:rPr>
            <w:sz w:val="24"/>
            <w:szCs w:val="24"/>
          </w:rPr>
          <w:t xml:space="preserve"> Konseptualisasi solusi dibagi menjadi 2 kegiatan yakni perumusan aturan transformasi dan formalisasi. Se</w:t>
        </w:r>
      </w:ins>
      <w:ins w:id="1576" w:author="arkat" w:date="2017-10-06T09:13:00Z">
        <w:r w:rsidR="00474C24">
          <w:rPr>
            <w:sz w:val="24"/>
            <w:szCs w:val="24"/>
          </w:rPr>
          <w:t>dangkan pengembangan dibagi menjadi 3 kegiatan yakni, analisis dan perancangan, implementasi dan pengujian.</w:t>
        </w:r>
      </w:ins>
    </w:p>
    <w:p w14:paraId="7158B982" w14:textId="77777777" w:rsidR="00CB62E9" w:rsidRDefault="00CB62E9" w:rsidP="00750C2A">
      <w:pPr>
        <w:pStyle w:val="MediumGrid21"/>
        <w:spacing w:after="0"/>
        <w:rPr>
          <w:sz w:val="24"/>
          <w:szCs w:val="24"/>
          <w:lang w:val="id-ID"/>
        </w:rPr>
      </w:pPr>
    </w:p>
    <w:p w14:paraId="3A0347C2" w14:textId="28458519" w:rsidR="00574777" w:rsidDel="00474C24" w:rsidRDefault="00574777" w:rsidP="00750C2A">
      <w:pPr>
        <w:pStyle w:val="MediumGrid21"/>
        <w:spacing w:after="0"/>
        <w:rPr>
          <w:del w:id="1577" w:author="arkat" w:date="2017-10-06T09:10:00Z"/>
          <w:b/>
          <w:sz w:val="24"/>
          <w:szCs w:val="24"/>
          <w:lang w:val="id-ID"/>
        </w:rPr>
      </w:pPr>
      <w:del w:id="1578" w:author="arkat" w:date="2017-10-06T09:10:00Z">
        <w:r w:rsidDel="00474C24">
          <w:rPr>
            <w:b/>
            <w:sz w:val="24"/>
            <w:szCs w:val="24"/>
            <w:lang w:val="id-ID"/>
          </w:rPr>
          <w:delText xml:space="preserve">BAB </w:delText>
        </w:r>
      </w:del>
      <w:del w:id="1579" w:author="arkat" w:date="2017-10-03T08:14:00Z">
        <w:r w:rsidDel="00A257E1">
          <w:rPr>
            <w:b/>
            <w:sz w:val="24"/>
            <w:szCs w:val="24"/>
            <w:lang w:val="id-ID"/>
          </w:rPr>
          <w:delText>5</w:delText>
        </w:r>
      </w:del>
      <w:del w:id="1580" w:author="arkat" w:date="2017-10-06T09:10:00Z">
        <w:r w:rsidR="00C02344" w:rsidRPr="00D84828" w:rsidDel="00474C24">
          <w:rPr>
            <w:b/>
            <w:sz w:val="24"/>
            <w:szCs w:val="24"/>
            <w:lang w:val="id-ID"/>
          </w:rPr>
          <w:delText xml:space="preserve"> </w:delText>
        </w:r>
        <w:r w:rsidR="00C02344" w:rsidDel="00474C24">
          <w:rPr>
            <w:b/>
            <w:sz w:val="24"/>
            <w:szCs w:val="24"/>
            <w:lang w:val="id-ID"/>
          </w:rPr>
          <w:delText>Hasil dan Pembahasan</w:delText>
        </w:r>
      </w:del>
    </w:p>
    <w:p w14:paraId="2AE4A3C3" w14:textId="1A8B4502" w:rsidR="00C02344" w:rsidDel="00474C24" w:rsidRDefault="00BC3DB8" w:rsidP="00750C2A">
      <w:pPr>
        <w:pStyle w:val="MediumGrid21"/>
        <w:spacing w:after="0"/>
        <w:rPr>
          <w:del w:id="1581" w:author="arkat" w:date="2017-10-06T09:10:00Z"/>
          <w:sz w:val="24"/>
          <w:szCs w:val="24"/>
          <w:lang w:val="id-ID"/>
        </w:rPr>
      </w:pPr>
      <w:del w:id="1582" w:author="arkat" w:date="2017-10-06T09:10:00Z">
        <w:r w:rsidDel="00474C24">
          <w:rPr>
            <w:sz w:val="24"/>
            <w:szCs w:val="24"/>
            <w:lang w:val="id-ID"/>
          </w:rPr>
          <w:delText xml:space="preserve">Berisi hasil implementasi </w:delText>
        </w:r>
        <w:r w:rsidR="00574777" w:rsidDel="00474C24">
          <w:rPr>
            <w:sz w:val="24"/>
            <w:szCs w:val="24"/>
            <w:lang w:val="id-ID"/>
          </w:rPr>
          <w:delText>dari perancangan</w:delText>
        </w:r>
        <w:r w:rsidR="00165B14" w:rsidDel="00474C24">
          <w:rPr>
            <w:sz w:val="24"/>
            <w:szCs w:val="24"/>
          </w:rPr>
          <w:delText>,</w:delText>
        </w:r>
        <w:r w:rsidR="00574777" w:rsidDel="00474C24">
          <w:rPr>
            <w:sz w:val="24"/>
            <w:szCs w:val="24"/>
            <w:lang w:val="id-ID"/>
          </w:rPr>
          <w:delText xml:space="preserve"> pengujian </w:delText>
        </w:r>
        <w:r w:rsidR="00574777" w:rsidRPr="00574777" w:rsidDel="00474C24">
          <w:rPr>
            <w:sz w:val="24"/>
            <w:szCs w:val="24"/>
            <w:lang w:val="id-ID"/>
          </w:rPr>
          <w:delText>dan</w:delText>
        </w:r>
        <w:r w:rsidDel="00474C24">
          <w:rPr>
            <w:sz w:val="24"/>
            <w:szCs w:val="24"/>
            <w:lang w:val="id-ID"/>
          </w:rPr>
          <w:delText xml:space="preserve"> pembahasan hasil pengujian </w:delText>
        </w:r>
        <w:r w:rsidR="00165B14" w:rsidDel="00474C24">
          <w:rPr>
            <w:sz w:val="24"/>
            <w:szCs w:val="24"/>
          </w:rPr>
          <w:delText>automasi transformasi pemodelan proses bisnis</w:delText>
        </w:r>
        <w:r w:rsidDel="00474C24">
          <w:rPr>
            <w:sz w:val="24"/>
            <w:szCs w:val="24"/>
            <w:lang w:val="id-ID"/>
          </w:rPr>
          <w:delText>.</w:delText>
        </w:r>
        <w:r w:rsidR="00574777" w:rsidDel="00474C24">
          <w:rPr>
            <w:sz w:val="24"/>
            <w:szCs w:val="24"/>
            <w:lang w:val="id-ID"/>
          </w:rPr>
          <w:delText xml:space="preserve"> Serta hasil implementasi antarmuka.</w:delText>
        </w:r>
      </w:del>
    </w:p>
    <w:p w14:paraId="206B31DB" w14:textId="20CD4EB6" w:rsidR="00574777" w:rsidDel="00474C24" w:rsidRDefault="00574777" w:rsidP="00750C2A">
      <w:pPr>
        <w:pStyle w:val="MediumGrid21"/>
        <w:spacing w:after="0"/>
        <w:rPr>
          <w:del w:id="1583" w:author="arkat" w:date="2017-10-06T09:10:00Z"/>
          <w:b/>
          <w:sz w:val="24"/>
          <w:szCs w:val="24"/>
          <w:lang w:val="id-ID"/>
        </w:rPr>
      </w:pPr>
      <w:del w:id="1584" w:author="arkat" w:date="2017-10-06T09:10:00Z">
        <w:r w:rsidDel="00474C24">
          <w:rPr>
            <w:b/>
            <w:sz w:val="24"/>
            <w:szCs w:val="24"/>
            <w:lang w:val="id-ID"/>
          </w:rPr>
          <w:delText xml:space="preserve">BAB </w:delText>
        </w:r>
      </w:del>
      <w:del w:id="1585" w:author="arkat" w:date="2017-10-03T08:14:00Z">
        <w:r w:rsidDel="00A257E1">
          <w:rPr>
            <w:b/>
            <w:sz w:val="24"/>
            <w:szCs w:val="24"/>
            <w:lang w:val="id-ID"/>
          </w:rPr>
          <w:delText>6</w:delText>
        </w:r>
      </w:del>
      <w:del w:id="1586" w:author="arkat" w:date="2017-10-06T09:10:00Z">
        <w:r w:rsidR="00C02344" w:rsidRPr="00D84828" w:rsidDel="00474C24">
          <w:rPr>
            <w:b/>
            <w:sz w:val="24"/>
            <w:szCs w:val="24"/>
            <w:lang w:val="id-ID"/>
          </w:rPr>
          <w:delText xml:space="preserve"> </w:delText>
        </w:r>
        <w:r w:rsidDel="00474C24">
          <w:rPr>
            <w:b/>
            <w:sz w:val="24"/>
            <w:szCs w:val="24"/>
            <w:lang w:val="id-ID"/>
          </w:rPr>
          <w:delText>Penutup</w:delText>
        </w:r>
      </w:del>
    </w:p>
    <w:p w14:paraId="4B645302" w14:textId="6BE31D90" w:rsidR="005770FD" w:rsidRPr="00E339C4" w:rsidRDefault="00BC3DB8" w:rsidP="00750C2A">
      <w:pPr>
        <w:pStyle w:val="MediumGrid21"/>
        <w:spacing w:after="0"/>
        <w:rPr>
          <w:sz w:val="24"/>
          <w:szCs w:val="24"/>
          <w:lang w:val="id-ID"/>
        </w:rPr>
      </w:pPr>
      <w:del w:id="1587" w:author="arkat" w:date="2017-10-06T09:10:00Z">
        <w:r w:rsidDel="00474C24">
          <w:rPr>
            <w:sz w:val="24"/>
            <w:szCs w:val="24"/>
            <w:lang w:val="id-ID"/>
          </w:rPr>
          <w:delText xml:space="preserve">Berisi kesimpulan dari </w:delText>
        </w:r>
        <w:r w:rsidR="00574777" w:rsidDel="00474C24">
          <w:rPr>
            <w:sz w:val="24"/>
            <w:szCs w:val="24"/>
            <w:lang w:val="id-ID"/>
          </w:rPr>
          <w:delText>hasil dan pembahasan</w:delText>
        </w:r>
        <w:r w:rsidR="00165B14" w:rsidDel="00474C24">
          <w:rPr>
            <w:sz w:val="24"/>
            <w:szCs w:val="24"/>
            <w:lang w:val="id-ID"/>
          </w:rPr>
          <w:delText xml:space="preserve"> pengujian yang didapatkan dalam outmasi pemodelan proses bisnis</w:delText>
        </w:r>
        <w:r w:rsidR="00574777" w:rsidDel="00474C24">
          <w:rPr>
            <w:sz w:val="24"/>
            <w:szCs w:val="24"/>
            <w:lang w:val="id-ID"/>
          </w:rPr>
          <w:delText>.</w:delText>
        </w:r>
      </w:del>
    </w:p>
    <w:p w14:paraId="62D15342" w14:textId="5B0C9CF3" w:rsidR="00C533E2" w:rsidRDefault="009D16AE" w:rsidP="00750C2A">
      <w:pPr>
        <w:pStyle w:val="Heading1"/>
        <w:spacing w:after="0"/>
        <w:rPr>
          <w:lang w:val="en-US"/>
        </w:rPr>
      </w:pPr>
      <w:bookmarkStart w:id="1588" w:name="_Toc496168322"/>
      <w:ins w:id="1589" w:author="arkat" w:date="2017-09-28T16:25:00Z">
        <w:r>
          <w:rPr>
            <w:lang w:val="en-US"/>
          </w:rPr>
          <w:lastRenderedPageBreak/>
          <w:t>LANDASAN KEPUSTAKAAN</w:t>
        </w:r>
      </w:ins>
      <w:bookmarkEnd w:id="1588"/>
    </w:p>
    <w:p w14:paraId="1373FB86" w14:textId="377D8F66" w:rsidR="00E52A1F" w:rsidDel="009D16AE" w:rsidRDefault="003E7F09">
      <w:pPr>
        <w:pStyle w:val="Heading2"/>
        <w:numPr>
          <w:ilvl w:val="0"/>
          <w:numId w:val="0"/>
        </w:numPr>
        <w:spacing w:before="0" w:after="0"/>
        <w:ind w:left="720" w:hanging="720"/>
        <w:rPr>
          <w:del w:id="1590" w:author="arkat" w:date="2017-09-28T16:25:00Z"/>
          <w:sz w:val="32"/>
          <w:lang w:val="en-US"/>
        </w:rPr>
        <w:pPrChange w:id="1591" w:author="arkat" w:date="2017-09-28T16:24:00Z">
          <w:pPr>
            <w:pStyle w:val="Heading2"/>
            <w:numPr>
              <w:ilvl w:val="0"/>
              <w:numId w:val="0"/>
            </w:numPr>
            <w:spacing w:before="0" w:after="0"/>
            <w:ind w:left="0" w:firstLine="0"/>
            <w:jc w:val="center"/>
          </w:pPr>
        </w:pPrChange>
      </w:pPr>
      <w:bookmarkStart w:id="1592" w:name="_Toc402485260"/>
      <w:del w:id="1593" w:author="arkat" w:date="2017-09-28T16:25:00Z">
        <w:r w:rsidRPr="003E7F09" w:rsidDel="009D16AE">
          <w:rPr>
            <w:sz w:val="32"/>
            <w:lang w:val="en-US"/>
          </w:rPr>
          <w:delText>LANDASAN KEPUSTAKAAN</w:delText>
        </w:r>
      </w:del>
    </w:p>
    <w:p w14:paraId="6384F069" w14:textId="77777777" w:rsidR="00383FE8" w:rsidRPr="00383FE8" w:rsidRDefault="00383FE8" w:rsidP="00383FE8">
      <w:pPr>
        <w:pStyle w:val="BodyText"/>
      </w:pPr>
    </w:p>
    <w:p w14:paraId="4F5E5067" w14:textId="47BB96A1" w:rsidR="0058751D" w:rsidRPr="00C67580" w:rsidRDefault="0058751D" w:rsidP="0058751D">
      <w:pPr>
        <w:pStyle w:val="BodyTextFirstIndent"/>
        <w:rPr>
          <w:ins w:id="1594" w:author="arkat" w:date="2017-09-25T14:48:00Z"/>
        </w:rPr>
      </w:pPr>
      <w:ins w:id="1595" w:author="arkat" w:date="2017-09-25T14:48:00Z">
        <w:r w:rsidRPr="002C4614">
          <w:t xml:space="preserve">Landasan kepustakaan </w:t>
        </w:r>
      </w:ins>
      <w:ins w:id="1596" w:author="arkat" w:date="2017-10-11T09:19:00Z">
        <w:del w:id="1597" w:author="arkat" w:date="2017-10-11T10:32:00Z">
          <w:r w:rsidR="00315295" w:rsidDel="00135261">
            <w:rPr>
              <w:lang w:val="en-US"/>
            </w:rPr>
            <w:delText>akan</w:delText>
          </w:r>
        </w:del>
      </w:ins>
      <w:ins w:id="1598" w:author="arkat" w:date="2017-10-11T10:32:00Z">
        <w:r w:rsidR="00135261">
          <w:rPr>
            <w:lang w:val="en-US"/>
          </w:rPr>
          <w:t>akan</w:t>
        </w:r>
      </w:ins>
      <w:ins w:id="1599" w:author="arkat" w:date="2017-10-06T09:02:00Z">
        <w:r w:rsidR="003F428F">
          <w:rPr>
            <w:lang w:val="en-US"/>
          </w:rPr>
          <w:t xml:space="preserve"> memaparkan penelitian terkait </w:t>
        </w:r>
      </w:ins>
      <w:ins w:id="1600" w:author="arkat" w:date="2017-09-25T14:48:00Z">
        <w:r w:rsidRPr="002C4614">
          <w:t>dan</w:t>
        </w:r>
      </w:ins>
      <w:ins w:id="1601" w:author="arkat" w:date="2017-10-06T09:02:00Z">
        <w:r w:rsidR="003F428F">
          <w:rPr>
            <w:lang w:val="en-US"/>
          </w:rPr>
          <w:t xml:space="preserve"> dasar teori yang </w:t>
        </w:r>
      </w:ins>
      <w:ins w:id="1602" w:author="arkat" w:date="2017-10-11T09:19:00Z">
        <w:del w:id="1603" w:author="arkat" w:date="2017-10-11T10:32:00Z">
          <w:r w:rsidR="00315295" w:rsidDel="00135261">
            <w:rPr>
              <w:lang w:val="en-US"/>
            </w:rPr>
            <w:delText>akan</w:delText>
          </w:r>
        </w:del>
      </w:ins>
      <w:ins w:id="1604" w:author="arkat" w:date="2017-10-11T10:32:00Z">
        <w:r w:rsidR="00135261">
          <w:rPr>
            <w:lang w:val="en-US"/>
          </w:rPr>
          <w:t>akan</w:t>
        </w:r>
      </w:ins>
      <w:ins w:id="1605" w:author="arkat" w:date="2017-10-06T09:02:00Z">
        <w:r w:rsidR="003F428F">
          <w:rPr>
            <w:lang w:val="en-US"/>
          </w:rPr>
          <w:t xml:space="preserve"> dijadikan landasan pada penelitian ini. </w:t>
        </w:r>
      </w:ins>
      <w:ins w:id="1606" w:author="arkat" w:date="2017-09-25T14:48:00Z">
        <w:r w:rsidRPr="002C4614">
          <w:t xml:space="preserve"> </w:t>
        </w:r>
      </w:ins>
      <w:ins w:id="1607" w:author="arkat" w:date="2017-10-06T09:03:00Z">
        <w:r w:rsidR="003F428F">
          <w:rPr>
            <w:lang w:val="en-US"/>
          </w:rPr>
          <w:t xml:space="preserve">Penelitian terkait aka membahas penelitian terdahulu yang telah melakukan transformasi dari model ke model. Sedangkan </w:t>
        </w:r>
      </w:ins>
      <w:ins w:id="1608" w:author="arkat" w:date="2017-10-04T13:41:00Z">
        <w:r w:rsidR="00076330">
          <w:rPr>
            <w:lang w:val="en-US"/>
          </w:rPr>
          <w:t>teori dasar</w:t>
        </w:r>
      </w:ins>
      <w:ins w:id="1609" w:author="arkat" w:date="2017-10-06T09:03:00Z">
        <w:r w:rsidR="003F428F">
          <w:rPr>
            <w:lang w:val="en-US"/>
          </w:rPr>
          <w:t xml:space="preserve"> </w:t>
        </w:r>
      </w:ins>
      <w:ins w:id="1610" w:author="arkat" w:date="2017-10-11T09:19:00Z">
        <w:del w:id="1611" w:author="arkat" w:date="2017-10-11T10:32:00Z">
          <w:r w:rsidR="00315295" w:rsidDel="00135261">
            <w:rPr>
              <w:lang w:val="en-US"/>
            </w:rPr>
            <w:delText>akan</w:delText>
          </w:r>
        </w:del>
      </w:ins>
      <w:proofErr w:type="gramStart"/>
      <w:ins w:id="1612" w:author="arkat" w:date="2017-10-11T10:32:00Z">
        <w:r w:rsidR="00135261">
          <w:rPr>
            <w:lang w:val="en-US"/>
          </w:rPr>
          <w:t>akan</w:t>
        </w:r>
      </w:ins>
      <w:proofErr w:type="gramEnd"/>
      <w:ins w:id="1613" w:author="arkat" w:date="2017-10-06T09:03:00Z">
        <w:r w:rsidR="003F428F">
          <w:rPr>
            <w:lang w:val="en-US"/>
          </w:rPr>
          <w:t xml:space="preserve"> membahas beberapa konsep dasar, yakni konsep proses bisnis</w:t>
        </w:r>
      </w:ins>
      <w:ins w:id="1614" w:author="arkat" w:date="2017-10-06T09:04:00Z">
        <w:r w:rsidR="003F428F">
          <w:rPr>
            <w:lang w:val="en-US"/>
          </w:rPr>
          <w:t>, pemodelan</w:t>
        </w:r>
      </w:ins>
      <w:ins w:id="1615" w:author="arkat" w:date="2017-09-25T14:48:00Z">
        <w:r>
          <w:rPr>
            <w:lang w:val="en-US"/>
          </w:rPr>
          <w:t xml:space="preserve"> proses bisnis, konsep EPC, konsep BPMN dan konsep transformasi model proses bisnis. Penjelasan yang disajikan mengacu pada beberapa </w:t>
        </w:r>
        <w:r w:rsidRPr="002C4614">
          <w:t>literatur ilmiah</w:t>
        </w:r>
        <w:r>
          <w:rPr>
            <w:lang w:val="en-US"/>
          </w:rPr>
          <w:t>, seperti buku dan jurnal ilmiah</w:t>
        </w:r>
        <w:r w:rsidR="003F428F">
          <w:t>.</w:t>
        </w:r>
      </w:ins>
    </w:p>
    <w:p w14:paraId="703F585B" w14:textId="77777777" w:rsidR="0058751D" w:rsidRDefault="0058751D" w:rsidP="0058751D">
      <w:pPr>
        <w:pStyle w:val="Heading2"/>
        <w:spacing w:before="0" w:after="0"/>
        <w:rPr>
          <w:ins w:id="1616" w:author="arkat" w:date="2017-09-25T14:48:00Z"/>
          <w:lang w:val="en-US"/>
        </w:rPr>
      </w:pPr>
      <w:bookmarkStart w:id="1617" w:name="_Toc496168323"/>
      <w:ins w:id="1618" w:author="arkat" w:date="2017-09-25T14:48:00Z">
        <w:r>
          <w:rPr>
            <w:lang w:val="en-US"/>
          </w:rPr>
          <w:t>Penelitian Terkait</w:t>
        </w:r>
        <w:bookmarkEnd w:id="1617"/>
      </w:ins>
    </w:p>
    <w:p w14:paraId="492D8C33" w14:textId="47147173" w:rsidR="0058751D" w:rsidRDefault="0058751D" w:rsidP="0095050F">
      <w:pPr>
        <w:pStyle w:val="BodyTextFirstIndent"/>
        <w:rPr>
          <w:ins w:id="1619" w:author="arkat" w:date="2017-09-25T14:48:00Z"/>
          <w:lang w:val="en-US"/>
        </w:rPr>
      </w:pPr>
      <w:ins w:id="1620" w:author="arkat" w:date="2017-09-25T14:48:00Z">
        <w:r>
          <w:t xml:space="preserve"> </w:t>
        </w:r>
      </w:ins>
      <w:ins w:id="1621" w:author="arkat" w:date="2017-09-25T20:19:00Z">
        <w:r w:rsidR="00CB35C2">
          <w:rPr>
            <w:lang w:val="en-US"/>
          </w:rPr>
          <w:t>Sub</w:t>
        </w:r>
      </w:ins>
      <w:ins w:id="1622" w:author="arkat" w:date="2017-09-25T14:48:00Z">
        <w:r>
          <w:rPr>
            <w:lang w:val="en-US"/>
          </w:rPr>
          <w:t xml:space="preserve">-bab ini menjelaskan </w:t>
        </w:r>
      </w:ins>
      <w:ins w:id="1623" w:author="arkat" w:date="2017-09-25T20:20:00Z">
        <w:r w:rsidR="00CB35C2">
          <w:rPr>
            <w:lang w:val="en-US"/>
          </w:rPr>
          <w:t>penelitian</w:t>
        </w:r>
      </w:ins>
      <w:ins w:id="1624" w:author="arkat" w:date="2017-10-06T09:05:00Z">
        <w:r w:rsidR="003F428F">
          <w:rPr>
            <w:lang w:val="en-US"/>
          </w:rPr>
          <w:t xml:space="preserve"> terkait transfomasi model proses bisnis. Penulis telah </w:t>
        </w:r>
      </w:ins>
      <w:ins w:id="1625" w:author="arkat" w:date="2017-10-06T09:06:00Z">
        <w:r w:rsidR="003F428F">
          <w:rPr>
            <w:lang w:val="en-US"/>
          </w:rPr>
          <w:t xml:space="preserve">melakukan </w:t>
        </w:r>
        <w:r w:rsidR="003F428F">
          <w:rPr>
            <w:i/>
            <w:lang w:val="en-US"/>
          </w:rPr>
          <w:t>literature survey</w:t>
        </w:r>
      </w:ins>
      <w:ins w:id="1626" w:author="arkat" w:date="2017-10-06T08:40:00Z">
        <w:r w:rsidR="00E320BB">
          <w:rPr>
            <w:i/>
            <w:lang w:val="en-US"/>
          </w:rPr>
          <w:t xml:space="preserve"> </w:t>
        </w:r>
      </w:ins>
      <w:ins w:id="1627" w:author="arkat" w:date="2017-10-11T09:33:00Z">
        <w:r w:rsidR="00E320BB">
          <w:rPr>
            <w:lang w:val="en-US"/>
          </w:rPr>
          <w:t xml:space="preserve">dengan </w:t>
        </w:r>
      </w:ins>
      <w:ins w:id="1628" w:author="arkat" w:date="2017-10-06T08:42:00Z">
        <w:r w:rsidR="00455904">
          <w:rPr>
            <w:lang w:val="en-US"/>
          </w:rPr>
          <w:t xml:space="preserve">melakukan eksplorasi </w:t>
        </w:r>
      </w:ins>
      <w:ins w:id="1629" w:author="arkat" w:date="2017-10-06T08:47:00Z">
        <w:r w:rsidR="00455904">
          <w:rPr>
            <w:lang w:val="en-US"/>
          </w:rPr>
          <w:t>di</w:t>
        </w:r>
      </w:ins>
      <w:ins w:id="1630" w:author="arkat" w:date="2017-10-06T08:48:00Z">
        <w:r w:rsidR="00455904">
          <w:rPr>
            <w:lang w:val="en-US"/>
          </w:rPr>
          <w:t xml:space="preserve"> </w:t>
        </w:r>
        <w:r w:rsidR="00455904" w:rsidRPr="003F4A38">
          <w:rPr>
            <w:i/>
            <w:lang w:val="en-US"/>
            <w:rPrChange w:id="1631" w:author="arkat" w:date="2017-10-06T08:49:00Z">
              <w:rPr>
                <w:lang w:val="en-US"/>
              </w:rPr>
            </w:rPrChange>
          </w:rPr>
          <w:t>database</w:t>
        </w:r>
      </w:ins>
      <w:ins w:id="1632" w:author="arkat" w:date="2017-10-06T08:47:00Z">
        <w:r w:rsidR="00455904">
          <w:rPr>
            <w:lang w:val="en-US"/>
          </w:rPr>
          <w:t xml:space="preserve"> SciendDirect, </w:t>
        </w:r>
      </w:ins>
      <w:ins w:id="1633" w:author="arkat" w:date="2017-10-06T08:48:00Z">
        <w:r w:rsidR="00455904">
          <w:rPr>
            <w:lang w:val="en-US"/>
          </w:rPr>
          <w:t>Springer Link dan IEEE Xplored. Terdapat</w:t>
        </w:r>
      </w:ins>
      <w:ins w:id="1634" w:author="arkat" w:date="2017-10-06T08:42:00Z">
        <w:r w:rsidR="00455904">
          <w:rPr>
            <w:lang w:val="en-US"/>
          </w:rPr>
          <w:t xml:space="preserve"> </w:t>
        </w:r>
      </w:ins>
      <w:ins w:id="1635" w:author="arkat" w:date="2017-10-06T08:43:00Z">
        <w:r w:rsidR="00455904">
          <w:rPr>
            <w:lang w:val="en-US"/>
          </w:rPr>
          <w:t xml:space="preserve">19 jurnal transformasi </w:t>
        </w:r>
        <w:r w:rsidR="00455904" w:rsidRPr="00455904">
          <w:rPr>
            <w:i/>
            <w:lang w:val="en-US"/>
            <w:rPrChange w:id="1636" w:author="arkat" w:date="2017-10-06T08:45:00Z">
              <w:rPr>
                <w:lang w:val="en-US"/>
              </w:rPr>
            </w:rPrChange>
          </w:rPr>
          <w:t>model</w:t>
        </w:r>
      </w:ins>
      <w:ins w:id="1637" w:author="arkat" w:date="2017-10-06T08:45:00Z">
        <w:r w:rsidR="00455904" w:rsidRPr="00455904">
          <w:rPr>
            <w:i/>
            <w:lang w:val="en-US"/>
            <w:rPrChange w:id="1638" w:author="arkat" w:date="2017-10-06T08:45:00Z">
              <w:rPr>
                <w:lang w:val="en-US"/>
              </w:rPr>
            </w:rPrChange>
          </w:rPr>
          <w:t xml:space="preserve"> to model</w:t>
        </w:r>
      </w:ins>
      <w:ins w:id="1639" w:author="arkat" w:date="2017-10-06T08:48:00Z">
        <w:r w:rsidR="00455904">
          <w:rPr>
            <w:i/>
            <w:lang w:val="en-US"/>
          </w:rPr>
          <w:t xml:space="preserve"> </w:t>
        </w:r>
        <w:r w:rsidR="00455904">
          <w:rPr>
            <w:lang w:val="en-US"/>
          </w:rPr>
          <w:t>yang dibahas pada jurnal tersebut</w:t>
        </w:r>
      </w:ins>
      <w:ins w:id="1640" w:author="arkat" w:date="2017-10-06T08:49:00Z">
        <w:r w:rsidR="00455904">
          <w:rPr>
            <w:lang w:val="en-US"/>
          </w:rPr>
          <w:t xml:space="preserve"> </w:t>
        </w:r>
        <w:r w:rsidR="00455904">
          <w:rPr>
            <w:lang w:val="en-US"/>
          </w:rPr>
          <w:fldChar w:fldCharType="begin" w:fldLock="1"/>
        </w:r>
      </w:ins>
      <w:ins w:id="1641" w:author="arkat" w:date="2017-10-19T08:49:00Z">
        <w:r w:rsidR="00DB5F9C">
          <w:rPr>
            <w:lang w:val="en-US"/>
          </w:rPr>
          <w:instrText>ADDIN CSL_CITATION { "citationItems" : [ { "id" : "ITEM-1", "itemData" : { "abstract" : "Business Process Modeling (BPM) plays a critical role in improving organizational efficiency in the industry. It is important to documenting, analyzing and optimizing workflows. BPM is frequently applied on different levels of abstractions and formality. There are various BPM technologies and languages including BPMN, EPC. The enterprise is always changing and evolving that may have impacts on business processes models, which are modeled in various BPM languages. As such, these models have to be changed. Such changes may involve process model transformation between different languages. Consequently, it requires a proven technique for such model transformation. There exist various process model transformations with different proposes. In this paper, we are interested in performing a literature survey on the existing business process transformation techniques. We reviewed 23 techniques using 3 criteria, i.e. completeness, correctness and tool support, in order to compare such techniques. The result indicates that the existing techniques have not completely transformed each process-modeling notation between different languages.", "author" : [ { "dropping-particle" : "", "family" : "Khudori", "given" : "Ahsanun Naseh", "non-dropping-particle" : "", "parse-names" : false, "suffix" : "" }, { "dropping-particle" : "", "family" : "Kurniawan", "given" : "Tri Astoto", "non-dropping-particle" : "", "parse-names" : false, "suffix" : "" } ], "container-title" : "International Conference On Communication and Computer Engineering", "id" : "ITEM-1", "issue" : "X", "issued" : { "date-parts" : [ [ "2017" ] ] }, "page" : "1-8", "title" : "Business Process Model Transformation Techniques : A Comprehensive Survey", "type" : "article-journal", "volume" : "X" }, "uris" : [ "http://www.mendeley.com/documents/?uuid=1dfa1204-d23b-48d4-8071-8ad95eadc641" ] } ], "mendeley" : { "formattedCitation" : "(Khudori &amp; Kurniawan, 2017)", "plainTextFormattedCitation" : "(Khudori &amp; Kurniawan, 2017)", "previouslyFormattedCitation" : "(Khudori &amp; Kurniawan, 2017)" }, "properties" : { "noteIndex" : 0 }, "schema" : "https://github.com/citation-style-language/schema/raw/master/csl-citation.json" }</w:instrText>
        </w:r>
      </w:ins>
      <w:r w:rsidR="00455904">
        <w:rPr>
          <w:lang w:val="en-US"/>
        </w:rPr>
        <w:fldChar w:fldCharType="separate"/>
      </w:r>
      <w:ins w:id="1642" w:author="arkat" w:date="2017-10-06T08:49:00Z">
        <w:r w:rsidR="00455904" w:rsidRPr="0095050F">
          <w:rPr>
            <w:noProof/>
            <w:lang w:val="en-US"/>
          </w:rPr>
          <w:t>(Khudori &amp; Kurniawan, 2017)</w:t>
        </w:r>
        <w:r w:rsidR="00455904">
          <w:rPr>
            <w:lang w:val="en-US"/>
          </w:rPr>
          <w:fldChar w:fldCharType="end"/>
        </w:r>
      </w:ins>
      <w:ins w:id="1643" w:author="arkat" w:date="2017-10-06T08:43:00Z">
        <w:r w:rsidR="00455904">
          <w:rPr>
            <w:lang w:val="en-US"/>
          </w:rPr>
          <w:t xml:space="preserve">. </w:t>
        </w:r>
      </w:ins>
      <w:ins w:id="1644" w:author="arkat" w:date="2017-10-06T08:50:00Z">
        <w:r w:rsidR="003F4A38">
          <w:rPr>
            <w:lang w:val="en-US"/>
          </w:rPr>
          <w:t xml:space="preserve"> Se</w:t>
        </w:r>
      </w:ins>
      <w:ins w:id="1645" w:author="arkat" w:date="2017-10-11T09:20:00Z">
        <w:r w:rsidR="00315295">
          <w:rPr>
            <w:lang w:val="en-US"/>
          </w:rPr>
          <w:t>cara</w:t>
        </w:r>
      </w:ins>
      <w:ins w:id="1646" w:author="arkat" w:date="2017-10-06T08:50:00Z">
        <w:r w:rsidR="003F4A38">
          <w:rPr>
            <w:lang w:val="en-US"/>
          </w:rPr>
          <w:t xml:space="preserve"> umum</w:t>
        </w:r>
      </w:ins>
      <w:ins w:id="1647" w:author="arkat" w:date="2017-10-06T09:07:00Z">
        <w:r w:rsidR="003F428F">
          <w:rPr>
            <w:lang w:val="en-US"/>
          </w:rPr>
          <w:t xml:space="preserve"> transformasi dari model ke model</w:t>
        </w:r>
      </w:ins>
      <w:ins w:id="1648" w:author="arkat" w:date="2017-10-06T08:56:00Z">
        <w:r w:rsidR="003F4A38">
          <w:rPr>
            <w:lang w:val="en-US"/>
          </w:rPr>
          <w:t xml:space="preserve"> banyak</w:t>
        </w:r>
      </w:ins>
      <w:ins w:id="1649" w:author="arkat" w:date="2017-10-06T08:50:00Z">
        <w:r w:rsidR="003F4A38">
          <w:rPr>
            <w:lang w:val="en-US"/>
          </w:rPr>
          <w:t xml:space="preserve"> </w:t>
        </w:r>
      </w:ins>
      <w:ins w:id="1650" w:author="arkat" w:date="2017-10-06T08:55:00Z">
        <w:r w:rsidR="003F4A38">
          <w:rPr>
            <w:lang w:val="en-US"/>
          </w:rPr>
          <w:t>menggun</w:t>
        </w:r>
      </w:ins>
      <w:ins w:id="1651" w:author="arkat" w:date="2017-10-11T09:19:00Z">
        <w:del w:id="1652" w:author="arkat" w:date="2017-10-11T10:32:00Z">
          <w:r w:rsidR="00315295" w:rsidDel="00135261">
            <w:rPr>
              <w:lang w:val="en-US"/>
            </w:rPr>
            <w:delText>akan</w:delText>
          </w:r>
        </w:del>
      </w:ins>
      <w:proofErr w:type="gramStart"/>
      <w:ins w:id="1653" w:author="arkat" w:date="2017-10-11T10:32:00Z">
        <w:r w:rsidR="00135261">
          <w:rPr>
            <w:lang w:val="en-US"/>
          </w:rPr>
          <w:t>akan</w:t>
        </w:r>
      </w:ins>
      <w:proofErr w:type="gramEnd"/>
      <w:ins w:id="1654" w:author="arkat" w:date="2017-10-06T08:55:00Z">
        <w:r w:rsidR="003F4A38">
          <w:rPr>
            <w:lang w:val="en-US"/>
          </w:rPr>
          <w:t xml:space="preserve"> pendekatan aturan pemetaan (</w:t>
        </w:r>
      </w:ins>
      <w:ins w:id="1655" w:author="arkat" w:date="2017-10-06T08:56:00Z">
        <w:r w:rsidR="003F4A38">
          <w:rPr>
            <w:i/>
            <w:lang w:val="en-US"/>
          </w:rPr>
          <w:t>mapping rule</w:t>
        </w:r>
      </w:ins>
      <w:ins w:id="1656" w:author="arkat" w:date="2017-10-06T08:55:00Z">
        <w:r w:rsidR="003F4A38">
          <w:rPr>
            <w:lang w:val="en-US"/>
          </w:rPr>
          <w:t>)</w:t>
        </w:r>
      </w:ins>
      <w:ins w:id="1657" w:author="arkat" w:date="2017-10-06T08:56:00Z">
        <w:r w:rsidR="003F4A38">
          <w:rPr>
            <w:lang w:val="en-US"/>
          </w:rPr>
          <w:t xml:space="preserve">. </w:t>
        </w:r>
      </w:ins>
      <w:ins w:id="1658" w:author="arkat" w:date="2017-10-06T08:50:00Z">
        <w:r w:rsidR="003F4A38">
          <w:rPr>
            <w:lang w:val="en-US"/>
          </w:rPr>
          <w:t xml:space="preserve">Ada </w:t>
        </w:r>
      </w:ins>
      <w:ins w:id="1659" w:author="arkat" w:date="2017-10-11T09:34:00Z">
        <w:r w:rsidR="00E320BB">
          <w:rPr>
            <w:lang w:val="en-US"/>
          </w:rPr>
          <w:t xml:space="preserve">2 </w:t>
        </w:r>
      </w:ins>
      <w:ins w:id="1660" w:author="arkat" w:date="2017-10-06T08:50:00Z">
        <w:r w:rsidR="003F4A38">
          <w:rPr>
            <w:lang w:val="en-US"/>
          </w:rPr>
          <w:t>pendekatan pemetaan yang digun</w:t>
        </w:r>
      </w:ins>
      <w:ins w:id="1661" w:author="arkat" w:date="2017-10-11T09:19:00Z">
        <w:del w:id="1662" w:author="arkat" w:date="2017-10-11T10:32:00Z">
          <w:r w:rsidR="00315295" w:rsidDel="00135261">
            <w:rPr>
              <w:lang w:val="en-US"/>
            </w:rPr>
            <w:delText>akan</w:delText>
          </w:r>
        </w:del>
      </w:ins>
      <w:proofErr w:type="gramStart"/>
      <w:ins w:id="1663" w:author="arkat" w:date="2017-10-11T10:32:00Z">
        <w:r w:rsidR="00135261">
          <w:rPr>
            <w:lang w:val="en-US"/>
          </w:rPr>
          <w:t>akan</w:t>
        </w:r>
      </w:ins>
      <w:proofErr w:type="gramEnd"/>
      <w:ins w:id="1664" w:author="arkat" w:date="2017-10-06T08:50:00Z">
        <w:r w:rsidR="003F4A38">
          <w:rPr>
            <w:lang w:val="en-US"/>
          </w:rPr>
          <w:t xml:space="preserve"> </w:t>
        </w:r>
      </w:ins>
      <w:ins w:id="1665" w:author="arkat" w:date="2017-09-25T20:22:00Z">
        <w:r w:rsidR="00CB35C2">
          <w:rPr>
            <w:lang w:val="en-US"/>
          </w:rPr>
          <w:t>yakni</w:t>
        </w:r>
      </w:ins>
      <w:ins w:id="1666" w:author="arkat" w:date="2017-09-25T14:48:00Z">
        <w:r w:rsidR="003F4A38">
          <w:rPr>
            <w:lang w:val="en-US"/>
          </w:rPr>
          <w:t xml:space="preserve"> pemetaa</w:t>
        </w:r>
      </w:ins>
      <w:ins w:id="1667" w:author="arkat" w:date="2017-10-06T08:51:00Z">
        <w:r w:rsidR="003F4A38">
          <w:rPr>
            <w:lang w:val="en-US"/>
          </w:rPr>
          <w:t>n tidak langs</w:t>
        </w:r>
      </w:ins>
      <w:ins w:id="1668" w:author="arkat" w:date="2017-10-06T08:52:00Z">
        <w:r w:rsidR="003F4A38">
          <w:rPr>
            <w:lang w:val="en-US"/>
          </w:rPr>
          <w:t>u</w:t>
        </w:r>
      </w:ins>
      <w:ins w:id="1669" w:author="arkat" w:date="2017-10-06T08:51:00Z">
        <w:r w:rsidR="003F4A38">
          <w:rPr>
            <w:lang w:val="en-US"/>
          </w:rPr>
          <w:t>ng</w:t>
        </w:r>
      </w:ins>
      <w:ins w:id="1670" w:author="arkat" w:date="2017-09-25T14:48:00Z">
        <w:r>
          <w:rPr>
            <w:lang w:val="en-US"/>
          </w:rPr>
          <w:t xml:space="preserve"> </w:t>
        </w:r>
      </w:ins>
      <w:ins w:id="1671" w:author="arkat" w:date="2017-10-06T08:52:00Z">
        <w:r w:rsidR="003F4A38">
          <w:rPr>
            <w:lang w:val="en-US"/>
          </w:rPr>
          <w:t>(</w:t>
        </w:r>
      </w:ins>
      <w:ins w:id="1672" w:author="arkat" w:date="2017-09-25T14:48:00Z">
        <w:r w:rsidRPr="00B22874">
          <w:rPr>
            <w:i/>
            <w:lang w:val="en-US"/>
          </w:rPr>
          <w:t>indirect mapping</w:t>
        </w:r>
      </w:ins>
      <w:ins w:id="1673" w:author="arkat" w:date="2017-10-06T08:52:00Z">
        <w:r w:rsidR="003F4A38">
          <w:rPr>
            <w:i/>
            <w:lang w:val="en-US"/>
          </w:rPr>
          <w:t>)</w:t>
        </w:r>
      </w:ins>
      <w:ins w:id="1674" w:author="arkat" w:date="2017-09-25T14:48:00Z">
        <w:r>
          <w:rPr>
            <w:lang w:val="en-US"/>
          </w:rPr>
          <w:t xml:space="preserve"> dan </w:t>
        </w:r>
      </w:ins>
      <w:ins w:id="1675" w:author="arkat" w:date="2017-10-06T08:52:00Z">
        <w:r w:rsidR="003F4A38">
          <w:rPr>
            <w:lang w:val="en-US"/>
          </w:rPr>
          <w:t>pemetaan langsung (</w:t>
        </w:r>
      </w:ins>
      <w:ins w:id="1676" w:author="arkat" w:date="2017-09-25T14:48:00Z">
        <w:r w:rsidRPr="00B22874">
          <w:rPr>
            <w:i/>
            <w:lang w:val="en-US"/>
          </w:rPr>
          <w:t>direct mapping</w:t>
        </w:r>
      </w:ins>
      <w:ins w:id="1677" w:author="arkat" w:date="2017-10-06T08:52:00Z">
        <w:r w:rsidR="003F4A38">
          <w:rPr>
            <w:i/>
            <w:lang w:val="en-US"/>
          </w:rPr>
          <w:t>)</w:t>
        </w:r>
      </w:ins>
      <w:ins w:id="1678" w:author="arkat" w:date="2017-09-25T14:48:00Z">
        <w:r>
          <w:rPr>
            <w:lang w:val="en-US"/>
          </w:rPr>
          <w:t>.</w:t>
        </w:r>
      </w:ins>
      <w:ins w:id="1679" w:author="arkat" w:date="2017-10-06T08:53:00Z">
        <w:r w:rsidR="003F428F">
          <w:rPr>
            <w:lang w:val="en-US"/>
          </w:rPr>
          <w:t xml:space="preserve"> Tabel 2.1 menampilkan</w:t>
        </w:r>
      </w:ins>
      <w:ins w:id="1680" w:author="arkat" w:date="2017-10-06T09:07:00Z">
        <w:r w:rsidR="003F428F">
          <w:rPr>
            <w:lang w:val="en-US"/>
          </w:rPr>
          <w:t xml:space="preserve"> data</w:t>
        </w:r>
      </w:ins>
      <w:ins w:id="1681" w:author="arkat" w:date="2017-10-06T08:53:00Z">
        <w:r w:rsidR="003F4A38">
          <w:rPr>
            <w:lang w:val="en-US"/>
          </w:rPr>
          <w:t xml:space="preserve"> </w:t>
        </w:r>
      </w:ins>
      <w:ins w:id="1682" w:author="arkat" w:date="2017-10-06T08:57:00Z">
        <w:r w:rsidR="003F4A38">
          <w:rPr>
            <w:lang w:val="en-US"/>
          </w:rPr>
          <w:t xml:space="preserve">penelitian terkait yang </w:t>
        </w:r>
      </w:ins>
      <w:ins w:id="1683" w:author="arkat" w:date="2017-10-06T09:08:00Z">
        <w:r w:rsidR="003F428F">
          <w:rPr>
            <w:lang w:val="en-US"/>
          </w:rPr>
          <w:t xml:space="preserve">membahas </w:t>
        </w:r>
      </w:ins>
      <w:ins w:id="1684" w:author="arkat" w:date="2017-10-06T08:57:00Z">
        <w:r w:rsidR="003F4A38">
          <w:rPr>
            <w:lang w:val="en-US"/>
          </w:rPr>
          <w:t>transformasi</w:t>
        </w:r>
      </w:ins>
      <w:ins w:id="1685" w:author="arkat" w:date="2017-10-06T09:08:00Z">
        <w:r w:rsidR="003F428F">
          <w:rPr>
            <w:lang w:val="en-US"/>
          </w:rPr>
          <w:t xml:space="preserve"> dari</w:t>
        </w:r>
      </w:ins>
      <w:ins w:id="1686" w:author="arkat" w:date="2017-10-06T08:57:00Z">
        <w:r w:rsidR="003F4A38">
          <w:rPr>
            <w:lang w:val="en-US"/>
          </w:rPr>
          <w:t xml:space="preserve"> </w:t>
        </w:r>
      </w:ins>
      <w:ins w:id="1687" w:author="arkat" w:date="2017-10-06T09:08:00Z">
        <w:r w:rsidR="003F428F">
          <w:rPr>
            <w:lang w:val="en-US"/>
          </w:rPr>
          <w:t>model</w:t>
        </w:r>
      </w:ins>
      <w:ins w:id="1688" w:author="arkat" w:date="2017-10-06T08:57:00Z">
        <w:r w:rsidR="003F428F" w:rsidRPr="0095050F">
          <w:rPr>
            <w:i/>
            <w:lang w:val="en-US"/>
          </w:rPr>
          <w:t xml:space="preserve"> </w:t>
        </w:r>
      </w:ins>
      <w:ins w:id="1689" w:author="arkat" w:date="2017-10-06T09:08:00Z">
        <w:r w:rsidR="003F428F">
          <w:rPr>
            <w:lang w:val="en-US"/>
          </w:rPr>
          <w:t>ke</w:t>
        </w:r>
      </w:ins>
      <w:ins w:id="1690" w:author="arkat" w:date="2017-10-06T08:57:00Z">
        <w:r w:rsidR="003F428F" w:rsidRPr="0095050F">
          <w:rPr>
            <w:i/>
            <w:lang w:val="en-US"/>
          </w:rPr>
          <w:t xml:space="preserve"> </w:t>
        </w:r>
      </w:ins>
      <w:ins w:id="1691" w:author="arkat" w:date="2017-10-06T09:08:00Z">
        <w:r w:rsidR="003F428F">
          <w:rPr>
            <w:lang w:val="en-US"/>
          </w:rPr>
          <w:t>model</w:t>
        </w:r>
      </w:ins>
      <w:ins w:id="1692" w:author="arkat" w:date="2017-10-06T08:57:00Z">
        <w:r w:rsidR="003F4A38">
          <w:rPr>
            <w:lang w:val="en-US"/>
          </w:rPr>
          <w:t>.</w:t>
        </w:r>
      </w:ins>
    </w:p>
    <w:p w14:paraId="7B207052" w14:textId="0BB6BDE4" w:rsidR="00A40285" w:rsidRPr="00BA63C8" w:rsidRDefault="00CB35C2" w:rsidP="00D048A8">
      <w:pPr>
        <w:pStyle w:val="BodyTextFirstIndent"/>
        <w:rPr>
          <w:ins w:id="1693" w:author="arkat" w:date="2017-09-25T14:48:00Z"/>
          <w:rFonts w:cs="Calibri"/>
          <w:color w:val="000000"/>
          <w:szCs w:val="24"/>
        </w:rPr>
      </w:pPr>
      <w:ins w:id="1694" w:author="arkat" w:date="2017-09-25T20:23:00Z">
        <w:r>
          <w:rPr>
            <w:rFonts w:cs="Calibri"/>
            <w:color w:val="000000"/>
            <w:szCs w:val="24"/>
            <w:lang w:val="en-US"/>
          </w:rPr>
          <w:t xml:space="preserve">Pendekatan </w:t>
        </w:r>
      </w:ins>
      <w:ins w:id="1695" w:author="arkat" w:date="2017-09-25T14:48:00Z">
        <w:r w:rsidR="0058751D" w:rsidRPr="00BA63C8">
          <w:rPr>
            <w:rFonts w:cs="Calibri"/>
            <w:i/>
            <w:color w:val="000000"/>
            <w:szCs w:val="24"/>
            <w:lang w:val="en-GB"/>
          </w:rPr>
          <w:t>indirect mapping</w:t>
        </w:r>
        <w:r>
          <w:rPr>
            <w:rFonts w:cs="Calibri"/>
            <w:color w:val="000000"/>
            <w:szCs w:val="24"/>
          </w:rPr>
          <w:t xml:space="preserve"> yakni</w:t>
        </w:r>
        <w:r w:rsidR="0058751D" w:rsidRPr="00BA63C8">
          <w:rPr>
            <w:rFonts w:cs="Calibri"/>
            <w:color w:val="000000"/>
            <w:szCs w:val="24"/>
            <w:lang w:val="en-GB"/>
          </w:rPr>
          <w:t xml:space="preserve"> transformasi </w:t>
        </w:r>
        <w:r w:rsidR="0058751D" w:rsidRPr="00BA63C8">
          <w:rPr>
            <w:rFonts w:cs="Calibri"/>
            <w:color w:val="000000"/>
            <w:szCs w:val="24"/>
          </w:rPr>
          <w:t>yang menggun</w:t>
        </w:r>
      </w:ins>
      <w:ins w:id="1696" w:author="arkat" w:date="2017-10-11T09:19:00Z">
        <w:del w:id="1697" w:author="arkat" w:date="2017-10-11T10:32:00Z">
          <w:r w:rsidR="00315295" w:rsidDel="00135261">
            <w:rPr>
              <w:rFonts w:cs="Calibri"/>
              <w:color w:val="000000"/>
              <w:szCs w:val="24"/>
            </w:rPr>
            <w:delText>akan</w:delText>
          </w:r>
        </w:del>
      </w:ins>
      <w:proofErr w:type="gramStart"/>
      <w:ins w:id="1698" w:author="arkat" w:date="2017-10-11T10:32:00Z">
        <w:r w:rsidR="00135261">
          <w:rPr>
            <w:rFonts w:cs="Calibri"/>
            <w:color w:val="000000"/>
            <w:szCs w:val="24"/>
          </w:rPr>
          <w:t>akan</w:t>
        </w:r>
      </w:ins>
      <w:proofErr w:type="gramEnd"/>
      <w:ins w:id="1699" w:author="arkat" w:date="2017-09-25T14:48:00Z">
        <w:r w:rsidR="0058751D" w:rsidRPr="00BA63C8">
          <w:rPr>
            <w:rFonts w:cs="Calibri"/>
            <w:color w:val="000000"/>
            <w:szCs w:val="24"/>
            <w:lang w:val="en-GB"/>
          </w:rPr>
          <w:t xml:space="preserve"> aturan</w:t>
        </w:r>
        <w:r w:rsidR="0058751D" w:rsidRPr="00BA63C8">
          <w:rPr>
            <w:rFonts w:cs="Calibri"/>
            <w:color w:val="000000"/>
            <w:szCs w:val="24"/>
          </w:rPr>
          <w:t xml:space="preserve"> </w:t>
        </w:r>
        <w:r w:rsidR="0058751D" w:rsidRPr="00BA63C8">
          <w:rPr>
            <w:rFonts w:cs="Calibri"/>
            <w:i/>
            <w:color w:val="000000"/>
            <w:szCs w:val="24"/>
            <w:lang w:val="en-GB"/>
          </w:rPr>
          <w:t xml:space="preserve">mapping </w:t>
        </w:r>
        <w:r w:rsidR="0058751D" w:rsidRPr="00BA63C8">
          <w:rPr>
            <w:rFonts w:cs="Calibri"/>
            <w:color w:val="000000"/>
            <w:szCs w:val="24"/>
          </w:rPr>
          <w:t>yang telah tersedia</w:t>
        </w:r>
      </w:ins>
      <w:ins w:id="1700" w:author="arkat" w:date="2017-09-25T15:16:00Z">
        <w:r w:rsidR="00724773">
          <w:rPr>
            <w:rFonts w:cs="Calibri"/>
            <w:color w:val="000000"/>
            <w:szCs w:val="24"/>
            <w:lang w:val="en-US"/>
          </w:rPr>
          <w:t xml:space="preserve">, </w:t>
        </w:r>
      </w:ins>
      <w:ins w:id="1701" w:author="arkat" w:date="2017-09-25T14:48:00Z">
        <w:r w:rsidR="0058751D" w:rsidRPr="00BA63C8">
          <w:rPr>
            <w:rFonts w:cs="Calibri"/>
            <w:color w:val="000000"/>
            <w:szCs w:val="24"/>
          </w:rPr>
          <w:t>transformasi</w:t>
        </w:r>
      </w:ins>
      <w:ins w:id="1702" w:author="arkat" w:date="2017-09-25T15:16:00Z">
        <w:r w:rsidR="00724773">
          <w:rPr>
            <w:rFonts w:cs="Calibri"/>
            <w:color w:val="000000"/>
            <w:szCs w:val="24"/>
            <w:lang w:val="en-US"/>
          </w:rPr>
          <w:t xml:space="preserve"> model</w:t>
        </w:r>
      </w:ins>
      <w:ins w:id="1703" w:author="arkat" w:date="2017-09-25T14:48:00Z">
        <w:r w:rsidR="0058751D" w:rsidRPr="00BA63C8">
          <w:rPr>
            <w:rFonts w:cs="Calibri"/>
            <w:color w:val="000000"/>
            <w:szCs w:val="24"/>
          </w:rPr>
          <w:t xml:space="preserve"> </w:t>
        </w:r>
        <w:r w:rsidR="0058751D" w:rsidRPr="00BA63C8">
          <w:rPr>
            <w:rFonts w:cs="Calibri"/>
            <w:color w:val="000000"/>
            <w:szCs w:val="24"/>
            <w:lang w:val="en-GB"/>
          </w:rPr>
          <w:t>dilakukan dengan menggun</w:t>
        </w:r>
      </w:ins>
      <w:ins w:id="1704" w:author="arkat" w:date="2017-10-11T09:19:00Z">
        <w:del w:id="1705" w:author="arkat" w:date="2017-10-11T10:32:00Z">
          <w:r w:rsidR="00315295" w:rsidDel="00135261">
            <w:rPr>
              <w:rFonts w:cs="Calibri"/>
              <w:color w:val="000000"/>
              <w:szCs w:val="24"/>
              <w:lang w:val="en-GB"/>
            </w:rPr>
            <w:delText>akan</w:delText>
          </w:r>
        </w:del>
      </w:ins>
      <w:ins w:id="1706" w:author="arkat" w:date="2017-10-11T10:32:00Z">
        <w:r w:rsidR="00135261">
          <w:rPr>
            <w:rFonts w:cs="Calibri"/>
            <w:color w:val="000000"/>
            <w:szCs w:val="24"/>
            <w:lang w:val="en-GB"/>
          </w:rPr>
          <w:t>akan</w:t>
        </w:r>
      </w:ins>
      <w:ins w:id="1707" w:author="arkat" w:date="2017-09-25T14:48:00Z">
        <w:r w:rsidR="0058751D" w:rsidRPr="00BA63C8">
          <w:rPr>
            <w:rFonts w:cs="Calibri"/>
            <w:color w:val="000000"/>
            <w:szCs w:val="24"/>
            <w:lang w:val="en-GB"/>
          </w:rPr>
          <w:t xml:space="preserve"> </w:t>
        </w:r>
        <w:r w:rsidR="0058751D" w:rsidRPr="00BA63C8">
          <w:rPr>
            <w:rFonts w:cs="Calibri"/>
            <w:color w:val="000000"/>
            <w:szCs w:val="24"/>
          </w:rPr>
          <w:t>bahasa pemodelan</w:t>
        </w:r>
        <w:r w:rsidR="0058751D" w:rsidRPr="00BA63C8">
          <w:rPr>
            <w:rFonts w:cs="Calibri"/>
            <w:color w:val="000000"/>
            <w:szCs w:val="24"/>
            <w:lang w:val="en-GB"/>
          </w:rPr>
          <w:t xml:space="preserve"> pihak</w:t>
        </w:r>
        <w:r w:rsidR="0058751D" w:rsidRPr="00BA63C8">
          <w:rPr>
            <w:rFonts w:cs="Calibri"/>
            <w:color w:val="000000"/>
            <w:szCs w:val="24"/>
          </w:rPr>
          <w:t xml:space="preserve"> ketiga atau keempat. </w:t>
        </w:r>
        <w:r w:rsidR="0058751D" w:rsidRPr="00BA63C8">
          <w:rPr>
            <w:rFonts w:cs="Calibri"/>
            <w:color w:val="000000"/>
            <w:szCs w:val="24"/>
            <w:lang w:val="en-GB"/>
          </w:rPr>
          <w:t xml:space="preserve">Sehingga memungkinkan untuk melakukan pemetaan </w:t>
        </w:r>
      </w:ins>
      <w:ins w:id="1708" w:author="arkat" w:date="2017-09-25T15:47:00Z">
        <w:r w:rsidR="00CA0F71">
          <w:rPr>
            <w:rFonts w:cs="Calibri"/>
            <w:color w:val="000000"/>
            <w:szCs w:val="24"/>
            <w:lang w:val="en-GB"/>
          </w:rPr>
          <w:t xml:space="preserve">dari </w:t>
        </w:r>
      </w:ins>
      <w:ins w:id="1709" w:author="arkat" w:date="2017-09-25T14:48:00Z">
        <w:r w:rsidR="0058751D" w:rsidRPr="00BA63C8">
          <w:rPr>
            <w:rFonts w:cs="Calibri"/>
            <w:color w:val="000000"/>
            <w:szCs w:val="24"/>
          </w:rPr>
          <w:t>EPC</w:t>
        </w:r>
      </w:ins>
      <w:ins w:id="1710" w:author="arkat" w:date="2017-09-25T15:47:00Z">
        <w:r w:rsidR="00CA0F71">
          <w:rPr>
            <w:rFonts w:cs="Calibri"/>
            <w:color w:val="000000"/>
            <w:szCs w:val="24"/>
            <w:lang w:val="en-US"/>
          </w:rPr>
          <w:t>s</w:t>
        </w:r>
      </w:ins>
      <w:ins w:id="1711" w:author="arkat" w:date="2017-09-25T14:48:00Z">
        <w:r w:rsidR="0058751D" w:rsidRPr="00BA63C8">
          <w:rPr>
            <w:rFonts w:cs="Calibri"/>
            <w:color w:val="000000"/>
            <w:szCs w:val="24"/>
          </w:rPr>
          <w:t xml:space="preserve"> ke Petri</w:t>
        </w:r>
        <w:r w:rsidR="00E320BB">
          <w:rPr>
            <w:rFonts w:cs="Calibri"/>
            <w:color w:val="000000"/>
            <w:szCs w:val="24"/>
            <w:lang w:val="en-GB"/>
          </w:rPr>
          <w:t xml:space="preserve"> Net</w:t>
        </w:r>
      </w:ins>
      <w:ins w:id="1712" w:author="arkat" w:date="2017-10-11T09:35:00Z">
        <w:r w:rsidR="00E320BB">
          <w:rPr>
            <w:rFonts w:cs="Calibri"/>
            <w:color w:val="000000"/>
            <w:szCs w:val="24"/>
            <w:lang w:val="en-GB"/>
          </w:rPr>
          <w:t>s</w:t>
        </w:r>
      </w:ins>
      <w:ins w:id="1713" w:author="arkat" w:date="2017-09-25T14:48:00Z">
        <w:r w:rsidR="0058751D" w:rsidRPr="00BA63C8">
          <w:rPr>
            <w:rFonts w:cs="Calibri"/>
            <w:color w:val="000000"/>
            <w:szCs w:val="24"/>
            <w:lang w:val="en-GB"/>
          </w:rPr>
          <w:t xml:space="preserve">, </w:t>
        </w:r>
      </w:ins>
      <w:ins w:id="1714" w:author="arkat" w:date="2017-09-25T15:48:00Z">
        <w:r w:rsidR="00CA0F71">
          <w:rPr>
            <w:rFonts w:cs="Calibri"/>
            <w:color w:val="000000"/>
            <w:szCs w:val="24"/>
            <w:lang w:val="en-GB"/>
          </w:rPr>
          <w:t xml:space="preserve">Sebuah </w:t>
        </w:r>
      </w:ins>
      <w:ins w:id="1715" w:author="arkat" w:date="2017-09-25T14:48:00Z">
        <w:r w:rsidR="00CA0F71">
          <w:rPr>
            <w:rFonts w:cs="Calibri"/>
            <w:color w:val="000000"/>
            <w:szCs w:val="24"/>
            <w:lang w:val="en-GB"/>
          </w:rPr>
          <w:t>b</w:t>
        </w:r>
        <w:r w:rsidR="0058751D" w:rsidRPr="00BA63C8">
          <w:rPr>
            <w:rFonts w:cs="Calibri"/>
            <w:color w:val="000000"/>
            <w:szCs w:val="24"/>
            <w:lang w:val="en-GB"/>
          </w:rPr>
          <w:t>ahasa pemodelan</w:t>
        </w:r>
      </w:ins>
      <w:ins w:id="1716" w:author="arkat" w:date="2017-09-25T15:48:00Z">
        <w:r w:rsidR="00CA0F71">
          <w:rPr>
            <w:rFonts w:cs="Calibri"/>
            <w:color w:val="000000"/>
            <w:szCs w:val="24"/>
            <w:lang w:val="en-GB"/>
          </w:rPr>
          <w:t xml:space="preserve"> formal</w:t>
        </w:r>
      </w:ins>
      <w:ins w:id="1717" w:author="arkat" w:date="2017-09-25T14:48:00Z">
        <w:r w:rsidR="0058751D" w:rsidRPr="00BA63C8">
          <w:rPr>
            <w:rFonts w:cs="Calibri"/>
            <w:color w:val="000000"/>
            <w:szCs w:val="24"/>
            <w:lang w:val="en-GB"/>
          </w:rPr>
          <w:t xml:space="preserve"> </w:t>
        </w:r>
      </w:ins>
      <w:ins w:id="1718" w:author="arkat" w:date="2017-09-25T15:48:00Z">
        <w:r w:rsidR="00CA0F71">
          <w:rPr>
            <w:rFonts w:cs="Calibri"/>
            <w:color w:val="000000"/>
            <w:szCs w:val="24"/>
            <w:lang w:val="en-GB"/>
          </w:rPr>
          <w:t>yang digun</w:t>
        </w:r>
      </w:ins>
      <w:ins w:id="1719" w:author="arkat" w:date="2017-10-11T09:19:00Z">
        <w:del w:id="1720" w:author="arkat" w:date="2017-10-11T10:32:00Z">
          <w:r w:rsidR="00315295" w:rsidDel="00135261">
            <w:rPr>
              <w:rFonts w:cs="Calibri"/>
              <w:color w:val="000000"/>
              <w:szCs w:val="24"/>
              <w:lang w:val="en-GB"/>
            </w:rPr>
            <w:delText>akan</w:delText>
          </w:r>
        </w:del>
      </w:ins>
      <w:proofErr w:type="gramStart"/>
      <w:ins w:id="1721" w:author="arkat" w:date="2017-10-11T10:32:00Z">
        <w:r w:rsidR="00135261">
          <w:rPr>
            <w:rFonts w:cs="Calibri"/>
            <w:color w:val="000000"/>
            <w:szCs w:val="24"/>
            <w:lang w:val="en-GB"/>
          </w:rPr>
          <w:t>akan</w:t>
        </w:r>
      </w:ins>
      <w:proofErr w:type="gramEnd"/>
      <w:ins w:id="1722" w:author="arkat" w:date="2017-09-25T15:48:00Z">
        <w:r w:rsidR="00CA0F71">
          <w:rPr>
            <w:rFonts w:cs="Calibri"/>
            <w:color w:val="000000"/>
            <w:szCs w:val="24"/>
            <w:lang w:val="en-GB"/>
          </w:rPr>
          <w:t xml:space="preserve"> </w:t>
        </w:r>
      </w:ins>
      <w:ins w:id="1723" w:author="arkat" w:date="2017-09-25T14:48:00Z">
        <w:r w:rsidR="00CA0F71">
          <w:rPr>
            <w:rFonts w:cs="Calibri"/>
            <w:color w:val="000000"/>
            <w:szCs w:val="24"/>
          </w:rPr>
          <w:t xml:space="preserve">untuk sistem terdistribusi. Transformasi </w:t>
        </w:r>
      </w:ins>
      <w:ins w:id="1724" w:author="arkat" w:date="2017-09-25T15:48:00Z">
        <w:r w:rsidR="00CA0F71">
          <w:rPr>
            <w:rFonts w:cs="Calibri"/>
            <w:color w:val="000000"/>
            <w:szCs w:val="24"/>
            <w:lang w:val="en-US"/>
          </w:rPr>
          <w:t>seperti ini</w:t>
        </w:r>
      </w:ins>
      <w:ins w:id="1725" w:author="arkat" w:date="2017-09-25T14:48:00Z">
        <w:r w:rsidR="0058751D" w:rsidRPr="00BA63C8">
          <w:rPr>
            <w:rFonts w:cs="Calibri"/>
            <w:color w:val="000000"/>
            <w:szCs w:val="24"/>
          </w:rPr>
          <w:t xml:space="preserve"> telah dilakukan oleh </w:t>
        </w:r>
        <w:r w:rsidR="0058751D" w:rsidRPr="00BA63C8">
          <w:rPr>
            <w:rFonts w:cs="Calibri"/>
            <w:color w:val="000000"/>
            <w:szCs w:val="24"/>
            <w:lang w:val="en-GB"/>
          </w:rPr>
          <w:fldChar w:fldCharType="begin" w:fldLock="1"/>
        </w:r>
      </w:ins>
      <w:ins w:id="1726" w:author="arkat" w:date="2017-10-11T09:36:00Z">
        <w:r w:rsidR="00E320BB">
          <w:rPr>
            <w:rFonts w:cs="Calibri"/>
            <w:color w:val="000000"/>
            <w:szCs w:val="24"/>
            <w:lang w:val="en-GB"/>
          </w:rPr>
          <w:instrText>ADDIN CSL_CITATION { "citationItems" : [ { "id" : "ITEM-1", "itemData" : { "DOI" : "10.1016/S0950-5849(99)00016-6", "ISBN" : "0950-5849", "ISSN" : "09505849", "abstract" : "For many companies, business processes have become the focal point of attention. As a result, many tools have been developed for business process engineering and the actual deployment of business processes. Typical examples of these tools are Business Process Reengineering (BPR) tools, Enterprise Resource Planning (ERP) systems, and Workflow Management (WFM) systems. Some of the leading products, e.g. SAP R/3 (ERP/WFM) and ARIS (BPR), use Event-driven Process Chains (EPCs) to model business processes. Although the EPCs have become a widespread process modeling technique, they suffer from a serious drawback: neither the syntax nor the semantics of an EPC are well defined. In this paper, this problem is tackled by mapping EPCs (without connectors of type V) onto Petri nets. The Petri nets have formal semantics and provide an abundance of analysis techniques. As a result, the approach presented in this paper gives formal semantics to EPCs. Moreover, many analysis techniques are available for EPCs. To illustrate the approach, it is shown that the correctness of an EPC can be checked in polynomial time by using Petri-net-based analysis techniques.", "author" : [ { "dropping-particle" : "der", "family" : "Aalst", "given" : "Van", "non-dropping-particle" : "", "parse-names" : false, "suffix" : "" } ], "container-title" : "Information and Software Technology", "id" : "ITEM-1", "issue" : "10", "issued" : { "date-parts" : [ [ "1999", "7", "15" ] ] }, "page" : "639-650", "publisher" : "Elsevier", "title" : "Formalization and verification of event-driven process chains", "type" : "article-journal", "volume" : "41" }, "uris" : [ "http://www.mendeley.com/documents/?uuid=0dd1435e-8ea5-3eb0-a9e7-f3fd4eb9cfc7" ] } ], "mendeley" : { "formattedCitation" : "(Aalst, 1999)", "manualFormatting" : "Aalst (1999)", "plainTextFormattedCitation" : "(Aalst, 1999)", "previouslyFormattedCitation" : "(Aalst, 1999)" }, "properties" : { "noteIndex" : 0 }, "schema" : "https://github.com/citation-style-language/schema/raw/master/csl-citation.json" }</w:instrText>
        </w:r>
      </w:ins>
      <w:del w:id="1727" w:author="arkat" w:date="2017-10-11T09:36:00Z">
        <w:r w:rsidR="00686631" w:rsidDel="00E320BB">
          <w:rPr>
            <w:rFonts w:cs="Calibri"/>
            <w:color w:val="000000"/>
            <w:szCs w:val="24"/>
            <w:lang w:val="en-GB"/>
          </w:rPr>
          <w:delInstrText>ADDIN CSL_CITATION { "citationItems" : [ { "id" : "ITEM-1", "itemData" : { "DOI" : "10.1016/S0950-5849(99)00016-6", "ISBN" : "0950-5849", "ISSN" : "09505849", "abstract" : "For many companies, business processes have become the focal point of attention. As a result, many tools have been developed for business process engineering and the actual deployment of business processes. Typical examples of these tools are Business Process Reengineering (BPR) tools, Enterprise Resource Planning (ERP) systems, and Workflow Management (WFM) systems. Some of the leading products, e.g. SAP R/3 (ERP/WFM) and ARIS (BPR), use Event-driven Process Chains (EPCs) to model business processes. Although the EPCs have become a widespread process modeling technique, they suffer from a serious drawback: neither the syntax nor the semantics of an EPC are well defined. In this paper, this problem is tackled by mapping EPCs (without connectors of type V) onto Petri nets. The Petri nets have formal semantics and provide an abundance of analysis techniques. As a result, the approach presented in this paper gives formal semantics to EPCs. Moreover, many analysis techniques are available for EPCs. To illustrate the approach, it is shown that the correctness of an EPC can be checked in polynomial time by using Petri-net-based analysis techniques.", "author" : [ { "dropping-particle" : "der", "family" : "Aalst", "given" : "Van", "non-dropping-particle" : "", "parse-names" : false, "suffix" : "" } ], "container-title" : "Information and Software Technology", "id" : "ITEM-1", "issue" : "10", "issued" : { "date-parts" : [ [ "1999", "7", "15" ] ] }, "page" : "639-650", "publisher" : "Elsevier", "title" : "Formalization and verification of event-driven process chains", "type" : "article-journal", "volume" : "41" }, "uris" : [ "http://www.mendeley.com/documents/?uuid=0dd1435e-8ea5-3eb0-a9e7-f3fd4eb9cfc7" ] } ], "mendeley" : { "formattedCitation" : "(Aalst, 1999)", "plainTextFormattedCitation" : "(Aalst, 1999)", "previouslyFormattedCitation" : "(Aalst, 1999)" }, "properties" : { "noteIndex" : 0 }, "schema" : "https://github.com/citation-style-language/schema/raw/master/csl-citation.json" }</w:delInstrText>
        </w:r>
      </w:del>
      <w:ins w:id="1728" w:author="arkat" w:date="2017-09-25T14:48:00Z">
        <w:r w:rsidR="0058751D" w:rsidRPr="00BA63C8">
          <w:rPr>
            <w:rFonts w:cs="Calibri"/>
            <w:color w:val="000000"/>
            <w:szCs w:val="24"/>
            <w:lang w:val="en-GB"/>
          </w:rPr>
          <w:fldChar w:fldCharType="separate"/>
        </w:r>
      </w:ins>
      <w:del w:id="1729" w:author="arkat" w:date="2017-10-11T09:36:00Z">
        <w:r w:rsidR="009D16AE" w:rsidRPr="009D16AE" w:rsidDel="00E320BB">
          <w:rPr>
            <w:rFonts w:cs="Calibri"/>
            <w:noProof/>
            <w:color w:val="000000"/>
            <w:szCs w:val="24"/>
            <w:lang w:val="en-GB"/>
          </w:rPr>
          <w:delText>(</w:delText>
        </w:r>
      </w:del>
      <w:r w:rsidR="009D16AE" w:rsidRPr="009D16AE">
        <w:rPr>
          <w:rFonts w:cs="Calibri"/>
          <w:noProof/>
          <w:color w:val="000000"/>
          <w:szCs w:val="24"/>
          <w:lang w:val="en-GB"/>
        </w:rPr>
        <w:t>Aalst</w:t>
      </w:r>
      <w:del w:id="1730" w:author="arkat" w:date="2017-10-11T09:36:00Z">
        <w:r w:rsidR="009D16AE" w:rsidRPr="009D16AE" w:rsidDel="00E320BB">
          <w:rPr>
            <w:rFonts w:cs="Calibri"/>
            <w:noProof/>
            <w:color w:val="000000"/>
            <w:szCs w:val="24"/>
            <w:lang w:val="en-GB"/>
          </w:rPr>
          <w:delText>,</w:delText>
        </w:r>
      </w:del>
      <w:r w:rsidR="009D16AE" w:rsidRPr="009D16AE">
        <w:rPr>
          <w:rFonts w:cs="Calibri"/>
          <w:noProof/>
          <w:color w:val="000000"/>
          <w:szCs w:val="24"/>
          <w:lang w:val="en-GB"/>
        </w:rPr>
        <w:t xml:space="preserve"> </w:t>
      </w:r>
      <w:ins w:id="1731" w:author="arkat" w:date="2017-10-11T09:35:00Z">
        <w:r w:rsidR="00E320BB">
          <w:rPr>
            <w:rFonts w:cs="Calibri"/>
            <w:noProof/>
            <w:color w:val="000000"/>
            <w:szCs w:val="24"/>
            <w:lang w:val="en-GB"/>
          </w:rPr>
          <w:t>(</w:t>
        </w:r>
      </w:ins>
      <w:r w:rsidR="009D16AE" w:rsidRPr="009D16AE">
        <w:rPr>
          <w:rFonts w:cs="Calibri"/>
          <w:noProof/>
          <w:color w:val="000000"/>
          <w:szCs w:val="24"/>
          <w:lang w:val="en-GB"/>
        </w:rPr>
        <w:t>1999)</w:t>
      </w:r>
      <w:ins w:id="1732" w:author="arkat" w:date="2017-09-25T14:48:00Z">
        <w:r w:rsidR="0058751D" w:rsidRPr="00BA63C8">
          <w:rPr>
            <w:rFonts w:cs="Calibri"/>
            <w:color w:val="000000"/>
            <w:szCs w:val="24"/>
            <w:lang w:val="en-GB"/>
          </w:rPr>
          <w:fldChar w:fldCharType="end"/>
        </w:r>
        <w:r w:rsidR="0058751D" w:rsidRPr="00BA63C8">
          <w:rPr>
            <w:rFonts w:cs="Calibri"/>
            <w:color w:val="000000"/>
            <w:szCs w:val="24"/>
          </w:rPr>
          <w:t>.</w:t>
        </w:r>
      </w:ins>
      <w:ins w:id="1733" w:author="arkat" w:date="2017-09-25T15:49:00Z">
        <w:r w:rsidR="00CA0F71">
          <w:rPr>
            <w:rFonts w:cs="Calibri"/>
            <w:color w:val="000000"/>
            <w:szCs w:val="24"/>
            <w:lang w:val="en-US"/>
          </w:rPr>
          <w:t xml:space="preserve"> Sedangkan, </w:t>
        </w:r>
      </w:ins>
      <w:ins w:id="1734" w:author="arkat" w:date="2017-09-25T14:48:00Z">
        <w:r w:rsidR="0058751D" w:rsidRPr="00BA63C8">
          <w:rPr>
            <w:rFonts w:cs="Calibri"/>
            <w:color w:val="000000"/>
            <w:szCs w:val="24"/>
          </w:rPr>
          <w:t xml:space="preserve"> </w:t>
        </w:r>
        <w:r w:rsidR="0058751D" w:rsidRPr="00BA63C8">
          <w:rPr>
            <w:rFonts w:cs="Calibri"/>
            <w:color w:val="000000"/>
            <w:szCs w:val="24"/>
            <w:lang w:val="en-GB"/>
          </w:rPr>
          <w:t>Transformasi dari BPMN ke Petri Net</w:t>
        </w:r>
      </w:ins>
      <w:ins w:id="1735" w:author="arkat" w:date="2017-10-11T09:36:00Z">
        <w:r w:rsidR="00E320BB">
          <w:rPr>
            <w:rFonts w:cs="Calibri"/>
            <w:color w:val="000000"/>
            <w:szCs w:val="24"/>
            <w:lang w:val="en-GB"/>
          </w:rPr>
          <w:t>s</w:t>
        </w:r>
      </w:ins>
      <w:ins w:id="1736" w:author="arkat" w:date="2017-09-25T14:48:00Z">
        <w:r w:rsidR="0058751D" w:rsidRPr="00BA63C8">
          <w:rPr>
            <w:rFonts w:cs="Calibri"/>
            <w:color w:val="000000"/>
            <w:szCs w:val="24"/>
            <w:lang w:val="en-GB"/>
          </w:rPr>
          <w:t xml:space="preserve"> dengan pendekatan </w:t>
        </w:r>
        <w:r w:rsidR="0058751D" w:rsidRPr="00BA63C8">
          <w:rPr>
            <w:rFonts w:cs="Calibri"/>
            <w:i/>
            <w:color w:val="000000"/>
            <w:szCs w:val="24"/>
            <w:lang w:val="en-GB"/>
          </w:rPr>
          <w:t xml:space="preserve">indirect mapping </w:t>
        </w:r>
      </w:ins>
      <w:ins w:id="1737" w:author="arkat" w:date="2017-09-25T15:50:00Z">
        <w:r w:rsidR="00CA0F71">
          <w:rPr>
            <w:rFonts w:cs="Calibri"/>
            <w:color w:val="000000"/>
            <w:szCs w:val="24"/>
            <w:lang w:val="en-GB"/>
          </w:rPr>
          <w:t xml:space="preserve">dilakukan </w:t>
        </w:r>
      </w:ins>
      <w:ins w:id="1738" w:author="arkat" w:date="2017-09-25T14:48:00Z">
        <w:r>
          <w:rPr>
            <w:rFonts w:cs="Calibri"/>
            <w:color w:val="000000"/>
            <w:szCs w:val="24"/>
            <w:lang w:val="en-GB"/>
          </w:rPr>
          <w:t>oleh</w:t>
        </w:r>
        <w:r>
          <w:rPr>
            <w:rFonts w:cs="Calibri"/>
            <w:color w:val="000000"/>
            <w:szCs w:val="24"/>
          </w:rPr>
          <w:t xml:space="preserve"> </w:t>
        </w:r>
        <w:r w:rsidR="0058751D" w:rsidRPr="00BA63C8">
          <w:rPr>
            <w:rFonts w:cs="Calibri"/>
            <w:color w:val="000000"/>
            <w:szCs w:val="24"/>
          </w:rPr>
          <w:fldChar w:fldCharType="begin" w:fldLock="1"/>
        </w:r>
      </w:ins>
      <w:ins w:id="1739" w:author="arkat" w:date="2017-10-11T09:28:00Z">
        <w:r w:rsidR="00B7011C">
          <w:rPr>
            <w:rFonts w:cs="Calibri"/>
            <w:color w:val="000000"/>
            <w:szCs w:val="24"/>
          </w:rPr>
          <w:instrText>ADDIN CSL_CITATION { "citationItems" : [ { "id" : "ITEM-1", "itemData" : { "DOI" : "10.1016/j.infsof.2008.02.006", "ISBN" : "0950-5849", "ISSN" : "09505849", "PMID" : "18352969",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"Language", "id" : "ITEM-1", "issue" : "12", "issued" : { "date-parts" : [ [ "2007" ] ] }, "page" : "1-30", "title" : "Formal semantics and analysis of BPMN process models using Petri nets", "type" : "article-journal", "volume" : "50" }, "uris" : [ "http://www.mendeley.com/documents/?uuid=f656986b-4967-47d6-83d6-422c43a4d143" ] } ], "mendeley" : { "formattedCitation" : "(Dijkman &lt;i&gt;et al.&lt;/i&gt;, 2007a)", "plainTextFormattedCitation" : "(Dijkman et al., 2007a)", "previouslyFormattedCitation" : "(Dijkman &lt;i&gt;et al.&lt;/i&gt;, 2007a)" }, "properties" : { "noteIndex" : 0 }, "schema" : "https://github.com/citation-style-language/schema/raw/master/csl-citation.json" }</w:instrText>
        </w:r>
      </w:ins>
      <w:ins w:id="1740" w:author="arkat" w:date="2017-09-25T14:48:00Z">
        <w:r w:rsidR="0058751D" w:rsidRPr="00BA63C8">
          <w:rPr>
            <w:rFonts w:cs="Calibri"/>
            <w:color w:val="000000"/>
            <w:szCs w:val="24"/>
          </w:rPr>
          <w:fldChar w:fldCharType="separate"/>
        </w:r>
      </w:ins>
      <w:ins w:id="1741" w:author="arkat" w:date="2017-10-11T09:27:00Z">
        <w:r w:rsidR="00B7011C" w:rsidRPr="00A768AA">
          <w:rPr>
            <w:rFonts w:cs="Calibri"/>
            <w:noProof/>
            <w:color w:val="000000"/>
            <w:szCs w:val="24"/>
          </w:rPr>
          <w:t xml:space="preserve">(Dijkman </w:t>
        </w:r>
        <w:r w:rsidR="00B7011C" w:rsidRPr="00B7011C">
          <w:rPr>
            <w:rFonts w:cs="Calibri"/>
            <w:i/>
            <w:noProof/>
            <w:color w:val="000000"/>
            <w:szCs w:val="24"/>
            <w:rPrChange w:id="1742" w:author="arkat" w:date="2017-10-11T09:27:00Z">
              <w:rPr>
                <w:rFonts w:cs="Calibri"/>
                <w:noProof/>
                <w:color w:val="000000"/>
                <w:szCs w:val="24"/>
              </w:rPr>
            </w:rPrChange>
          </w:rPr>
          <w:t>et al.</w:t>
        </w:r>
        <w:r w:rsidR="00B7011C" w:rsidRPr="00A768AA">
          <w:rPr>
            <w:rFonts w:cs="Calibri"/>
            <w:noProof/>
            <w:color w:val="000000"/>
            <w:szCs w:val="24"/>
          </w:rPr>
          <w:t>, 2007a)</w:t>
        </w:r>
      </w:ins>
      <w:ins w:id="1743" w:author="arkat" w:date="2017-09-25T14:48:00Z">
        <w:r w:rsidR="0058751D" w:rsidRPr="00BA63C8">
          <w:rPr>
            <w:rFonts w:cs="Calibri"/>
            <w:color w:val="000000"/>
            <w:szCs w:val="24"/>
          </w:rPr>
          <w:fldChar w:fldCharType="end"/>
        </w:r>
      </w:ins>
      <w:ins w:id="1744" w:author="arkat" w:date="2017-09-25T15:50:00Z">
        <w:r w:rsidR="00CA0F71">
          <w:rPr>
            <w:rFonts w:cs="Calibri"/>
            <w:color w:val="000000"/>
            <w:szCs w:val="24"/>
            <w:lang w:val="en-US"/>
          </w:rPr>
          <w:t xml:space="preserve">. </w:t>
        </w:r>
      </w:ins>
      <w:ins w:id="1745" w:author="arkat" w:date="2017-09-25T14:48:00Z">
        <w:r w:rsidR="0058751D" w:rsidRPr="00BA63C8">
          <w:rPr>
            <w:rFonts w:cs="Calibri"/>
            <w:color w:val="000000"/>
            <w:szCs w:val="24"/>
          </w:rPr>
          <w:t xml:space="preserve">Transformasi </w:t>
        </w:r>
      </w:ins>
      <w:ins w:id="1746" w:author="arkat" w:date="2017-09-25T15:50:00Z">
        <w:r w:rsidR="00CA0F71">
          <w:rPr>
            <w:rFonts w:cs="Calibri"/>
            <w:color w:val="000000"/>
            <w:szCs w:val="24"/>
            <w:lang w:val="en-US"/>
          </w:rPr>
          <w:t xml:space="preserve">dengan pendekatan </w:t>
        </w:r>
        <w:r w:rsidR="00CA0F71" w:rsidRPr="00BA63C8">
          <w:rPr>
            <w:rFonts w:cs="Calibri"/>
            <w:i/>
            <w:color w:val="000000"/>
            <w:szCs w:val="24"/>
            <w:lang w:val="en-GB"/>
          </w:rPr>
          <w:t xml:space="preserve">indirect mapping </w:t>
        </w:r>
      </w:ins>
      <w:ins w:id="1747" w:author="arkat" w:date="2017-09-25T14:48:00Z">
        <w:r w:rsidR="0058751D" w:rsidRPr="00BA63C8">
          <w:rPr>
            <w:rFonts w:cs="Calibri"/>
            <w:color w:val="000000"/>
            <w:szCs w:val="24"/>
          </w:rPr>
          <w:t xml:space="preserve">lebih mudah, karena </w:t>
        </w:r>
        <w:r w:rsidR="0058751D" w:rsidRPr="00BA63C8">
          <w:rPr>
            <w:rFonts w:cs="Calibri"/>
            <w:color w:val="000000"/>
            <w:szCs w:val="24"/>
            <w:lang w:val="en-GB"/>
          </w:rPr>
          <w:t>menggun</w:t>
        </w:r>
      </w:ins>
      <w:ins w:id="1748" w:author="arkat" w:date="2017-10-11T09:19:00Z">
        <w:del w:id="1749" w:author="arkat" w:date="2017-10-11T10:32:00Z">
          <w:r w:rsidR="00315295" w:rsidDel="00135261">
            <w:rPr>
              <w:rFonts w:cs="Calibri"/>
              <w:color w:val="000000"/>
              <w:szCs w:val="24"/>
              <w:lang w:val="en-GB"/>
            </w:rPr>
            <w:delText>akan</w:delText>
          </w:r>
        </w:del>
      </w:ins>
      <w:ins w:id="1750" w:author="arkat" w:date="2017-10-11T10:32:00Z">
        <w:r w:rsidR="00135261">
          <w:rPr>
            <w:rFonts w:cs="Calibri"/>
            <w:color w:val="000000"/>
            <w:szCs w:val="24"/>
            <w:lang w:val="en-GB"/>
          </w:rPr>
          <w:t>akan</w:t>
        </w:r>
      </w:ins>
      <w:ins w:id="1751" w:author="arkat" w:date="2017-09-25T14:48:00Z">
        <w:r w:rsidR="0058751D" w:rsidRPr="00BA63C8">
          <w:rPr>
            <w:rFonts w:cs="Calibri"/>
            <w:color w:val="000000"/>
            <w:szCs w:val="24"/>
            <w:lang w:val="en-GB"/>
          </w:rPr>
          <w:t xml:space="preserve"> </w:t>
        </w:r>
        <w:r w:rsidR="00CA0F71">
          <w:rPr>
            <w:rFonts w:cs="Calibri"/>
            <w:color w:val="000000"/>
            <w:szCs w:val="24"/>
          </w:rPr>
          <w:t>pemetaan yang sudah disedi</w:t>
        </w:r>
      </w:ins>
      <w:ins w:id="1752" w:author="arkat" w:date="2017-10-11T09:19:00Z">
        <w:del w:id="1753" w:author="arkat" w:date="2017-10-11T10:32:00Z">
          <w:r w:rsidR="00315295" w:rsidDel="00135261">
            <w:rPr>
              <w:rFonts w:cs="Calibri"/>
              <w:color w:val="000000"/>
              <w:szCs w:val="24"/>
            </w:rPr>
            <w:delText>akan</w:delText>
          </w:r>
        </w:del>
      </w:ins>
      <w:ins w:id="1754" w:author="arkat" w:date="2017-10-11T10:32:00Z">
        <w:r w:rsidR="00135261">
          <w:rPr>
            <w:rFonts w:cs="Calibri"/>
            <w:color w:val="000000"/>
            <w:szCs w:val="24"/>
          </w:rPr>
          <w:t>akan</w:t>
        </w:r>
      </w:ins>
      <w:ins w:id="1755" w:author="arkat" w:date="2017-09-25T14:48:00Z">
        <w:r w:rsidR="00CA0F71">
          <w:rPr>
            <w:rFonts w:cs="Calibri"/>
            <w:color w:val="000000"/>
            <w:szCs w:val="24"/>
          </w:rPr>
          <w:t xml:space="preserve"> oleh pihak ketiga, sehingga h</w:t>
        </w:r>
        <w:r w:rsidR="0058751D" w:rsidRPr="00BA63C8">
          <w:rPr>
            <w:rFonts w:cs="Calibri"/>
            <w:color w:val="000000"/>
            <w:szCs w:val="24"/>
          </w:rPr>
          <w:t xml:space="preserve">anya </w:t>
        </w:r>
        <w:r w:rsidR="0058751D" w:rsidRPr="00BA63C8">
          <w:rPr>
            <w:rFonts w:cs="Calibri"/>
            <w:color w:val="000000"/>
            <w:szCs w:val="24"/>
            <w:lang w:val="en-GB"/>
          </w:rPr>
          <w:t xml:space="preserve">mendeskripsikan </w:t>
        </w:r>
      </w:ins>
      <w:ins w:id="1756" w:author="arkat" w:date="2017-09-25T15:51:00Z">
        <w:r w:rsidR="00CA0F71" w:rsidRPr="00BA63C8">
          <w:rPr>
            <w:rFonts w:cs="Calibri"/>
            <w:i/>
            <w:color w:val="000000"/>
            <w:szCs w:val="24"/>
            <w:lang w:val="en-GB"/>
          </w:rPr>
          <w:t>mapping</w:t>
        </w:r>
      </w:ins>
      <w:ins w:id="1757" w:author="arkat" w:date="2017-09-25T14:48:00Z">
        <w:r w:rsidR="0058751D" w:rsidRPr="00BA63C8">
          <w:rPr>
            <w:rFonts w:cs="Calibri"/>
            <w:color w:val="000000"/>
            <w:szCs w:val="24"/>
          </w:rPr>
          <w:t xml:space="preserve"> dari </w:t>
        </w:r>
        <w:r w:rsidR="00CA0F71">
          <w:rPr>
            <w:rFonts w:cs="Calibri"/>
            <w:color w:val="000000"/>
            <w:szCs w:val="24"/>
          </w:rPr>
          <w:t xml:space="preserve">model satu </w:t>
        </w:r>
        <w:r w:rsidR="0058751D" w:rsidRPr="00BA63C8">
          <w:rPr>
            <w:rFonts w:cs="Calibri"/>
            <w:color w:val="000000"/>
            <w:szCs w:val="24"/>
          </w:rPr>
          <w:t>ke model proses lain</w:t>
        </w:r>
        <w:r w:rsidR="0058751D" w:rsidRPr="00BA63C8">
          <w:rPr>
            <w:rFonts w:cs="Calibri"/>
            <w:color w:val="000000"/>
            <w:szCs w:val="24"/>
            <w:lang w:val="en-GB"/>
          </w:rPr>
          <w:t>nya</w:t>
        </w:r>
        <w:r w:rsidR="0058751D" w:rsidRPr="00BA63C8">
          <w:rPr>
            <w:rFonts w:cs="Calibri"/>
            <w:color w:val="000000"/>
            <w:szCs w:val="24"/>
          </w:rPr>
          <w:t xml:space="preserve"> dalam bahasa yang sama. </w:t>
        </w:r>
      </w:ins>
      <w:ins w:id="1758" w:author="arkat" w:date="2017-10-11T09:19:00Z">
        <w:del w:id="1759" w:author="arkat" w:date="2017-10-11T10:32:00Z">
          <w:r w:rsidR="00315295" w:rsidDel="00135261">
            <w:rPr>
              <w:rFonts w:cs="Calibri"/>
              <w:color w:val="000000"/>
              <w:szCs w:val="24"/>
              <w:lang w:val="en-GB"/>
            </w:rPr>
            <w:delText>Akan</w:delText>
          </w:r>
        </w:del>
      </w:ins>
      <w:ins w:id="1760" w:author="arkat" w:date="2017-10-11T10:32:00Z">
        <w:r w:rsidR="00135261">
          <w:rPr>
            <w:rFonts w:cs="Calibri"/>
            <w:color w:val="000000"/>
            <w:szCs w:val="24"/>
            <w:lang w:val="en-GB"/>
          </w:rPr>
          <w:t>Akan</w:t>
        </w:r>
      </w:ins>
      <w:ins w:id="1761" w:author="arkat" w:date="2017-09-25T14:48:00Z">
        <w:r w:rsidR="0058751D" w:rsidRPr="00BA63C8">
          <w:rPr>
            <w:rFonts w:cs="Calibri"/>
            <w:color w:val="000000"/>
            <w:szCs w:val="24"/>
            <w:lang w:val="en-GB"/>
          </w:rPr>
          <w:t xml:space="preserve"> </w:t>
        </w:r>
        <w:r w:rsidR="0058751D" w:rsidRPr="00BA63C8">
          <w:rPr>
            <w:rFonts w:cs="Calibri"/>
            <w:color w:val="000000"/>
            <w:szCs w:val="24"/>
          </w:rPr>
          <w:t xml:space="preserve">tetapi, pendekatan ini tidak efektif, karena </w:t>
        </w:r>
      </w:ins>
      <w:ins w:id="1762" w:author="arkat" w:date="2017-09-25T15:52:00Z">
        <w:r w:rsidR="00CA0F71">
          <w:rPr>
            <w:rFonts w:cs="Calibri"/>
            <w:color w:val="000000"/>
            <w:szCs w:val="24"/>
            <w:lang w:val="en-US"/>
          </w:rPr>
          <w:t xml:space="preserve">transformasi dari BPMN ke </w:t>
        </w:r>
      </w:ins>
      <w:ins w:id="1763" w:author="arkat" w:date="2017-09-25T14:48:00Z">
        <w:r w:rsidR="0058751D" w:rsidRPr="00BA63C8">
          <w:rPr>
            <w:rFonts w:cs="Calibri"/>
            <w:color w:val="000000"/>
            <w:szCs w:val="24"/>
          </w:rPr>
          <w:t>Petri</w:t>
        </w:r>
        <w:r w:rsidR="00E320BB">
          <w:rPr>
            <w:rFonts w:cs="Calibri"/>
            <w:color w:val="000000"/>
            <w:szCs w:val="24"/>
            <w:lang w:val="en-GB"/>
          </w:rPr>
          <w:t xml:space="preserve"> N</w:t>
        </w:r>
        <w:r w:rsidR="0058751D" w:rsidRPr="00BA63C8">
          <w:rPr>
            <w:rFonts w:cs="Calibri"/>
            <w:color w:val="000000"/>
            <w:szCs w:val="24"/>
            <w:lang w:val="en-GB"/>
          </w:rPr>
          <w:t>ets</w:t>
        </w:r>
        <w:r w:rsidR="0058751D" w:rsidRPr="00BA63C8">
          <w:rPr>
            <w:rFonts w:cs="Calibri"/>
            <w:color w:val="000000"/>
            <w:szCs w:val="24"/>
          </w:rPr>
          <w:t xml:space="preserve"> kurang ekspresif dibandingkan dengan </w:t>
        </w:r>
      </w:ins>
      <w:ins w:id="1764" w:author="arkat" w:date="2017-09-25T15:52:00Z">
        <w:r w:rsidR="00CA0F71">
          <w:rPr>
            <w:rFonts w:cs="Calibri"/>
            <w:color w:val="000000"/>
            <w:szCs w:val="24"/>
            <w:lang w:val="en-US"/>
          </w:rPr>
          <w:t xml:space="preserve">transformasi dari </w:t>
        </w:r>
      </w:ins>
      <w:ins w:id="1765" w:author="arkat" w:date="2017-09-25T14:48:00Z">
        <w:r w:rsidR="00E320BB">
          <w:rPr>
            <w:rFonts w:cs="Calibri"/>
            <w:color w:val="000000"/>
            <w:szCs w:val="24"/>
          </w:rPr>
          <w:t>EPC ke BPMN</w:t>
        </w:r>
        <w:r w:rsidR="00CA0F71">
          <w:rPr>
            <w:rFonts w:cs="Calibri"/>
            <w:color w:val="000000"/>
            <w:szCs w:val="24"/>
          </w:rPr>
          <w:t xml:space="preserve">. Jika </w:t>
        </w:r>
      </w:ins>
      <w:ins w:id="1766" w:author="arkat" w:date="2017-10-11T09:38:00Z">
        <w:r w:rsidR="00E320BB">
          <w:rPr>
            <w:rFonts w:cs="Calibri"/>
            <w:color w:val="000000"/>
            <w:szCs w:val="24"/>
            <w:lang w:val="en-US"/>
          </w:rPr>
          <w:t xml:space="preserve">transformasi dari EPC ke BPMN </w:t>
        </w:r>
      </w:ins>
      <w:ins w:id="1767" w:author="arkat" w:date="2017-09-25T14:48:00Z">
        <w:r w:rsidR="00CA0F71">
          <w:rPr>
            <w:rFonts w:cs="Calibri"/>
            <w:color w:val="000000"/>
            <w:szCs w:val="24"/>
          </w:rPr>
          <w:t>menggun</w:t>
        </w:r>
      </w:ins>
      <w:ins w:id="1768" w:author="arkat" w:date="2017-10-11T09:19:00Z">
        <w:del w:id="1769" w:author="arkat" w:date="2017-10-11T10:32:00Z">
          <w:r w:rsidR="00315295" w:rsidDel="00135261">
            <w:rPr>
              <w:rFonts w:cs="Calibri"/>
              <w:color w:val="000000"/>
              <w:szCs w:val="24"/>
            </w:rPr>
            <w:delText>akan</w:delText>
          </w:r>
        </w:del>
      </w:ins>
      <w:ins w:id="1770" w:author="arkat" w:date="2017-10-11T10:32:00Z">
        <w:r w:rsidR="00135261">
          <w:rPr>
            <w:rFonts w:cs="Calibri"/>
            <w:color w:val="000000"/>
            <w:szCs w:val="24"/>
          </w:rPr>
          <w:t>akan</w:t>
        </w:r>
      </w:ins>
      <w:ins w:id="1771" w:author="arkat" w:date="2017-09-25T14:48:00Z">
        <w:r w:rsidR="00CA0F71">
          <w:rPr>
            <w:rFonts w:cs="Calibri"/>
            <w:color w:val="000000"/>
            <w:szCs w:val="24"/>
          </w:rPr>
          <w:t xml:space="preserve"> pendekatan </w:t>
        </w:r>
        <w:r w:rsidR="00CA0F71" w:rsidRPr="00CA0F71">
          <w:rPr>
            <w:rFonts w:cs="Calibri"/>
            <w:i/>
            <w:color w:val="000000"/>
            <w:szCs w:val="24"/>
            <w:rPrChange w:id="1772" w:author="arkat" w:date="2017-09-25T15:53:00Z">
              <w:rPr>
                <w:rFonts w:cs="Calibri"/>
                <w:color w:val="000000"/>
                <w:szCs w:val="24"/>
              </w:rPr>
            </w:rPrChange>
          </w:rPr>
          <w:t>indirect mapping</w:t>
        </w:r>
      </w:ins>
      <w:ins w:id="1773" w:author="arkat" w:date="2017-09-25T15:55:00Z">
        <w:r w:rsidR="00E320BB">
          <w:rPr>
            <w:rFonts w:cs="Calibri"/>
            <w:i/>
            <w:color w:val="000000"/>
            <w:szCs w:val="24"/>
            <w:lang w:val="en-US"/>
          </w:rPr>
          <w:t xml:space="preserve">, </w:t>
        </w:r>
      </w:ins>
      <w:ins w:id="1774" w:author="arkat" w:date="2017-09-25T15:54:00Z">
        <w:r w:rsidR="00CA0F71">
          <w:rPr>
            <w:rFonts w:cs="Calibri"/>
            <w:color w:val="000000"/>
            <w:szCs w:val="24"/>
            <w:lang w:val="en-US"/>
          </w:rPr>
          <w:t xml:space="preserve">pada bagian </w:t>
        </w:r>
      </w:ins>
      <w:ins w:id="1775" w:author="arkat" w:date="2017-09-25T14:48:00Z">
        <w:r w:rsidR="00CA0F71">
          <w:rPr>
            <w:rFonts w:cs="Calibri"/>
            <w:color w:val="000000"/>
            <w:szCs w:val="24"/>
          </w:rPr>
          <w:t xml:space="preserve">proses tertentu </w:t>
        </w:r>
      </w:ins>
      <w:ins w:id="1776" w:author="arkat" w:date="2017-10-11T09:19:00Z">
        <w:del w:id="1777" w:author="arkat" w:date="2017-10-11T10:32:00Z">
          <w:r w:rsidR="00315295" w:rsidDel="00135261">
            <w:rPr>
              <w:rFonts w:cs="Calibri"/>
              <w:color w:val="000000"/>
              <w:szCs w:val="24"/>
            </w:rPr>
            <w:delText>akan</w:delText>
          </w:r>
        </w:del>
      </w:ins>
      <w:ins w:id="1778" w:author="arkat" w:date="2017-10-11T10:32:00Z">
        <w:r w:rsidR="00135261">
          <w:rPr>
            <w:rFonts w:cs="Calibri"/>
            <w:color w:val="000000"/>
            <w:szCs w:val="24"/>
          </w:rPr>
          <w:t>akan</w:t>
        </w:r>
      </w:ins>
      <w:ins w:id="1779" w:author="arkat" w:date="2017-09-25T14:48:00Z">
        <w:r w:rsidR="00CA0F71">
          <w:rPr>
            <w:rFonts w:cs="Calibri"/>
            <w:color w:val="000000"/>
            <w:szCs w:val="24"/>
          </w:rPr>
          <w:t xml:space="preserve"> menghilangkan </w:t>
        </w:r>
        <w:r w:rsidR="0058751D" w:rsidRPr="00BA63C8">
          <w:rPr>
            <w:rFonts w:cs="Calibri"/>
            <w:color w:val="000000"/>
            <w:szCs w:val="24"/>
          </w:rPr>
          <w:t xml:space="preserve"> </w:t>
        </w:r>
        <w:r w:rsidR="00CA0F71">
          <w:rPr>
            <w:rFonts w:cs="Calibri"/>
            <w:color w:val="000000"/>
            <w:szCs w:val="24"/>
          </w:rPr>
          <w:t>struktur dan informasi</w:t>
        </w:r>
      </w:ins>
      <w:ins w:id="1780" w:author="arkat" w:date="2017-09-25T15:55:00Z">
        <w:r w:rsidR="00CA0F71">
          <w:rPr>
            <w:rFonts w:cs="Calibri"/>
            <w:color w:val="000000"/>
            <w:szCs w:val="24"/>
            <w:lang w:val="en-US"/>
          </w:rPr>
          <w:t xml:space="preserve"> yang sangat penting</w:t>
        </w:r>
      </w:ins>
      <w:ins w:id="1781" w:author="arkat" w:date="2017-09-25T14:48:00Z">
        <w:r w:rsidR="0058751D" w:rsidRPr="00BA63C8">
          <w:rPr>
            <w:rFonts w:cs="Calibri"/>
            <w:color w:val="000000"/>
            <w:szCs w:val="24"/>
          </w:rPr>
          <w:t>.</w:t>
        </w:r>
      </w:ins>
    </w:p>
    <w:p w14:paraId="4CAA4C8F" w14:textId="0DE8BA97" w:rsidR="00474C24" w:rsidRPr="00537434" w:rsidRDefault="00474C24" w:rsidP="00474C24">
      <w:pPr>
        <w:pStyle w:val="BodyTextFirstIndent"/>
        <w:rPr>
          <w:ins w:id="1782" w:author="arkat" w:date="2017-10-06T09:13:00Z"/>
          <w:rFonts w:cs="Times New Roman"/>
          <w:color w:val="0D0D0D" w:themeColor="text1" w:themeTint="F2"/>
          <w:szCs w:val="24"/>
          <w:lang w:val="en-US"/>
        </w:rPr>
      </w:pPr>
      <w:ins w:id="1783" w:author="arkat" w:date="2017-10-06T09:13:00Z">
        <w:r>
          <w:rPr>
            <w:rFonts w:cs="Calibri"/>
            <w:color w:val="000000"/>
            <w:szCs w:val="24"/>
            <w:lang w:val="en-US"/>
          </w:rPr>
          <w:t xml:space="preserve">Sedangkan pendekatan dengan </w:t>
        </w:r>
        <w:r w:rsidRPr="00BA63C8">
          <w:rPr>
            <w:rFonts w:cs="Calibri"/>
            <w:i/>
            <w:color w:val="000000"/>
            <w:szCs w:val="24"/>
            <w:lang w:val="en-GB"/>
          </w:rPr>
          <w:t>direct mapping</w:t>
        </w:r>
        <w:r>
          <w:rPr>
            <w:rFonts w:cs="Calibri"/>
            <w:color w:val="000000"/>
            <w:szCs w:val="24"/>
          </w:rPr>
          <w:t xml:space="preserve"> </w:t>
        </w:r>
        <w:r w:rsidRPr="00BA63C8">
          <w:rPr>
            <w:rFonts w:cs="Calibri"/>
            <w:color w:val="000000"/>
            <w:szCs w:val="24"/>
          </w:rPr>
          <w:t>dapat dilakukan se</w:t>
        </w:r>
      </w:ins>
      <w:ins w:id="1784" w:author="arkat" w:date="2017-10-11T09:20:00Z">
        <w:r w:rsidR="00315295">
          <w:rPr>
            <w:rFonts w:cs="Calibri"/>
            <w:color w:val="000000"/>
            <w:szCs w:val="24"/>
          </w:rPr>
          <w:t>cara</w:t>
        </w:r>
      </w:ins>
      <w:ins w:id="1785" w:author="arkat" w:date="2017-10-06T09:13:00Z">
        <w:r w:rsidRPr="00BA63C8">
          <w:rPr>
            <w:rFonts w:cs="Calibri"/>
            <w:color w:val="000000"/>
            <w:szCs w:val="24"/>
          </w:rPr>
          <w:t xml:space="preserve"> langsung dari struktur d</w:t>
        </w:r>
        <w:r>
          <w:rPr>
            <w:rFonts w:cs="Calibri"/>
            <w:color w:val="000000"/>
            <w:szCs w:val="24"/>
          </w:rPr>
          <w:t xml:space="preserve">an </w:t>
        </w:r>
        <w:r>
          <w:rPr>
            <w:rFonts w:cs="Calibri"/>
            <w:color w:val="000000"/>
            <w:szCs w:val="24"/>
            <w:lang w:val="en-US"/>
          </w:rPr>
          <w:t>data model</w:t>
        </w:r>
        <w:r w:rsidRPr="00BA63C8">
          <w:rPr>
            <w:rFonts w:cs="Calibri"/>
            <w:color w:val="000000"/>
            <w:szCs w:val="24"/>
          </w:rPr>
          <w:t xml:space="preserve"> inti, atau</w:t>
        </w:r>
        <w:r>
          <w:rPr>
            <w:rFonts w:cs="Calibri"/>
            <w:color w:val="000000"/>
            <w:szCs w:val="24"/>
            <w:lang w:val="en-US"/>
          </w:rPr>
          <w:t xml:space="preserve"> melalui representasi dari model tersebut.</w:t>
        </w:r>
        <w:r>
          <w:rPr>
            <w:rFonts w:cs="Calibri"/>
            <w:color w:val="000000"/>
            <w:szCs w:val="24"/>
          </w:rPr>
          <w:t xml:space="preserve"> Misalnya, EPC direpresentasikan oleh</w:t>
        </w:r>
        <w:r w:rsidRPr="00BA63C8">
          <w:rPr>
            <w:rFonts w:cs="Calibri"/>
            <w:color w:val="000000"/>
            <w:szCs w:val="24"/>
          </w:rPr>
          <w:t xml:space="preserve"> EPC </w:t>
        </w:r>
        <w:r w:rsidRPr="00BA63C8">
          <w:rPr>
            <w:rFonts w:cs="Calibri"/>
            <w:i/>
            <w:color w:val="000000"/>
            <w:szCs w:val="24"/>
          </w:rPr>
          <w:t>Markup Language</w:t>
        </w:r>
        <w:r w:rsidRPr="00BA63C8">
          <w:rPr>
            <w:rFonts w:cs="Calibri"/>
            <w:color w:val="000000"/>
            <w:szCs w:val="24"/>
          </w:rPr>
          <w:t xml:space="preserve"> (EPML) </w:t>
        </w:r>
        <w:r w:rsidRPr="00BA63C8">
          <w:rPr>
            <w:rFonts w:cs="Calibri"/>
            <w:color w:val="000000"/>
            <w:szCs w:val="24"/>
          </w:rPr>
          <w:fldChar w:fldCharType="begin" w:fldLock="1"/>
        </w:r>
        <w:r w:rsidRPr="00BA63C8">
          <w:rPr>
            <w:rFonts w:cs="Calibri"/>
            <w:color w:val="000000"/>
            <w:szCs w:val="24"/>
          </w:rPr>
          <w:instrText>ADDIN CSL_CITATION { "citationItems" : [ { "id" : "ITEM-1", "itemData" : { "DOI" : "10.1007/s10257-005-0026-1", "ISSN" : "1617-9846", "author" : [ { "dropping-particle" : "", "family" : "Mendling", "given" : "Jan", "non-dropping-particle" : "", "parse-names" : false, "suffix" : "" }, { "dropping-particle" : "", "family" : "N\u00fcttgens", "given" : "Markus", "non-dropping-particle" : "", "parse-names" : false, "suffix" : "" } ], "container-title" : "Information Systems and e-Business Management", "id" : "ITEM-1", "issue" : "3", "issued" : { "date-parts" : [ [ "2006", "7", "22" ] ] }, "page" : "245-263", "publisher" : "Springer-Verlag", "title" : "EPC markup language (EPML): an XML-based interchange format for event-driven process chains (EPC)", "type" : "article-journal", "volume" : "4" }, "uris" : [ "http://www.mendeley.com/documents/?uuid=3028481c-a614-3347-b367-3906a007b529" ] } ], "mendeley" : { "formattedCitation" : "(Mendling &amp; N\u00fcttgens, 2006)", "plainTextFormattedCitation" : "(Mendling &amp; N\u00fcttgens, 2006)", "previouslyFormattedCitation" : "(Mendling &amp; N\u00fcttgens, 2006)" }, "properties" : { "noteIndex" : 0 }, "schema" : "https://github.com/citation-style-language/schema/raw/master/csl-citation.json" }</w:instrText>
        </w:r>
        <w:r w:rsidRPr="00BA63C8">
          <w:rPr>
            <w:rFonts w:cs="Calibri"/>
            <w:color w:val="000000"/>
            <w:szCs w:val="24"/>
          </w:rPr>
          <w:fldChar w:fldCharType="separate"/>
        </w:r>
        <w:r w:rsidRPr="00BA63C8">
          <w:rPr>
            <w:rFonts w:cs="Calibri"/>
            <w:noProof/>
            <w:color w:val="000000"/>
            <w:szCs w:val="24"/>
          </w:rPr>
          <w:t>(Mendling &amp; N</w:t>
        </w:r>
        <w:r w:rsidRPr="00BA63C8">
          <w:rPr>
            <w:rFonts w:cs="Calibri" w:hint="eastAsia"/>
            <w:noProof/>
            <w:color w:val="000000"/>
            <w:szCs w:val="24"/>
          </w:rPr>
          <w:t>ü</w:t>
        </w:r>
        <w:r w:rsidRPr="00BA63C8">
          <w:rPr>
            <w:rFonts w:cs="Calibri"/>
            <w:noProof/>
            <w:color w:val="000000"/>
            <w:szCs w:val="24"/>
          </w:rPr>
          <w:t>ttgens, 2006)</w:t>
        </w:r>
        <w:r w:rsidRPr="00BA63C8">
          <w:rPr>
            <w:rFonts w:cs="Calibri"/>
            <w:color w:val="000000"/>
            <w:szCs w:val="24"/>
          </w:rPr>
          <w:fldChar w:fldCharType="end"/>
        </w:r>
        <w:r w:rsidRPr="00BA63C8">
          <w:rPr>
            <w:rFonts w:cs="Calibri"/>
            <w:color w:val="000000"/>
            <w:szCs w:val="24"/>
            <w:lang w:val="en-GB"/>
          </w:rPr>
          <w:t xml:space="preserve"> </w:t>
        </w:r>
        <w:r w:rsidRPr="00BA63C8">
          <w:rPr>
            <w:rFonts w:cs="Calibri"/>
            <w:color w:val="000000"/>
            <w:szCs w:val="24"/>
          </w:rPr>
          <w:t xml:space="preserve">atau untuk BPMN </w:t>
        </w:r>
        <w:r w:rsidRPr="00537434">
          <w:rPr>
            <w:rFonts w:cs="Calibri"/>
            <w:color w:val="000000"/>
            <w:szCs w:val="24"/>
          </w:rPr>
          <w:t xml:space="preserve">direpresentasikan </w:t>
        </w:r>
        <w:r>
          <w:rPr>
            <w:rFonts w:cs="Calibri"/>
            <w:color w:val="000000"/>
            <w:szCs w:val="24"/>
            <w:lang w:val="en-US"/>
          </w:rPr>
          <w:t>dengan menggun</w:t>
        </w:r>
      </w:ins>
      <w:ins w:id="1786" w:author="arkat" w:date="2017-10-11T09:19:00Z">
        <w:del w:id="1787" w:author="arkat" w:date="2017-10-11T10:32:00Z">
          <w:r w:rsidR="00315295" w:rsidDel="00135261">
            <w:rPr>
              <w:rFonts w:cs="Calibri"/>
              <w:color w:val="000000"/>
              <w:szCs w:val="24"/>
              <w:lang w:val="en-US"/>
            </w:rPr>
            <w:delText>akan</w:delText>
          </w:r>
        </w:del>
      </w:ins>
      <w:ins w:id="1788" w:author="arkat" w:date="2017-10-11T10:32:00Z">
        <w:r w:rsidR="00135261">
          <w:rPr>
            <w:rFonts w:cs="Calibri"/>
            <w:color w:val="000000"/>
            <w:szCs w:val="24"/>
            <w:lang w:val="en-US"/>
          </w:rPr>
          <w:t>akan</w:t>
        </w:r>
      </w:ins>
      <w:ins w:id="1789" w:author="arkat" w:date="2017-10-06T09:13:00Z">
        <w:r>
          <w:rPr>
            <w:rFonts w:cs="Calibri"/>
            <w:color w:val="000000"/>
            <w:szCs w:val="24"/>
            <w:lang w:val="en-US"/>
          </w:rPr>
          <w:t xml:space="preserve"> </w:t>
        </w:r>
        <w:r w:rsidRPr="00BA63C8">
          <w:rPr>
            <w:rFonts w:cs="Calibri"/>
            <w:i/>
            <w:color w:val="000000"/>
            <w:szCs w:val="24"/>
          </w:rPr>
          <w:t>Business Process Modeling Language</w:t>
        </w:r>
        <w:r w:rsidRPr="00BA63C8">
          <w:rPr>
            <w:rFonts w:cs="Calibri"/>
            <w:color w:val="000000"/>
            <w:szCs w:val="24"/>
          </w:rPr>
          <w:t xml:space="preserve"> (BPML)</w:t>
        </w:r>
        <w:r w:rsidRPr="00BA63C8">
          <w:rPr>
            <w:rFonts w:cs="Calibri"/>
            <w:color w:val="000000"/>
            <w:szCs w:val="24"/>
            <w:lang w:val="en-GB"/>
          </w:rPr>
          <w:t xml:space="preserve"> </w:t>
        </w:r>
        <w:r w:rsidRPr="00BA63C8">
          <w:rPr>
            <w:rFonts w:cs="Calibri"/>
            <w:color w:val="000000"/>
            <w:szCs w:val="24"/>
            <w:lang w:val="en-GB"/>
          </w:rPr>
          <w:fldChar w:fldCharType="begin" w:fldLock="1"/>
        </w:r>
      </w:ins>
      <w:ins w:id="1790" w:author="arkat" w:date="2017-10-11T09:26:00Z">
        <w:r w:rsidR="00B7011C">
          <w:rPr>
            <w:rFonts w:cs="Calibri"/>
            <w:color w:val="000000"/>
            <w:szCs w:val="24"/>
            <w:lang w:val="en-GB"/>
          </w:rPr>
          <w:instrText>ADDIN CSL_CITATION { "citationItems" : [ { "id" : "ITEM-1", "itemData" : { "author" : [ { "dropping-particle" : "", "family" : "Arkin", "given" : "Assaf", "non-dropping-particle" : "", "parse-names" : false, "suffix" : "" }, { "dropping-particle" : "", "family" : "Intalio", "given" : "", "non-dropping-particle" : "", "parse-names" : false, "suffix" : "" } ], "id" : "ITEM-1", "issued" : { "date-parts" : [ [ "2002" ] ] }, "page" : "98", "title" : "Business Process Modeling Language", "type" : "article-journal" }, "uris" : [ "http://www.mendeley.com/documents/?uuid=ad198d8d-a4c5-442d-84bd-99df489284c1" ] } ], "mendeley" : { "formattedCitation" : "(Arkin &amp; Intalio, 2002)", "plainTextFormattedCitation" : "(Arkin &amp; Intalio, 2002)", "previouslyFormattedCitation" : "(Arkin &amp; Intalio, 2002)" }, "properties" : { "noteIndex" : 0 }, "schema" : "https://github.com/citation-style-language/schema/raw/master/csl-citation.json" }</w:instrText>
        </w:r>
      </w:ins>
      <w:ins w:id="1791" w:author="arkat" w:date="2017-10-06T09:13:00Z">
        <w:r w:rsidRPr="00BA63C8">
          <w:rPr>
            <w:rFonts w:cs="Calibri"/>
            <w:color w:val="000000"/>
            <w:szCs w:val="24"/>
            <w:lang w:val="en-GB"/>
          </w:rPr>
          <w:fldChar w:fldCharType="separate"/>
        </w:r>
      </w:ins>
      <w:ins w:id="1792" w:author="arkat" w:date="2017-10-11T09:26:00Z">
        <w:r w:rsidR="00B7011C" w:rsidRPr="00A768AA">
          <w:rPr>
            <w:rFonts w:cs="Calibri"/>
            <w:noProof/>
            <w:color w:val="000000"/>
            <w:szCs w:val="24"/>
            <w:lang w:val="en-GB"/>
          </w:rPr>
          <w:t>(Arkin &amp; Intalio, 2002)</w:t>
        </w:r>
      </w:ins>
      <w:ins w:id="1793" w:author="arkat" w:date="2017-10-06T09:13:00Z">
        <w:r w:rsidRPr="00BA63C8">
          <w:rPr>
            <w:rFonts w:cs="Calibri"/>
            <w:color w:val="000000"/>
            <w:szCs w:val="24"/>
            <w:lang w:val="en-GB"/>
          </w:rPr>
          <w:fldChar w:fldCharType="end"/>
        </w:r>
        <w:r w:rsidRPr="00BA63C8">
          <w:rPr>
            <w:rFonts w:cs="Calibri"/>
            <w:color w:val="000000"/>
            <w:szCs w:val="24"/>
          </w:rPr>
          <w:t xml:space="preserve">. </w:t>
        </w:r>
        <w:r>
          <w:rPr>
            <w:rFonts w:cs="Calibri"/>
            <w:color w:val="000000"/>
            <w:szCs w:val="24"/>
            <w:lang w:val="en-US"/>
          </w:rPr>
          <w:t xml:space="preserve">Keduanya, berbasis </w:t>
        </w:r>
        <w:r w:rsidRPr="00474C24">
          <w:rPr>
            <w:rFonts w:cs="Calibri"/>
            <w:i/>
            <w:color w:val="000000"/>
            <w:szCs w:val="24"/>
            <w:lang w:val="en-US"/>
            <w:rPrChange w:id="1794" w:author="arkat" w:date="2017-10-06T09:15:00Z">
              <w:rPr>
                <w:rFonts w:cs="Calibri"/>
                <w:color w:val="000000"/>
                <w:szCs w:val="24"/>
                <w:lang w:val="en-US"/>
              </w:rPr>
            </w:rPrChange>
          </w:rPr>
          <w:t>eXtensible Markup Language</w:t>
        </w:r>
        <w:r>
          <w:rPr>
            <w:rFonts w:cs="Calibri"/>
            <w:color w:val="000000"/>
            <w:szCs w:val="24"/>
            <w:lang w:val="en-US"/>
          </w:rPr>
          <w:t xml:space="preserve"> (XML) </w:t>
        </w:r>
        <w:r w:rsidRPr="00BA63C8">
          <w:rPr>
            <w:rFonts w:cs="Calibri"/>
            <w:color w:val="000000"/>
            <w:szCs w:val="24"/>
          </w:rPr>
          <w:fldChar w:fldCharType="begin" w:fldLock="1"/>
        </w:r>
        <w:r w:rsidRPr="00BA63C8">
          <w:rPr>
            <w:rFonts w:cs="Calibri"/>
            <w:color w:val="000000"/>
            <w:szCs w:val="24"/>
          </w:rPr>
          <w:instrText>ADDIN CSL_CITATION { "citationItems" : [ { "id" : "ITEM-1", "itemData" : { "URL" : "https://www.w3.org/TR/xml11/", "accessed" : { "date-parts" : [ [ "2017", "9", "18" ] ] }, "author" : [ { "dropping-particle" : "", "family" : "Tim Bray", "given" : "", "non-dropping-particle" : "", "parse-names" : false, "suffix" : "" }, { "dropping-particle" : "", "family" : "Jean Paoli", "given" : "", "non-dropping-particle" : "", "parse-names" : false, "suffix" : "" }, { "dropping-particle" : "", "family" : "C. M. Sperberg-McQueen", "given" : "", "non-dropping-particle" : "", "parse-names" : false, "suffix" : "" }, { "dropping-particle" : "", "family" : "Eve Maler", "given" : "", "non-dropping-particle" : "", "parse-names" : false, "suffix" : "" }, { "dropping-particle" : "", "family" : "Fran\u00e7ois Yergeau", "given" : "", "non-dropping-particle" : "", "parse-names" : false, "suffix" : "" }, { "dropping-particle" : "", "family" : "John Cowan", "given" : "", "non-dropping-particle" : "", "parse-names" : false, "suffix" : "" } ], "id" : "ITEM-1", "issued" : { "date-parts" : [ [ "0" ] ] }, "title" : "Extensible Markup Language (XML) 1.1 (Second Edition)", "type" : "webpage" }, "uris" : [ "http://www.mendeley.com/documents/?uuid=c826c00d-3541-37f4-a467-6561de4d3b26" ] } ], "mendeley" : { "formattedCitation" : "(Tim Bray &lt;i&gt;et al.&lt;/i&gt;, 2017)", "plainTextFormattedCitation" : "(Tim Bray et al., 2017)", "previouslyFormattedCitation" : "(Tim Bray &lt;i&gt;et al.&lt;/i&gt;, 2017)" }, "properties" : { "noteIndex" : 0 }, "schema" : "https://github.com/citation-style-language/schema/raw/master/csl-citation.json" }</w:instrText>
        </w:r>
        <w:r w:rsidRPr="00BA63C8">
          <w:rPr>
            <w:rFonts w:cs="Calibri"/>
            <w:color w:val="000000"/>
            <w:szCs w:val="24"/>
          </w:rPr>
          <w:fldChar w:fldCharType="separate"/>
        </w:r>
        <w:r w:rsidRPr="00BA63C8">
          <w:rPr>
            <w:rFonts w:cs="Calibri"/>
            <w:noProof/>
            <w:color w:val="000000"/>
            <w:szCs w:val="24"/>
          </w:rPr>
          <w:t xml:space="preserve">(Tim Bray </w:t>
        </w:r>
        <w:r w:rsidRPr="00BA63C8">
          <w:rPr>
            <w:rFonts w:cs="Calibri"/>
            <w:i/>
            <w:noProof/>
            <w:color w:val="000000"/>
            <w:szCs w:val="24"/>
          </w:rPr>
          <w:t>et al.</w:t>
        </w:r>
        <w:r w:rsidRPr="00BA63C8">
          <w:rPr>
            <w:rFonts w:cs="Calibri"/>
            <w:noProof/>
            <w:color w:val="000000"/>
            <w:szCs w:val="24"/>
          </w:rPr>
          <w:t>, 2017)</w:t>
        </w:r>
        <w:r w:rsidRPr="00BA63C8">
          <w:rPr>
            <w:rFonts w:cs="Calibri"/>
            <w:color w:val="000000"/>
            <w:szCs w:val="24"/>
          </w:rPr>
          <w:fldChar w:fldCharType="end"/>
        </w:r>
        <w:r w:rsidRPr="00BA63C8">
          <w:rPr>
            <w:rFonts w:cs="Calibri"/>
            <w:color w:val="000000"/>
            <w:szCs w:val="24"/>
            <w:lang w:val="en-GB"/>
          </w:rPr>
          <w:t xml:space="preserve"> </w:t>
        </w:r>
        <w:r w:rsidRPr="00BA63C8">
          <w:rPr>
            <w:rFonts w:cs="Calibri"/>
            <w:color w:val="000000"/>
            <w:szCs w:val="24"/>
          </w:rPr>
          <w:t xml:space="preserve">dan dapat </w:t>
        </w:r>
        <w:r>
          <w:rPr>
            <w:rFonts w:cs="Calibri"/>
            <w:color w:val="000000"/>
            <w:szCs w:val="24"/>
            <w:lang w:val="en-US"/>
          </w:rPr>
          <w:t xml:space="preserve">ditransformasikan </w:t>
        </w:r>
        <w:r w:rsidRPr="00BA63C8">
          <w:rPr>
            <w:rFonts w:cs="Calibri"/>
            <w:color w:val="000000"/>
            <w:szCs w:val="24"/>
          </w:rPr>
          <w:t>melalui</w:t>
        </w:r>
        <w:r>
          <w:rPr>
            <w:rFonts w:cs="Calibri"/>
            <w:color w:val="000000"/>
            <w:szCs w:val="24"/>
            <w:lang w:val="en-US"/>
          </w:rPr>
          <w:t xml:space="preserve"> pendekatan</w:t>
        </w:r>
        <w:r w:rsidRPr="00BA63C8">
          <w:rPr>
            <w:rFonts w:cs="Calibri"/>
            <w:color w:val="000000"/>
            <w:szCs w:val="24"/>
          </w:rPr>
          <w:t xml:space="preserve"> XSLT</w:t>
        </w:r>
        <w:r w:rsidRPr="00BA63C8">
          <w:rPr>
            <w:rFonts w:cs="Calibri"/>
            <w:color w:val="000000"/>
            <w:szCs w:val="24"/>
            <w:lang w:val="en-GB"/>
          </w:rPr>
          <w:t xml:space="preserve"> </w:t>
        </w:r>
        <w:r w:rsidRPr="00BA63C8">
          <w:rPr>
            <w:rFonts w:cs="Calibri"/>
            <w:color w:val="000000"/>
            <w:szCs w:val="24"/>
            <w:lang w:val="en-GB"/>
          </w:rPr>
          <w:fldChar w:fldCharType="begin" w:fldLock="1"/>
        </w:r>
        <w:r w:rsidRPr="00BA63C8">
          <w:rPr>
            <w:rFonts w:cs="Calibri"/>
            <w:color w:val="000000"/>
            <w:szCs w:val="24"/>
            <w:lang w:val="en-GB"/>
          </w:rPr>
          <w:instrText>ADDIN CSL_CITATION { "citationItems" : [ { "id" : "ITEM-1", "itemData" : { "URL" : "https://www.w3.org/TR/xslt", "accessed" : { "date-parts" : [ [ "2017", "9", "18" ] ] }, "author" : [ { "dropping-particle" : "", "family" : "Clark", "given" : "James", "non-dropping-particle" : "", "parse-names" : false, "suffix" : "" } ], "id" : "ITEM-1", "issued" : { "date-parts" : [ [ "0" ] ] }, "title" : "XSL Transformations (XSLT)", "type" : "webpage" }, "uris" : [ "http://www.mendeley.com/documents/?uuid=884a86eb-2d36-3179-9e09-fadc0a2c8f61" ] } ], "mendeley" : { "formattedCitation" : "(Clark, 2017)", "plainTextFormattedCitation" : "(Clark, 2017)", "previouslyFormattedCitation" : "(Clark, 2017)" }, "properties" : { "noteIndex" : 0 }, "schema" : "https://github.com/citation-style-language/schema/raw/master/csl-citation.json" }</w:instrText>
        </w:r>
        <w:r w:rsidRPr="00BA63C8">
          <w:rPr>
            <w:rFonts w:cs="Calibri"/>
            <w:color w:val="000000"/>
            <w:szCs w:val="24"/>
            <w:lang w:val="en-GB"/>
          </w:rPr>
          <w:fldChar w:fldCharType="separate"/>
        </w:r>
        <w:r w:rsidRPr="00BA63C8">
          <w:rPr>
            <w:rFonts w:cs="Calibri"/>
            <w:noProof/>
            <w:color w:val="000000"/>
            <w:szCs w:val="24"/>
            <w:lang w:val="en-GB"/>
          </w:rPr>
          <w:t>(Clark, 2017)</w:t>
        </w:r>
        <w:r w:rsidRPr="00BA63C8">
          <w:rPr>
            <w:rFonts w:cs="Calibri"/>
            <w:color w:val="000000"/>
            <w:szCs w:val="24"/>
            <w:lang w:val="en-GB"/>
          </w:rPr>
          <w:fldChar w:fldCharType="end"/>
        </w:r>
        <w:r w:rsidRPr="00BA63C8">
          <w:rPr>
            <w:rFonts w:cs="Calibri"/>
            <w:color w:val="000000"/>
            <w:szCs w:val="24"/>
          </w:rPr>
          <w:t xml:space="preserve">. Konsep generik transformasi model </w:t>
        </w:r>
        <w:r>
          <w:rPr>
            <w:rFonts w:cs="Calibri"/>
            <w:color w:val="000000"/>
            <w:szCs w:val="24"/>
            <w:lang w:val="en-US"/>
          </w:rPr>
          <w:t xml:space="preserve">proses </w:t>
        </w:r>
        <w:r w:rsidRPr="00BA63C8">
          <w:rPr>
            <w:rFonts w:cs="Calibri"/>
            <w:color w:val="000000"/>
            <w:szCs w:val="24"/>
          </w:rPr>
          <w:t xml:space="preserve">bisnis berbasis XML </w:t>
        </w:r>
        <w:r w:rsidRPr="00BA63C8">
          <w:rPr>
            <w:rFonts w:cs="Calibri"/>
            <w:color w:val="000000"/>
            <w:szCs w:val="24"/>
            <w:lang w:val="en-GB"/>
          </w:rPr>
          <w:t>dideskripsikan oleh</w:t>
        </w:r>
        <w:r w:rsidR="0095050F">
          <w:rPr>
            <w:rFonts w:cs="Calibri"/>
            <w:color w:val="000000"/>
            <w:szCs w:val="24"/>
          </w:rPr>
          <w:t xml:space="preserve"> </w:t>
        </w:r>
        <w:r w:rsidRPr="00BA63C8">
          <w:rPr>
            <w:rFonts w:cs="Calibri"/>
            <w:color w:val="000000"/>
            <w:szCs w:val="24"/>
            <w:lang w:val="en-GB"/>
          </w:rPr>
          <w:t xml:space="preserve"> </w:t>
        </w:r>
        <w:r w:rsidRPr="00BA63C8">
          <w:rPr>
            <w:rFonts w:cs="Calibri"/>
            <w:color w:val="000000"/>
            <w:szCs w:val="24"/>
          </w:rPr>
          <w:fldChar w:fldCharType="begin" w:fldLock="1"/>
        </w:r>
      </w:ins>
      <w:ins w:id="1795" w:author="arkat" w:date="2017-10-06T09:17:00Z">
        <w:r w:rsidR="0095050F">
          <w:rPr>
            <w:rFonts w:cs="Calibri"/>
            <w:color w:val="000000"/>
            <w:szCs w:val="24"/>
          </w:rPr>
          <w:instrText>ADDIN CSL_CITATION { "citationItems" : [ { "id" : "ITEM-1", "itemData" : { "author" : [ { "dropping-particle" : "", "family" : "Vanderhaeghen", "given" : "Dominik", "non-dropping-particle" : "", "parse-names" : false, "suffix" : "" }, { "dropping-particle" : "", "family" : "Zang", "given" : "Sven", "non-dropping-particle" : "", "parse-names" : false, "suffix" : "" }, { "dropping-particle" : "", "family" : "Hofer", "given" : "Anja", "non-dropping-particle" : "", "parse-names" : false, "suffix" : "" }, { "dropping-particle" : "", "family" : "Adam", "given" : "Otmar", "non-dropping-particle" : "", "parse-names" : false, "suffix" : "" } ], "id" : "ITEM-1", "issued" : { "date-parts" : [ [ "2005" ] ] }, "title" : "XML-based Transformation of Business Process Models \u2013 Enabler for Collaborative Business Process Management 1 Collaborative Business Process Management", "type" : "article-journal" }, "uris" : [ "http://www.mendeley.com/documents/?uuid=4a0aed6a-e0af-494c-be54-7fdca03cf67f" ] } ], "mendeley" : { "formattedCitation" : "(Vanderhaeghen &lt;i&gt;et al.&lt;/i&gt;, 2005)", "manualFormatting" : "Vanderhaeghen et al. (2005)", "plainTextFormattedCitation" : "(Vanderhaeghen et al., 2005)", "previouslyFormattedCitation" : "(Vanderhaeghen &lt;i&gt;et al.&lt;/i&gt;, 2005)" }, "properties" : { "noteIndex" : 0 }, "schema" : "https://github.com/citation-style-language/schema/raw/master/csl-citation.json" }</w:instrText>
        </w:r>
      </w:ins>
      <w:ins w:id="1796" w:author="arkat" w:date="2017-10-06T09:13:00Z">
        <w:r w:rsidRPr="00BA63C8">
          <w:rPr>
            <w:rFonts w:cs="Calibri"/>
            <w:color w:val="000000"/>
            <w:szCs w:val="24"/>
          </w:rPr>
          <w:fldChar w:fldCharType="separate"/>
        </w:r>
        <w:r w:rsidRPr="00BA63C8">
          <w:rPr>
            <w:rFonts w:cs="Calibri"/>
            <w:noProof/>
            <w:color w:val="000000"/>
            <w:szCs w:val="24"/>
          </w:rPr>
          <w:t xml:space="preserve">Vanderhaeghen </w:t>
        </w:r>
        <w:r w:rsidRPr="00BA63C8">
          <w:rPr>
            <w:rFonts w:cs="Calibri"/>
            <w:i/>
            <w:noProof/>
            <w:color w:val="000000"/>
            <w:szCs w:val="24"/>
          </w:rPr>
          <w:t>et al.</w:t>
        </w:r>
        <w:r w:rsidRPr="00BA63C8">
          <w:rPr>
            <w:rFonts w:cs="Calibri"/>
            <w:noProof/>
            <w:color w:val="000000"/>
            <w:szCs w:val="24"/>
          </w:rPr>
          <w:t xml:space="preserve"> </w:t>
        </w:r>
      </w:ins>
      <w:ins w:id="1797" w:author="arkat" w:date="2017-10-06T09:17:00Z">
        <w:r w:rsidR="0095050F">
          <w:rPr>
            <w:rFonts w:cs="Calibri"/>
            <w:noProof/>
            <w:color w:val="000000"/>
            <w:szCs w:val="24"/>
            <w:lang w:val="en-US"/>
          </w:rPr>
          <w:t>(</w:t>
        </w:r>
      </w:ins>
      <w:ins w:id="1798" w:author="arkat" w:date="2017-10-06T09:13:00Z">
        <w:r w:rsidRPr="00BA63C8">
          <w:rPr>
            <w:rFonts w:cs="Calibri"/>
            <w:noProof/>
            <w:color w:val="000000"/>
            <w:szCs w:val="24"/>
          </w:rPr>
          <w:t>2005)</w:t>
        </w:r>
        <w:r w:rsidRPr="00BA63C8">
          <w:rPr>
            <w:rFonts w:cs="Calibri"/>
            <w:color w:val="000000"/>
            <w:szCs w:val="24"/>
          </w:rPr>
          <w:fldChar w:fldCharType="end"/>
        </w:r>
        <w:r w:rsidRPr="00BA63C8">
          <w:rPr>
            <w:rFonts w:cs="Calibri"/>
            <w:color w:val="000000"/>
            <w:szCs w:val="24"/>
          </w:rPr>
          <w:t xml:space="preserve">. </w:t>
        </w:r>
      </w:ins>
    </w:p>
    <w:p w14:paraId="0BD0DBEB" w14:textId="77777777" w:rsidR="003F428F" w:rsidRDefault="003F428F" w:rsidP="003F428F">
      <w:pPr>
        <w:pStyle w:val="BodyTextFirstIndent"/>
        <w:rPr>
          <w:ins w:id="1799" w:author="arkat" w:date="2017-10-06T09:10:00Z"/>
          <w:rFonts w:cs="Calibri"/>
          <w:color w:val="000000"/>
          <w:szCs w:val="24"/>
          <w:lang w:val="en-US"/>
        </w:rPr>
        <w:sectPr w:rsidR="003F428F" w:rsidSect="003F428F">
          <w:footerReference w:type="default" r:id="rId10"/>
          <w:pgSz w:w="11906" w:h="16838" w:orient="portrait"/>
          <w:pgMar w:top="1555" w:right="1699" w:bottom="1699" w:left="2275" w:header="706" w:footer="706" w:gutter="0"/>
          <w:pgNumType w:start="1"/>
          <w:cols w:space="708"/>
          <w:docGrid w:linePitch="360"/>
          <w:sectPrChange w:id="1800" w:author="arkat" w:date="2017-10-06T09:10:00Z">
            <w:sectPr w:rsidR="003F428F" w:rsidSect="003F428F">
              <w:pgSz w:w="16838" w:h="11906" w:orient="landscape"/>
              <w:pgMar w:top="1699" w:right="1699" w:bottom="2275" w:left="1555" w:header="706" w:footer="706" w:gutter="0"/>
            </w:sectPr>
          </w:sectPrChange>
        </w:sectPr>
      </w:pPr>
    </w:p>
    <w:p w14:paraId="30E097BB" w14:textId="1AC7114F" w:rsidR="00DE63C8" w:rsidRDefault="00DE63C8">
      <w:pPr>
        <w:pStyle w:val="TabelBAB2"/>
        <w:rPr>
          <w:ins w:id="1801" w:author="arkat" w:date="2017-10-06T08:27:00Z"/>
        </w:rPr>
        <w:pPrChange w:id="1802" w:author="arkat" w:date="2017-10-06T08:28:00Z">
          <w:pPr>
            <w:pStyle w:val="BodyTextFirstIndent"/>
          </w:pPr>
        </w:pPrChange>
      </w:pPr>
      <w:bookmarkStart w:id="1803" w:name="_Toc495046392"/>
      <w:ins w:id="1804" w:author="arkat" w:date="2017-10-06T08:28:00Z">
        <w:r>
          <w:lastRenderedPageBreak/>
          <w:t>Penelitian Terkait</w:t>
        </w:r>
      </w:ins>
      <w:bookmarkEnd w:id="1803"/>
    </w:p>
    <w:tbl>
      <w:tblPr>
        <w:tblStyle w:val="TableGrid"/>
        <w:tblW w:w="509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805" w:author="arkat" w:date="2017-10-06T08:32:00Z">
          <w:tblPr>
            <w:tblStyle w:val="TableGrid"/>
            <w:tblW w:w="497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772"/>
        <w:gridCol w:w="1912"/>
        <w:gridCol w:w="3135"/>
        <w:gridCol w:w="1771"/>
        <w:gridCol w:w="1849"/>
        <w:gridCol w:w="3398"/>
        <w:tblGridChange w:id="1806">
          <w:tblGrid>
            <w:gridCol w:w="113"/>
            <w:gridCol w:w="1772"/>
            <w:gridCol w:w="1912"/>
            <w:gridCol w:w="2769"/>
            <w:gridCol w:w="366"/>
            <w:gridCol w:w="1771"/>
            <w:gridCol w:w="1849"/>
            <w:gridCol w:w="2943"/>
            <w:gridCol w:w="455"/>
          </w:tblGrid>
        </w:tblGridChange>
      </w:tblGrid>
      <w:tr w:rsidR="00356BFB" w:rsidRPr="00537434" w14:paraId="614DE727" w14:textId="77777777" w:rsidTr="00356BFB">
        <w:trPr>
          <w:ins w:id="1807" w:author="arkat" w:date="2017-10-06T08:27:00Z"/>
          <w:trPrChange w:id="1808" w:author="arkat" w:date="2017-10-06T08:32:00Z">
            <w:trPr>
              <w:gridAfter w:val="0"/>
            </w:trPr>
          </w:trPrChange>
        </w:trPr>
        <w:tc>
          <w:tcPr>
            <w:tcW w:w="2463" w:type="pct"/>
            <w:gridSpan w:val="3"/>
            <w:tcPrChange w:id="1809" w:author="arkat" w:date="2017-10-06T08:32:00Z">
              <w:tcPr>
                <w:tcW w:w="2433" w:type="pct"/>
                <w:gridSpan w:val="4"/>
              </w:tcPr>
            </w:tcPrChange>
          </w:tcPr>
          <w:p w14:paraId="0D02A0CA" w14:textId="77777777" w:rsidR="00DE63C8" w:rsidRPr="00537434" w:rsidRDefault="00DE63C8" w:rsidP="00474C24">
            <w:pPr>
              <w:jc w:val="center"/>
              <w:rPr>
                <w:ins w:id="1810" w:author="arkat" w:date="2017-10-06T08:27:00Z"/>
                <w:rFonts w:asciiTheme="majorHAnsi" w:hAnsiTheme="majorHAnsi" w:cstheme="majorHAnsi"/>
                <w:b/>
                <w:color w:val="000000" w:themeColor="text1"/>
                <w:szCs w:val="24"/>
                <w:lang w:val="en-US"/>
              </w:rPr>
            </w:pPr>
            <w:ins w:id="1811" w:author="arkat" w:date="2017-10-06T08:27:00Z">
              <w:r>
                <w:rPr>
                  <w:rFonts w:asciiTheme="majorHAnsi" w:hAnsiTheme="majorHAnsi" w:cstheme="majorHAnsi"/>
                  <w:b/>
                  <w:color w:val="000000" w:themeColor="text1"/>
                  <w:szCs w:val="24"/>
                  <w:lang w:val="en-US"/>
                </w:rPr>
                <w:t>Transformasi Satu Arah</w:t>
              </w:r>
            </w:ins>
          </w:p>
        </w:tc>
        <w:tc>
          <w:tcPr>
            <w:tcW w:w="2537" w:type="pct"/>
            <w:gridSpan w:val="3"/>
            <w:tcPrChange w:id="1812" w:author="arkat" w:date="2017-10-06T08:32:00Z">
              <w:tcPr>
                <w:tcW w:w="2567" w:type="pct"/>
                <w:gridSpan w:val="4"/>
              </w:tcPr>
            </w:tcPrChange>
          </w:tcPr>
          <w:p w14:paraId="38DF15A3" w14:textId="77777777" w:rsidR="00DE63C8" w:rsidRPr="00537434" w:rsidRDefault="00DE63C8" w:rsidP="00474C24">
            <w:pPr>
              <w:jc w:val="center"/>
              <w:rPr>
                <w:ins w:id="1813" w:author="arkat" w:date="2017-10-06T08:27:00Z"/>
                <w:rFonts w:asciiTheme="majorHAnsi" w:hAnsiTheme="majorHAnsi" w:cstheme="majorHAnsi"/>
                <w:b/>
                <w:color w:val="000000" w:themeColor="text1"/>
                <w:szCs w:val="24"/>
                <w:lang w:val="en-US"/>
              </w:rPr>
            </w:pPr>
            <w:ins w:id="1814" w:author="arkat" w:date="2017-10-06T08:27:00Z">
              <w:r>
                <w:rPr>
                  <w:rFonts w:asciiTheme="majorHAnsi" w:hAnsiTheme="majorHAnsi" w:cstheme="majorHAnsi"/>
                  <w:b/>
                  <w:color w:val="000000" w:themeColor="text1"/>
                  <w:szCs w:val="24"/>
                  <w:lang w:val="en-US"/>
                </w:rPr>
                <w:t>Transformasi Dua Arah</w:t>
              </w:r>
            </w:ins>
          </w:p>
        </w:tc>
      </w:tr>
      <w:tr w:rsidR="00F5795E" w:rsidRPr="00537434" w14:paraId="203A2D38" w14:textId="77777777" w:rsidTr="00356BFB">
        <w:trPr>
          <w:ins w:id="1815" w:author="arkat" w:date="2017-10-06T08:27:00Z"/>
        </w:trPr>
        <w:tc>
          <w:tcPr>
            <w:tcW w:w="640" w:type="pct"/>
          </w:tcPr>
          <w:p w14:paraId="04A9B450" w14:textId="77777777" w:rsidR="00DE63C8" w:rsidRPr="00356BFB" w:rsidRDefault="00DE63C8" w:rsidP="00474C24">
            <w:pPr>
              <w:jc w:val="center"/>
              <w:rPr>
                <w:ins w:id="1816" w:author="arkat" w:date="2017-10-06T08:27:00Z"/>
                <w:rFonts w:asciiTheme="majorHAnsi" w:hAnsiTheme="majorHAnsi" w:cstheme="majorHAnsi"/>
                <w:b/>
                <w:i/>
                <w:color w:val="000000" w:themeColor="text1"/>
                <w:szCs w:val="24"/>
                <w:lang w:val="en-US"/>
                <w:rPrChange w:id="1817" w:author="arkat" w:date="2017-10-06T08:30:00Z">
                  <w:rPr>
                    <w:ins w:id="1818" w:author="arkat" w:date="2017-10-06T08:27:00Z"/>
                    <w:rFonts w:asciiTheme="majorHAnsi" w:hAnsiTheme="majorHAnsi" w:cstheme="majorHAnsi"/>
                    <w:b/>
                    <w:color w:val="000000" w:themeColor="text1"/>
                    <w:szCs w:val="24"/>
                  </w:rPr>
                </w:rPrChange>
              </w:rPr>
            </w:pPr>
            <w:ins w:id="1819" w:author="arkat" w:date="2017-10-06T08:27:00Z">
              <w:r w:rsidRPr="00356BFB">
                <w:rPr>
                  <w:rFonts w:asciiTheme="majorHAnsi" w:hAnsiTheme="majorHAnsi" w:cstheme="majorHAnsi"/>
                  <w:b/>
                  <w:i/>
                  <w:color w:val="000000" w:themeColor="text1"/>
                  <w:szCs w:val="24"/>
                  <w:rPrChange w:id="1820" w:author="arkat" w:date="2017-10-06T08:30:00Z">
                    <w:rPr>
                      <w:rFonts w:asciiTheme="majorHAnsi" w:hAnsiTheme="majorHAnsi" w:cstheme="majorHAnsi"/>
                      <w:b/>
                      <w:color w:val="000000" w:themeColor="text1"/>
                      <w:szCs w:val="24"/>
                    </w:rPr>
                  </w:rPrChange>
                </w:rPr>
                <w:t>Transformation direction</w:t>
              </w:r>
            </w:ins>
          </w:p>
        </w:tc>
        <w:tc>
          <w:tcPr>
            <w:tcW w:w="691" w:type="pct"/>
          </w:tcPr>
          <w:p w14:paraId="7D771F2D" w14:textId="4CAD3307" w:rsidR="00DE63C8" w:rsidRPr="00356BFB" w:rsidRDefault="00356BFB" w:rsidP="00474C24">
            <w:pPr>
              <w:jc w:val="center"/>
              <w:rPr>
                <w:ins w:id="1821" w:author="arkat" w:date="2017-10-06T08:27:00Z"/>
                <w:rFonts w:asciiTheme="majorHAnsi" w:hAnsiTheme="majorHAnsi" w:cstheme="majorHAnsi"/>
                <w:b/>
                <w:color w:val="000000" w:themeColor="text1"/>
                <w:szCs w:val="24"/>
                <w:lang w:val="en-US"/>
                <w:rPrChange w:id="1822" w:author="arkat" w:date="2017-10-06T08:30:00Z">
                  <w:rPr>
                    <w:ins w:id="1823" w:author="arkat" w:date="2017-10-06T08:27:00Z"/>
                    <w:rFonts w:asciiTheme="majorHAnsi" w:hAnsiTheme="majorHAnsi" w:cstheme="majorHAnsi"/>
                    <w:b/>
                    <w:color w:val="000000" w:themeColor="text1"/>
                    <w:szCs w:val="24"/>
                  </w:rPr>
                </w:rPrChange>
              </w:rPr>
            </w:pPr>
            <w:ins w:id="1824" w:author="arkat" w:date="2017-10-06T08:30:00Z">
              <w:r>
                <w:rPr>
                  <w:rFonts w:asciiTheme="majorHAnsi" w:hAnsiTheme="majorHAnsi" w:cstheme="majorHAnsi"/>
                  <w:b/>
                  <w:color w:val="000000" w:themeColor="text1"/>
                  <w:szCs w:val="24"/>
                  <w:lang w:val="en-US"/>
                </w:rPr>
                <w:t>Peneliti</w:t>
              </w:r>
            </w:ins>
          </w:p>
        </w:tc>
        <w:tc>
          <w:tcPr>
            <w:tcW w:w="1133" w:type="pct"/>
          </w:tcPr>
          <w:p w14:paraId="5DF3F170" w14:textId="1705D59B" w:rsidR="00DE63C8" w:rsidRPr="00537434" w:rsidRDefault="00356BFB" w:rsidP="00474C24">
            <w:pPr>
              <w:jc w:val="center"/>
              <w:rPr>
                <w:ins w:id="1825" w:author="arkat" w:date="2017-10-06T08:27:00Z"/>
                <w:rFonts w:asciiTheme="majorHAnsi" w:hAnsiTheme="majorHAnsi" w:cstheme="majorHAnsi"/>
                <w:b/>
                <w:color w:val="000000" w:themeColor="text1"/>
                <w:szCs w:val="24"/>
              </w:rPr>
            </w:pPr>
            <w:ins w:id="1826" w:author="arkat" w:date="2017-10-06T08:27:00Z">
              <w:r>
                <w:rPr>
                  <w:rFonts w:asciiTheme="majorHAnsi" w:hAnsiTheme="majorHAnsi" w:cstheme="majorHAnsi"/>
                  <w:b/>
                  <w:color w:val="000000" w:themeColor="text1"/>
                  <w:szCs w:val="24"/>
                </w:rPr>
                <w:t>Pendekatan</w:t>
              </w:r>
              <w:r w:rsidR="00DE63C8" w:rsidRPr="00537434">
                <w:rPr>
                  <w:rFonts w:asciiTheme="majorHAnsi" w:hAnsiTheme="majorHAnsi" w:cstheme="majorHAnsi"/>
                  <w:b/>
                  <w:color w:val="000000" w:themeColor="text1"/>
                  <w:szCs w:val="24"/>
                </w:rPr>
                <w:t xml:space="preserve">/ </w:t>
              </w:r>
              <w:r w:rsidR="00DE63C8" w:rsidRPr="00356BFB">
                <w:rPr>
                  <w:rFonts w:asciiTheme="majorHAnsi" w:hAnsiTheme="majorHAnsi" w:cstheme="majorHAnsi"/>
                  <w:b/>
                  <w:i/>
                  <w:color w:val="000000" w:themeColor="text1"/>
                  <w:szCs w:val="24"/>
                  <w:rPrChange w:id="1827" w:author="arkat" w:date="2017-10-06T08:30:00Z">
                    <w:rPr>
                      <w:rFonts w:asciiTheme="majorHAnsi" w:hAnsiTheme="majorHAnsi" w:cstheme="majorHAnsi"/>
                      <w:b/>
                      <w:color w:val="000000" w:themeColor="text1"/>
                      <w:szCs w:val="24"/>
                    </w:rPr>
                  </w:rPrChange>
                </w:rPr>
                <w:t>Tool</w:t>
              </w:r>
            </w:ins>
          </w:p>
        </w:tc>
        <w:tc>
          <w:tcPr>
            <w:tcW w:w="640" w:type="pct"/>
          </w:tcPr>
          <w:p w14:paraId="72824BB2" w14:textId="77777777" w:rsidR="00DE63C8" w:rsidRPr="00356BFB" w:rsidRDefault="00DE63C8" w:rsidP="00474C24">
            <w:pPr>
              <w:jc w:val="center"/>
              <w:rPr>
                <w:ins w:id="1828" w:author="arkat" w:date="2017-10-06T08:27:00Z"/>
                <w:rFonts w:asciiTheme="majorHAnsi" w:hAnsiTheme="majorHAnsi" w:cstheme="majorHAnsi"/>
                <w:b/>
                <w:i/>
                <w:color w:val="000000" w:themeColor="text1"/>
                <w:szCs w:val="24"/>
                <w:rPrChange w:id="1829" w:author="arkat" w:date="2017-10-06T08:30:00Z">
                  <w:rPr>
                    <w:ins w:id="1830" w:author="arkat" w:date="2017-10-06T08:27:00Z"/>
                    <w:rFonts w:asciiTheme="majorHAnsi" w:hAnsiTheme="majorHAnsi" w:cstheme="majorHAnsi"/>
                    <w:b/>
                    <w:color w:val="000000" w:themeColor="text1"/>
                    <w:szCs w:val="24"/>
                  </w:rPr>
                </w:rPrChange>
              </w:rPr>
            </w:pPr>
            <w:ins w:id="1831" w:author="arkat" w:date="2017-10-06T08:27:00Z">
              <w:r w:rsidRPr="00356BFB">
                <w:rPr>
                  <w:rFonts w:asciiTheme="majorHAnsi" w:hAnsiTheme="majorHAnsi" w:cstheme="majorHAnsi"/>
                  <w:b/>
                  <w:i/>
                  <w:color w:val="000000" w:themeColor="text1"/>
                  <w:szCs w:val="24"/>
                  <w:rPrChange w:id="1832" w:author="arkat" w:date="2017-10-06T08:30:00Z">
                    <w:rPr>
                      <w:rFonts w:asciiTheme="majorHAnsi" w:hAnsiTheme="majorHAnsi" w:cstheme="majorHAnsi"/>
                      <w:b/>
                      <w:color w:val="000000" w:themeColor="text1"/>
                      <w:szCs w:val="24"/>
                    </w:rPr>
                  </w:rPrChange>
                </w:rPr>
                <w:t>Transformation direction</w:t>
              </w:r>
            </w:ins>
          </w:p>
        </w:tc>
        <w:tc>
          <w:tcPr>
            <w:tcW w:w="668" w:type="pct"/>
          </w:tcPr>
          <w:p w14:paraId="0B9EEF18" w14:textId="3EC8E4B4" w:rsidR="00DE63C8" w:rsidRPr="00537434" w:rsidRDefault="00356BFB" w:rsidP="00474C24">
            <w:pPr>
              <w:jc w:val="center"/>
              <w:rPr>
                <w:ins w:id="1833" w:author="arkat" w:date="2017-10-06T08:27:00Z"/>
                <w:rFonts w:asciiTheme="majorHAnsi" w:hAnsiTheme="majorHAnsi" w:cstheme="majorHAnsi"/>
                <w:b/>
                <w:color w:val="000000" w:themeColor="text1"/>
                <w:szCs w:val="24"/>
              </w:rPr>
            </w:pPr>
            <w:ins w:id="1834" w:author="arkat" w:date="2017-10-06T08:30:00Z">
              <w:r>
                <w:rPr>
                  <w:rFonts w:asciiTheme="majorHAnsi" w:hAnsiTheme="majorHAnsi" w:cstheme="majorHAnsi"/>
                  <w:b/>
                  <w:color w:val="000000" w:themeColor="text1"/>
                  <w:szCs w:val="24"/>
                  <w:lang w:val="en-US"/>
                </w:rPr>
                <w:t>Peneliti</w:t>
              </w:r>
            </w:ins>
          </w:p>
        </w:tc>
        <w:tc>
          <w:tcPr>
            <w:tcW w:w="1229" w:type="pct"/>
          </w:tcPr>
          <w:p w14:paraId="6B470FE8" w14:textId="1824733D" w:rsidR="00DE63C8" w:rsidRPr="00537434" w:rsidRDefault="00356BFB" w:rsidP="00474C24">
            <w:pPr>
              <w:jc w:val="center"/>
              <w:rPr>
                <w:ins w:id="1835" w:author="arkat" w:date="2017-10-06T08:27:00Z"/>
                <w:rFonts w:asciiTheme="majorHAnsi" w:hAnsiTheme="majorHAnsi" w:cstheme="majorHAnsi"/>
                <w:b/>
                <w:color w:val="000000" w:themeColor="text1"/>
                <w:szCs w:val="24"/>
              </w:rPr>
            </w:pPr>
            <w:ins w:id="1836" w:author="arkat" w:date="2017-10-06T08:27:00Z">
              <w:r>
                <w:rPr>
                  <w:rFonts w:asciiTheme="majorHAnsi" w:hAnsiTheme="majorHAnsi" w:cstheme="majorHAnsi"/>
                  <w:b/>
                  <w:color w:val="000000" w:themeColor="text1"/>
                  <w:szCs w:val="24"/>
                </w:rPr>
                <w:t>Pendekatan</w:t>
              </w:r>
              <w:r w:rsidR="00DE63C8" w:rsidRPr="00537434">
                <w:rPr>
                  <w:rFonts w:asciiTheme="majorHAnsi" w:hAnsiTheme="majorHAnsi" w:cstheme="majorHAnsi"/>
                  <w:b/>
                  <w:color w:val="000000" w:themeColor="text1"/>
                  <w:szCs w:val="24"/>
                </w:rPr>
                <w:t xml:space="preserve">/ </w:t>
              </w:r>
              <w:r w:rsidR="00DE63C8" w:rsidRPr="00356BFB">
                <w:rPr>
                  <w:rFonts w:asciiTheme="majorHAnsi" w:hAnsiTheme="majorHAnsi" w:cstheme="majorHAnsi"/>
                  <w:b/>
                  <w:i/>
                  <w:color w:val="000000" w:themeColor="text1"/>
                  <w:szCs w:val="24"/>
                  <w:rPrChange w:id="1837" w:author="arkat" w:date="2017-10-06T08:30:00Z">
                    <w:rPr>
                      <w:rFonts w:asciiTheme="majorHAnsi" w:hAnsiTheme="majorHAnsi" w:cstheme="majorHAnsi"/>
                      <w:b/>
                      <w:color w:val="000000" w:themeColor="text1"/>
                      <w:szCs w:val="24"/>
                    </w:rPr>
                  </w:rPrChange>
                </w:rPr>
                <w:t>Tool</w:t>
              </w:r>
            </w:ins>
          </w:p>
        </w:tc>
      </w:tr>
      <w:tr w:rsidR="00F5795E" w:rsidRPr="00537434" w14:paraId="6B29F35C" w14:textId="77777777" w:rsidTr="00356BFB">
        <w:trPr>
          <w:ins w:id="1838" w:author="arkat" w:date="2017-10-06T08:27:00Z"/>
        </w:trPr>
        <w:tc>
          <w:tcPr>
            <w:tcW w:w="640" w:type="pct"/>
            <w:vMerge w:val="restart"/>
          </w:tcPr>
          <w:p w14:paraId="72E59395" w14:textId="77777777" w:rsidR="00DE63C8" w:rsidRPr="00537434" w:rsidRDefault="00DE63C8" w:rsidP="00474C24">
            <w:pPr>
              <w:rPr>
                <w:ins w:id="1839" w:author="arkat" w:date="2017-10-06T08:27:00Z"/>
                <w:rFonts w:asciiTheme="majorHAnsi" w:hAnsiTheme="majorHAnsi" w:cstheme="majorHAnsi"/>
                <w:color w:val="000000" w:themeColor="text1"/>
                <w:szCs w:val="24"/>
              </w:rPr>
            </w:pPr>
            <w:ins w:id="1840" w:author="arkat" w:date="2017-10-06T08:27:00Z">
              <w:r w:rsidRPr="00537434">
                <w:rPr>
                  <w:rFonts w:asciiTheme="majorHAnsi" w:hAnsiTheme="majorHAnsi" w:cstheme="majorHAnsi"/>
                  <w:color w:val="000000" w:themeColor="text1"/>
                  <w:szCs w:val="24"/>
                </w:rPr>
                <w:t xml:space="preserve">EPC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BPMN</w:t>
              </w:r>
            </w:ins>
          </w:p>
        </w:tc>
        <w:tc>
          <w:tcPr>
            <w:tcW w:w="691" w:type="pct"/>
          </w:tcPr>
          <w:p w14:paraId="6C5BBDF4" w14:textId="6AF5B2D9" w:rsidR="00DE63C8" w:rsidRPr="006424A5" w:rsidRDefault="00E320BB" w:rsidP="00A768AA">
            <w:pPr>
              <w:rPr>
                <w:ins w:id="1841" w:author="arkat" w:date="2017-10-06T08:27:00Z"/>
                <w:rFonts w:asciiTheme="majorHAnsi" w:hAnsiTheme="majorHAnsi" w:cstheme="majorHAnsi"/>
                <w:color w:val="000000" w:themeColor="text1"/>
                <w:szCs w:val="24"/>
                <w:lang w:val="en-US"/>
                <w:rPrChange w:id="1842" w:author="arkat" w:date="2017-10-11T09:50:00Z">
                  <w:rPr>
                    <w:ins w:id="1843" w:author="arkat" w:date="2017-10-06T08:27:00Z"/>
                    <w:rFonts w:asciiTheme="majorHAnsi" w:hAnsiTheme="majorHAnsi" w:cstheme="majorHAnsi"/>
                    <w:color w:val="000000" w:themeColor="text1"/>
                    <w:szCs w:val="24"/>
                  </w:rPr>
                </w:rPrChange>
              </w:rPr>
            </w:pPr>
            <w:ins w:id="1844" w:author="arkat" w:date="2017-10-11T09:40:00Z">
              <w:r>
                <w:rPr>
                  <w:rFonts w:asciiTheme="majorHAnsi" w:hAnsiTheme="majorHAnsi" w:cstheme="majorHAnsi"/>
                  <w:color w:val="000000" w:themeColor="text1"/>
                  <w:szCs w:val="24"/>
                </w:rPr>
                <w:fldChar w:fldCharType="begin" w:fldLock="1"/>
              </w:r>
              <w:r>
                <w:rPr>
                  <w:rFonts w:asciiTheme="majorHAnsi" w:hAnsiTheme="majorHAnsi" w:cstheme="majorHAnsi"/>
                  <w:color w:val="000000" w:themeColor="text1"/>
                  <w:szCs w:val="24"/>
                </w:rPr>
                <w:instrText>ADDIN CSL_CITATION { "citationItems" : [ { "id" : "ITEM-1", "itemData" : { "URL" : "https://www.researchgate.net/publication/265401318_BPMN-EPC-BPMN_Converter", "abstract" : "BPMN-EPC-BPMN Converter: The problem for generation of new business processes partially described by BPMN, and EPC is described in this paper. The software architecture of the Business processes Generator (BPGen) is presented. Three conversion rules for BPMN \u2013 EPC transformation are defined. The Software architecture and business processes conversion is described. Two business processes managing the BPMN \u2013 EPC conversion are defined describing the forward and backward conversion operations.", "accessed" : { "date-parts" : [ [ "2017", "2", "1" ] ] }, "author" : [ { "dropping-particle" : "", "family" : "Kotsev", "given" : "Vladimir", "non-dropping-particle" : "", "parse-names" : false, "suffix" : "" }, { "dropping-particle" : "", "family" : "Stanev", "given" : "Ivan", "non-dropping-particle" : "", "parse-names" : false, "suffix" : "" }, { "dropping-particle" : "", "family" : "Grigorova", "given" : "Katalina", "non-dropping-particle" : "", "parse-names" : false, "suffix" : "" } ], "id" : "ITEM-1", "issued" : { "date-parts" : [ [ "2011" ] ] }, "title" : "BPMN-EPC-BPMN Converter (PDF Download Available)", "type" : "webpage" }, "uris" : [ "http://www.mendeley.com/documents/?uuid=d17a6f4c-4a39-3038-a7b3-3225dc2536b0" ] } ], "mendeley" : { "formattedCitation" : "(Kotsev &lt;i&gt;et al.&lt;/i&gt;, 2011)", "manualFormatting" : "Kotsev et al. (2011)", "plainTextFormattedCitation" : "(Kotsev et al., 2011)", "previouslyFormattedCitation" : "(Kotsev &lt;i&gt;et al.&lt;/i&gt;, 2011)"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845" w:author="arkat" w:date="2017-10-11T09:40:00Z">
              <w:r w:rsidRPr="00A768AA">
                <w:rPr>
                  <w:rFonts w:asciiTheme="majorHAnsi" w:hAnsiTheme="majorHAnsi" w:cstheme="majorHAnsi"/>
                  <w:noProof/>
                  <w:color w:val="000000" w:themeColor="text1"/>
                  <w:szCs w:val="24"/>
                </w:rPr>
                <w:t>Kot</w:t>
              </w:r>
              <w:r w:rsidRPr="00E320BB">
                <w:rPr>
                  <w:rFonts w:asciiTheme="majorHAnsi" w:hAnsiTheme="majorHAnsi" w:cstheme="majorHAnsi"/>
                  <w:noProof/>
                  <w:color w:val="000000" w:themeColor="text1"/>
                  <w:szCs w:val="24"/>
                </w:rPr>
                <w:t xml:space="preserve">sev </w:t>
              </w:r>
              <w:r w:rsidRPr="00E320BB">
                <w:rPr>
                  <w:rFonts w:asciiTheme="majorHAnsi" w:hAnsiTheme="majorHAnsi" w:cstheme="majorHAnsi"/>
                  <w:i/>
                  <w:noProof/>
                  <w:color w:val="000000" w:themeColor="text1"/>
                  <w:szCs w:val="24"/>
                  <w:rPrChange w:id="1846" w:author="arkat" w:date="2017-10-11T09:40:00Z">
                    <w:rPr>
                      <w:rFonts w:asciiTheme="majorHAnsi" w:hAnsiTheme="majorHAnsi" w:cstheme="majorHAnsi"/>
                      <w:noProof/>
                      <w:color w:val="000000" w:themeColor="text1"/>
                      <w:szCs w:val="24"/>
                    </w:rPr>
                  </w:rPrChange>
                </w:rPr>
                <w:t>et al.</w:t>
              </w:r>
              <w:r w:rsidRPr="00A768AA">
                <w:rPr>
                  <w:rFonts w:asciiTheme="majorHAnsi" w:hAnsiTheme="majorHAnsi" w:cstheme="majorHAnsi"/>
                  <w:noProof/>
                  <w:color w:val="000000" w:themeColor="text1"/>
                  <w:szCs w:val="24"/>
                </w:rPr>
                <w:t xml:space="preserve">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2011)</w:t>
              </w:r>
              <w:r>
                <w:rPr>
                  <w:rFonts w:asciiTheme="majorHAnsi" w:hAnsiTheme="majorHAnsi" w:cstheme="majorHAnsi"/>
                  <w:color w:val="000000" w:themeColor="text1"/>
                  <w:szCs w:val="24"/>
                </w:rPr>
                <w:fldChar w:fldCharType="end"/>
              </w:r>
            </w:ins>
          </w:p>
        </w:tc>
        <w:tc>
          <w:tcPr>
            <w:tcW w:w="1133" w:type="pct"/>
          </w:tcPr>
          <w:p w14:paraId="1693192D" w14:textId="77777777" w:rsidR="00DE63C8" w:rsidRPr="00537434" w:rsidRDefault="00DE63C8" w:rsidP="00474C24">
            <w:pPr>
              <w:rPr>
                <w:ins w:id="1847" w:author="arkat" w:date="2017-10-06T08:27:00Z"/>
                <w:rFonts w:asciiTheme="majorHAnsi" w:hAnsiTheme="majorHAnsi" w:cstheme="majorHAnsi"/>
                <w:color w:val="000000" w:themeColor="text1"/>
                <w:szCs w:val="24"/>
              </w:rPr>
            </w:pPr>
            <w:ins w:id="1848" w:author="arkat" w:date="2017-10-06T08:27:00Z">
              <w:r w:rsidRPr="003F4A38">
                <w:rPr>
                  <w:rFonts w:asciiTheme="majorHAnsi" w:hAnsiTheme="majorHAnsi" w:cstheme="majorHAnsi"/>
                  <w:i/>
                  <w:color w:val="000000" w:themeColor="text1"/>
                  <w:szCs w:val="24"/>
                  <w:rPrChange w:id="1849" w:author="arkat" w:date="2017-10-06T08:54:00Z">
                    <w:rPr>
                      <w:rFonts w:asciiTheme="majorHAnsi" w:hAnsiTheme="majorHAnsi" w:cstheme="majorHAnsi"/>
                      <w:color w:val="000000" w:themeColor="text1"/>
                      <w:szCs w:val="24"/>
                    </w:rPr>
                  </w:rPrChange>
                </w:rPr>
                <w:t>Direct Mapping Rule</w:t>
              </w:r>
              <w:r w:rsidRPr="00537434">
                <w:rPr>
                  <w:rFonts w:asciiTheme="majorHAnsi" w:hAnsiTheme="majorHAnsi" w:cstheme="majorHAnsi"/>
                  <w:color w:val="000000" w:themeColor="text1"/>
                  <w:szCs w:val="24"/>
                </w:rPr>
                <w:t xml:space="preserve">/ BPGen </w:t>
              </w:r>
            </w:ins>
          </w:p>
        </w:tc>
        <w:tc>
          <w:tcPr>
            <w:tcW w:w="640" w:type="pct"/>
            <w:vMerge w:val="restart"/>
          </w:tcPr>
          <w:p w14:paraId="24399D9B" w14:textId="77777777" w:rsidR="00DE63C8" w:rsidRPr="00537434" w:rsidRDefault="00DE63C8" w:rsidP="00474C24">
            <w:pPr>
              <w:rPr>
                <w:ins w:id="1850" w:author="arkat" w:date="2017-10-06T08:27:00Z"/>
                <w:rFonts w:asciiTheme="majorHAnsi" w:hAnsiTheme="majorHAnsi" w:cstheme="majorHAnsi"/>
                <w:color w:val="000000" w:themeColor="text1"/>
                <w:szCs w:val="24"/>
              </w:rPr>
            </w:pPr>
            <w:ins w:id="1851" w:author="arkat" w:date="2017-10-06T08:27:00Z">
              <w:r w:rsidRPr="00537434">
                <w:rPr>
                  <w:rFonts w:asciiTheme="majorHAnsi" w:hAnsiTheme="majorHAnsi" w:cstheme="majorHAnsi"/>
                  <w:color w:val="000000" w:themeColor="text1"/>
                  <w:szCs w:val="24"/>
                </w:rPr>
                <w:t xml:space="preserve">BPMN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EPC</w:t>
              </w:r>
            </w:ins>
          </w:p>
        </w:tc>
        <w:tc>
          <w:tcPr>
            <w:tcW w:w="668" w:type="pct"/>
            <w:vMerge w:val="restart"/>
          </w:tcPr>
          <w:p w14:paraId="515FF702" w14:textId="52057921" w:rsidR="00DE63C8" w:rsidRPr="00537434" w:rsidRDefault="006424A5" w:rsidP="00474C24">
            <w:pPr>
              <w:rPr>
                <w:ins w:id="1852" w:author="arkat" w:date="2017-10-06T08:27:00Z"/>
                <w:rFonts w:asciiTheme="majorHAnsi" w:hAnsiTheme="majorHAnsi" w:cstheme="majorHAnsi"/>
                <w:color w:val="000000" w:themeColor="text1"/>
                <w:szCs w:val="24"/>
              </w:rPr>
            </w:pPr>
            <w:ins w:id="1853" w:author="arkat" w:date="2017-10-11T09:50:00Z">
              <w:r>
                <w:rPr>
                  <w:rFonts w:asciiTheme="majorHAnsi" w:hAnsiTheme="majorHAnsi" w:cstheme="majorHAnsi"/>
                  <w:color w:val="000000" w:themeColor="text1"/>
                  <w:szCs w:val="24"/>
                </w:rPr>
                <w:fldChar w:fldCharType="begin" w:fldLock="1"/>
              </w:r>
              <w:r>
                <w:rPr>
                  <w:rFonts w:asciiTheme="majorHAnsi" w:hAnsiTheme="majorHAnsi" w:cstheme="majorHAnsi"/>
                  <w:color w:val="000000" w:themeColor="text1"/>
                  <w:szCs w:val="24"/>
                </w:rPr>
                <w:instrText>ADDIN CSL_CITATION { "citationItems" : [ { "id" : "ITEM-1", "itemData" : { "URL" : "https://www.researchgate.net/publication/265401318_BPMN-EPC-BPMN_Converter", "abstract" : "BPMN-EPC-BPMN Converter: The problem for generation of new business processes partially described by BPMN, and EPC is described in this paper. The software architecture of the Business processes Generator (BPGen) is presented. Three conversion rules for BPMN \u2013 EPC transformation are defined. The Software architecture and business processes conversion is described. Two business processes managing the BPMN \u2013 EPC conversion are defined describing the forward and backward conversion operations.", "accessed" : { "date-parts" : [ [ "2017", "2", "1" ] ] }, "author" : [ { "dropping-particle" : "", "family" : "Kotsev", "given" : "Vladimir", "non-dropping-particle" : "", "parse-names" : false, "suffix" : "" }, { "dropping-particle" : "", "family" : "Stanev", "given" : "Ivan", "non-dropping-particle" : "", "parse-names" : false, "suffix" : "" }, { "dropping-particle" : "", "family" : "Grigorova", "given" : "Katalina", "non-dropping-particle" : "", "parse-names" : false, "suffix" : "" } ], "id" : "ITEM-1", "issued" : { "date-parts" : [ [ "2011" ] ] }, "title" : "BPMN-EPC-BPMN Converter (PDF Download Available)", "type" : "webpage" }, "uris" : [ "http://www.mendeley.com/documents/?uuid=d17a6f4c-4a39-3038-a7b3-3225dc2536b0" ] } ], "mendeley" : { "formattedCitation" : "(Kotsev &lt;i&gt;et al.&lt;/i&gt;, 2011)", "manualFormatting" : "Kotsev et al. (2011)", "plainTextFormattedCitation" : "(Kotsev et al., 2011)", "previouslyFormattedCitation" : "(Kotsev &lt;i&gt;et al.&lt;/i&gt;, 2011)" }, "properties" : { "noteIndex" : 0 }, "schema" : "https://github.com/citation-style-language/schema/raw/master/csl-citation.json" }</w:instrText>
              </w:r>
              <w:r>
                <w:rPr>
                  <w:rFonts w:asciiTheme="majorHAnsi" w:hAnsiTheme="majorHAnsi" w:cstheme="majorHAnsi"/>
                  <w:color w:val="000000" w:themeColor="text1"/>
                  <w:szCs w:val="24"/>
                </w:rPr>
                <w:fldChar w:fldCharType="separate"/>
              </w:r>
              <w:r w:rsidRPr="00EA74D4">
                <w:rPr>
                  <w:rFonts w:asciiTheme="majorHAnsi" w:hAnsiTheme="majorHAnsi" w:cstheme="majorHAnsi"/>
                  <w:noProof/>
                  <w:color w:val="000000" w:themeColor="text1"/>
                  <w:szCs w:val="24"/>
                </w:rPr>
                <w:t xml:space="preserve">Kotsev </w:t>
              </w:r>
              <w:r w:rsidRPr="00EA74D4">
                <w:rPr>
                  <w:rFonts w:asciiTheme="majorHAnsi" w:hAnsiTheme="majorHAnsi" w:cstheme="majorHAnsi"/>
                  <w:i/>
                  <w:noProof/>
                  <w:color w:val="000000" w:themeColor="text1"/>
                  <w:szCs w:val="24"/>
                </w:rPr>
                <w:t>et al.</w:t>
              </w:r>
              <w:r w:rsidRPr="00EA74D4">
                <w:rPr>
                  <w:rFonts w:asciiTheme="majorHAnsi" w:hAnsiTheme="majorHAnsi" w:cstheme="majorHAnsi"/>
                  <w:noProof/>
                  <w:color w:val="000000" w:themeColor="text1"/>
                  <w:szCs w:val="24"/>
                </w:rPr>
                <w:t xml:space="preserve"> </w:t>
              </w:r>
              <w:r>
                <w:rPr>
                  <w:rFonts w:asciiTheme="majorHAnsi" w:hAnsiTheme="majorHAnsi" w:cstheme="majorHAnsi"/>
                  <w:noProof/>
                  <w:color w:val="000000" w:themeColor="text1"/>
                  <w:szCs w:val="24"/>
                  <w:lang w:val="en-US"/>
                </w:rPr>
                <w:t>(</w:t>
              </w:r>
              <w:r w:rsidRPr="00EA74D4">
                <w:rPr>
                  <w:rFonts w:asciiTheme="majorHAnsi" w:hAnsiTheme="majorHAnsi" w:cstheme="majorHAnsi"/>
                  <w:noProof/>
                  <w:color w:val="000000" w:themeColor="text1"/>
                  <w:szCs w:val="24"/>
                </w:rPr>
                <w:t>2011)</w:t>
              </w:r>
              <w:r>
                <w:rPr>
                  <w:rFonts w:asciiTheme="majorHAnsi" w:hAnsiTheme="majorHAnsi" w:cstheme="majorHAnsi"/>
                  <w:color w:val="000000" w:themeColor="text1"/>
                  <w:szCs w:val="24"/>
                </w:rPr>
                <w:fldChar w:fldCharType="end"/>
              </w:r>
            </w:ins>
          </w:p>
        </w:tc>
        <w:tc>
          <w:tcPr>
            <w:tcW w:w="1229" w:type="pct"/>
            <w:vMerge w:val="restart"/>
          </w:tcPr>
          <w:p w14:paraId="6993EE4D" w14:textId="77777777" w:rsidR="00DE63C8" w:rsidRPr="00537434" w:rsidRDefault="00DE63C8" w:rsidP="00474C24">
            <w:pPr>
              <w:rPr>
                <w:ins w:id="1854" w:author="arkat" w:date="2017-10-06T08:27:00Z"/>
                <w:rFonts w:asciiTheme="majorHAnsi" w:hAnsiTheme="majorHAnsi" w:cstheme="majorHAnsi"/>
                <w:szCs w:val="24"/>
              </w:rPr>
            </w:pPr>
            <w:ins w:id="1855" w:author="arkat" w:date="2017-10-06T08:27:00Z">
              <w:r w:rsidRPr="003F4A38">
                <w:rPr>
                  <w:rFonts w:asciiTheme="majorHAnsi" w:hAnsiTheme="majorHAnsi" w:cstheme="majorHAnsi"/>
                  <w:i/>
                  <w:color w:val="000000" w:themeColor="text1"/>
                  <w:szCs w:val="24"/>
                  <w:rPrChange w:id="1856" w:author="arkat" w:date="2017-10-06T08:54:00Z">
                    <w:rPr>
                      <w:rFonts w:asciiTheme="majorHAnsi" w:hAnsiTheme="majorHAnsi" w:cstheme="majorHAnsi"/>
                      <w:color w:val="000000" w:themeColor="text1"/>
                      <w:szCs w:val="24"/>
                    </w:rPr>
                  </w:rPrChange>
                </w:rPr>
                <w:t>Conversion Rule</w:t>
              </w:r>
              <w:r w:rsidRPr="00537434">
                <w:rPr>
                  <w:rFonts w:asciiTheme="majorHAnsi" w:hAnsiTheme="majorHAnsi" w:cstheme="majorHAnsi"/>
                  <w:color w:val="000000" w:themeColor="text1"/>
                  <w:szCs w:val="24"/>
                </w:rPr>
                <w:t>/ BPGen</w:t>
              </w:r>
            </w:ins>
          </w:p>
        </w:tc>
      </w:tr>
      <w:tr w:rsidR="00F5795E" w:rsidRPr="00537434" w14:paraId="0ADDD528" w14:textId="77777777" w:rsidTr="00356BFB">
        <w:trPr>
          <w:trHeight w:val="228"/>
          <w:ins w:id="1857" w:author="arkat" w:date="2017-10-06T08:27:00Z"/>
        </w:trPr>
        <w:tc>
          <w:tcPr>
            <w:tcW w:w="640" w:type="pct"/>
            <w:vMerge/>
          </w:tcPr>
          <w:p w14:paraId="436A0622" w14:textId="77777777" w:rsidR="00DE63C8" w:rsidRPr="00537434" w:rsidRDefault="00DE63C8" w:rsidP="00474C24">
            <w:pPr>
              <w:rPr>
                <w:ins w:id="1858" w:author="arkat" w:date="2017-10-06T08:27:00Z"/>
                <w:rFonts w:asciiTheme="majorHAnsi" w:hAnsiTheme="majorHAnsi" w:cstheme="majorHAnsi"/>
                <w:color w:val="000000" w:themeColor="text1"/>
                <w:szCs w:val="24"/>
              </w:rPr>
            </w:pPr>
          </w:p>
        </w:tc>
        <w:tc>
          <w:tcPr>
            <w:tcW w:w="691" w:type="pct"/>
          </w:tcPr>
          <w:p w14:paraId="557A2DFA" w14:textId="3E288FC7" w:rsidR="00DE63C8" w:rsidRPr="00537434" w:rsidRDefault="00E320BB" w:rsidP="00474C24">
            <w:pPr>
              <w:rPr>
                <w:ins w:id="1859" w:author="arkat" w:date="2017-10-06T08:27:00Z"/>
                <w:rFonts w:asciiTheme="majorHAnsi" w:hAnsiTheme="majorHAnsi" w:cstheme="majorHAnsi"/>
                <w:color w:val="000000" w:themeColor="text1"/>
                <w:szCs w:val="24"/>
              </w:rPr>
            </w:pPr>
            <w:ins w:id="1860" w:author="arkat" w:date="2017-10-11T09:40:00Z">
              <w:r>
                <w:rPr>
                  <w:rFonts w:asciiTheme="majorHAnsi" w:hAnsiTheme="majorHAnsi" w:cstheme="majorHAnsi"/>
                  <w:color w:val="000000" w:themeColor="text1"/>
                  <w:szCs w:val="24"/>
                </w:rPr>
                <w:fldChar w:fldCharType="begin" w:fldLock="1"/>
              </w:r>
            </w:ins>
            <w:ins w:id="1861" w:author="arkat" w:date="2017-10-11T09:50:00Z">
              <w:r w:rsidR="006424A5">
                <w:rPr>
                  <w:rFonts w:asciiTheme="majorHAnsi" w:hAnsiTheme="majorHAnsi" w:cstheme="majorHAnsi"/>
                  <w:color w:val="000000" w:themeColor="text1"/>
                  <w:szCs w:val="24"/>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"http://www.mendeley.com/documents/?uuid=ea7360f2-1674-44f0-b23f-a32a3a6b2947"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862" w:author="arkat" w:date="2017-10-11T09:40:00Z">
              <w:r w:rsidRPr="00A768AA">
                <w:rPr>
                  <w:rFonts w:asciiTheme="majorHAnsi" w:hAnsiTheme="majorHAnsi" w:cstheme="majorHAnsi"/>
                  <w:noProof/>
                  <w:color w:val="000000" w:themeColor="text1"/>
                  <w:szCs w:val="24"/>
                </w:rPr>
                <w:t>Decker &amp; Tscheschner</w:t>
              </w:r>
              <w:r w:rsidRPr="00E320BB">
                <w:rPr>
                  <w:rFonts w:asciiTheme="majorHAnsi" w:hAnsiTheme="majorHAnsi" w:cstheme="majorHAnsi"/>
                  <w:noProof/>
                  <w:color w:val="000000" w:themeColor="text1"/>
                  <w:szCs w:val="24"/>
                </w:rPr>
                <w:t xml:space="preserve">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2009)</w:t>
              </w:r>
              <w:r>
                <w:rPr>
                  <w:rFonts w:asciiTheme="majorHAnsi" w:hAnsiTheme="majorHAnsi" w:cstheme="majorHAnsi"/>
                  <w:color w:val="000000" w:themeColor="text1"/>
                  <w:szCs w:val="24"/>
                </w:rPr>
                <w:fldChar w:fldCharType="end"/>
              </w:r>
            </w:ins>
          </w:p>
        </w:tc>
        <w:tc>
          <w:tcPr>
            <w:tcW w:w="1133" w:type="pct"/>
          </w:tcPr>
          <w:p w14:paraId="4B42B1AD" w14:textId="40631C02" w:rsidR="00DE63C8" w:rsidRPr="00537434" w:rsidRDefault="00DE63C8" w:rsidP="00474C24">
            <w:pPr>
              <w:rPr>
                <w:ins w:id="1863" w:author="arkat" w:date="2017-10-06T08:27:00Z"/>
                <w:rFonts w:asciiTheme="majorHAnsi" w:hAnsiTheme="majorHAnsi" w:cstheme="majorHAnsi"/>
                <w:color w:val="000000" w:themeColor="text1"/>
                <w:szCs w:val="24"/>
              </w:rPr>
            </w:pPr>
            <w:ins w:id="1864" w:author="arkat" w:date="2017-10-06T08:27:00Z">
              <w:r w:rsidRPr="003F4A38">
                <w:rPr>
                  <w:rFonts w:asciiTheme="majorHAnsi" w:hAnsiTheme="majorHAnsi" w:cstheme="majorHAnsi"/>
                  <w:i/>
                  <w:color w:val="000000" w:themeColor="text1"/>
                  <w:szCs w:val="24"/>
                  <w:rPrChange w:id="1865" w:author="arkat" w:date="2017-10-06T08:54:00Z">
                    <w:rPr>
                      <w:rFonts w:asciiTheme="majorHAnsi" w:hAnsiTheme="majorHAnsi" w:cstheme="majorHAnsi"/>
                      <w:color w:val="000000" w:themeColor="text1"/>
                      <w:szCs w:val="24"/>
                    </w:rPr>
                  </w:rPrChange>
                </w:rPr>
                <w:t>Direct Mapping Rule</w:t>
              </w:r>
              <w:r w:rsidR="003F4A38">
                <w:rPr>
                  <w:rFonts w:asciiTheme="majorHAnsi" w:hAnsiTheme="majorHAnsi" w:cstheme="majorHAnsi"/>
                  <w:color w:val="000000" w:themeColor="text1"/>
                  <w:szCs w:val="24"/>
                </w:rPr>
                <w:t xml:space="preserve"> dan</w:t>
              </w:r>
              <w:r w:rsidRPr="00537434">
                <w:rPr>
                  <w:rFonts w:asciiTheme="majorHAnsi" w:hAnsiTheme="majorHAnsi" w:cstheme="majorHAnsi"/>
                  <w:color w:val="000000" w:themeColor="text1"/>
                  <w:szCs w:val="24"/>
                </w:rPr>
                <w:t xml:space="preserve"> </w:t>
              </w:r>
              <w:r w:rsidRPr="003F4A38">
                <w:rPr>
                  <w:rFonts w:asciiTheme="majorHAnsi" w:hAnsiTheme="majorHAnsi" w:cstheme="majorHAnsi"/>
                  <w:i/>
                  <w:color w:val="000000" w:themeColor="text1"/>
                  <w:szCs w:val="24"/>
                  <w:rPrChange w:id="1866" w:author="arkat" w:date="2017-10-06T08:54:00Z">
                    <w:rPr>
                      <w:rFonts w:asciiTheme="majorHAnsi" w:hAnsiTheme="majorHAnsi" w:cstheme="majorHAnsi"/>
                      <w:color w:val="000000" w:themeColor="text1"/>
                      <w:szCs w:val="24"/>
                    </w:rPr>
                  </w:rPrChange>
                </w:rPr>
                <w:t>Semantic Rules</w:t>
              </w:r>
              <w:r w:rsidRPr="00537434">
                <w:rPr>
                  <w:rFonts w:asciiTheme="majorHAnsi" w:hAnsiTheme="majorHAnsi" w:cstheme="majorHAnsi"/>
                  <w:color w:val="000000" w:themeColor="text1"/>
                  <w:szCs w:val="24"/>
                </w:rPr>
                <w:t>/ Plugin in the Oryx-Editor</w:t>
              </w:r>
            </w:ins>
          </w:p>
        </w:tc>
        <w:tc>
          <w:tcPr>
            <w:tcW w:w="640" w:type="pct"/>
            <w:vMerge/>
          </w:tcPr>
          <w:p w14:paraId="58A71C3A" w14:textId="77777777" w:rsidR="00DE63C8" w:rsidRPr="00537434" w:rsidRDefault="00DE63C8" w:rsidP="00474C24">
            <w:pPr>
              <w:rPr>
                <w:ins w:id="1867" w:author="arkat" w:date="2017-10-06T08:27:00Z"/>
                <w:rFonts w:asciiTheme="majorHAnsi" w:hAnsiTheme="majorHAnsi" w:cstheme="majorHAnsi"/>
                <w:color w:val="000000" w:themeColor="text1"/>
                <w:szCs w:val="24"/>
              </w:rPr>
            </w:pPr>
          </w:p>
        </w:tc>
        <w:tc>
          <w:tcPr>
            <w:tcW w:w="668" w:type="pct"/>
            <w:vMerge/>
          </w:tcPr>
          <w:p w14:paraId="1DF2C9DE" w14:textId="77777777" w:rsidR="00DE63C8" w:rsidRPr="00537434" w:rsidRDefault="00DE63C8" w:rsidP="00474C24">
            <w:pPr>
              <w:rPr>
                <w:ins w:id="1868" w:author="arkat" w:date="2017-10-06T08:27:00Z"/>
                <w:rFonts w:asciiTheme="majorHAnsi" w:hAnsiTheme="majorHAnsi" w:cstheme="majorHAnsi"/>
                <w:color w:val="000000" w:themeColor="text1"/>
                <w:szCs w:val="24"/>
              </w:rPr>
            </w:pPr>
          </w:p>
        </w:tc>
        <w:tc>
          <w:tcPr>
            <w:tcW w:w="1229" w:type="pct"/>
            <w:vMerge/>
          </w:tcPr>
          <w:p w14:paraId="0637199A" w14:textId="77777777" w:rsidR="00DE63C8" w:rsidRPr="00537434" w:rsidRDefault="00DE63C8" w:rsidP="00474C24">
            <w:pPr>
              <w:rPr>
                <w:ins w:id="1869" w:author="arkat" w:date="2017-10-06T08:27:00Z"/>
                <w:rFonts w:asciiTheme="majorHAnsi" w:hAnsiTheme="majorHAnsi" w:cstheme="majorHAnsi"/>
                <w:color w:val="000000" w:themeColor="text1"/>
                <w:szCs w:val="24"/>
              </w:rPr>
            </w:pPr>
          </w:p>
        </w:tc>
      </w:tr>
      <w:tr w:rsidR="00F5795E" w:rsidRPr="00537434" w14:paraId="498460ED" w14:textId="77777777" w:rsidTr="00356BFB">
        <w:trPr>
          <w:ins w:id="1870" w:author="arkat" w:date="2017-10-06T08:27:00Z"/>
        </w:trPr>
        <w:tc>
          <w:tcPr>
            <w:tcW w:w="640" w:type="pct"/>
            <w:vMerge w:val="restart"/>
          </w:tcPr>
          <w:p w14:paraId="7B471973" w14:textId="77777777" w:rsidR="00DE63C8" w:rsidRPr="00537434" w:rsidRDefault="00DE63C8" w:rsidP="00474C24">
            <w:pPr>
              <w:rPr>
                <w:ins w:id="1871" w:author="arkat" w:date="2017-10-06T08:27:00Z"/>
                <w:rFonts w:asciiTheme="majorHAnsi" w:hAnsiTheme="majorHAnsi" w:cstheme="majorHAnsi"/>
                <w:color w:val="000000" w:themeColor="text1"/>
                <w:szCs w:val="24"/>
              </w:rPr>
            </w:pPr>
            <w:ins w:id="1872" w:author="arkat" w:date="2017-10-06T08:27:00Z">
              <w:r w:rsidRPr="00537434">
                <w:rPr>
                  <w:rFonts w:asciiTheme="majorHAnsi" w:hAnsiTheme="majorHAnsi" w:cstheme="majorHAnsi"/>
                  <w:color w:val="000000" w:themeColor="text1"/>
                  <w:szCs w:val="24"/>
                </w:rPr>
                <w:t xml:space="preserve">Petri Net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BPMN</w:t>
              </w:r>
            </w:ins>
          </w:p>
        </w:tc>
        <w:tc>
          <w:tcPr>
            <w:tcW w:w="691" w:type="pct"/>
            <w:vMerge w:val="restart"/>
          </w:tcPr>
          <w:p w14:paraId="71A83A46" w14:textId="77777777" w:rsidR="00DE63C8" w:rsidRPr="00537434" w:rsidRDefault="00DE63C8" w:rsidP="00474C24">
            <w:pPr>
              <w:jc w:val="center"/>
              <w:rPr>
                <w:ins w:id="1873" w:author="arkat" w:date="2017-10-06T08:27:00Z"/>
                <w:rFonts w:asciiTheme="majorHAnsi" w:hAnsiTheme="majorHAnsi" w:cstheme="majorHAnsi"/>
                <w:color w:val="000000" w:themeColor="text1"/>
                <w:szCs w:val="24"/>
              </w:rPr>
            </w:pPr>
            <w:ins w:id="1874" w:author="arkat" w:date="2017-10-06T08:27:00Z">
              <w:r w:rsidRPr="00537434">
                <w:rPr>
                  <w:rFonts w:asciiTheme="majorHAnsi" w:hAnsiTheme="majorHAnsi" w:cstheme="majorHAnsi"/>
                  <w:color w:val="000000" w:themeColor="text1"/>
                  <w:szCs w:val="24"/>
                </w:rPr>
                <w:t>-</w:t>
              </w:r>
            </w:ins>
          </w:p>
        </w:tc>
        <w:tc>
          <w:tcPr>
            <w:tcW w:w="1133" w:type="pct"/>
            <w:vMerge w:val="restart"/>
          </w:tcPr>
          <w:p w14:paraId="5DD0860A" w14:textId="77777777" w:rsidR="00DE63C8" w:rsidRPr="00537434" w:rsidRDefault="00DE63C8" w:rsidP="00474C24">
            <w:pPr>
              <w:rPr>
                <w:ins w:id="1875" w:author="arkat" w:date="2017-10-06T08:27:00Z"/>
                <w:rFonts w:asciiTheme="majorHAnsi" w:hAnsiTheme="majorHAnsi" w:cstheme="majorHAnsi"/>
                <w:color w:val="000000" w:themeColor="text1"/>
                <w:szCs w:val="24"/>
              </w:rPr>
            </w:pPr>
          </w:p>
        </w:tc>
        <w:tc>
          <w:tcPr>
            <w:tcW w:w="640" w:type="pct"/>
            <w:vMerge w:val="restart"/>
          </w:tcPr>
          <w:p w14:paraId="23B31C27" w14:textId="77777777" w:rsidR="00DE63C8" w:rsidRPr="00537434" w:rsidRDefault="00DE63C8" w:rsidP="00474C24">
            <w:pPr>
              <w:rPr>
                <w:ins w:id="1876" w:author="arkat" w:date="2017-10-06T08:27:00Z"/>
                <w:rFonts w:asciiTheme="majorHAnsi" w:hAnsiTheme="majorHAnsi" w:cstheme="majorHAnsi"/>
                <w:color w:val="000000" w:themeColor="text1"/>
                <w:szCs w:val="24"/>
              </w:rPr>
            </w:pPr>
            <w:ins w:id="1877" w:author="arkat" w:date="2017-10-06T08:27:00Z">
              <w:r w:rsidRPr="00537434">
                <w:rPr>
                  <w:rFonts w:asciiTheme="majorHAnsi" w:hAnsiTheme="majorHAnsi" w:cstheme="majorHAnsi"/>
                  <w:color w:val="000000" w:themeColor="text1"/>
                  <w:szCs w:val="24"/>
                </w:rPr>
                <w:t xml:space="preserve">BPMN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Petri Nets</w:t>
              </w:r>
            </w:ins>
          </w:p>
        </w:tc>
        <w:tc>
          <w:tcPr>
            <w:tcW w:w="668" w:type="pct"/>
          </w:tcPr>
          <w:p w14:paraId="294BDAF0" w14:textId="65CF9FE7" w:rsidR="00DE63C8" w:rsidRPr="00537434" w:rsidRDefault="00F24F14" w:rsidP="00A768AA">
            <w:pPr>
              <w:rPr>
                <w:ins w:id="1878" w:author="arkat" w:date="2017-10-06T08:27:00Z"/>
                <w:rFonts w:asciiTheme="majorHAnsi" w:hAnsiTheme="majorHAnsi" w:cstheme="majorHAnsi"/>
                <w:color w:val="000000" w:themeColor="text1"/>
                <w:szCs w:val="24"/>
              </w:rPr>
            </w:pPr>
            <w:ins w:id="1879" w:author="arkat" w:date="2017-10-11T09:51:00Z">
              <w:r>
                <w:rPr>
                  <w:rFonts w:asciiTheme="majorHAnsi" w:hAnsiTheme="majorHAnsi" w:cstheme="majorHAnsi"/>
                  <w:color w:val="000000" w:themeColor="text1"/>
                  <w:szCs w:val="24"/>
                </w:rPr>
                <w:fldChar w:fldCharType="begin" w:fldLock="1"/>
              </w:r>
            </w:ins>
            <w:ins w:id="1880" w:author="arkat" w:date="2017-10-11T09:52:00Z">
              <w:r>
                <w:rPr>
                  <w:rFonts w:asciiTheme="majorHAnsi" w:hAnsiTheme="majorHAnsi" w:cstheme="majorHAnsi"/>
                  <w:color w:val="000000" w:themeColor="text1"/>
                  <w:szCs w:val="24"/>
                </w:rPr>
                <w:instrText>ADDIN CSL_CITATION { "citationItems" : [ { "id" : "ITEM-1", "itemData" : { "ISBN" : "9789728865955", "abstract" : "In industry, many business processes are modelled and stored in Enterprise Information Systems (EIS). Tools supporting the verification and validation of business processes can help to improve the quality of these business processes. However, existing tools can not directly be applied to models used in industry. In this paper, we present our approach for model verification and validation: translating industrial models to Petri nets and mCRL2, and subsequently applying existing tools on the models derived from the initial industrial models. The following translations are described: BPMN models to Petri nets and Petri nets to mCRL2. It is shown what the analysis on the derived models can reveal about the original models.", "author" : [ { "dropping-particle" : "", "family" : "Raedts", "given" : "Ivo", "non-dropping-particle" : "", "parse-names" : false, "suffix" : "" }, { "dropping-particle" : "", "family" : "Petkovic", "given" : "Marija", "non-dropping-particle" : "", "parse-names" : false, "suffix" : "" }, { "dropping-particle" : "", "family" : "Usenko", "given" : "YS Yaroslav S", "non-dropping-particle" : "", "parse-names" : false, "suffix" : "" }, { "dropping-particle" : "", "family" : "Werf", "given" : "Jan Martijn E M", "non-dropping-particle" : "van der", "parse-names" : false, "suffix" : "" }, { "dropping-particle" : "", "family" : "Groote", "given" : "Jan Friso", "non-dropping-particle" : "", "parse-names" : false, "suffix" : "" }, { "dropping-particle" : "", "family" : "Somers", "given" : "Lou J", "non-dropping-particle" : "", "parse-names" : false, "suffix" : "" } ], "container-title" : "Msvveis", "id" : "ITEM-1", "issued" : { "date-parts" : [ [ "2007" ] ] }, "page" : "126-137", "title" : "Transformation of BPMN Models for Behaviour Analysis.", "type" : "article-journal" }, "uris" : [ "http://www.mendeley.com/documents/?uuid=8b5ff545-0af3-4087-b6b8-c573ac7827f3" ] } ], "mendeley" : { "formattedCitation" : "(Raedts &lt;i&gt;et al.&lt;/i&gt;, 2007)", "manualFormatting" : "Raedts et al. (2007)", "plainTextFormattedCitation" : "(Raedts et al., 2007)", "previouslyFormattedCitation" : "(Raedts &lt;i&gt;et al.&lt;/i&gt;, 2007)"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881" w:author="arkat" w:date="2017-10-11T09:51:00Z">
              <w:r w:rsidRPr="00A768AA">
                <w:rPr>
                  <w:rFonts w:asciiTheme="majorHAnsi" w:hAnsiTheme="majorHAnsi" w:cstheme="majorHAnsi"/>
                  <w:noProof/>
                  <w:color w:val="000000" w:themeColor="text1"/>
                  <w:szCs w:val="24"/>
                </w:rPr>
                <w:t xml:space="preserve">Raedts </w:t>
              </w:r>
              <w:r w:rsidRPr="00F24F14">
                <w:rPr>
                  <w:rFonts w:asciiTheme="majorHAnsi" w:hAnsiTheme="majorHAnsi" w:cstheme="majorHAnsi"/>
                  <w:i/>
                  <w:noProof/>
                  <w:color w:val="000000" w:themeColor="text1"/>
                  <w:szCs w:val="24"/>
                  <w:rPrChange w:id="1882" w:author="arkat" w:date="2017-10-11T09:51:00Z">
                    <w:rPr>
                      <w:rFonts w:asciiTheme="majorHAnsi" w:hAnsiTheme="majorHAnsi" w:cstheme="majorHAnsi"/>
                      <w:noProof/>
                      <w:color w:val="000000" w:themeColor="text1"/>
                      <w:szCs w:val="24"/>
                    </w:rPr>
                  </w:rPrChange>
                </w:rPr>
                <w:t>et al.</w:t>
              </w:r>
              <w:r w:rsidRPr="00A768AA">
                <w:rPr>
                  <w:rFonts w:asciiTheme="majorHAnsi" w:hAnsiTheme="majorHAnsi" w:cstheme="majorHAnsi"/>
                  <w:noProof/>
                  <w:color w:val="000000" w:themeColor="text1"/>
                  <w:szCs w:val="24"/>
                </w:rPr>
                <w:t xml:space="preserve">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2007)</w:t>
              </w:r>
              <w:r>
                <w:rPr>
                  <w:rFonts w:asciiTheme="majorHAnsi" w:hAnsiTheme="majorHAnsi" w:cstheme="majorHAnsi"/>
                  <w:color w:val="000000" w:themeColor="text1"/>
                  <w:szCs w:val="24"/>
                </w:rPr>
                <w:fldChar w:fldCharType="end"/>
              </w:r>
            </w:ins>
          </w:p>
        </w:tc>
        <w:tc>
          <w:tcPr>
            <w:tcW w:w="1229" w:type="pct"/>
          </w:tcPr>
          <w:p w14:paraId="5E1AE9B3" w14:textId="77777777" w:rsidR="00DE63C8" w:rsidRPr="00537434" w:rsidRDefault="00DE63C8" w:rsidP="00474C24">
            <w:pPr>
              <w:rPr>
                <w:ins w:id="1883" w:author="arkat" w:date="2017-10-06T08:27:00Z"/>
                <w:rFonts w:asciiTheme="majorHAnsi" w:hAnsiTheme="majorHAnsi" w:cstheme="majorHAnsi"/>
                <w:color w:val="000000" w:themeColor="text1"/>
                <w:szCs w:val="24"/>
              </w:rPr>
            </w:pPr>
            <w:ins w:id="1884" w:author="arkat" w:date="2017-10-06T08:27:00Z">
              <w:r w:rsidRPr="003F4A38">
                <w:rPr>
                  <w:rFonts w:asciiTheme="majorHAnsi" w:hAnsiTheme="majorHAnsi" w:cstheme="majorHAnsi"/>
                  <w:i/>
                  <w:color w:val="000000" w:themeColor="text1"/>
                  <w:szCs w:val="24"/>
                  <w:rPrChange w:id="1885" w:author="arkat" w:date="2017-10-06T08:54: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NA</w:t>
              </w:r>
            </w:ins>
          </w:p>
        </w:tc>
      </w:tr>
      <w:tr w:rsidR="00F5795E" w:rsidRPr="00537434" w14:paraId="309EDAE6" w14:textId="77777777" w:rsidTr="00356BFB">
        <w:trPr>
          <w:ins w:id="1886" w:author="arkat" w:date="2017-10-06T08:27:00Z"/>
        </w:trPr>
        <w:tc>
          <w:tcPr>
            <w:tcW w:w="640" w:type="pct"/>
            <w:vMerge/>
          </w:tcPr>
          <w:p w14:paraId="76874953" w14:textId="77777777" w:rsidR="00DE63C8" w:rsidRPr="00537434" w:rsidRDefault="00DE63C8" w:rsidP="00474C24">
            <w:pPr>
              <w:rPr>
                <w:ins w:id="1887" w:author="arkat" w:date="2017-10-06T08:27:00Z"/>
                <w:rFonts w:asciiTheme="majorHAnsi" w:hAnsiTheme="majorHAnsi" w:cstheme="majorHAnsi"/>
                <w:color w:val="000000" w:themeColor="text1"/>
                <w:szCs w:val="24"/>
              </w:rPr>
            </w:pPr>
          </w:p>
        </w:tc>
        <w:tc>
          <w:tcPr>
            <w:tcW w:w="691" w:type="pct"/>
            <w:vMerge/>
          </w:tcPr>
          <w:p w14:paraId="3F14DE34" w14:textId="77777777" w:rsidR="00DE63C8" w:rsidRPr="00537434" w:rsidRDefault="00DE63C8" w:rsidP="00474C24">
            <w:pPr>
              <w:rPr>
                <w:ins w:id="1888" w:author="arkat" w:date="2017-10-06T08:27:00Z"/>
                <w:rFonts w:asciiTheme="majorHAnsi" w:hAnsiTheme="majorHAnsi" w:cstheme="majorHAnsi"/>
                <w:color w:val="000000" w:themeColor="text1"/>
                <w:szCs w:val="24"/>
              </w:rPr>
            </w:pPr>
          </w:p>
        </w:tc>
        <w:tc>
          <w:tcPr>
            <w:tcW w:w="1133" w:type="pct"/>
            <w:vMerge/>
          </w:tcPr>
          <w:p w14:paraId="1E9D3DD8" w14:textId="77777777" w:rsidR="00DE63C8" w:rsidRPr="00537434" w:rsidRDefault="00DE63C8" w:rsidP="00474C24">
            <w:pPr>
              <w:rPr>
                <w:ins w:id="1889" w:author="arkat" w:date="2017-10-06T08:27:00Z"/>
                <w:rFonts w:asciiTheme="majorHAnsi" w:hAnsiTheme="majorHAnsi" w:cstheme="majorHAnsi"/>
                <w:color w:val="000000" w:themeColor="text1"/>
                <w:szCs w:val="24"/>
              </w:rPr>
            </w:pPr>
          </w:p>
        </w:tc>
        <w:tc>
          <w:tcPr>
            <w:tcW w:w="640" w:type="pct"/>
            <w:vMerge/>
          </w:tcPr>
          <w:p w14:paraId="115A4FDA" w14:textId="77777777" w:rsidR="00DE63C8" w:rsidRPr="00537434" w:rsidRDefault="00DE63C8" w:rsidP="00474C24">
            <w:pPr>
              <w:rPr>
                <w:ins w:id="1890" w:author="arkat" w:date="2017-10-06T08:27:00Z"/>
                <w:rFonts w:asciiTheme="majorHAnsi" w:hAnsiTheme="majorHAnsi" w:cstheme="majorHAnsi"/>
                <w:color w:val="000000" w:themeColor="text1"/>
                <w:szCs w:val="24"/>
              </w:rPr>
            </w:pPr>
          </w:p>
        </w:tc>
        <w:tc>
          <w:tcPr>
            <w:tcW w:w="668" w:type="pct"/>
          </w:tcPr>
          <w:p w14:paraId="50B62381" w14:textId="3510C3CC" w:rsidR="00DE63C8" w:rsidRPr="00537434" w:rsidRDefault="00F24F14" w:rsidP="00A768AA">
            <w:pPr>
              <w:rPr>
                <w:ins w:id="1891" w:author="arkat" w:date="2017-10-06T08:27:00Z"/>
                <w:rFonts w:asciiTheme="majorHAnsi" w:hAnsiTheme="majorHAnsi" w:cstheme="majorHAnsi"/>
                <w:color w:val="000000" w:themeColor="text1"/>
                <w:szCs w:val="24"/>
              </w:rPr>
            </w:pPr>
            <w:ins w:id="1892" w:author="arkat" w:date="2017-10-11T09:52:00Z">
              <w:r>
                <w:rPr>
                  <w:rFonts w:asciiTheme="majorHAnsi" w:hAnsiTheme="majorHAnsi" w:cstheme="majorHAnsi"/>
                  <w:color w:val="000000" w:themeColor="text1"/>
                  <w:szCs w:val="24"/>
                </w:rPr>
                <w:fldChar w:fldCharType="begin" w:fldLock="1"/>
              </w:r>
            </w:ins>
            <w:ins w:id="1893" w:author="arkat" w:date="2017-10-11T09:53:00Z">
              <w:r>
                <w:rPr>
                  <w:rFonts w:asciiTheme="majorHAnsi" w:hAnsiTheme="majorHAnsi" w:cstheme="majorHAnsi"/>
                  <w:color w:val="000000" w:themeColor="text1"/>
                  <w:szCs w:val="24"/>
                </w:rPr>
                <w:instrText>ADDIN CSL_CITATION { "citationItems" : [ { "id" : "ITEM-1", "itemData" : { "abstract" : "Business process modeling is an increasingly popular method for improving organizational efficiency and quality. The ability to automatically validate the process model became a significant feature of modeling tools with the increasing complexity of enterprise business processes and richness of modeling languages. This paper proposes formal semantics for process modeling by mapping Business Process Modeling Notations (BPMN) to Coloured Petri Nets (CPN). We automate the transformation process to allow for automatically validating the business process model. Formalizing BPMN using CPN enables simulating business process behavior to facilitate the early detection of flaws.", "author" : [ { "dropping-particle" : "", "family" : "Ramadan", "given" : "Mohamed;", "non-dropping-particle" : "", "parse-names" : false, "suffix" : "" }, { "dropping-particle" : "", "family" : "Elmongui;", "given" : "Hicham ;", "non-dropping-particle" : "", "parse-names" : false, "suffix" : "" }, { "dropping-particle" : "", "family" : "Hassan", "given" : "Riham", "non-dropping-particle" : "", "parse-names" : false, "suffix" : "" } ], "container-title" : "Proceedings of the 2nd GSTF Annual International Conference on Software Engineering &amp; Applications", "id" : "ITEM-1", "issued" : { "date-parts" : [ [ "2011" ] ] }, "title" : "BPMN Formalisation using Coloured Petri Nets", "type" : "article-journal" }, "uris" : [ "http://www.mendeley.com/documents/?uuid=28fd29d2-4401-4c17-9ed3-50c862273b37" ] } ], "mendeley" : { "formattedCitation" : "(Ramadan &lt;i&gt;et al.&lt;/i&gt;, 2011)", "manualFormatting" : "Ramadan et al. (2011)", "plainTextFormattedCitation" : "(Ramadan et al., 2011)", "previouslyFormattedCitation" : "(Ramadan &lt;i&gt;et al.&lt;/i&gt;, 2011)"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894" w:author="arkat" w:date="2017-10-11T09:52:00Z">
              <w:r w:rsidRPr="00A768AA">
                <w:rPr>
                  <w:rFonts w:asciiTheme="majorHAnsi" w:hAnsiTheme="majorHAnsi" w:cstheme="majorHAnsi"/>
                  <w:noProof/>
                  <w:color w:val="000000" w:themeColor="text1"/>
                  <w:szCs w:val="24"/>
                </w:rPr>
                <w:t xml:space="preserve">Ramadan </w:t>
              </w:r>
              <w:r w:rsidRPr="00F24F14">
                <w:rPr>
                  <w:rFonts w:asciiTheme="majorHAnsi" w:hAnsiTheme="majorHAnsi" w:cstheme="majorHAnsi"/>
                  <w:i/>
                  <w:noProof/>
                  <w:color w:val="000000" w:themeColor="text1"/>
                  <w:szCs w:val="24"/>
                  <w:rPrChange w:id="1895" w:author="arkat" w:date="2017-10-11T09:52:00Z">
                    <w:rPr>
                      <w:rFonts w:asciiTheme="majorHAnsi" w:hAnsiTheme="majorHAnsi" w:cstheme="majorHAnsi"/>
                      <w:noProof/>
                      <w:color w:val="000000" w:themeColor="text1"/>
                      <w:szCs w:val="24"/>
                    </w:rPr>
                  </w:rPrChange>
                </w:rPr>
                <w:t>et al.</w:t>
              </w:r>
              <w:r w:rsidRPr="00A768AA">
                <w:rPr>
                  <w:rFonts w:asciiTheme="majorHAnsi" w:hAnsiTheme="majorHAnsi" w:cstheme="majorHAnsi"/>
                  <w:noProof/>
                  <w:color w:val="000000" w:themeColor="text1"/>
                  <w:szCs w:val="24"/>
                </w:rPr>
                <w:t xml:space="preserve">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2011)</w:t>
              </w:r>
              <w:r>
                <w:rPr>
                  <w:rFonts w:asciiTheme="majorHAnsi" w:hAnsiTheme="majorHAnsi" w:cstheme="majorHAnsi"/>
                  <w:color w:val="000000" w:themeColor="text1"/>
                  <w:szCs w:val="24"/>
                </w:rPr>
                <w:fldChar w:fldCharType="end"/>
              </w:r>
            </w:ins>
          </w:p>
        </w:tc>
        <w:tc>
          <w:tcPr>
            <w:tcW w:w="1229" w:type="pct"/>
          </w:tcPr>
          <w:p w14:paraId="767CE660" w14:textId="77777777" w:rsidR="00DE63C8" w:rsidRPr="00537434" w:rsidRDefault="00DE63C8" w:rsidP="00474C24">
            <w:pPr>
              <w:rPr>
                <w:ins w:id="1896" w:author="arkat" w:date="2017-10-06T08:27:00Z"/>
                <w:rFonts w:asciiTheme="majorHAnsi" w:hAnsiTheme="majorHAnsi" w:cstheme="majorHAnsi"/>
                <w:color w:val="000000" w:themeColor="text1"/>
                <w:szCs w:val="24"/>
              </w:rPr>
            </w:pPr>
            <w:ins w:id="1897" w:author="arkat" w:date="2017-10-06T08:27:00Z">
              <w:r w:rsidRPr="003F4A38">
                <w:rPr>
                  <w:rFonts w:asciiTheme="majorHAnsi" w:hAnsiTheme="majorHAnsi" w:cstheme="majorHAnsi"/>
                  <w:i/>
                  <w:color w:val="000000" w:themeColor="text1"/>
                  <w:szCs w:val="24"/>
                  <w:rPrChange w:id="1898" w:author="arkat" w:date="2017-10-06T08:55: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xml:space="preserve"> (Theoritical) / NA</w:t>
              </w:r>
            </w:ins>
          </w:p>
        </w:tc>
      </w:tr>
      <w:tr w:rsidR="00F5795E" w:rsidRPr="00537434" w14:paraId="5253EEF6" w14:textId="77777777" w:rsidTr="00356BFB">
        <w:trPr>
          <w:ins w:id="1899" w:author="arkat" w:date="2017-10-06T08:27:00Z"/>
        </w:trPr>
        <w:tc>
          <w:tcPr>
            <w:tcW w:w="640" w:type="pct"/>
            <w:vMerge/>
          </w:tcPr>
          <w:p w14:paraId="5940844B" w14:textId="77777777" w:rsidR="00DE63C8" w:rsidRPr="00537434" w:rsidRDefault="00DE63C8" w:rsidP="00474C24">
            <w:pPr>
              <w:rPr>
                <w:ins w:id="1900" w:author="arkat" w:date="2017-10-06T08:27:00Z"/>
                <w:rFonts w:asciiTheme="majorHAnsi" w:hAnsiTheme="majorHAnsi" w:cstheme="majorHAnsi"/>
                <w:color w:val="000000" w:themeColor="text1"/>
                <w:szCs w:val="24"/>
              </w:rPr>
            </w:pPr>
          </w:p>
        </w:tc>
        <w:tc>
          <w:tcPr>
            <w:tcW w:w="691" w:type="pct"/>
            <w:vMerge/>
          </w:tcPr>
          <w:p w14:paraId="1B2009D0" w14:textId="77777777" w:rsidR="00DE63C8" w:rsidRPr="00537434" w:rsidRDefault="00DE63C8" w:rsidP="00474C24">
            <w:pPr>
              <w:rPr>
                <w:ins w:id="1901" w:author="arkat" w:date="2017-10-06T08:27:00Z"/>
                <w:rFonts w:asciiTheme="majorHAnsi" w:hAnsiTheme="majorHAnsi" w:cstheme="majorHAnsi"/>
                <w:color w:val="000000" w:themeColor="text1"/>
                <w:szCs w:val="24"/>
              </w:rPr>
            </w:pPr>
          </w:p>
        </w:tc>
        <w:tc>
          <w:tcPr>
            <w:tcW w:w="1133" w:type="pct"/>
            <w:vMerge/>
          </w:tcPr>
          <w:p w14:paraId="37253EDD" w14:textId="77777777" w:rsidR="00DE63C8" w:rsidRPr="00537434" w:rsidRDefault="00DE63C8" w:rsidP="00474C24">
            <w:pPr>
              <w:rPr>
                <w:ins w:id="1902" w:author="arkat" w:date="2017-10-06T08:27:00Z"/>
                <w:rFonts w:asciiTheme="majorHAnsi" w:hAnsiTheme="majorHAnsi" w:cstheme="majorHAnsi"/>
                <w:color w:val="000000" w:themeColor="text1"/>
                <w:szCs w:val="24"/>
              </w:rPr>
            </w:pPr>
          </w:p>
        </w:tc>
        <w:tc>
          <w:tcPr>
            <w:tcW w:w="640" w:type="pct"/>
            <w:vMerge/>
          </w:tcPr>
          <w:p w14:paraId="2AE97702" w14:textId="77777777" w:rsidR="00DE63C8" w:rsidRPr="00537434" w:rsidRDefault="00DE63C8" w:rsidP="00474C24">
            <w:pPr>
              <w:rPr>
                <w:ins w:id="1903" w:author="arkat" w:date="2017-10-06T08:27:00Z"/>
                <w:rFonts w:asciiTheme="majorHAnsi" w:hAnsiTheme="majorHAnsi" w:cstheme="majorHAnsi"/>
                <w:color w:val="000000" w:themeColor="text1"/>
                <w:szCs w:val="24"/>
              </w:rPr>
            </w:pPr>
          </w:p>
        </w:tc>
        <w:tc>
          <w:tcPr>
            <w:tcW w:w="668" w:type="pct"/>
          </w:tcPr>
          <w:p w14:paraId="59874F95" w14:textId="5B899075" w:rsidR="00DE63C8" w:rsidRPr="00537434" w:rsidRDefault="00F24F14" w:rsidP="00474C24">
            <w:pPr>
              <w:rPr>
                <w:ins w:id="1904" w:author="arkat" w:date="2017-10-06T08:27:00Z"/>
                <w:rFonts w:asciiTheme="majorHAnsi" w:hAnsiTheme="majorHAnsi" w:cstheme="majorHAnsi"/>
                <w:color w:val="000000" w:themeColor="text1"/>
                <w:szCs w:val="24"/>
              </w:rPr>
            </w:pPr>
            <w:ins w:id="1905" w:author="arkat" w:date="2017-10-11T09:53:00Z">
              <w:r>
                <w:rPr>
                  <w:rFonts w:asciiTheme="majorHAnsi" w:hAnsiTheme="majorHAnsi" w:cstheme="majorHAnsi"/>
                  <w:color w:val="000000" w:themeColor="text1"/>
                  <w:szCs w:val="24"/>
                </w:rPr>
                <w:fldChar w:fldCharType="begin" w:fldLock="1"/>
              </w:r>
            </w:ins>
            <w:ins w:id="1906" w:author="arkat" w:date="2017-10-11T09:54:00Z">
              <w:r>
                <w:rPr>
                  <w:rFonts w:asciiTheme="majorHAnsi" w:hAnsiTheme="majorHAnsi" w:cstheme="majorHAnsi"/>
                  <w:color w:val="000000" w:themeColor="text1"/>
                  <w:szCs w:val="24"/>
                </w:rPr>
                <w:instrText>ADDIN CSL_CITATION { "citationItems" : [ { "id" : "ITEM-1", "itemData" : { "author" : [ { "dropping-particle" : "", "family" : "Kasar", "given" : "Pankaj", "non-dropping-particle" : "", "parse-names" : false, "suffix" : "" } ], "id" : "ITEM-1", "issued" : { "date-parts" : [ [ "2014" ] ] }, "page" : "14-17", "title" : "Business Process Verification using Formal Language Petri Net : An Approach", "type" : "article-journal" }, "uris" : [ "http://www.mendeley.com/documents/?uuid=aed12c5b-f088-4484-9a17-ef1b716ee344" ] } ], "mendeley" : { "formattedCitation" : "(Kasar, 2014)", "manualFormatting" : "Kasar (2014)", "plainTextFormattedCitation" : "(Kasar, 2014)", "previouslyFormattedCitation" : "(Kasar, 2014)"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907" w:author="arkat" w:date="2017-10-11T09:53:00Z">
              <w:r w:rsidRPr="00A768AA">
                <w:rPr>
                  <w:rFonts w:asciiTheme="majorHAnsi" w:hAnsiTheme="majorHAnsi" w:cstheme="majorHAnsi"/>
                  <w:noProof/>
                  <w:color w:val="000000" w:themeColor="text1"/>
                  <w:szCs w:val="24"/>
                </w:rPr>
                <w:t>Kasar</w:t>
              </w:r>
              <w:r w:rsidRPr="00F24F14">
                <w:rPr>
                  <w:rFonts w:asciiTheme="majorHAnsi" w:hAnsiTheme="majorHAnsi" w:cstheme="majorHAnsi"/>
                  <w:noProof/>
                  <w:color w:val="000000" w:themeColor="text1"/>
                  <w:szCs w:val="24"/>
                </w:rPr>
                <w:t xml:space="preserve"> </w:t>
              </w:r>
            </w:ins>
            <w:ins w:id="1908" w:author="arkat" w:date="2017-10-11T09:54:00Z">
              <w:r>
                <w:rPr>
                  <w:rFonts w:asciiTheme="majorHAnsi" w:hAnsiTheme="majorHAnsi" w:cstheme="majorHAnsi"/>
                  <w:noProof/>
                  <w:color w:val="000000" w:themeColor="text1"/>
                  <w:szCs w:val="24"/>
                  <w:lang w:val="en-US"/>
                </w:rPr>
                <w:t>(</w:t>
              </w:r>
            </w:ins>
            <w:ins w:id="1909" w:author="arkat" w:date="2017-10-11T09:53:00Z">
              <w:r w:rsidRPr="00A768AA">
                <w:rPr>
                  <w:rFonts w:asciiTheme="majorHAnsi" w:hAnsiTheme="majorHAnsi" w:cstheme="majorHAnsi"/>
                  <w:noProof/>
                  <w:color w:val="000000" w:themeColor="text1"/>
                  <w:szCs w:val="24"/>
                </w:rPr>
                <w:t>2014)</w:t>
              </w:r>
              <w:r>
                <w:rPr>
                  <w:rFonts w:asciiTheme="majorHAnsi" w:hAnsiTheme="majorHAnsi" w:cstheme="majorHAnsi"/>
                  <w:color w:val="000000" w:themeColor="text1"/>
                  <w:szCs w:val="24"/>
                </w:rPr>
                <w:fldChar w:fldCharType="end"/>
              </w:r>
            </w:ins>
          </w:p>
        </w:tc>
        <w:tc>
          <w:tcPr>
            <w:tcW w:w="1229" w:type="pct"/>
          </w:tcPr>
          <w:p w14:paraId="3704E863" w14:textId="77777777" w:rsidR="00DE63C8" w:rsidRPr="00537434" w:rsidRDefault="00DE63C8" w:rsidP="00474C24">
            <w:pPr>
              <w:rPr>
                <w:ins w:id="1910" w:author="arkat" w:date="2017-10-06T08:27:00Z"/>
                <w:rFonts w:asciiTheme="majorHAnsi" w:hAnsiTheme="majorHAnsi" w:cstheme="majorHAnsi"/>
                <w:color w:val="000000" w:themeColor="text1"/>
                <w:szCs w:val="24"/>
              </w:rPr>
            </w:pPr>
            <w:ins w:id="1911" w:author="arkat" w:date="2017-10-06T08:27:00Z">
              <w:r w:rsidRPr="003F4A38">
                <w:rPr>
                  <w:rFonts w:asciiTheme="majorHAnsi" w:hAnsiTheme="majorHAnsi" w:cstheme="majorHAnsi"/>
                  <w:i/>
                  <w:color w:val="000000" w:themeColor="text1"/>
                  <w:szCs w:val="24"/>
                  <w:rPrChange w:id="1912" w:author="arkat" w:date="2017-10-06T08:55:00Z">
                    <w:rPr>
                      <w:rFonts w:asciiTheme="majorHAnsi" w:hAnsiTheme="majorHAnsi" w:cstheme="majorHAnsi"/>
                      <w:color w:val="000000" w:themeColor="text1"/>
                      <w:szCs w:val="24"/>
                    </w:rPr>
                  </w:rPrChange>
                </w:rPr>
                <w:t>Atlas Transformation Language</w:t>
              </w:r>
              <w:r w:rsidRPr="00537434">
                <w:rPr>
                  <w:rFonts w:asciiTheme="majorHAnsi" w:hAnsiTheme="majorHAnsi" w:cstheme="majorHAnsi"/>
                  <w:color w:val="000000" w:themeColor="text1"/>
                  <w:szCs w:val="24"/>
                </w:rPr>
                <w:t xml:space="preserve"> (ATL)/ NA</w:t>
              </w:r>
            </w:ins>
          </w:p>
        </w:tc>
      </w:tr>
      <w:tr w:rsidR="00F5795E" w:rsidRPr="00537434" w14:paraId="1BA0D30F" w14:textId="77777777" w:rsidTr="00356BFB">
        <w:trPr>
          <w:ins w:id="1913" w:author="arkat" w:date="2017-10-06T08:27:00Z"/>
        </w:trPr>
        <w:tc>
          <w:tcPr>
            <w:tcW w:w="640" w:type="pct"/>
            <w:vMerge/>
          </w:tcPr>
          <w:p w14:paraId="79033AC4" w14:textId="77777777" w:rsidR="00DE63C8" w:rsidRPr="00537434" w:rsidRDefault="00DE63C8" w:rsidP="00474C24">
            <w:pPr>
              <w:rPr>
                <w:ins w:id="1914" w:author="arkat" w:date="2017-10-06T08:27:00Z"/>
                <w:rFonts w:asciiTheme="majorHAnsi" w:hAnsiTheme="majorHAnsi" w:cstheme="majorHAnsi"/>
                <w:color w:val="000000" w:themeColor="text1"/>
                <w:szCs w:val="24"/>
              </w:rPr>
            </w:pPr>
          </w:p>
        </w:tc>
        <w:tc>
          <w:tcPr>
            <w:tcW w:w="691" w:type="pct"/>
            <w:vMerge/>
          </w:tcPr>
          <w:p w14:paraId="0BF26485" w14:textId="77777777" w:rsidR="00DE63C8" w:rsidRPr="00537434" w:rsidRDefault="00DE63C8" w:rsidP="00474C24">
            <w:pPr>
              <w:rPr>
                <w:ins w:id="1915" w:author="arkat" w:date="2017-10-06T08:27:00Z"/>
                <w:rFonts w:asciiTheme="majorHAnsi" w:hAnsiTheme="majorHAnsi" w:cstheme="majorHAnsi"/>
                <w:color w:val="000000" w:themeColor="text1"/>
                <w:szCs w:val="24"/>
              </w:rPr>
            </w:pPr>
          </w:p>
        </w:tc>
        <w:tc>
          <w:tcPr>
            <w:tcW w:w="1133" w:type="pct"/>
            <w:vMerge/>
          </w:tcPr>
          <w:p w14:paraId="6D070AC5" w14:textId="77777777" w:rsidR="00DE63C8" w:rsidRPr="00537434" w:rsidRDefault="00DE63C8" w:rsidP="00474C24">
            <w:pPr>
              <w:rPr>
                <w:ins w:id="1916" w:author="arkat" w:date="2017-10-06T08:27:00Z"/>
                <w:rFonts w:asciiTheme="majorHAnsi" w:hAnsiTheme="majorHAnsi" w:cstheme="majorHAnsi"/>
                <w:color w:val="000000" w:themeColor="text1"/>
                <w:szCs w:val="24"/>
              </w:rPr>
            </w:pPr>
          </w:p>
        </w:tc>
        <w:tc>
          <w:tcPr>
            <w:tcW w:w="640" w:type="pct"/>
            <w:vMerge/>
          </w:tcPr>
          <w:p w14:paraId="42351A35" w14:textId="77777777" w:rsidR="00DE63C8" w:rsidRPr="00537434" w:rsidRDefault="00DE63C8" w:rsidP="00474C24">
            <w:pPr>
              <w:rPr>
                <w:ins w:id="1917" w:author="arkat" w:date="2017-10-06T08:27:00Z"/>
                <w:rFonts w:asciiTheme="majorHAnsi" w:hAnsiTheme="majorHAnsi" w:cstheme="majorHAnsi"/>
                <w:color w:val="000000" w:themeColor="text1"/>
                <w:szCs w:val="24"/>
              </w:rPr>
            </w:pPr>
          </w:p>
        </w:tc>
        <w:tc>
          <w:tcPr>
            <w:tcW w:w="668" w:type="pct"/>
          </w:tcPr>
          <w:p w14:paraId="4777C35A" w14:textId="632C696F" w:rsidR="00F24F14" w:rsidRDefault="00F24F14" w:rsidP="00474C24">
            <w:pPr>
              <w:rPr>
                <w:ins w:id="1918" w:author="arkat" w:date="2017-10-11T09:54:00Z"/>
                <w:rFonts w:asciiTheme="majorHAnsi" w:hAnsiTheme="majorHAnsi" w:cstheme="majorHAnsi"/>
                <w:color w:val="000000" w:themeColor="text1"/>
                <w:szCs w:val="24"/>
              </w:rPr>
            </w:pPr>
            <w:ins w:id="1919" w:author="arkat" w:date="2017-10-11T09:54:00Z">
              <w:r>
                <w:rPr>
                  <w:rFonts w:asciiTheme="majorHAnsi" w:hAnsiTheme="majorHAnsi" w:cstheme="majorHAnsi"/>
                  <w:color w:val="000000" w:themeColor="text1"/>
                  <w:szCs w:val="24"/>
                </w:rPr>
                <w:fldChar w:fldCharType="begin" w:fldLock="1"/>
              </w:r>
            </w:ins>
            <w:ins w:id="1920" w:author="arkat" w:date="2017-10-11T09:56:00Z">
              <w:r>
                <w:rPr>
                  <w:rFonts w:asciiTheme="majorHAnsi" w:hAnsiTheme="majorHAnsi" w:cstheme="majorHAnsi"/>
                  <w:color w:val="000000" w:themeColor="text1"/>
                  <w:szCs w:val="24"/>
                </w:rPr>
                <w:instrText>ADDIN CSL_CITATION { "citationItems" : [ { "id" : "ITEM-1", "itemData" : { "DOI" : "10.1016/j.infsof.2008.02.006", "ISBN" : "0950-5849", "ISSN" : "09505849",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"Technical Report", "id" : "ITEM-1", "issue" : "12", "issued" : { "date-parts" : [ [ "2007" ] ] }, "page" : "1-30", "title" : "Formal semantics and analysis of BPMN process models using Petri nets", "type" : "article-journal", "volume" : "50" }, "uris" : [ "http://www.mendeley.com/documents/?uuid=1661e65d-a209-4f22-8447-f620b1c542f8" ] } ], "mendeley" : { "formattedCitation" : "(Dijkman &lt;i&gt;et al.&lt;/i&gt;, 2007b)", "manualFormatting" : "Dijkman et al. (2007b)", "plainTextFormattedCitation" : "(Dijkman et al., 2007b)", "previouslyFormattedCitation" : "(Dijkman &lt;i&gt;et al.&lt;/i&gt;, 2007b)"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921" w:author="arkat" w:date="2017-10-11T09:54:00Z">
              <w:r w:rsidRPr="00A768AA">
                <w:rPr>
                  <w:rFonts w:asciiTheme="majorHAnsi" w:hAnsiTheme="majorHAnsi" w:cstheme="majorHAnsi"/>
                  <w:noProof/>
                  <w:color w:val="000000" w:themeColor="text1"/>
                  <w:szCs w:val="24"/>
                </w:rPr>
                <w:t xml:space="preserve">Dijkman </w:t>
              </w:r>
              <w:r w:rsidRPr="00F24F14">
                <w:rPr>
                  <w:rFonts w:asciiTheme="majorHAnsi" w:hAnsiTheme="majorHAnsi" w:cstheme="majorHAnsi"/>
                  <w:i/>
                  <w:noProof/>
                  <w:color w:val="000000" w:themeColor="text1"/>
                  <w:szCs w:val="24"/>
                  <w:rPrChange w:id="1922" w:author="arkat" w:date="2017-10-11T09:54:00Z">
                    <w:rPr>
                      <w:rFonts w:asciiTheme="majorHAnsi" w:hAnsiTheme="majorHAnsi" w:cstheme="majorHAnsi"/>
                      <w:noProof/>
                      <w:color w:val="000000" w:themeColor="text1"/>
                      <w:szCs w:val="24"/>
                    </w:rPr>
                  </w:rPrChange>
                </w:rPr>
                <w:t>et al.</w:t>
              </w:r>
              <w:r w:rsidRPr="00A768AA">
                <w:rPr>
                  <w:rFonts w:asciiTheme="majorHAnsi" w:hAnsiTheme="majorHAnsi" w:cstheme="majorHAnsi"/>
                  <w:noProof/>
                  <w:color w:val="000000" w:themeColor="text1"/>
                  <w:szCs w:val="24"/>
                </w:rPr>
                <w:t xml:space="preserve"> </w:t>
              </w:r>
            </w:ins>
            <w:ins w:id="1923" w:author="arkat" w:date="2017-10-11T09:55:00Z">
              <w:r>
                <w:rPr>
                  <w:rFonts w:asciiTheme="majorHAnsi" w:hAnsiTheme="majorHAnsi" w:cstheme="majorHAnsi"/>
                  <w:noProof/>
                  <w:color w:val="000000" w:themeColor="text1"/>
                  <w:szCs w:val="24"/>
                  <w:lang w:val="en-US"/>
                </w:rPr>
                <w:t>(</w:t>
              </w:r>
            </w:ins>
            <w:ins w:id="1924" w:author="arkat" w:date="2017-10-11T09:54:00Z">
              <w:r w:rsidRPr="00A768AA">
                <w:rPr>
                  <w:rFonts w:asciiTheme="majorHAnsi" w:hAnsiTheme="majorHAnsi" w:cstheme="majorHAnsi"/>
                  <w:noProof/>
                  <w:color w:val="000000" w:themeColor="text1"/>
                  <w:szCs w:val="24"/>
                </w:rPr>
                <w:t>2007b)</w:t>
              </w:r>
              <w:r>
                <w:rPr>
                  <w:rFonts w:asciiTheme="majorHAnsi" w:hAnsiTheme="majorHAnsi" w:cstheme="majorHAnsi"/>
                  <w:color w:val="000000" w:themeColor="text1"/>
                  <w:szCs w:val="24"/>
                </w:rPr>
                <w:fldChar w:fldCharType="end"/>
              </w:r>
            </w:ins>
          </w:p>
          <w:p w14:paraId="0A3B39CD" w14:textId="1DEEF7D3" w:rsidR="00DE63C8" w:rsidRPr="00537434" w:rsidRDefault="00DE63C8" w:rsidP="00474C24">
            <w:pPr>
              <w:rPr>
                <w:ins w:id="1925" w:author="arkat" w:date="2017-10-06T08:27:00Z"/>
                <w:rFonts w:asciiTheme="majorHAnsi" w:hAnsiTheme="majorHAnsi" w:cstheme="majorHAnsi"/>
                <w:color w:val="000000" w:themeColor="text1"/>
                <w:szCs w:val="24"/>
              </w:rPr>
            </w:pPr>
          </w:p>
        </w:tc>
        <w:tc>
          <w:tcPr>
            <w:tcW w:w="1229" w:type="pct"/>
          </w:tcPr>
          <w:p w14:paraId="1D251915" w14:textId="77777777" w:rsidR="00DE63C8" w:rsidRPr="00537434" w:rsidRDefault="00DE63C8" w:rsidP="00474C24">
            <w:pPr>
              <w:rPr>
                <w:ins w:id="1926" w:author="arkat" w:date="2017-10-06T08:27:00Z"/>
                <w:rFonts w:asciiTheme="majorHAnsi" w:hAnsiTheme="majorHAnsi" w:cstheme="majorHAnsi"/>
                <w:color w:val="000000" w:themeColor="text1"/>
                <w:szCs w:val="24"/>
              </w:rPr>
            </w:pPr>
            <w:ins w:id="1927" w:author="arkat" w:date="2017-10-06T08:27:00Z">
              <w:r w:rsidRPr="003F4A38">
                <w:rPr>
                  <w:rFonts w:asciiTheme="majorHAnsi" w:hAnsiTheme="majorHAnsi" w:cstheme="majorHAnsi"/>
                  <w:i/>
                  <w:color w:val="000000" w:themeColor="text1"/>
                  <w:szCs w:val="24"/>
                  <w:rPrChange w:id="1928" w:author="arkat" w:date="2017-10-06T08:55: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http://is.tm.tue.nl/staff</w:t>
              </w:r>
            </w:ins>
          </w:p>
          <w:p w14:paraId="33400988" w14:textId="77777777" w:rsidR="00DE63C8" w:rsidRPr="00537434" w:rsidRDefault="00DE63C8" w:rsidP="00474C24">
            <w:pPr>
              <w:rPr>
                <w:ins w:id="1929" w:author="arkat" w:date="2017-10-06T08:27:00Z"/>
                <w:rFonts w:asciiTheme="majorHAnsi" w:hAnsiTheme="majorHAnsi" w:cstheme="majorHAnsi"/>
                <w:color w:val="000000" w:themeColor="text1"/>
                <w:szCs w:val="24"/>
              </w:rPr>
            </w:pPr>
            <w:ins w:id="1930" w:author="arkat" w:date="2017-10-06T08:27:00Z">
              <w:r w:rsidRPr="00537434">
                <w:rPr>
                  <w:rFonts w:asciiTheme="majorHAnsi" w:hAnsiTheme="majorHAnsi" w:cstheme="majorHAnsi"/>
                  <w:color w:val="000000" w:themeColor="text1"/>
                  <w:szCs w:val="24"/>
                </w:rPr>
                <w:t>rdijkman/cbd.html</w:t>
              </w:r>
            </w:ins>
          </w:p>
          <w:p w14:paraId="3ABA6426" w14:textId="77777777" w:rsidR="00DE63C8" w:rsidRPr="00537434" w:rsidRDefault="00DE63C8" w:rsidP="00474C24">
            <w:pPr>
              <w:rPr>
                <w:ins w:id="1931" w:author="arkat" w:date="2017-10-06T08:27:00Z"/>
                <w:rFonts w:asciiTheme="majorHAnsi" w:hAnsiTheme="majorHAnsi" w:cstheme="majorHAnsi"/>
                <w:color w:val="000000" w:themeColor="text1"/>
                <w:szCs w:val="24"/>
              </w:rPr>
            </w:pPr>
            <w:ins w:id="1932" w:author="arkat" w:date="2017-10-06T08:27:00Z">
              <w:r w:rsidRPr="00537434">
                <w:rPr>
                  <w:rFonts w:asciiTheme="majorHAnsi" w:hAnsiTheme="majorHAnsi" w:cstheme="majorHAnsi"/>
                  <w:color w:val="000000" w:themeColor="text1"/>
                  <w:szCs w:val="24"/>
                </w:rPr>
                <w:t>#transformer (NA)</w:t>
              </w:r>
            </w:ins>
          </w:p>
        </w:tc>
      </w:tr>
      <w:tr w:rsidR="00F5795E" w:rsidRPr="00537434" w14:paraId="7ECDF24A" w14:textId="77777777" w:rsidTr="00356BFB">
        <w:trPr>
          <w:ins w:id="1933" w:author="arkat" w:date="2017-10-06T08:27:00Z"/>
        </w:trPr>
        <w:tc>
          <w:tcPr>
            <w:tcW w:w="640" w:type="pct"/>
            <w:vMerge/>
          </w:tcPr>
          <w:p w14:paraId="03CDA458" w14:textId="77777777" w:rsidR="00DE63C8" w:rsidRPr="00537434" w:rsidRDefault="00DE63C8" w:rsidP="00474C24">
            <w:pPr>
              <w:rPr>
                <w:ins w:id="1934" w:author="arkat" w:date="2017-10-06T08:27:00Z"/>
                <w:rFonts w:asciiTheme="majorHAnsi" w:hAnsiTheme="majorHAnsi" w:cstheme="majorHAnsi"/>
                <w:color w:val="000000" w:themeColor="text1"/>
                <w:szCs w:val="24"/>
              </w:rPr>
            </w:pPr>
          </w:p>
        </w:tc>
        <w:tc>
          <w:tcPr>
            <w:tcW w:w="691" w:type="pct"/>
            <w:vMerge/>
          </w:tcPr>
          <w:p w14:paraId="032678CC" w14:textId="77777777" w:rsidR="00DE63C8" w:rsidRPr="00537434" w:rsidRDefault="00DE63C8" w:rsidP="00474C24">
            <w:pPr>
              <w:rPr>
                <w:ins w:id="1935" w:author="arkat" w:date="2017-10-06T08:27:00Z"/>
                <w:rFonts w:asciiTheme="majorHAnsi" w:hAnsiTheme="majorHAnsi" w:cstheme="majorHAnsi"/>
                <w:color w:val="000000" w:themeColor="text1"/>
                <w:szCs w:val="24"/>
              </w:rPr>
            </w:pPr>
          </w:p>
        </w:tc>
        <w:tc>
          <w:tcPr>
            <w:tcW w:w="1133" w:type="pct"/>
            <w:vMerge/>
          </w:tcPr>
          <w:p w14:paraId="75F4DFC1" w14:textId="77777777" w:rsidR="00DE63C8" w:rsidRPr="00537434" w:rsidRDefault="00DE63C8" w:rsidP="00474C24">
            <w:pPr>
              <w:rPr>
                <w:ins w:id="1936" w:author="arkat" w:date="2017-10-06T08:27:00Z"/>
                <w:rFonts w:asciiTheme="majorHAnsi" w:hAnsiTheme="majorHAnsi" w:cstheme="majorHAnsi"/>
                <w:color w:val="000000" w:themeColor="text1"/>
                <w:szCs w:val="24"/>
              </w:rPr>
            </w:pPr>
          </w:p>
        </w:tc>
        <w:tc>
          <w:tcPr>
            <w:tcW w:w="640" w:type="pct"/>
            <w:vMerge/>
          </w:tcPr>
          <w:p w14:paraId="4E38F16A" w14:textId="77777777" w:rsidR="00DE63C8" w:rsidRPr="00537434" w:rsidRDefault="00DE63C8" w:rsidP="00474C24">
            <w:pPr>
              <w:rPr>
                <w:ins w:id="1937" w:author="arkat" w:date="2017-10-06T08:27:00Z"/>
                <w:rFonts w:asciiTheme="majorHAnsi" w:hAnsiTheme="majorHAnsi" w:cstheme="majorHAnsi"/>
                <w:color w:val="000000" w:themeColor="text1"/>
                <w:szCs w:val="24"/>
              </w:rPr>
            </w:pPr>
          </w:p>
        </w:tc>
        <w:tc>
          <w:tcPr>
            <w:tcW w:w="668" w:type="pct"/>
          </w:tcPr>
          <w:p w14:paraId="366A5373" w14:textId="5A2D414A" w:rsidR="00F24F14" w:rsidRDefault="00F24F14" w:rsidP="00474C24">
            <w:pPr>
              <w:rPr>
                <w:ins w:id="1938" w:author="arkat" w:date="2017-10-11T09:55:00Z"/>
                <w:rFonts w:asciiTheme="majorHAnsi" w:hAnsiTheme="majorHAnsi" w:cstheme="majorHAnsi"/>
                <w:color w:val="000000" w:themeColor="text1"/>
                <w:szCs w:val="24"/>
              </w:rPr>
            </w:pPr>
            <w:ins w:id="1939" w:author="arkat" w:date="2017-10-11T09:55:00Z">
              <w:r>
                <w:rPr>
                  <w:rFonts w:asciiTheme="majorHAnsi" w:hAnsiTheme="majorHAnsi" w:cstheme="majorHAnsi"/>
                  <w:color w:val="000000" w:themeColor="text1"/>
                  <w:szCs w:val="24"/>
                </w:rPr>
                <w:fldChar w:fldCharType="begin" w:fldLock="1"/>
              </w:r>
            </w:ins>
            <w:ins w:id="1940" w:author="arkat" w:date="2017-10-11T09:56:00Z">
              <w:r>
                <w:rPr>
                  <w:rFonts w:asciiTheme="majorHAnsi" w:hAnsiTheme="majorHAnsi" w:cstheme="majorHAnsi"/>
                  <w:color w:val="000000" w:themeColor="text1"/>
                  <w:szCs w:val="24"/>
                </w:rPr>
                <w:instrText>ADDIN CSL_CITATION { "citationItems" : [ { "id" : "ITEM-1", "itemData" : { "author" : [ { "dropping-particle" : "", "family" : "Mouline", "given" : "Salma", "non-dropping-particle" : "", "parse-names" : false, "suffix" : "" }, { "dropping-particle" : "", "family" : "Lyazidi", "given" : "Achraf", "non-dropping-particle" : "", "parse-names" : false, "suffix" : "" } ], "container-title" : "Maroc 2013, The 1st International Workshop on Models and Algorithms for Reliable and Open Computing", "id" : "ITEM-1", "issue" : "April", "issued" : { "date-parts" : [ [ "2013" ] ] }, "page" : "0-4", "title" : "Formal Verification of BPMN Models using Petri Nets", "type" : "article-journal" }, "uris" : [ "http://www.mendeley.com/documents/?uuid=988c467a-95a0-48be-a7ec-38cfe1df93f3" ] } ], "mendeley" : { "formattedCitation" : "(Mouline &amp; Lyazidi, 2013)", "manualFormatting" : "Mouline &amp; Lyazidi (2013)", "plainTextFormattedCitation" : "(Mouline &amp; Lyazidi, 2013)", "previouslyFormattedCitation" : "(Mouline &amp; Lyazidi, 2013)"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941" w:author="arkat" w:date="2017-10-11T09:56:00Z">
              <w:r w:rsidRPr="00A768AA">
                <w:rPr>
                  <w:rFonts w:asciiTheme="majorHAnsi" w:hAnsiTheme="majorHAnsi" w:cstheme="majorHAnsi"/>
                  <w:noProof/>
                  <w:color w:val="000000" w:themeColor="text1"/>
                  <w:szCs w:val="24"/>
                </w:rPr>
                <w:t>Mouline &amp; Lyazidi</w:t>
              </w:r>
              <w:r w:rsidRPr="00F24F14">
                <w:rPr>
                  <w:rFonts w:asciiTheme="majorHAnsi" w:hAnsiTheme="majorHAnsi" w:cstheme="majorHAnsi"/>
                  <w:noProof/>
                  <w:color w:val="000000" w:themeColor="text1"/>
                  <w:szCs w:val="24"/>
                </w:rPr>
                <w:t xml:space="preserve">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2013)</w:t>
              </w:r>
            </w:ins>
            <w:ins w:id="1942" w:author="arkat" w:date="2017-10-11T09:55:00Z">
              <w:r>
                <w:rPr>
                  <w:rFonts w:asciiTheme="majorHAnsi" w:hAnsiTheme="majorHAnsi" w:cstheme="majorHAnsi"/>
                  <w:color w:val="000000" w:themeColor="text1"/>
                  <w:szCs w:val="24"/>
                </w:rPr>
                <w:fldChar w:fldCharType="end"/>
              </w:r>
            </w:ins>
          </w:p>
          <w:p w14:paraId="79925B7A" w14:textId="2A4676D6" w:rsidR="00DE63C8" w:rsidRPr="00537434" w:rsidRDefault="00DE63C8" w:rsidP="00474C24">
            <w:pPr>
              <w:rPr>
                <w:ins w:id="1943" w:author="arkat" w:date="2017-10-06T08:27:00Z"/>
                <w:rFonts w:asciiTheme="majorHAnsi" w:hAnsiTheme="majorHAnsi" w:cstheme="majorHAnsi"/>
                <w:color w:val="000000" w:themeColor="text1"/>
                <w:szCs w:val="24"/>
              </w:rPr>
            </w:pPr>
          </w:p>
        </w:tc>
        <w:tc>
          <w:tcPr>
            <w:tcW w:w="1229" w:type="pct"/>
          </w:tcPr>
          <w:p w14:paraId="7ECC4DB4" w14:textId="77777777" w:rsidR="00DE63C8" w:rsidRPr="00537434" w:rsidRDefault="00DE63C8" w:rsidP="00474C24">
            <w:pPr>
              <w:rPr>
                <w:ins w:id="1944" w:author="arkat" w:date="2017-10-06T08:27:00Z"/>
                <w:rFonts w:asciiTheme="majorHAnsi" w:hAnsiTheme="majorHAnsi" w:cstheme="majorHAnsi"/>
                <w:color w:val="000000" w:themeColor="text1"/>
                <w:szCs w:val="24"/>
              </w:rPr>
            </w:pPr>
            <w:ins w:id="1945" w:author="arkat" w:date="2017-10-06T08:27:00Z">
              <w:r w:rsidRPr="00537434">
                <w:rPr>
                  <w:rFonts w:asciiTheme="majorHAnsi" w:hAnsiTheme="majorHAnsi" w:cstheme="majorHAnsi"/>
                  <w:color w:val="000000" w:themeColor="text1"/>
                  <w:szCs w:val="24"/>
                </w:rPr>
                <w:lastRenderedPageBreak/>
                <w:t>ATL/ Time Petri Net Analyzer (TINA)</w:t>
              </w:r>
            </w:ins>
          </w:p>
        </w:tc>
      </w:tr>
      <w:tr w:rsidR="00F5795E" w:rsidRPr="00537434" w14:paraId="09EE4B3F" w14:textId="77777777" w:rsidTr="00356BFB">
        <w:trPr>
          <w:ins w:id="1946" w:author="arkat" w:date="2017-10-06T08:27:00Z"/>
        </w:trPr>
        <w:tc>
          <w:tcPr>
            <w:tcW w:w="640" w:type="pct"/>
            <w:vMerge w:val="restart"/>
          </w:tcPr>
          <w:p w14:paraId="3DD5037C" w14:textId="77777777" w:rsidR="00DE63C8" w:rsidRPr="00537434" w:rsidRDefault="00DE63C8" w:rsidP="00474C24">
            <w:pPr>
              <w:rPr>
                <w:ins w:id="1947" w:author="arkat" w:date="2017-10-06T08:27:00Z"/>
                <w:rFonts w:asciiTheme="majorHAnsi" w:hAnsiTheme="majorHAnsi" w:cstheme="majorHAnsi"/>
                <w:color w:val="000000" w:themeColor="text1"/>
                <w:szCs w:val="24"/>
              </w:rPr>
            </w:pPr>
            <w:ins w:id="1948" w:author="arkat" w:date="2017-10-06T08:27:00Z">
              <w:r w:rsidRPr="00537434">
                <w:rPr>
                  <w:rFonts w:asciiTheme="majorHAnsi" w:hAnsiTheme="majorHAnsi" w:cstheme="majorHAnsi"/>
                  <w:color w:val="000000" w:themeColor="text1"/>
                  <w:szCs w:val="24"/>
                </w:rPr>
                <w:lastRenderedPageBreak/>
                <w:t xml:space="preserve">BPMN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YAWL</w:t>
              </w:r>
            </w:ins>
          </w:p>
        </w:tc>
        <w:tc>
          <w:tcPr>
            <w:tcW w:w="691" w:type="pct"/>
          </w:tcPr>
          <w:p w14:paraId="2FF3769A" w14:textId="412D2AE1" w:rsidR="00DE63C8" w:rsidRPr="00537434" w:rsidRDefault="00F24F14" w:rsidP="00A768AA">
            <w:pPr>
              <w:rPr>
                <w:ins w:id="1949" w:author="arkat" w:date="2017-10-06T08:27:00Z"/>
                <w:rFonts w:asciiTheme="majorHAnsi" w:hAnsiTheme="majorHAnsi" w:cstheme="majorHAnsi"/>
                <w:color w:val="000000" w:themeColor="text1"/>
                <w:szCs w:val="24"/>
              </w:rPr>
            </w:pPr>
            <w:ins w:id="1950" w:author="arkat" w:date="2017-10-11T09:56:00Z">
              <w:r>
                <w:rPr>
                  <w:rFonts w:asciiTheme="majorHAnsi" w:hAnsiTheme="majorHAnsi" w:cstheme="majorHAnsi"/>
                  <w:color w:val="000000" w:themeColor="text1"/>
                  <w:szCs w:val="24"/>
                </w:rPr>
                <w:fldChar w:fldCharType="begin" w:fldLock="1"/>
              </w:r>
            </w:ins>
            <w:ins w:id="1951" w:author="arkat" w:date="2017-10-11T09:57:00Z">
              <w:r>
                <w:rPr>
                  <w:rFonts w:asciiTheme="majorHAnsi" w:hAnsiTheme="majorHAnsi" w:cstheme="majorHAnsi"/>
                  <w:color w:val="000000" w:themeColor="text1"/>
                  <w:szCs w:val="24"/>
                </w:rPr>
                <w:instrText>ADDIN CSL_CITATION { "citationItems" : [ { "id" : "ITEM-1", "itemData" : { "DOI" : "10.1007/978-3-540-85758-7-30", "ISBN" : "3540857575", "ISSN" : "03029743", "abstract" : "While the Business Process Modeling Notation (BPMN) is the de facto standard for modeling business processes on a conceptual level, YAWL allows the specification of executable workflow models. A transformation between these two languages enables the integration of different levels of abstraction in process modeling. This paper discusses the transformation of BPMN diagrams to YAWL nets and presents a tool that carries out this transformation.", "author" : [ { "dropping-particle" : "", "family" : "Decker", "given" : "Gero", "non-dropping-particle" : "", "parse-names" : false, "suffix" : "" }, { "dropping-particle" : "", "family" : "Dijkman", "given" : "Remco", "non-dropping-particle" : "", "parse-names" : false, "suffix" : "" }, { "dropping-particle" : "", "family" : "Dumas", "given" : "Marlon", "non-dropping-particle" : "", "parse-names" : false, "suffix" : "" }, { "dropping-particle" : "", "family" : "Garc\u00eda-Ba\u00f1uelos", "given" : "Luciano", "non-dropping-particle" : "", "parse-names" : false, "suffix" : "" } ], "container-title" : "Lecture Notes in Computer Science (including subseries Lecture Notes in Artificial Intelligence and Lecture Notes in Bioinformatics)", "id" : "ITEM-1", "issued" : { "date-parts" : [ [ "2008" ] ] }, "page" : "386-389", "title" : "Transforming BPMN diagrams into YAWL nets", "type" : "paper-conference", "volume" : "5240 LNCS" }, "uris" : [ "http://www.mendeley.com/documents/?uuid=ea6d04c1-b003-49f9-af53-76d66102238b" ] } ], "mendeley" : { "formattedCitation" : "(Decker &lt;i&gt;et al.&lt;/i&gt;, 2008)", "manualFormatting" : "Decker et al. (2008)", "plainTextFormattedCitation" : "(Decker et al., 2008)", "previouslyFormattedCitation" : "(Decker &lt;i&gt;et al.&lt;/i&gt;, 2008)"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952" w:author="arkat" w:date="2017-10-11T09:56:00Z">
              <w:r w:rsidRPr="00A768AA">
                <w:rPr>
                  <w:rFonts w:asciiTheme="majorHAnsi" w:hAnsiTheme="majorHAnsi" w:cstheme="majorHAnsi"/>
                  <w:noProof/>
                  <w:color w:val="000000" w:themeColor="text1"/>
                  <w:szCs w:val="24"/>
                </w:rPr>
                <w:t xml:space="preserve">Decker </w:t>
              </w:r>
              <w:r w:rsidRPr="00F24F14">
                <w:rPr>
                  <w:rFonts w:asciiTheme="majorHAnsi" w:hAnsiTheme="majorHAnsi" w:cstheme="majorHAnsi"/>
                  <w:i/>
                  <w:noProof/>
                  <w:color w:val="000000" w:themeColor="text1"/>
                  <w:szCs w:val="24"/>
                  <w:rPrChange w:id="1953" w:author="arkat" w:date="2017-10-11T09:56:00Z">
                    <w:rPr>
                      <w:rFonts w:asciiTheme="majorHAnsi" w:hAnsiTheme="majorHAnsi" w:cstheme="majorHAnsi"/>
                      <w:noProof/>
                      <w:color w:val="000000" w:themeColor="text1"/>
                      <w:szCs w:val="24"/>
                    </w:rPr>
                  </w:rPrChange>
                </w:rPr>
                <w:t>et al.</w:t>
              </w:r>
              <w:r w:rsidRPr="00A768AA">
                <w:rPr>
                  <w:rFonts w:asciiTheme="majorHAnsi" w:hAnsiTheme="majorHAnsi" w:cstheme="majorHAnsi"/>
                  <w:noProof/>
                  <w:color w:val="000000" w:themeColor="text1"/>
                  <w:szCs w:val="24"/>
                </w:rPr>
                <w:t xml:space="preserve">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2008)</w:t>
              </w:r>
              <w:r>
                <w:rPr>
                  <w:rFonts w:asciiTheme="majorHAnsi" w:hAnsiTheme="majorHAnsi" w:cstheme="majorHAnsi"/>
                  <w:color w:val="000000" w:themeColor="text1"/>
                  <w:szCs w:val="24"/>
                </w:rPr>
                <w:fldChar w:fldCharType="end"/>
              </w:r>
            </w:ins>
          </w:p>
        </w:tc>
        <w:tc>
          <w:tcPr>
            <w:tcW w:w="1133" w:type="pct"/>
          </w:tcPr>
          <w:p w14:paraId="2A19C185" w14:textId="77777777" w:rsidR="00DE63C8" w:rsidRPr="00537434" w:rsidRDefault="00DE63C8" w:rsidP="00474C24">
            <w:pPr>
              <w:rPr>
                <w:ins w:id="1954" w:author="arkat" w:date="2017-10-06T08:27:00Z"/>
                <w:rFonts w:asciiTheme="majorHAnsi" w:hAnsiTheme="majorHAnsi" w:cstheme="majorHAnsi"/>
                <w:color w:val="000000" w:themeColor="text1"/>
                <w:szCs w:val="24"/>
              </w:rPr>
            </w:pPr>
            <w:ins w:id="1955" w:author="arkat" w:date="2017-10-06T08:27:00Z">
              <w:r w:rsidRPr="003F4A38">
                <w:rPr>
                  <w:rFonts w:asciiTheme="majorHAnsi" w:hAnsiTheme="majorHAnsi" w:cstheme="majorHAnsi"/>
                  <w:i/>
                  <w:color w:val="000000" w:themeColor="text1"/>
                  <w:szCs w:val="24"/>
                  <w:rPrChange w:id="1956" w:author="arkat" w:date="2017-10-06T08:54: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Eclipse Plugin</w:t>
              </w:r>
            </w:ins>
          </w:p>
        </w:tc>
        <w:tc>
          <w:tcPr>
            <w:tcW w:w="640" w:type="pct"/>
            <w:vMerge w:val="restart"/>
          </w:tcPr>
          <w:p w14:paraId="3921E169" w14:textId="77777777" w:rsidR="00DE63C8" w:rsidRPr="00537434" w:rsidRDefault="00DE63C8" w:rsidP="00474C24">
            <w:pPr>
              <w:rPr>
                <w:ins w:id="1957" w:author="arkat" w:date="2017-10-06T08:27:00Z"/>
                <w:rFonts w:asciiTheme="majorHAnsi" w:hAnsiTheme="majorHAnsi" w:cstheme="majorHAnsi"/>
                <w:color w:val="000000" w:themeColor="text1"/>
                <w:szCs w:val="24"/>
              </w:rPr>
            </w:pPr>
            <w:ins w:id="1958" w:author="arkat" w:date="2017-10-06T08:27:00Z">
              <w:r w:rsidRPr="00537434">
                <w:rPr>
                  <w:rFonts w:asciiTheme="majorHAnsi" w:hAnsiTheme="majorHAnsi" w:cstheme="majorHAnsi"/>
                  <w:color w:val="000000" w:themeColor="text1"/>
                  <w:szCs w:val="24"/>
                </w:rPr>
                <w:t xml:space="preserve">YAWL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BPMN</w:t>
              </w:r>
            </w:ins>
          </w:p>
        </w:tc>
        <w:tc>
          <w:tcPr>
            <w:tcW w:w="668" w:type="pct"/>
            <w:vMerge w:val="restart"/>
          </w:tcPr>
          <w:p w14:paraId="63D147AB" w14:textId="236589CB" w:rsidR="00DE63C8" w:rsidRPr="00537434" w:rsidRDefault="00F5795E" w:rsidP="00A768AA">
            <w:pPr>
              <w:rPr>
                <w:ins w:id="1959" w:author="arkat" w:date="2017-10-06T08:27:00Z"/>
                <w:rFonts w:asciiTheme="majorHAnsi" w:hAnsiTheme="majorHAnsi" w:cstheme="majorHAnsi"/>
                <w:color w:val="000000" w:themeColor="text1"/>
                <w:szCs w:val="24"/>
              </w:rPr>
            </w:pPr>
            <w:ins w:id="1960" w:author="arkat" w:date="2017-10-11T10:02:00Z">
              <w:r>
                <w:rPr>
                  <w:rFonts w:asciiTheme="majorHAnsi" w:hAnsiTheme="majorHAnsi" w:cstheme="majorHAnsi"/>
                  <w:color w:val="000000" w:themeColor="text1"/>
                  <w:szCs w:val="24"/>
                </w:rPr>
                <w:fldChar w:fldCharType="begin" w:fldLock="1"/>
              </w:r>
              <w:r>
                <w:rPr>
                  <w:rFonts w:asciiTheme="majorHAnsi" w:hAnsiTheme="majorHAnsi" w:cstheme="majorHAnsi"/>
                  <w:color w:val="000000" w:themeColor="text1"/>
                  <w:szCs w:val="24"/>
                </w:rPr>
                <w:instrText>ADDIN CSL_CITATION { "citationItems" : [ { "id" : "ITEM-1", "itemData" : { "DOI" : "10.4304/jsw.5.4.396-404", "ISBN" : "978-0-7695-3336-0", "ISSN" : "1796217X", "abstract" : "Business Process Modeling Notation (BPMN) is the de facto standard for modeling business processes on a conceptual level. However, BPMN lacks a formal semantics and many of its features need to be further interpret, Consequently that hinders BPMN as a standard to statically check the semantic correctness of models. YAWL (Yet Another Workflow Language) allows the specification of executable workflow models. A transformation between these two languages enables the integration of different levels of abstraction in process modeling. This paper discusses how to transform BPMN diagrams to YAWL nets. The benefits of the transformation are threefold. Firstly, it clarifies the semantics of BPMN via a mapping to YAWL. Secondly, the deployment of BPMN business process models is simplified. Thirdly, BPMN models can be analyzed with YAWL verification tools.", "author" : [ { "dropping-particle" : "", "family" : "Ye", "given" : "Jian Hong", "non-dropping-particle" : "", "parse-names" : false, "suffix" : "" }, { "dropping-particle" : "", "family" : "Song", "given" : "Wen", "non-dropping-particle" : "", "parse-names" : false, "suffix" : "" } ], "container-title" : "Journal of Software", "id" : "ITEM-1", "issue" : "4", "issued" : { "date-parts" : [ [ "2010" ] ] }, "page" : "396-404", "title" : "Transformation of BPMN diagrams to YAWL nets", "type" : "article-journal", "volume" : "5" }, "uris" : [ "http://www.mendeley.com/documents/?uuid=f926cb56-af44-471c-9b3f-652156c66c19" ] } ], "mendeley" : { "formattedCitation" : "(Ye &amp; Song, 2010)", "manualFormatting" : "Ye &amp; Song, (2010)", "plainTextFormattedCitation" : "(Ye &amp; Song, 2010)", "previouslyFormattedCitation" : "(Ye &amp; Song, 2010)"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961" w:author="arkat" w:date="2017-10-11T10:02:00Z">
              <w:r w:rsidRPr="00A768AA">
                <w:rPr>
                  <w:rFonts w:asciiTheme="majorHAnsi" w:hAnsiTheme="majorHAnsi" w:cstheme="majorHAnsi"/>
                  <w:noProof/>
                  <w:color w:val="000000" w:themeColor="text1"/>
                  <w:szCs w:val="24"/>
                </w:rPr>
                <w:t xml:space="preserve">Ye &amp; Song,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2010)</w:t>
              </w:r>
              <w:r>
                <w:rPr>
                  <w:rFonts w:asciiTheme="majorHAnsi" w:hAnsiTheme="majorHAnsi" w:cstheme="majorHAnsi"/>
                  <w:color w:val="000000" w:themeColor="text1"/>
                  <w:szCs w:val="24"/>
                </w:rPr>
                <w:fldChar w:fldCharType="end"/>
              </w:r>
            </w:ins>
            <w:ins w:id="1962" w:author="arkat" w:date="2017-10-06T08:27:00Z">
              <w:del w:id="1963" w:author="arkat" w:date="2017-10-11T10:00:00Z">
                <w:r w:rsidR="00DE63C8" w:rsidRPr="00537434" w:rsidDel="00F5795E">
                  <w:rPr>
                    <w:rFonts w:asciiTheme="majorHAnsi" w:hAnsiTheme="majorHAnsi" w:cstheme="majorHAnsi"/>
                    <w:color w:val="000000" w:themeColor="text1"/>
                    <w:szCs w:val="24"/>
                  </w:rPr>
                  <w:delText xml:space="preserve">Ye </w:delText>
                </w:r>
              </w:del>
            </w:ins>
            <w:ins w:id="1964" w:author="arkat" w:date="2017-10-06T08:33:00Z">
              <w:del w:id="1965" w:author="arkat" w:date="2017-10-11T10:00:00Z">
                <w:r w:rsidR="00356BFB" w:rsidRPr="00537434" w:rsidDel="00F5795E">
                  <w:rPr>
                    <w:rFonts w:asciiTheme="majorHAnsi" w:hAnsiTheme="majorHAnsi" w:cstheme="majorHAnsi"/>
                    <w:i/>
                    <w:color w:val="000000" w:themeColor="text1"/>
                    <w:szCs w:val="24"/>
                  </w:rPr>
                  <w:delText>et al</w:delText>
                </w:r>
                <w:r w:rsidR="00356BFB" w:rsidDel="00F5795E">
                  <w:rPr>
                    <w:rFonts w:asciiTheme="majorHAnsi" w:hAnsiTheme="majorHAnsi" w:cstheme="majorHAnsi"/>
                    <w:color w:val="000000" w:themeColor="text1"/>
                    <w:szCs w:val="24"/>
                    <w:lang w:val="en-US"/>
                  </w:rPr>
                  <w:delText>.</w:delText>
                </w:r>
              </w:del>
            </w:ins>
          </w:p>
        </w:tc>
        <w:tc>
          <w:tcPr>
            <w:tcW w:w="1229" w:type="pct"/>
            <w:vMerge w:val="restart"/>
          </w:tcPr>
          <w:p w14:paraId="6EB752BF" w14:textId="77777777" w:rsidR="00DE63C8" w:rsidRPr="00537434" w:rsidRDefault="00DE63C8" w:rsidP="00474C24">
            <w:pPr>
              <w:rPr>
                <w:ins w:id="1966" w:author="arkat" w:date="2017-10-06T08:27:00Z"/>
                <w:rFonts w:asciiTheme="majorHAnsi" w:hAnsiTheme="majorHAnsi" w:cstheme="majorHAnsi"/>
                <w:color w:val="000000" w:themeColor="text1"/>
                <w:szCs w:val="24"/>
              </w:rPr>
            </w:pPr>
            <w:ins w:id="1967" w:author="arkat" w:date="2017-10-06T08:27:00Z">
              <w:r w:rsidRPr="003F4A38">
                <w:rPr>
                  <w:rFonts w:asciiTheme="majorHAnsi" w:hAnsiTheme="majorHAnsi" w:cstheme="majorHAnsi"/>
                  <w:i/>
                  <w:color w:val="000000" w:themeColor="text1"/>
                  <w:szCs w:val="24"/>
                  <w:rPrChange w:id="1968" w:author="arkat" w:date="2017-10-06T08:55: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BPMN2YAWL Plugin in ProM 5.0</w:t>
              </w:r>
            </w:ins>
          </w:p>
        </w:tc>
      </w:tr>
      <w:tr w:rsidR="00F5795E" w:rsidRPr="00537434" w14:paraId="713DAE72" w14:textId="77777777" w:rsidTr="00356BFB">
        <w:trPr>
          <w:ins w:id="1969" w:author="arkat" w:date="2017-10-06T08:27:00Z"/>
        </w:trPr>
        <w:tc>
          <w:tcPr>
            <w:tcW w:w="640" w:type="pct"/>
            <w:vMerge/>
          </w:tcPr>
          <w:p w14:paraId="15C96C0F" w14:textId="77777777" w:rsidR="00DE63C8" w:rsidRPr="00537434" w:rsidRDefault="00DE63C8" w:rsidP="00474C24">
            <w:pPr>
              <w:rPr>
                <w:ins w:id="1970" w:author="arkat" w:date="2017-10-06T08:27:00Z"/>
                <w:rFonts w:asciiTheme="majorHAnsi" w:hAnsiTheme="majorHAnsi" w:cstheme="majorHAnsi"/>
                <w:color w:val="000000" w:themeColor="text1"/>
                <w:szCs w:val="24"/>
              </w:rPr>
            </w:pPr>
          </w:p>
        </w:tc>
        <w:tc>
          <w:tcPr>
            <w:tcW w:w="691" w:type="pct"/>
          </w:tcPr>
          <w:p w14:paraId="6B432974" w14:textId="56923045" w:rsidR="00DE63C8" w:rsidRPr="00537434" w:rsidRDefault="00F24F14" w:rsidP="00474C24">
            <w:pPr>
              <w:rPr>
                <w:ins w:id="1971" w:author="arkat" w:date="2017-10-06T08:27:00Z"/>
                <w:rFonts w:asciiTheme="majorHAnsi" w:hAnsiTheme="majorHAnsi" w:cstheme="majorHAnsi"/>
                <w:color w:val="000000" w:themeColor="text1"/>
                <w:szCs w:val="24"/>
              </w:rPr>
            </w:pPr>
            <w:ins w:id="1972" w:author="arkat" w:date="2017-10-11T09:57:00Z">
              <w:r>
                <w:rPr>
                  <w:rFonts w:asciiTheme="majorHAnsi" w:hAnsiTheme="majorHAnsi" w:cstheme="majorHAnsi"/>
                  <w:color w:val="000000" w:themeColor="text1"/>
                  <w:szCs w:val="24"/>
                </w:rPr>
                <w:fldChar w:fldCharType="begin" w:fldLock="1"/>
              </w:r>
            </w:ins>
            <w:ins w:id="1973" w:author="arkat" w:date="2017-10-11T10:00:00Z">
              <w:r w:rsidR="00F5795E">
                <w:rPr>
                  <w:rFonts w:asciiTheme="majorHAnsi" w:hAnsiTheme="majorHAnsi" w:cstheme="majorHAnsi"/>
                  <w:color w:val="000000" w:themeColor="text1"/>
                  <w:szCs w:val="24"/>
                </w:rPr>
                <w:instrText>ADDIN CSL_CITATION { "citationItems" : [ { "id" : "ITEM-1", "itemData" : { "DOI" : "10.1109/IITA.2008.68", "ISBN" : "9780769534978", "abstract" : "The Business Process Modeling Notation (BPMN) is an emerging standard for capturing business processes. However, BPMN lacks a formal semantics and many of its features are subject to interpretation, which is hindered the BPMN as a standard to statically check the semantic correctness of models. The fact that BPMN integrates constructs from graph-oriented process definition languages with features for macro of advanced constructs and the transmission of messages between two participants, make it challenging to provide a formal semantics of BPMN. Even more define a semantic that can be used to analyst BPMN models. This paper proposes a formal semantics of BPMN defined in terms of a mapping to YAWL nets, for which efficient analysis techniques exists. The proposed mapping has been implemented as a tool that generates code in the ProM.", "author" : [ { "dropping-particle" : "", "family" : "Jian", "given" : "Hong Ye", "non-dropping-particle" : "", "parse-names" : false, "suffix" : "" }, { "dropping-particle" : "", "family" : "Shi", "given" : "Xin Sun", "non-dropping-particle" : "", "parse-names" : false, "suffix" : "" }, { "dropping-particle" : "", "family" : "Wen", "given" : "Song", "non-dropping-particle" : "", "parse-names" : false, "suffix" : "" }, { "dropping-particle" : "", "family" : "Li", "given" : "Jie Wen", "non-dropping-particle" : "", "parse-names" : false, "suffix" : "" } ], "container-title" : "Proceedings - 2008 2nd International Symposium on Intelligent Information Technology Application, IITA 2008", "id" : "ITEM-1", "issued" : { "date-parts" : [ [ "2008" ] ] }, "page" : "70-74", "title" : "Formal semantics of BPMN process models using YAWL", "type" : "article-journal", "volume" : "2" }, "uris" : [ "http://www.mendeley.com/documents/?uuid=cb10af7f-236a-4277-b12a-4956f354fd9f" ] } ], "mendeley" : { "formattedCitation" : "(Jian &lt;i&gt;et al.&lt;/i&gt;, 2008)", "manualFormatting" : "Jian et al. (2008)", "plainTextFormattedCitation" : "(Jian et al., 2008)", "previouslyFormattedCitation" : "(Jian &lt;i&gt;et al.&lt;/i&gt;, 2008)" }, "properties" : { "noteIndex" : 0 }, "schema" : "https://github.com/citation-style-language/schema/raw/master/csl-citation.json" }</w:instrText>
              </w:r>
            </w:ins>
            <w:ins w:id="1974" w:author="arkat" w:date="2017-10-11T09:57:00Z">
              <w:del w:id="1975" w:author="arkat" w:date="2017-10-11T10:00:00Z">
                <w:r w:rsidDel="00F5795E">
                  <w:rPr>
                    <w:rFonts w:asciiTheme="majorHAnsi" w:hAnsiTheme="majorHAnsi" w:cstheme="majorHAnsi"/>
                    <w:color w:val="000000" w:themeColor="text1"/>
                    <w:szCs w:val="24"/>
                  </w:rPr>
                  <w:delInstrText>ADDIN CSL_CITATION { "citationItems" : [ { "id" : "ITEM-1", "itemData" : { "DOI" : "10.1109/IITA.2008.68", "ISBN" : "9780769534978", "abstract" : "The Business Process Modeling Notation (BPMN) is an emerging standard for capturing business processes. However, BPMN lacks a formal semantics and many of its features are subject to interpretation, which is hindered the BPMN as a standard to statically check the semantic correctness of models. The fact that BPMN integrates constructs from graph-oriented process definition languages with features for macro of advanced constructs and the transmission of messages between two participants, make it challenging to provide a formal semantics of BPMN. Even more define a semantic that can be used to analyst BPMN models. This paper proposes a formal semantics of BPMN defined in terms of a mapping to YAWL nets, for which efficient analysis techniques exists. The proposed mapping has been implemented as a tool that generates code in the ProM.", "author" : [ { "dropping-particle" : "", "family" : "Jian", "given" : "Hong Ye", "non-dropping-particle" : "", "parse-names" : false, "suffix" : "" }, { "dropping-particle" : "", "family" : "Shi", "given" : "Xin Sun", "non-dropping-particle" : "", "parse-names" : false, "suffix" : "" }, { "dropping-particle" : "", "family" : "Wen", "given" : "Song", "non-dropping-particle" : "", "parse-names" : false, "suffix" : "" }, { "dropping-particle" : "", "family" : "Li", "given" : "Jie Wen", "non-dropping-particle" : "", "parse-names" : false, "suffix" : "" } ], "container-title" : "Proceedings - 2008 2nd International Symposium on Intelligent Information Technology Application, IITA 2008", "id" : "ITEM-1", "issued" : { "date-parts" : [ [ "2008" ] ] }, "page" : "70-74", "title" : "Formal semantics of BPMN process models using YAWL", "type" : "article-journal", "volume" : "2" }, "uris" : [ "http://www.mendeley.com/documents/?uuid=cb10af7f-236a-4277-b12a-4956f354fd9f" ] } ], "mendeley" : { "formattedCitation" : "(Jian &lt;i&gt;et al.&lt;/i&gt;, 2008)", "plainTextFormattedCitation" : "(Jian et al., 2008)" }, "properties" : { "noteIndex" : 0 }, "schema" : "https://github.com/citation-style-language/schema/raw/master/csl-citation.json" }</w:delInstrText>
                </w:r>
              </w:del>
            </w:ins>
            <w:r>
              <w:rPr>
                <w:rFonts w:asciiTheme="majorHAnsi" w:hAnsiTheme="majorHAnsi" w:cstheme="majorHAnsi"/>
                <w:color w:val="000000" w:themeColor="text1"/>
                <w:szCs w:val="24"/>
              </w:rPr>
              <w:fldChar w:fldCharType="separate"/>
            </w:r>
            <w:ins w:id="1976" w:author="arkat" w:date="2017-10-11T09:57:00Z">
              <w:del w:id="1977" w:author="arkat" w:date="2017-10-11T10:00:00Z">
                <w:r w:rsidRPr="00A768AA" w:rsidDel="00F5795E">
                  <w:rPr>
                    <w:rFonts w:asciiTheme="majorHAnsi" w:hAnsiTheme="majorHAnsi" w:cstheme="majorHAnsi"/>
                    <w:noProof/>
                    <w:color w:val="000000" w:themeColor="text1"/>
                    <w:szCs w:val="24"/>
                  </w:rPr>
                  <w:delText>(</w:delText>
                </w:r>
              </w:del>
              <w:r w:rsidRPr="00F24F14">
                <w:rPr>
                  <w:rFonts w:asciiTheme="majorHAnsi" w:hAnsiTheme="majorHAnsi" w:cstheme="majorHAnsi"/>
                  <w:noProof/>
                  <w:color w:val="000000" w:themeColor="text1"/>
                  <w:szCs w:val="24"/>
                </w:rPr>
                <w:t xml:space="preserve">Jian </w:t>
              </w:r>
              <w:del w:id="1978" w:author="arkat" w:date="2017-10-11T10:00:00Z">
                <w:r w:rsidRPr="00F5795E" w:rsidDel="00F5795E">
                  <w:rPr>
                    <w:rFonts w:asciiTheme="majorHAnsi" w:hAnsiTheme="majorHAnsi" w:cstheme="majorHAnsi"/>
                    <w:i/>
                    <w:noProof/>
                    <w:color w:val="000000" w:themeColor="text1"/>
                    <w:szCs w:val="24"/>
                    <w:rPrChange w:id="1979" w:author="arkat" w:date="2017-10-11T10:00:00Z">
                      <w:rPr>
                        <w:rFonts w:asciiTheme="majorHAnsi" w:hAnsiTheme="majorHAnsi" w:cstheme="majorHAnsi"/>
                        <w:noProof/>
                        <w:color w:val="000000" w:themeColor="text1"/>
                        <w:szCs w:val="24"/>
                      </w:rPr>
                    </w:rPrChange>
                  </w:rPr>
                  <w:delText>&lt;i&gt;</w:delText>
                </w:r>
              </w:del>
              <w:r w:rsidRPr="00F5795E">
                <w:rPr>
                  <w:rFonts w:asciiTheme="majorHAnsi" w:hAnsiTheme="majorHAnsi" w:cstheme="majorHAnsi"/>
                  <w:i/>
                  <w:noProof/>
                  <w:color w:val="000000" w:themeColor="text1"/>
                  <w:szCs w:val="24"/>
                  <w:rPrChange w:id="1980" w:author="arkat" w:date="2017-10-11T10:00:00Z">
                    <w:rPr>
                      <w:rFonts w:asciiTheme="majorHAnsi" w:hAnsiTheme="majorHAnsi" w:cstheme="majorHAnsi"/>
                      <w:noProof/>
                      <w:color w:val="000000" w:themeColor="text1"/>
                      <w:szCs w:val="24"/>
                    </w:rPr>
                  </w:rPrChange>
                </w:rPr>
                <w:t>et al</w:t>
              </w:r>
            </w:ins>
            <w:ins w:id="1981" w:author="arkat" w:date="2017-10-11T10:00:00Z">
              <w:r w:rsidR="00F5795E">
                <w:rPr>
                  <w:rFonts w:asciiTheme="majorHAnsi" w:hAnsiTheme="majorHAnsi" w:cstheme="majorHAnsi"/>
                  <w:noProof/>
                  <w:color w:val="000000" w:themeColor="text1"/>
                  <w:szCs w:val="24"/>
                  <w:lang w:val="en-US"/>
                </w:rPr>
                <w:t>.</w:t>
              </w:r>
            </w:ins>
            <w:ins w:id="1982" w:author="arkat" w:date="2017-10-11T09:57:00Z">
              <w:del w:id="1983" w:author="arkat" w:date="2017-10-11T10:00:00Z">
                <w:r w:rsidRPr="00A768AA" w:rsidDel="00F5795E">
                  <w:rPr>
                    <w:rFonts w:asciiTheme="majorHAnsi" w:hAnsiTheme="majorHAnsi" w:cstheme="majorHAnsi"/>
                    <w:noProof/>
                    <w:color w:val="000000" w:themeColor="text1"/>
                    <w:szCs w:val="24"/>
                  </w:rPr>
                  <w:delText>.&lt;/i&gt;,</w:delText>
                </w:r>
              </w:del>
              <w:r w:rsidRPr="00F24F14">
                <w:rPr>
                  <w:rFonts w:asciiTheme="majorHAnsi" w:hAnsiTheme="majorHAnsi" w:cstheme="majorHAnsi"/>
                  <w:noProof/>
                  <w:color w:val="000000" w:themeColor="text1"/>
                  <w:szCs w:val="24"/>
                </w:rPr>
                <w:t xml:space="preserve"> </w:t>
              </w:r>
            </w:ins>
            <w:ins w:id="1984" w:author="arkat" w:date="2017-10-11T10:00:00Z">
              <w:r w:rsidR="00F5795E">
                <w:rPr>
                  <w:rFonts w:asciiTheme="majorHAnsi" w:hAnsiTheme="majorHAnsi" w:cstheme="majorHAnsi"/>
                  <w:noProof/>
                  <w:color w:val="000000" w:themeColor="text1"/>
                  <w:szCs w:val="24"/>
                  <w:lang w:val="en-US"/>
                </w:rPr>
                <w:t>(</w:t>
              </w:r>
            </w:ins>
            <w:ins w:id="1985" w:author="arkat" w:date="2017-10-11T09:57:00Z">
              <w:r w:rsidRPr="00A768AA">
                <w:rPr>
                  <w:rFonts w:asciiTheme="majorHAnsi" w:hAnsiTheme="majorHAnsi" w:cstheme="majorHAnsi"/>
                  <w:noProof/>
                  <w:color w:val="000000" w:themeColor="text1"/>
                  <w:szCs w:val="24"/>
                </w:rPr>
                <w:t>2008)</w:t>
              </w:r>
              <w:r>
                <w:rPr>
                  <w:rFonts w:asciiTheme="majorHAnsi" w:hAnsiTheme="majorHAnsi" w:cstheme="majorHAnsi"/>
                  <w:color w:val="000000" w:themeColor="text1"/>
                  <w:szCs w:val="24"/>
                </w:rPr>
                <w:fldChar w:fldCharType="end"/>
              </w:r>
            </w:ins>
          </w:p>
        </w:tc>
        <w:tc>
          <w:tcPr>
            <w:tcW w:w="1133" w:type="pct"/>
          </w:tcPr>
          <w:p w14:paraId="0A9A3537" w14:textId="77777777" w:rsidR="00DE63C8" w:rsidRPr="00537434" w:rsidRDefault="00DE63C8" w:rsidP="00474C24">
            <w:pPr>
              <w:rPr>
                <w:ins w:id="1986" w:author="arkat" w:date="2017-10-06T08:27:00Z"/>
                <w:rFonts w:asciiTheme="majorHAnsi" w:hAnsiTheme="majorHAnsi" w:cstheme="majorHAnsi"/>
                <w:color w:val="000000" w:themeColor="text1"/>
                <w:szCs w:val="24"/>
              </w:rPr>
            </w:pPr>
            <w:ins w:id="1987" w:author="arkat" w:date="2017-10-06T08:27:00Z">
              <w:r w:rsidRPr="003F4A38">
                <w:rPr>
                  <w:rFonts w:asciiTheme="majorHAnsi" w:hAnsiTheme="majorHAnsi" w:cstheme="majorHAnsi"/>
                  <w:i/>
                  <w:color w:val="000000" w:themeColor="text1"/>
                  <w:szCs w:val="24"/>
                  <w:rPrChange w:id="1988" w:author="arkat" w:date="2017-10-06T08:54: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BPMN2YAWL Plugin in ProM 5.0</w:t>
              </w:r>
            </w:ins>
          </w:p>
        </w:tc>
        <w:tc>
          <w:tcPr>
            <w:tcW w:w="640" w:type="pct"/>
            <w:vMerge/>
          </w:tcPr>
          <w:p w14:paraId="58F82C03" w14:textId="77777777" w:rsidR="00DE63C8" w:rsidRPr="00537434" w:rsidRDefault="00DE63C8" w:rsidP="00474C24">
            <w:pPr>
              <w:rPr>
                <w:ins w:id="1989" w:author="arkat" w:date="2017-10-06T08:27:00Z"/>
                <w:rFonts w:asciiTheme="majorHAnsi" w:hAnsiTheme="majorHAnsi" w:cstheme="majorHAnsi"/>
                <w:color w:val="000000" w:themeColor="text1"/>
                <w:szCs w:val="24"/>
              </w:rPr>
            </w:pPr>
          </w:p>
        </w:tc>
        <w:tc>
          <w:tcPr>
            <w:tcW w:w="668" w:type="pct"/>
            <w:vMerge/>
          </w:tcPr>
          <w:p w14:paraId="43BD4F4C" w14:textId="77777777" w:rsidR="00DE63C8" w:rsidRPr="00537434" w:rsidRDefault="00DE63C8" w:rsidP="00474C24">
            <w:pPr>
              <w:rPr>
                <w:ins w:id="1990" w:author="arkat" w:date="2017-10-06T08:27:00Z"/>
                <w:rFonts w:asciiTheme="majorHAnsi" w:hAnsiTheme="majorHAnsi" w:cstheme="majorHAnsi"/>
                <w:color w:val="000000" w:themeColor="text1"/>
                <w:szCs w:val="24"/>
              </w:rPr>
            </w:pPr>
          </w:p>
        </w:tc>
        <w:tc>
          <w:tcPr>
            <w:tcW w:w="1229" w:type="pct"/>
            <w:vMerge/>
          </w:tcPr>
          <w:p w14:paraId="5097F924" w14:textId="77777777" w:rsidR="00DE63C8" w:rsidRPr="00537434" w:rsidRDefault="00DE63C8" w:rsidP="00474C24">
            <w:pPr>
              <w:rPr>
                <w:ins w:id="1991" w:author="arkat" w:date="2017-10-06T08:27:00Z"/>
                <w:rFonts w:asciiTheme="majorHAnsi" w:hAnsiTheme="majorHAnsi" w:cstheme="majorHAnsi"/>
                <w:color w:val="000000" w:themeColor="text1"/>
                <w:szCs w:val="24"/>
              </w:rPr>
            </w:pPr>
          </w:p>
        </w:tc>
      </w:tr>
      <w:tr w:rsidR="00F5795E" w:rsidRPr="00537434" w14:paraId="27F927F2" w14:textId="77777777" w:rsidTr="00356BFB">
        <w:trPr>
          <w:trHeight w:val="526"/>
          <w:ins w:id="1992" w:author="arkat" w:date="2017-10-06T08:27:00Z"/>
        </w:trPr>
        <w:tc>
          <w:tcPr>
            <w:tcW w:w="640" w:type="pct"/>
          </w:tcPr>
          <w:p w14:paraId="665A397B" w14:textId="77777777" w:rsidR="00DE63C8" w:rsidRPr="00537434" w:rsidRDefault="00DE63C8" w:rsidP="00474C24">
            <w:pPr>
              <w:rPr>
                <w:ins w:id="1993" w:author="arkat" w:date="2017-10-06T08:27:00Z"/>
                <w:rFonts w:asciiTheme="majorHAnsi" w:hAnsiTheme="majorHAnsi" w:cstheme="majorHAnsi"/>
                <w:color w:val="000000" w:themeColor="text1"/>
                <w:szCs w:val="24"/>
              </w:rPr>
            </w:pPr>
            <w:ins w:id="1994" w:author="arkat" w:date="2017-10-06T08:27:00Z">
              <w:r w:rsidRPr="00537434">
                <w:rPr>
                  <w:rFonts w:asciiTheme="majorHAnsi" w:hAnsiTheme="majorHAnsi" w:cstheme="majorHAnsi"/>
                  <w:color w:val="000000" w:themeColor="text1"/>
                  <w:szCs w:val="24"/>
                </w:rPr>
                <w:t xml:space="preserve">BPMN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UML AD</w:t>
              </w:r>
            </w:ins>
          </w:p>
        </w:tc>
        <w:tc>
          <w:tcPr>
            <w:tcW w:w="691" w:type="pct"/>
          </w:tcPr>
          <w:p w14:paraId="2E5C1D72" w14:textId="6B6BC7B6" w:rsidR="00DE63C8" w:rsidRPr="00537434" w:rsidRDefault="00F5795E" w:rsidP="00474C24">
            <w:pPr>
              <w:rPr>
                <w:ins w:id="1995" w:author="arkat" w:date="2017-10-06T08:27:00Z"/>
                <w:rFonts w:asciiTheme="majorHAnsi" w:hAnsiTheme="majorHAnsi" w:cstheme="majorHAnsi"/>
                <w:color w:val="000000" w:themeColor="text1"/>
                <w:szCs w:val="24"/>
              </w:rPr>
            </w:pPr>
            <w:ins w:id="1996" w:author="arkat" w:date="2017-10-11T10:02:00Z">
              <w:r>
                <w:rPr>
                  <w:rFonts w:asciiTheme="majorHAnsi" w:hAnsiTheme="majorHAnsi" w:cstheme="majorHAnsi"/>
                  <w:color w:val="000000" w:themeColor="text1"/>
                  <w:szCs w:val="24"/>
                </w:rPr>
                <w:fldChar w:fldCharType="begin" w:fldLock="1"/>
              </w:r>
            </w:ins>
            <w:ins w:id="1997" w:author="arkat" w:date="2017-10-11T10:03:00Z">
              <w:r>
                <w:rPr>
                  <w:rFonts w:asciiTheme="majorHAnsi" w:hAnsiTheme="majorHAnsi" w:cstheme="majorHAnsi"/>
                  <w:color w:val="000000" w:themeColor="text1"/>
                  <w:szCs w:val="24"/>
                </w:rPr>
                <w:instrText>ADDIN CSL_CITATION { "citationItems" : [ { "id" : "ITEM-1", "itemData" : { "ISBN" : "9788001043233", "ISSN" : "16130073", "abstract" : "The Business Process Model represented as a diagram in Business Process Modeling Notation (BPMN) is a commonly used way how to describe business processes of an organization. Problems con- nected with a complexity of notation and missing support in tools for the software development can be solved by a transformation to a Unified Modeling Language activity diagram. Another reason for creating such a kind of transformation is that it can solve problems of time, cost and quality associated with software creation in the scope of Model Driven Development. This article describes common problems with the transformation of a BPMN diagram to a Unified Modeling Language activity diagram. One of the key features of the described transformation is that it is tool independent. This feature was achieved by using an XML metadata in- terchange representation of both models as an input and output and by using XSLT transformation for the model transformation itself.", "author" : [ { "dropping-particle" : "", "family" : "Macek", "given" : "Ond\u0159ej", "non-dropping-particle" : "", "parse-names" : false, "suffix" : "" }, { "dropping-particle" : "", "family" : "Richta", "given" : "Karel", "non-dropping-particle" : "", "parse-names" : false, "suffix" : "" } ], "container-title" : "CEUR Workshop Proceedings", "id" : "ITEM-1", "issued" : { "date-parts" : [ [ "2009" ] ] }, "page" : "119-129", "title" : "The BPM to UML activity diagram transformation using XSLT", "type" : "article-journal", "volume" : "471" }, "uris" : [ "http://www.mendeley.com/documents/?uuid=82470ca0-d6fc-40c6-b585-2173602785a2" ] } ], "mendeley" : { "formattedCitation" : "(Macek &amp; Richta, 2009)", "manualFormatting" : "Macek &amp; Richta (2009)", "plainTextFormattedCitation" : "(Macek &amp; Richta, 2009)", "previouslyFormattedCitation" : "(Macek &amp; Richta, 2009)"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998" w:author="arkat" w:date="2017-10-11T10:02:00Z">
              <w:r w:rsidRPr="00A768AA">
                <w:rPr>
                  <w:rFonts w:asciiTheme="majorHAnsi" w:hAnsiTheme="majorHAnsi" w:cstheme="majorHAnsi"/>
                  <w:noProof/>
                  <w:color w:val="000000" w:themeColor="text1"/>
                  <w:szCs w:val="24"/>
                </w:rPr>
                <w:t>Macek &amp; Richta</w:t>
              </w:r>
              <w:r w:rsidRPr="00F5795E">
                <w:rPr>
                  <w:rFonts w:asciiTheme="majorHAnsi" w:hAnsiTheme="majorHAnsi" w:cstheme="majorHAnsi"/>
                  <w:noProof/>
                  <w:color w:val="000000" w:themeColor="text1"/>
                  <w:szCs w:val="24"/>
                </w:rPr>
                <w:t xml:space="preserve">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2009)</w:t>
              </w:r>
              <w:r>
                <w:rPr>
                  <w:rFonts w:asciiTheme="majorHAnsi" w:hAnsiTheme="majorHAnsi" w:cstheme="majorHAnsi"/>
                  <w:color w:val="000000" w:themeColor="text1"/>
                  <w:szCs w:val="24"/>
                </w:rPr>
                <w:fldChar w:fldCharType="end"/>
              </w:r>
            </w:ins>
            <w:ins w:id="1999" w:author="arkat" w:date="2017-10-06T08:27:00Z">
              <w:del w:id="2000" w:author="arkat" w:date="2017-10-11T10:02:00Z">
                <w:r w:rsidR="00DE63C8" w:rsidRPr="00537434" w:rsidDel="00F5795E">
                  <w:rPr>
                    <w:rFonts w:asciiTheme="majorHAnsi" w:hAnsiTheme="majorHAnsi" w:cstheme="majorHAnsi"/>
                    <w:color w:val="000000" w:themeColor="text1"/>
                    <w:szCs w:val="24"/>
                  </w:rPr>
                  <w:delText xml:space="preserve">Macek and Richta </w:delText>
                </w:r>
              </w:del>
            </w:ins>
          </w:p>
        </w:tc>
        <w:tc>
          <w:tcPr>
            <w:tcW w:w="1133" w:type="pct"/>
          </w:tcPr>
          <w:p w14:paraId="1EE25843" w14:textId="77777777" w:rsidR="00DE63C8" w:rsidRPr="00537434" w:rsidRDefault="00DE63C8" w:rsidP="00474C24">
            <w:pPr>
              <w:rPr>
                <w:ins w:id="2001" w:author="arkat" w:date="2017-10-06T08:27:00Z"/>
                <w:rFonts w:asciiTheme="majorHAnsi" w:hAnsiTheme="majorHAnsi" w:cstheme="majorHAnsi"/>
                <w:color w:val="000000" w:themeColor="text1"/>
                <w:szCs w:val="24"/>
              </w:rPr>
            </w:pPr>
            <w:ins w:id="2002" w:author="arkat" w:date="2017-10-06T08:27:00Z">
              <w:r w:rsidRPr="00537434">
                <w:rPr>
                  <w:rFonts w:asciiTheme="majorHAnsi" w:hAnsiTheme="majorHAnsi" w:cstheme="majorHAnsi"/>
                  <w:color w:val="000000" w:themeColor="text1"/>
                  <w:szCs w:val="24"/>
                </w:rPr>
                <w:t>XSLT/ NA</w:t>
              </w:r>
            </w:ins>
          </w:p>
        </w:tc>
        <w:tc>
          <w:tcPr>
            <w:tcW w:w="640" w:type="pct"/>
          </w:tcPr>
          <w:p w14:paraId="6C60BE81" w14:textId="77777777" w:rsidR="00DE63C8" w:rsidRPr="00537434" w:rsidRDefault="00DE63C8" w:rsidP="00474C24">
            <w:pPr>
              <w:rPr>
                <w:ins w:id="2003" w:author="arkat" w:date="2017-10-06T08:27:00Z"/>
                <w:rFonts w:asciiTheme="majorHAnsi" w:hAnsiTheme="majorHAnsi" w:cstheme="majorHAnsi"/>
                <w:color w:val="000000" w:themeColor="text1"/>
                <w:szCs w:val="24"/>
              </w:rPr>
            </w:pPr>
            <w:ins w:id="2004" w:author="arkat" w:date="2017-10-06T08:27:00Z">
              <w:r w:rsidRPr="00537434">
                <w:rPr>
                  <w:rFonts w:asciiTheme="majorHAnsi" w:hAnsiTheme="majorHAnsi" w:cstheme="majorHAnsi"/>
                  <w:color w:val="000000" w:themeColor="text1"/>
                  <w:szCs w:val="24"/>
                </w:rPr>
                <w:t xml:space="preserve">UML AD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BPMN</w:t>
              </w:r>
            </w:ins>
          </w:p>
        </w:tc>
        <w:tc>
          <w:tcPr>
            <w:tcW w:w="668" w:type="pct"/>
          </w:tcPr>
          <w:p w14:paraId="56795598" w14:textId="77777777" w:rsidR="00DE63C8" w:rsidRPr="00537434" w:rsidRDefault="00DE63C8" w:rsidP="00474C24">
            <w:pPr>
              <w:jc w:val="center"/>
              <w:rPr>
                <w:ins w:id="2005" w:author="arkat" w:date="2017-10-06T08:27:00Z"/>
                <w:rFonts w:asciiTheme="majorHAnsi" w:hAnsiTheme="majorHAnsi" w:cstheme="majorHAnsi"/>
                <w:color w:val="000000" w:themeColor="text1"/>
                <w:szCs w:val="24"/>
              </w:rPr>
            </w:pPr>
            <w:ins w:id="2006" w:author="arkat" w:date="2017-10-06T08:27:00Z">
              <w:r w:rsidRPr="00537434">
                <w:rPr>
                  <w:rFonts w:asciiTheme="majorHAnsi" w:hAnsiTheme="majorHAnsi" w:cstheme="majorHAnsi"/>
                  <w:color w:val="000000" w:themeColor="text1"/>
                  <w:szCs w:val="24"/>
                </w:rPr>
                <w:t>-</w:t>
              </w:r>
            </w:ins>
          </w:p>
        </w:tc>
        <w:tc>
          <w:tcPr>
            <w:tcW w:w="1229" w:type="pct"/>
          </w:tcPr>
          <w:p w14:paraId="07D59671" w14:textId="77777777" w:rsidR="00DE63C8" w:rsidRPr="00537434" w:rsidRDefault="00DE63C8" w:rsidP="00474C24">
            <w:pPr>
              <w:jc w:val="center"/>
              <w:rPr>
                <w:ins w:id="2007" w:author="arkat" w:date="2017-10-06T08:27:00Z"/>
                <w:rFonts w:asciiTheme="majorHAnsi" w:hAnsiTheme="majorHAnsi" w:cstheme="majorHAnsi"/>
                <w:color w:val="000000" w:themeColor="text1"/>
                <w:szCs w:val="24"/>
              </w:rPr>
            </w:pPr>
          </w:p>
        </w:tc>
      </w:tr>
      <w:tr w:rsidR="00F5795E" w:rsidRPr="00537434" w14:paraId="6BF960DD" w14:textId="77777777" w:rsidTr="00356BFB">
        <w:trPr>
          <w:trHeight w:val="665"/>
          <w:ins w:id="2008" w:author="arkat" w:date="2017-10-06T08:27:00Z"/>
        </w:trPr>
        <w:tc>
          <w:tcPr>
            <w:tcW w:w="640" w:type="pct"/>
          </w:tcPr>
          <w:p w14:paraId="1C7E3FEA" w14:textId="77777777" w:rsidR="00DE63C8" w:rsidRPr="00537434" w:rsidRDefault="00DE63C8" w:rsidP="00474C24">
            <w:pPr>
              <w:rPr>
                <w:ins w:id="2009" w:author="arkat" w:date="2017-10-06T08:27:00Z"/>
                <w:rFonts w:asciiTheme="majorHAnsi" w:hAnsiTheme="majorHAnsi" w:cstheme="majorHAnsi"/>
                <w:color w:val="000000" w:themeColor="text1"/>
                <w:szCs w:val="24"/>
              </w:rPr>
            </w:pPr>
            <w:ins w:id="2010" w:author="arkat" w:date="2017-10-06T08:27:00Z">
              <w:r w:rsidRPr="00537434">
                <w:rPr>
                  <w:rFonts w:asciiTheme="majorHAnsi" w:hAnsiTheme="majorHAnsi" w:cstheme="majorHAnsi"/>
                  <w:color w:val="000000" w:themeColor="text1"/>
                  <w:szCs w:val="24"/>
                </w:rPr>
                <w:t xml:space="preserve">Petri Nets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EPCs</w:t>
              </w:r>
            </w:ins>
          </w:p>
        </w:tc>
        <w:tc>
          <w:tcPr>
            <w:tcW w:w="691" w:type="pct"/>
          </w:tcPr>
          <w:p w14:paraId="3266B50C" w14:textId="63DE52C3" w:rsidR="00DE63C8" w:rsidRPr="00537434" w:rsidRDefault="00F5795E" w:rsidP="00474C24">
            <w:pPr>
              <w:rPr>
                <w:ins w:id="2011" w:author="arkat" w:date="2017-10-06T08:27:00Z"/>
                <w:rFonts w:asciiTheme="majorHAnsi" w:hAnsiTheme="majorHAnsi" w:cstheme="majorHAnsi"/>
                <w:color w:val="000000" w:themeColor="text1"/>
                <w:szCs w:val="24"/>
              </w:rPr>
            </w:pPr>
            <w:ins w:id="2012" w:author="arkat" w:date="2017-10-11T10:03:00Z">
              <w:r>
                <w:rPr>
                  <w:rFonts w:asciiTheme="majorHAnsi" w:hAnsiTheme="majorHAnsi" w:cstheme="majorHAnsi"/>
                  <w:color w:val="000000" w:themeColor="text1"/>
                  <w:szCs w:val="24"/>
                </w:rPr>
                <w:fldChar w:fldCharType="begin" w:fldLock="1"/>
              </w:r>
              <w:r>
                <w:rPr>
                  <w:rFonts w:asciiTheme="majorHAnsi" w:hAnsiTheme="majorHAnsi" w:cstheme="majorHAnsi"/>
                  <w:color w:val="000000" w:themeColor="text1"/>
                  <w:szCs w:val="24"/>
                </w:rPr>
                <w:instrText>ADDIN CSL_CITATION { "citationItems" : [ { "id" : "ITEM-1", "itemData" : { "ISBN" : "978-90-386-0886-0", "author" : [ { "dropping-particle" : "", "family" : "Verbeek", "given" : "HMW", "non-dropping-particle" : "", "parse-names" : false, "suffix" : "" }, { "dropping-particle" : "van", "family" : "Dongen", "given" : "BF", "non-dropping-particle" : "", "parse-names" : false, "suffix" : "" } ], "id" : "ITEM-1", "issued" : { "date-parts" : [ [ "2007" ] ] }, "title" : "Translating labelled P/T nets into EPCs for sake of communication", "type" : "article-journal" }, "uris" : [ "http://www.mendeley.com/documents/?uuid=4a6b4489-a560-49d6-beaa-b8e05dc1065c" ] } ], "mendeley" : { "formattedCitation" : "(Verbeek &amp; Dongen, 2007)", "manualFormatting" : "Verbeek &amp; Dongen (2007)", "plainTextFormattedCitation" : "(Verbeek &amp; Dongen, 2007)", "previouslyFormattedCitation" : "(Verbeek &amp; Dongen, 2007)"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2013" w:author="arkat" w:date="2017-10-11T10:03:00Z">
              <w:r w:rsidRPr="00A768AA">
                <w:rPr>
                  <w:rFonts w:asciiTheme="majorHAnsi" w:hAnsiTheme="majorHAnsi" w:cstheme="majorHAnsi"/>
                  <w:noProof/>
                  <w:color w:val="000000" w:themeColor="text1"/>
                  <w:szCs w:val="24"/>
                </w:rPr>
                <w:t>Verbeek &amp; Dongen</w:t>
              </w:r>
              <w:r w:rsidRPr="00F5795E">
                <w:rPr>
                  <w:rFonts w:asciiTheme="majorHAnsi" w:hAnsiTheme="majorHAnsi" w:cstheme="majorHAnsi"/>
                  <w:noProof/>
                  <w:color w:val="000000" w:themeColor="text1"/>
                  <w:szCs w:val="24"/>
                </w:rPr>
                <w:t xml:space="preserve">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2007)</w:t>
              </w:r>
              <w:r>
                <w:rPr>
                  <w:rFonts w:asciiTheme="majorHAnsi" w:hAnsiTheme="majorHAnsi" w:cstheme="majorHAnsi"/>
                  <w:color w:val="000000" w:themeColor="text1"/>
                  <w:szCs w:val="24"/>
                </w:rPr>
                <w:fldChar w:fldCharType="end"/>
              </w:r>
            </w:ins>
            <w:ins w:id="2014" w:author="arkat" w:date="2017-10-06T08:27:00Z">
              <w:del w:id="2015" w:author="arkat" w:date="2017-10-11T10:03:00Z">
                <w:r w:rsidR="00DE63C8" w:rsidRPr="00537434" w:rsidDel="00F5795E">
                  <w:rPr>
                    <w:rFonts w:asciiTheme="majorHAnsi" w:hAnsiTheme="majorHAnsi" w:cstheme="majorHAnsi"/>
                    <w:color w:val="000000" w:themeColor="text1"/>
                    <w:szCs w:val="24"/>
                  </w:rPr>
                  <w:delText xml:space="preserve">Verbeek and Dongen </w:delText>
                </w:r>
              </w:del>
            </w:ins>
          </w:p>
        </w:tc>
        <w:tc>
          <w:tcPr>
            <w:tcW w:w="1133" w:type="pct"/>
          </w:tcPr>
          <w:p w14:paraId="293C5A50" w14:textId="77777777" w:rsidR="00DE63C8" w:rsidRPr="00537434" w:rsidRDefault="00DE63C8" w:rsidP="00474C24">
            <w:pPr>
              <w:rPr>
                <w:ins w:id="2016" w:author="arkat" w:date="2017-10-06T08:27:00Z"/>
                <w:rFonts w:asciiTheme="majorHAnsi" w:hAnsiTheme="majorHAnsi" w:cstheme="majorHAnsi"/>
                <w:color w:val="000000" w:themeColor="text1"/>
                <w:szCs w:val="24"/>
              </w:rPr>
            </w:pPr>
            <w:ins w:id="2017" w:author="arkat" w:date="2017-10-06T08:27:00Z">
              <w:r w:rsidRPr="00537434">
                <w:rPr>
                  <w:rFonts w:asciiTheme="majorHAnsi" w:hAnsiTheme="majorHAnsi" w:cstheme="majorHAnsi"/>
                  <w:color w:val="000000" w:themeColor="text1"/>
                  <w:szCs w:val="24"/>
                </w:rPr>
                <w:t>Verbeek Translation Rule/ WF-Net Plugin in ProM</w:t>
              </w:r>
            </w:ins>
          </w:p>
        </w:tc>
        <w:tc>
          <w:tcPr>
            <w:tcW w:w="640" w:type="pct"/>
          </w:tcPr>
          <w:p w14:paraId="0B617772" w14:textId="77777777" w:rsidR="00DE63C8" w:rsidRPr="00537434" w:rsidRDefault="00DE63C8" w:rsidP="00474C24">
            <w:pPr>
              <w:rPr>
                <w:ins w:id="2018" w:author="arkat" w:date="2017-10-06T08:27:00Z"/>
                <w:rFonts w:asciiTheme="majorHAnsi" w:hAnsiTheme="majorHAnsi" w:cstheme="majorHAnsi"/>
                <w:color w:val="000000" w:themeColor="text1"/>
                <w:szCs w:val="24"/>
              </w:rPr>
            </w:pPr>
            <w:ins w:id="2019" w:author="arkat" w:date="2017-10-06T08:27:00Z">
              <w:r w:rsidRPr="00537434">
                <w:rPr>
                  <w:rFonts w:asciiTheme="majorHAnsi" w:hAnsiTheme="majorHAnsi" w:cstheme="majorHAnsi"/>
                  <w:color w:val="000000" w:themeColor="text1"/>
                  <w:szCs w:val="24"/>
                </w:rPr>
                <w:t xml:space="preserve">EPC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Petri Net</w:t>
              </w:r>
            </w:ins>
          </w:p>
        </w:tc>
        <w:tc>
          <w:tcPr>
            <w:tcW w:w="668" w:type="pct"/>
          </w:tcPr>
          <w:p w14:paraId="353015B9" w14:textId="77777777" w:rsidR="00DE63C8" w:rsidRPr="00537434" w:rsidRDefault="00DE63C8" w:rsidP="00474C24">
            <w:pPr>
              <w:jc w:val="center"/>
              <w:rPr>
                <w:ins w:id="2020" w:author="arkat" w:date="2017-10-06T08:27:00Z"/>
                <w:rFonts w:asciiTheme="majorHAnsi" w:hAnsiTheme="majorHAnsi" w:cstheme="majorHAnsi"/>
                <w:color w:val="000000" w:themeColor="text1"/>
                <w:szCs w:val="24"/>
              </w:rPr>
            </w:pPr>
            <w:ins w:id="2021" w:author="arkat" w:date="2017-10-06T08:27:00Z">
              <w:r w:rsidRPr="00537434">
                <w:rPr>
                  <w:rFonts w:asciiTheme="majorHAnsi" w:hAnsiTheme="majorHAnsi" w:cstheme="majorHAnsi"/>
                  <w:color w:val="000000" w:themeColor="text1"/>
                  <w:szCs w:val="24"/>
                </w:rPr>
                <w:t>-</w:t>
              </w:r>
            </w:ins>
          </w:p>
        </w:tc>
        <w:tc>
          <w:tcPr>
            <w:tcW w:w="1229" w:type="pct"/>
          </w:tcPr>
          <w:p w14:paraId="10BE34B9" w14:textId="77777777" w:rsidR="00DE63C8" w:rsidRPr="00537434" w:rsidRDefault="00DE63C8" w:rsidP="00474C24">
            <w:pPr>
              <w:jc w:val="center"/>
              <w:rPr>
                <w:ins w:id="2022" w:author="arkat" w:date="2017-10-06T08:27:00Z"/>
                <w:rFonts w:asciiTheme="majorHAnsi" w:hAnsiTheme="majorHAnsi" w:cstheme="majorHAnsi"/>
                <w:color w:val="000000" w:themeColor="text1"/>
                <w:szCs w:val="24"/>
              </w:rPr>
            </w:pPr>
          </w:p>
        </w:tc>
      </w:tr>
      <w:tr w:rsidR="00F5795E" w:rsidRPr="00537434" w14:paraId="69D039F6" w14:textId="77777777" w:rsidTr="00356BFB">
        <w:trPr>
          <w:trHeight w:val="526"/>
          <w:ins w:id="2023" w:author="arkat" w:date="2017-10-06T08:27:00Z"/>
        </w:trPr>
        <w:tc>
          <w:tcPr>
            <w:tcW w:w="640" w:type="pct"/>
            <w:vMerge w:val="restart"/>
          </w:tcPr>
          <w:p w14:paraId="5905FF4F" w14:textId="77777777" w:rsidR="00DE63C8" w:rsidRPr="00537434" w:rsidRDefault="00DE63C8" w:rsidP="00474C24">
            <w:pPr>
              <w:rPr>
                <w:ins w:id="2024" w:author="arkat" w:date="2017-10-06T08:27:00Z"/>
                <w:rFonts w:asciiTheme="majorHAnsi" w:hAnsiTheme="majorHAnsi" w:cstheme="majorHAnsi"/>
                <w:color w:val="000000" w:themeColor="text1"/>
                <w:szCs w:val="24"/>
              </w:rPr>
            </w:pPr>
            <w:ins w:id="2025" w:author="arkat" w:date="2017-10-06T08:27:00Z">
              <w:r w:rsidRPr="00537434">
                <w:rPr>
                  <w:rFonts w:asciiTheme="majorHAnsi" w:hAnsiTheme="majorHAnsi" w:cstheme="majorHAnsi"/>
                  <w:color w:val="000000" w:themeColor="text1"/>
                  <w:szCs w:val="24"/>
                </w:rPr>
                <w:t xml:space="preserve">Petri Nets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UML AD</w:t>
              </w:r>
            </w:ins>
          </w:p>
        </w:tc>
        <w:tc>
          <w:tcPr>
            <w:tcW w:w="691" w:type="pct"/>
          </w:tcPr>
          <w:p w14:paraId="562071CF" w14:textId="21061E65" w:rsidR="00DE63C8" w:rsidRPr="00537434" w:rsidRDefault="00F5795E" w:rsidP="00474C24">
            <w:pPr>
              <w:rPr>
                <w:ins w:id="2026" w:author="arkat" w:date="2017-10-06T08:27:00Z"/>
                <w:rFonts w:asciiTheme="majorHAnsi" w:hAnsiTheme="majorHAnsi" w:cstheme="majorHAnsi"/>
                <w:color w:val="000000" w:themeColor="text1"/>
                <w:szCs w:val="24"/>
              </w:rPr>
            </w:pPr>
            <w:ins w:id="2027" w:author="arkat" w:date="2017-10-11T10:04:00Z">
              <w:r>
                <w:rPr>
                  <w:rFonts w:asciiTheme="majorHAnsi" w:hAnsiTheme="majorHAnsi" w:cstheme="majorHAnsi"/>
                  <w:color w:val="000000" w:themeColor="text1"/>
                  <w:szCs w:val="24"/>
                </w:rPr>
                <w:fldChar w:fldCharType="begin" w:fldLock="1"/>
              </w:r>
              <w:r>
                <w:rPr>
                  <w:rFonts w:asciiTheme="majorHAnsi" w:hAnsiTheme="majorHAnsi" w:cstheme="majorHAnsi"/>
                  <w:color w:val="000000" w:themeColor="text1"/>
                  <w:szCs w:val="24"/>
                </w:rPr>
                <w:instrText>ADDIN CSL_CITATION { "citationItems" : [ { "id" : "ITEM-1", "itemData" : { "ISBN" : "9781509020331", "author" : [ { "dropping-particle" : "", "family" : "Maneerat", "given" : "Nattira", "non-dropping-particle" : "", "parse-names" : false, "suffix" : "" } ], "id" : "ITEM-1", "issued" : { "date-parts" : [ [ "2016" ] ] }, "title" : "Translation UML Activity Diagram into Colored Petri Net with Inscription", "type" : "article-journal" }, "uris" : [ "http://www.mendeley.com/documents/?uuid=b02d6602-ecd7-4d06-b1f8-68d35d5fd2b2" ] } ], "mendeley" : { "formattedCitation" : "(Maneerat, 2016)", "manualFormatting" : "Maneerat, (2016)", "plainTextFormattedCitation" : "(Maneerat, 2016)", "previouslyFormattedCitation" : "(Maneerat, 2016)"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2028" w:author="arkat" w:date="2017-10-11T10:04:00Z">
              <w:r w:rsidRPr="00A768AA">
                <w:rPr>
                  <w:rFonts w:asciiTheme="majorHAnsi" w:hAnsiTheme="majorHAnsi" w:cstheme="majorHAnsi"/>
                  <w:noProof/>
                  <w:color w:val="000000" w:themeColor="text1"/>
                  <w:szCs w:val="24"/>
                </w:rPr>
                <w:t xml:space="preserve">Maneerat,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2016)</w:t>
              </w:r>
              <w:r>
                <w:rPr>
                  <w:rFonts w:asciiTheme="majorHAnsi" w:hAnsiTheme="majorHAnsi" w:cstheme="majorHAnsi"/>
                  <w:color w:val="000000" w:themeColor="text1"/>
                  <w:szCs w:val="24"/>
                </w:rPr>
                <w:fldChar w:fldCharType="end"/>
              </w:r>
            </w:ins>
            <w:ins w:id="2029" w:author="arkat" w:date="2017-10-06T08:27:00Z">
              <w:del w:id="2030" w:author="arkat" w:date="2017-10-11T10:04:00Z">
                <w:r w:rsidR="00DE63C8" w:rsidRPr="00537434" w:rsidDel="00F5795E">
                  <w:rPr>
                    <w:rFonts w:asciiTheme="majorHAnsi" w:hAnsiTheme="majorHAnsi" w:cstheme="majorHAnsi"/>
                    <w:color w:val="000000" w:themeColor="text1"/>
                    <w:szCs w:val="24"/>
                  </w:rPr>
                  <w:delText xml:space="preserve">Maneerat and </w:delText>
                </w:r>
                <w:r w:rsidR="00DE63C8" w:rsidRPr="00537434" w:rsidDel="00F5795E">
                  <w:rPr>
                    <w:rFonts w:asciiTheme="majorHAnsi" w:hAnsiTheme="majorHAnsi" w:cstheme="majorHAnsi"/>
                    <w:szCs w:val="24"/>
                  </w:rPr>
                  <w:fldChar w:fldCharType="begin"/>
                </w:r>
                <w:r w:rsidR="00DE63C8" w:rsidRPr="00F5795E" w:rsidDel="00F5795E">
                  <w:rPr>
                    <w:rFonts w:asciiTheme="majorHAnsi" w:hAnsiTheme="majorHAnsi" w:cstheme="majorHAnsi"/>
                    <w:szCs w:val="24"/>
                  </w:rPr>
                  <w:delInstrText xml:space="preserve"> HYPERLINK "https://scholar.google.co.id/citations?user=s5tLL4oAAAAJ&amp;hl=id&amp;oi=sra" </w:delInstrText>
                </w:r>
                <w:r w:rsidR="00DE63C8" w:rsidRPr="00537434" w:rsidDel="00F5795E">
                  <w:rPr>
                    <w:rFonts w:asciiTheme="majorHAnsi" w:hAnsiTheme="majorHAnsi" w:cstheme="majorHAnsi"/>
                    <w:szCs w:val="24"/>
                  </w:rPr>
                  <w:fldChar w:fldCharType="separate"/>
                </w:r>
                <w:r w:rsidR="00DE63C8" w:rsidRPr="00A768AA" w:rsidDel="00F5795E">
                  <w:rPr>
                    <w:rFonts w:asciiTheme="majorHAnsi" w:hAnsiTheme="majorHAnsi" w:cstheme="majorHAnsi"/>
                    <w:color w:val="000000" w:themeColor="text1"/>
                    <w:szCs w:val="24"/>
                  </w:rPr>
                  <w:delText>Vatanawood</w:delText>
                </w:r>
                <w:r w:rsidR="00DE63C8" w:rsidRPr="00537434" w:rsidDel="00F5795E">
                  <w:rPr>
                    <w:rFonts w:asciiTheme="majorHAnsi" w:hAnsiTheme="majorHAnsi" w:cstheme="majorHAnsi"/>
                    <w:color w:val="000000" w:themeColor="text1"/>
                    <w:szCs w:val="24"/>
                  </w:rPr>
                  <w:fldChar w:fldCharType="end"/>
                </w:r>
                <w:r w:rsidR="00DE63C8" w:rsidRPr="00537434" w:rsidDel="00F5795E">
                  <w:rPr>
                    <w:rFonts w:asciiTheme="majorHAnsi" w:hAnsiTheme="majorHAnsi" w:cstheme="majorHAnsi"/>
                    <w:color w:val="000000" w:themeColor="text1"/>
                    <w:szCs w:val="24"/>
                  </w:rPr>
                  <w:delText xml:space="preserve"> </w:delText>
                </w:r>
              </w:del>
            </w:ins>
          </w:p>
        </w:tc>
        <w:tc>
          <w:tcPr>
            <w:tcW w:w="1133" w:type="pct"/>
          </w:tcPr>
          <w:p w14:paraId="35BAF28F" w14:textId="77777777" w:rsidR="00DE63C8" w:rsidRPr="00537434" w:rsidRDefault="00DE63C8" w:rsidP="00474C24">
            <w:pPr>
              <w:rPr>
                <w:ins w:id="2031" w:author="arkat" w:date="2017-10-06T08:27:00Z"/>
                <w:rFonts w:asciiTheme="majorHAnsi" w:hAnsiTheme="majorHAnsi" w:cstheme="majorHAnsi"/>
                <w:color w:val="000000" w:themeColor="text1"/>
                <w:szCs w:val="24"/>
              </w:rPr>
            </w:pPr>
            <w:ins w:id="2032" w:author="arkat" w:date="2017-10-06T08:27:00Z">
              <w:r w:rsidRPr="00537434">
                <w:rPr>
                  <w:rFonts w:asciiTheme="majorHAnsi" w:hAnsiTheme="majorHAnsi" w:cstheme="majorHAnsi"/>
                  <w:color w:val="000000" w:themeColor="text1"/>
                  <w:szCs w:val="24"/>
                </w:rPr>
                <w:t>AD-CPNI Translation Rule/ NA</w:t>
              </w:r>
            </w:ins>
          </w:p>
        </w:tc>
        <w:tc>
          <w:tcPr>
            <w:tcW w:w="640" w:type="pct"/>
            <w:vMerge w:val="restart"/>
          </w:tcPr>
          <w:p w14:paraId="5FF8220D" w14:textId="77777777" w:rsidR="00DE63C8" w:rsidRPr="00537434" w:rsidRDefault="00DE63C8" w:rsidP="00474C24">
            <w:pPr>
              <w:rPr>
                <w:ins w:id="2033" w:author="arkat" w:date="2017-10-06T08:27:00Z"/>
                <w:rFonts w:asciiTheme="majorHAnsi" w:hAnsiTheme="majorHAnsi" w:cstheme="majorHAnsi"/>
                <w:color w:val="000000" w:themeColor="text1"/>
                <w:szCs w:val="24"/>
              </w:rPr>
            </w:pPr>
            <w:ins w:id="2034" w:author="arkat" w:date="2017-10-06T08:27:00Z">
              <w:r w:rsidRPr="00537434">
                <w:rPr>
                  <w:rFonts w:asciiTheme="majorHAnsi" w:hAnsiTheme="majorHAnsi" w:cstheme="majorHAnsi"/>
                  <w:color w:val="000000" w:themeColor="text1"/>
                  <w:szCs w:val="24"/>
                </w:rPr>
                <w:t xml:space="preserve">UML AD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Petri Nets</w:t>
              </w:r>
            </w:ins>
          </w:p>
        </w:tc>
        <w:tc>
          <w:tcPr>
            <w:tcW w:w="668" w:type="pct"/>
            <w:vMerge w:val="restart"/>
          </w:tcPr>
          <w:p w14:paraId="4D3F3F36" w14:textId="77777777" w:rsidR="00DE63C8" w:rsidRPr="00537434" w:rsidRDefault="00DE63C8" w:rsidP="00474C24">
            <w:pPr>
              <w:jc w:val="center"/>
              <w:rPr>
                <w:ins w:id="2035" w:author="arkat" w:date="2017-10-06T08:27:00Z"/>
                <w:rFonts w:asciiTheme="majorHAnsi" w:hAnsiTheme="majorHAnsi" w:cstheme="majorHAnsi"/>
                <w:color w:val="000000" w:themeColor="text1"/>
                <w:szCs w:val="24"/>
              </w:rPr>
            </w:pPr>
            <w:ins w:id="2036" w:author="arkat" w:date="2017-10-06T08:27:00Z">
              <w:r w:rsidRPr="00537434">
                <w:rPr>
                  <w:rFonts w:asciiTheme="majorHAnsi" w:hAnsiTheme="majorHAnsi" w:cstheme="majorHAnsi"/>
                  <w:color w:val="000000" w:themeColor="text1"/>
                  <w:szCs w:val="24"/>
                </w:rPr>
                <w:t>-</w:t>
              </w:r>
            </w:ins>
          </w:p>
        </w:tc>
        <w:tc>
          <w:tcPr>
            <w:tcW w:w="1229" w:type="pct"/>
            <w:vMerge w:val="restart"/>
          </w:tcPr>
          <w:p w14:paraId="0E68E971" w14:textId="77777777" w:rsidR="00DE63C8" w:rsidRPr="00537434" w:rsidRDefault="00DE63C8" w:rsidP="00474C24">
            <w:pPr>
              <w:jc w:val="center"/>
              <w:rPr>
                <w:ins w:id="2037" w:author="arkat" w:date="2017-10-06T08:27:00Z"/>
                <w:rFonts w:asciiTheme="majorHAnsi" w:hAnsiTheme="majorHAnsi" w:cstheme="majorHAnsi"/>
                <w:color w:val="000000" w:themeColor="text1"/>
                <w:szCs w:val="24"/>
              </w:rPr>
            </w:pPr>
          </w:p>
        </w:tc>
      </w:tr>
      <w:tr w:rsidR="00F5795E" w:rsidRPr="00537434" w14:paraId="1E865159" w14:textId="77777777" w:rsidTr="00356BFB">
        <w:trPr>
          <w:trHeight w:val="181"/>
          <w:ins w:id="2038" w:author="arkat" w:date="2017-10-06T08:27:00Z"/>
        </w:trPr>
        <w:tc>
          <w:tcPr>
            <w:tcW w:w="640" w:type="pct"/>
            <w:vMerge/>
          </w:tcPr>
          <w:p w14:paraId="744C8F1F" w14:textId="77777777" w:rsidR="00DE63C8" w:rsidRPr="00537434" w:rsidRDefault="00DE63C8" w:rsidP="00474C24">
            <w:pPr>
              <w:rPr>
                <w:ins w:id="2039" w:author="arkat" w:date="2017-10-06T08:27:00Z"/>
                <w:rFonts w:asciiTheme="majorHAnsi" w:hAnsiTheme="majorHAnsi" w:cstheme="majorHAnsi"/>
                <w:color w:val="000000" w:themeColor="text1"/>
                <w:szCs w:val="24"/>
              </w:rPr>
            </w:pPr>
          </w:p>
        </w:tc>
        <w:tc>
          <w:tcPr>
            <w:tcW w:w="691" w:type="pct"/>
          </w:tcPr>
          <w:p w14:paraId="381B82A9" w14:textId="59170064" w:rsidR="00DE63C8" w:rsidRPr="00537434" w:rsidRDefault="00F5795E" w:rsidP="00474C24">
            <w:pPr>
              <w:rPr>
                <w:ins w:id="2040" w:author="arkat" w:date="2017-10-06T08:27:00Z"/>
                <w:rFonts w:asciiTheme="majorHAnsi" w:hAnsiTheme="majorHAnsi" w:cstheme="majorHAnsi"/>
                <w:color w:val="000000" w:themeColor="text1"/>
                <w:szCs w:val="24"/>
              </w:rPr>
            </w:pPr>
            <w:ins w:id="2041" w:author="arkat" w:date="2017-10-11T10:04:00Z">
              <w:r>
                <w:rPr>
                  <w:rFonts w:asciiTheme="majorHAnsi" w:hAnsiTheme="majorHAnsi" w:cstheme="majorHAnsi"/>
                  <w:szCs w:val="24"/>
                </w:rPr>
                <w:fldChar w:fldCharType="begin" w:fldLock="1"/>
              </w:r>
              <w:r>
                <w:rPr>
                  <w:rFonts w:asciiTheme="majorHAnsi" w:hAnsiTheme="majorHAnsi" w:cstheme="majorHAnsi"/>
                  <w:szCs w:val="24"/>
                </w:rPr>
                <w:instrText>ADDIN CSL_CITATION { "citationItems" : [ { "id" : "ITEM-1", "itemData" : { "DOI" : "10.1109/ECBS.2008.12", "ISBN" : "0769531415", "abstract" : "This paper describes how UML 2 Activity diagrams can be intuitively translated into Petri net notations. The UML2 specification states that activities are based on Petri net semantics. The transformation of UML 2 Activity diagrams into Petri net semantics have been researched for various reasons. Translating UML activities into Petri nets creates new problems. The Petri net diagrams are (i) more complex (ii) contain more nodes and edges, (iii) unsuitable for visualization by stakeholders. A solution to this problem is to translate the UML activity diagram into a Fundamental Modeling Concepts Petri net diagram compact notation. This can be converted to a colored Petri net (CPN) for execution and validation. A case study taken from a web ordering system activity is used for explaining and illustrating this concept.", "author" : [ { "dropping-particle" : "", "family" : "Staines", "given" : "Tony Spiteri", "non-dropping-particle" : "", "parse-names" : false, "suffix" : "" } ], "container-title" : "Proceedings - Fifteenth IEEE International Conference and Workshops on the Engineering of Computer-Based Systems, ECBS 2008", "id" : "ITEM-1", "issued" : { "date-parts" : [ [ "2008" ] ] }, "page" : "191-200", "title" : "Intuitive mapping of UML 2 activity diagrams into fundamental modeling concept Petri net diagrams and colored Petri nets", "type" : "article-journal" }, "uris" : [ "http://www.mendeley.com/documents/?uuid=fe21d04f-d1de-4539-b9ab-0c8e8336d2d7" ] } ], "mendeley" : { "formattedCitation" : "(Staines, 2008)", "manualFormatting" : "Staines (2008)", "plainTextFormattedCitation" : "(Staines, 2008)", "previouslyFormattedCitation" : "(Staines, 2008)" }, "properties" : { "noteIndex" : 0 }, "schema" : "https://github.com/citation-style-language/schema/raw/master/csl-citation.json" }</w:instrText>
              </w:r>
            </w:ins>
            <w:r>
              <w:rPr>
                <w:rFonts w:asciiTheme="majorHAnsi" w:hAnsiTheme="majorHAnsi" w:cstheme="majorHAnsi"/>
                <w:szCs w:val="24"/>
              </w:rPr>
              <w:fldChar w:fldCharType="separate"/>
            </w:r>
            <w:ins w:id="2042" w:author="arkat" w:date="2017-10-11T10:04:00Z">
              <w:r w:rsidRPr="00A768AA">
                <w:rPr>
                  <w:rFonts w:asciiTheme="majorHAnsi" w:hAnsiTheme="majorHAnsi" w:cstheme="majorHAnsi"/>
                  <w:noProof/>
                  <w:szCs w:val="24"/>
                </w:rPr>
                <w:t>Staines</w:t>
              </w:r>
              <w:r w:rsidRPr="00F5795E">
                <w:rPr>
                  <w:rFonts w:asciiTheme="majorHAnsi" w:hAnsiTheme="majorHAnsi" w:cstheme="majorHAnsi"/>
                  <w:noProof/>
                  <w:szCs w:val="24"/>
                </w:rPr>
                <w:t xml:space="preserve"> </w:t>
              </w:r>
              <w:r>
                <w:rPr>
                  <w:rFonts w:asciiTheme="majorHAnsi" w:hAnsiTheme="majorHAnsi" w:cstheme="majorHAnsi"/>
                  <w:noProof/>
                  <w:szCs w:val="24"/>
                  <w:lang w:val="en-US"/>
                </w:rPr>
                <w:t>(</w:t>
              </w:r>
              <w:r w:rsidRPr="00A768AA">
                <w:rPr>
                  <w:rFonts w:asciiTheme="majorHAnsi" w:hAnsiTheme="majorHAnsi" w:cstheme="majorHAnsi"/>
                  <w:noProof/>
                  <w:szCs w:val="24"/>
                </w:rPr>
                <w:t>2008)</w:t>
              </w:r>
              <w:r>
                <w:rPr>
                  <w:rFonts w:asciiTheme="majorHAnsi" w:hAnsiTheme="majorHAnsi" w:cstheme="majorHAnsi"/>
                  <w:szCs w:val="24"/>
                </w:rPr>
                <w:fldChar w:fldCharType="end"/>
              </w:r>
            </w:ins>
            <w:ins w:id="2043" w:author="arkat" w:date="2017-10-06T08:27:00Z">
              <w:del w:id="2044" w:author="arkat" w:date="2017-10-11T10:04:00Z">
                <w:r w:rsidR="00DE63C8" w:rsidRPr="00537434" w:rsidDel="00F5795E">
                  <w:rPr>
                    <w:rFonts w:asciiTheme="majorHAnsi" w:hAnsiTheme="majorHAnsi" w:cstheme="majorHAnsi"/>
                    <w:szCs w:val="24"/>
                  </w:rPr>
                  <w:fldChar w:fldCharType="begin"/>
                </w:r>
                <w:r w:rsidR="00DE63C8" w:rsidRPr="00F5795E" w:rsidDel="00F5795E">
                  <w:rPr>
                    <w:rFonts w:asciiTheme="majorHAnsi" w:hAnsiTheme="majorHAnsi" w:cstheme="majorHAnsi"/>
                    <w:szCs w:val="24"/>
                  </w:rPr>
                  <w:delInstrText xml:space="preserve"> HYPERLINK "https://scholar.google.co.id/citations?user=8Xg5sQkAAAAJ&amp;hl=id&amp;oi=sra" </w:delInstrText>
                </w:r>
                <w:r w:rsidR="00DE63C8" w:rsidRPr="00537434" w:rsidDel="00F5795E">
                  <w:rPr>
                    <w:rFonts w:asciiTheme="majorHAnsi" w:hAnsiTheme="majorHAnsi" w:cstheme="majorHAnsi"/>
                    <w:szCs w:val="24"/>
                  </w:rPr>
                  <w:fldChar w:fldCharType="separate"/>
                </w:r>
                <w:r w:rsidR="00DE63C8" w:rsidRPr="00A768AA" w:rsidDel="00F5795E">
                  <w:rPr>
                    <w:rFonts w:asciiTheme="majorHAnsi" w:hAnsiTheme="majorHAnsi" w:cstheme="majorHAnsi"/>
                    <w:color w:val="000000" w:themeColor="text1"/>
                    <w:szCs w:val="24"/>
                  </w:rPr>
                  <w:delText>Staines</w:delText>
                </w:r>
                <w:r w:rsidR="00DE63C8" w:rsidRPr="00537434" w:rsidDel="00F5795E">
                  <w:rPr>
                    <w:rFonts w:asciiTheme="majorHAnsi" w:hAnsiTheme="majorHAnsi" w:cstheme="majorHAnsi"/>
                    <w:color w:val="000000" w:themeColor="text1"/>
                    <w:szCs w:val="24"/>
                  </w:rPr>
                  <w:fldChar w:fldCharType="end"/>
                </w:r>
                <w:r w:rsidR="00DE63C8" w:rsidRPr="00537434" w:rsidDel="00F5795E">
                  <w:rPr>
                    <w:rFonts w:asciiTheme="majorHAnsi" w:hAnsiTheme="majorHAnsi" w:cstheme="majorHAnsi"/>
                    <w:color w:val="000000" w:themeColor="text1"/>
                    <w:szCs w:val="24"/>
                  </w:rPr>
                  <w:delText xml:space="preserve"> </w:delText>
                </w:r>
              </w:del>
            </w:ins>
          </w:p>
        </w:tc>
        <w:tc>
          <w:tcPr>
            <w:tcW w:w="1133" w:type="pct"/>
          </w:tcPr>
          <w:p w14:paraId="1270648A" w14:textId="77777777" w:rsidR="00DE63C8" w:rsidRPr="00537434" w:rsidRDefault="00DE63C8" w:rsidP="00474C24">
            <w:pPr>
              <w:rPr>
                <w:ins w:id="2045" w:author="arkat" w:date="2017-10-06T08:27:00Z"/>
                <w:rFonts w:asciiTheme="majorHAnsi" w:hAnsiTheme="majorHAnsi" w:cstheme="majorHAnsi"/>
                <w:color w:val="000000" w:themeColor="text1"/>
                <w:szCs w:val="24"/>
              </w:rPr>
            </w:pPr>
            <w:ins w:id="2046" w:author="arkat" w:date="2017-10-06T08:27:00Z">
              <w:r w:rsidRPr="00537434">
                <w:rPr>
                  <w:rFonts w:asciiTheme="majorHAnsi" w:hAnsiTheme="majorHAnsi" w:cstheme="majorHAnsi"/>
                  <w:color w:val="000000" w:themeColor="text1"/>
                  <w:szCs w:val="24"/>
                </w:rPr>
                <w:t>I</w:t>
              </w:r>
              <w:r w:rsidRPr="003F4A38">
                <w:rPr>
                  <w:rFonts w:asciiTheme="majorHAnsi" w:hAnsiTheme="majorHAnsi" w:cstheme="majorHAnsi"/>
                  <w:i/>
                  <w:color w:val="000000" w:themeColor="text1"/>
                  <w:szCs w:val="24"/>
                  <w:rPrChange w:id="2047" w:author="arkat" w:date="2017-10-06T08:54:00Z">
                    <w:rPr>
                      <w:rFonts w:asciiTheme="majorHAnsi" w:hAnsiTheme="majorHAnsi" w:cstheme="majorHAnsi"/>
                      <w:color w:val="000000" w:themeColor="text1"/>
                      <w:szCs w:val="24"/>
                    </w:rPr>
                  </w:rPrChange>
                </w:rPr>
                <w:t>ntuitive Mapping Rule</w:t>
              </w:r>
              <w:r w:rsidRPr="00537434">
                <w:rPr>
                  <w:rFonts w:asciiTheme="majorHAnsi" w:hAnsiTheme="majorHAnsi" w:cstheme="majorHAnsi"/>
                  <w:color w:val="000000" w:themeColor="text1"/>
                  <w:szCs w:val="24"/>
                </w:rPr>
                <w:t>/ NA</w:t>
              </w:r>
            </w:ins>
          </w:p>
        </w:tc>
        <w:tc>
          <w:tcPr>
            <w:tcW w:w="640" w:type="pct"/>
            <w:vMerge/>
          </w:tcPr>
          <w:p w14:paraId="7CCDBF1F" w14:textId="77777777" w:rsidR="00DE63C8" w:rsidRPr="00537434" w:rsidRDefault="00DE63C8" w:rsidP="00474C24">
            <w:pPr>
              <w:rPr>
                <w:ins w:id="2048" w:author="arkat" w:date="2017-10-06T08:27:00Z"/>
                <w:rFonts w:asciiTheme="majorHAnsi" w:hAnsiTheme="majorHAnsi" w:cstheme="majorHAnsi"/>
                <w:color w:val="000000" w:themeColor="text1"/>
                <w:szCs w:val="24"/>
              </w:rPr>
            </w:pPr>
          </w:p>
        </w:tc>
        <w:tc>
          <w:tcPr>
            <w:tcW w:w="668" w:type="pct"/>
            <w:vMerge/>
          </w:tcPr>
          <w:p w14:paraId="7C2A02EA" w14:textId="77777777" w:rsidR="00DE63C8" w:rsidRPr="00537434" w:rsidRDefault="00DE63C8" w:rsidP="00474C24">
            <w:pPr>
              <w:jc w:val="center"/>
              <w:rPr>
                <w:ins w:id="2049" w:author="arkat" w:date="2017-10-06T08:27:00Z"/>
                <w:rFonts w:asciiTheme="majorHAnsi" w:hAnsiTheme="majorHAnsi" w:cstheme="majorHAnsi"/>
                <w:color w:val="000000" w:themeColor="text1"/>
                <w:szCs w:val="24"/>
              </w:rPr>
            </w:pPr>
          </w:p>
        </w:tc>
        <w:tc>
          <w:tcPr>
            <w:tcW w:w="1229" w:type="pct"/>
            <w:vMerge/>
          </w:tcPr>
          <w:p w14:paraId="72BED88B" w14:textId="77777777" w:rsidR="00DE63C8" w:rsidRPr="00537434" w:rsidRDefault="00DE63C8" w:rsidP="00474C24">
            <w:pPr>
              <w:jc w:val="center"/>
              <w:rPr>
                <w:ins w:id="2050" w:author="arkat" w:date="2017-10-06T08:27:00Z"/>
                <w:rFonts w:asciiTheme="majorHAnsi" w:hAnsiTheme="majorHAnsi" w:cstheme="majorHAnsi"/>
                <w:color w:val="000000" w:themeColor="text1"/>
                <w:szCs w:val="24"/>
              </w:rPr>
            </w:pPr>
          </w:p>
        </w:tc>
      </w:tr>
      <w:tr w:rsidR="00F5795E" w:rsidRPr="00537434" w14:paraId="7A033658" w14:textId="77777777" w:rsidTr="00356BFB">
        <w:trPr>
          <w:trHeight w:val="260"/>
          <w:ins w:id="2051" w:author="arkat" w:date="2017-10-06T08:27:00Z"/>
        </w:trPr>
        <w:tc>
          <w:tcPr>
            <w:tcW w:w="640" w:type="pct"/>
            <w:vMerge/>
          </w:tcPr>
          <w:p w14:paraId="21EB78C2" w14:textId="77777777" w:rsidR="00DE63C8" w:rsidRPr="00537434" w:rsidRDefault="00DE63C8" w:rsidP="00474C24">
            <w:pPr>
              <w:rPr>
                <w:ins w:id="2052" w:author="arkat" w:date="2017-10-06T08:27:00Z"/>
                <w:rFonts w:asciiTheme="majorHAnsi" w:hAnsiTheme="majorHAnsi" w:cstheme="majorHAnsi"/>
                <w:color w:val="000000" w:themeColor="text1"/>
                <w:szCs w:val="24"/>
              </w:rPr>
            </w:pPr>
          </w:p>
        </w:tc>
        <w:tc>
          <w:tcPr>
            <w:tcW w:w="691" w:type="pct"/>
          </w:tcPr>
          <w:p w14:paraId="61847182" w14:textId="7AB3A05E" w:rsidR="00DE63C8" w:rsidRPr="00537434" w:rsidRDefault="00DE63C8" w:rsidP="00474C24">
            <w:pPr>
              <w:rPr>
                <w:ins w:id="2053" w:author="arkat" w:date="2017-10-06T08:27:00Z"/>
                <w:rFonts w:asciiTheme="majorHAnsi" w:hAnsiTheme="majorHAnsi" w:cstheme="majorHAnsi"/>
                <w:color w:val="000000" w:themeColor="text1"/>
                <w:szCs w:val="24"/>
              </w:rPr>
            </w:pPr>
            <w:ins w:id="2054" w:author="arkat" w:date="2017-10-06T08:27:00Z">
              <w:del w:id="2055" w:author="arkat" w:date="2017-10-11T10:04:00Z">
                <w:r w:rsidRPr="00537434" w:rsidDel="00F5795E">
                  <w:rPr>
                    <w:rFonts w:asciiTheme="majorHAnsi" w:hAnsiTheme="majorHAnsi" w:cstheme="majorHAnsi"/>
                    <w:color w:val="000000" w:themeColor="text1"/>
                    <w:szCs w:val="24"/>
                  </w:rPr>
                  <w:delText xml:space="preserve">Trickovic </w:delText>
                </w:r>
              </w:del>
            </w:ins>
            <w:ins w:id="2056" w:author="arkat" w:date="2017-10-11T10:05:00Z">
              <w:r w:rsidR="00F5795E">
                <w:rPr>
                  <w:rFonts w:asciiTheme="majorHAnsi" w:hAnsiTheme="majorHAnsi" w:cstheme="majorHAnsi"/>
                  <w:color w:val="000000" w:themeColor="text1"/>
                  <w:szCs w:val="24"/>
                  <w:lang w:val="en-US"/>
                </w:rPr>
                <w:fldChar w:fldCharType="begin" w:fldLock="1"/>
              </w:r>
              <w:r w:rsidR="00F5795E">
                <w:rPr>
                  <w:rFonts w:asciiTheme="majorHAnsi" w:hAnsiTheme="majorHAnsi" w:cstheme="majorHAnsi"/>
                  <w:color w:val="000000" w:themeColor="text1"/>
                  <w:szCs w:val="24"/>
                  <w:lang w:val="en-US"/>
                </w:rPr>
                <w:instrText>ADDIN CSL_CITATION { "citationItems" : [ { "id" : "ITEM-1", "itemData" : { "author" : [ { "dropping-particle" : "", "family" : "Trickovi\u00e9", "given" : "I", "non-dropping-particle" : "", "parse-names" : false, "suffix" : "" } ], "container-title" : "Emisamsorg", "id" : "ITEM-1", "issue" : "3", "issued" : { "date-parts" : [ [ "2000" ] ] }, "page" : "161-171", "title" : "Formalizing Activity Diagram of Uml By Petri Nets", "type" : "article", "volume" : "30" }, "uris" : [ "http://www.mendeley.com/documents/?uuid=b1743237-bc6c-4ae9-ab6d-2071008427a2" ] } ], "mendeley" : { "formattedCitation" : "(Trickovi\u00e9, 2000)", "manualFormatting" : "Trickovi\u00e9 (2000)", "plainTextFormattedCitation" : "(Trickovi\u00e9, 2000)", "previouslyFormattedCitation" : "(Trickovi\u00e9, 2000)" }, "properties" : { "noteIndex" : 0 }, "schema" : "https://github.com/citation-style-language/schema/raw/master/csl-citation.json" }</w:instrText>
              </w:r>
            </w:ins>
            <w:r w:rsidR="00F5795E">
              <w:rPr>
                <w:rFonts w:asciiTheme="majorHAnsi" w:hAnsiTheme="majorHAnsi" w:cstheme="majorHAnsi"/>
                <w:color w:val="000000" w:themeColor="text1"/>
                <w:szCs w:val="24"/>
                <w:lang w:val="en-US"/>
              </w:rPr>
              <w:fldChar w:fldCharType="separate"/>
            </w:r>
            <w:ins w:id="2057" w:author="arkat" w:date="2017-10-11T10:05:00Z">
              <w:r w:rsidR="00F5795E" w:rsidRPr="00A768AA">
                <w:rPr>
                  <w:rFonts w:asciiTheme="majorHAnsi" w:hAnsiTheme="majorHAnsi" w:cstheme="majorHAnsi"/>
                  <w:noProof/>
                  <w:color w:val="000000" w:themeColor="text1"/>
                  <w:szCs w:val="24"/>
                  <w:lang w:val="en-US"/>
                </w:rPr>
                <w:t>Trickovié</w:t>
              </w:r>
              <w:r w:rsidR="00F5795E" w:rsidRPr="00F5795E">
                <w:rPr>
                  <w:rFonts w:asciiTheme="majorHAnsi" w:hAnsiTheme="majorHAnsi" w:cstheme="majorHAnsi"/>
                  <w:noProof/>
                  <w:color w:val="000000" w:themeColor="text1"/>
                  <w:szCs w:val="24"/>
                  <w:lang w:val="en-US"/>
                </w:rPr>
                <w:t xml:space="preserve"> </w:t>
              </w:r>
              <w:r w:rsidR="00F5795E">
                <w:rPr>
                  <w:rFonts w:asciiTheme="majorHAnsi" w:hAnsiTheme="majorHAnsi" w:cstheme="majorHAnsi"/>
                  <w:noProof/>
                  <w:color w:val="000000" w:themeColor="text1"/>
                  <w:szCs w:val="24"/>
                  <w:lang w:val="en-US"/>
                </w:rPr>
                <w:t>(</w:t>
              </w:r>
              <w:r w:rsidR="00F5795E" w:rsidRPr="00A768AA">
                <w:rPr>
                  <w:rFonts w:asciiTheme="majorHAnsi" w:hAnsiTheme="majorHAnsi" w:cstheme="majorHAnsi"/>
                  <w:noProof/>
                  <w:color w:val="000000" w:themeColor="text1"/>
                  <w:szCs w:val="24"/>
                  <w:lang w:val="en-US"/>
                </w:rPr>
                <w:t>2000)</w:t>
              </w:r>
              <w:r w:rsidR="00F5795E">
                <w:rPr>
                  <w:rFonts w:asciiTheme="majorHAnsi" w:hAnsiTheme="majorHAnsi" w:cstheme="majorHAnsi"/>
                  <w:color w:val="000000" w:themeColor="text1"/>
                  <w:szCs w:val="24"/>
                  <w:lang w:val="en-US"/>
                </w:rPr>
                <w:fldChar w:fldCharType="end"/>
              </w:r>
            </w:ins>
            <w:ins w:id="2058" w:author="arkat" w:date="2017-10-06T08:27:00Z">
              <w:r w:rsidRPr="00537434">
                <w:rPr>
                  <w:rFonts w:asciiTheme="majorHAnsi" w:hAnsiTheme="majorHAnsi" w:cstheme="majorHAnsi"/>
                  <w:color w:val="000000" w:themeColor="text1"/>
                  <w:szCs w:val="24"/>
                </w:rPr>
                <w:t xml:space="preserve"> </w:t>
              </w:r>
            </w:ins>
          </w:p>
        </w:tc>
        <w:tc>
          <w:tcPr>
            <w:tcW w:w="1133" w:type="pct"/>
          </w:tcPr>
          <w:p w14:paraId="3103698F" w14:textId="77777777" w:rsidR="00DE63C8" w:rsidRPr="00537434" w:rsidRDefault="00DE63C8" w:rsidP="00474C24">
            <w:pPr>
              <w:rPr>
                <w:ins w:id="2059" w:author="arkat" w:date="2017-10-06T08:27:00Z"/>
                <w:rFonts w:asciiTheme="majorHAnsi" w:hAnsiTheme="majorHAnsi" w:cstheme="majorHAnsi"/>
                <w:color w:val="000000" w:themeColor="text1"/>
                <w:szCs w:val="24"/>
              </w:rPr>
            </w:pPr>
            <w:ins w:id="2060" w:author="arkat" w:date="2017-10-06T08:27:00Z">
              <w:r w:rsidRPr="003F4A38">
                <w:rPr>
                  <w:rFonts w:asciiTheme="majorHAnsi" w:hAnsiTheme="majorHAnsi" w:cstheme="majorHAnsi"/>
                  <w:i/>
                  <w:color w:val="000000" w:themeColor="text1"/>
                  <w:szCs w:val="24"/>
                  <w:rPrChange w:id="2061" w:author="arkat" w:date="2017-10-06T08:54:00Z">
                    <w:rPr>
                      <w:rFonts w:asciiTheme="majorHAnsi" w:hAnsiTheme="majorHAnsi" w:cstheme="majorHAnsi"/>
                      <w:color w:val="000000" w:themeColor="text1"/>
                      <w:szCs w:val="24"/>
                    </w:rPr>
                  </w:rPrChange>
                </w:rPr>
                <w:t>Transformation Rule</w:t>
              </w:r>
              <w:r w:rsidRPr="00537434">
                <w:rPr>
                  <w:rFonts w:asciiTheme="majorHAnsi" w:hAnsiTheme="majorHAnsi" w:cstheme="majorHAnsi"/>
                  <w:color w:val="000000" w:themeColor="text1"/>
                  <w:szCs w:val="24"/>
                </w:rPr>
                <w:t>/ NA</w:t>
              </w:r>
            </w:ins>
          </w:p>
        </w:tc>
        <w:tc>
          <w:tcPr>
            <w:tcW w:w="640" w:type="pct"/>
            <w:vMerge/>
          </w:tcPr>
          <w:p w14:paraId="6AF56AEA" w14:textId="77777777" w:rsidR="00DE63C8" w:rsidRPr="00537434" w:rsidRDefault="00DE63C8" w:rsidP="00474C24">
            <w:pPr>
              <w:rPr>
                <w:ins w:id="2062" w:author="arkat" w:date="2017-10-06T08:27:00Z"/>
                <w:rFonts w:asciiTheme="majorHAnsi" w:hAnsiTheme="majorHAnsi" w:cstheme="majorHAnsi"/>
                <w:color w:val="000000" w:themeColor="text1"/>
                <w:szCs w:val="24"/>
              </w:rPr>
            </w:pPr>
          </w:p>
        </w:tc>
        <w:tc>
          <w:tcPr>
            <w:tcW w:w="668" w:type="pct"/>
            <w:vMerge/>
          </w:tcPr>
          <w:p w14:paraId="64137649" w14:textId="77777777" w:rsidR="00DE63C8" w:rsidRPr="00537434" w:rsidRDefault="00DE63C8" w:rsidP="00474C24">
            <w:pPr>
              <w:jc w:val="center"/>
              <w:rPr>
                <w:ins w:id="2063" w:author="arkat" w:date="2017-10-06T08:27:00Z"/>
                <w:rFonts w:asciiTheme="majorHAnsi" w:hAnsiTheme="majorHAnsi" w:cstheme="majorHAnsi"/>
                <w:color w:val="000000" w:themeColor="text1"/>
                <w:szCs w:val="24"/>
              </w:rPr>
            </w:pPr>
          </w:p>
        </w:tc>
        <w:tc>
          <w:tcPr>
            <w:tcW w:w="1229" w:type="pct"/>
            <w:vMerge/>
          </w:tcPr>
          <w:p w14:paraId="59ADC248" w14:textId="77777777" w:rsidR="00DE63C8" w:rsidRPr="00537434" w:rsidRDefault="00DE63C8" w:rsidP="00474C24">
            <w:pPr>
              <w:jc w:val="center"/>
              <w:rPr>
                <w:ins w:id="2064" w:author="arkat" w:date="2017-10-06T08:27:00Z"/>
                <w:rFonts w:asciiTheme="majorHAnsi" w:hAnsiTheme="majorHAnsi" w:cstheme="majorHAnsi"/>
                <w:color w:val="000000" w:themeColor="text1"/>
                <w:szCs w:val="24"/>
              </w:rPr>
            </w:pPr>
          </w:p>
        </w:tc>
      </w:tr>
      <w:tr w:rsidR="00F5795E" w:rsidRPr="00537434" w14:paraId="3C401F3D" w14:textId="77777777" w:rsidTr="00356BFB">
        <w:trPr>
          <w:trHeight w:val="260"/>
          <w:ins w:id="2065" w:author="arkat" w:date="2017-10-06T08:27:00Z"/>
        </w:trPr>
        <w:tc>
          <w:tcPr>
            <w:tcW w:w="640" w:type="pct"/>
            <w:vMerge/>
          </w:tcPr>
          <w:p w14:paraId="6848C747" w14:textId="77777777" w:rsidR="00DE63C8" w:rsidRPr="00537434" w:rsidRDefault="00DE63C8" w:rsidP="00474C24">
            <w:pPr>
              <w:rPr>
                <w:ins w:id="2066" w:author="arkat" w:date="2017-10-06T08:27:00Z"/>
                <w:rFonts w:asciiTheme="majorHAnsi" w:hAnsiTheme="majorHAnsi" w:cstheme="majorHAnsi"/>
                <w:color w:val="000000" w:themeColor="text1"/>
                <w:szCs w:val="24"/>
              </w:rPr>
            </w:pPr>
          </w:p>
        </w:tc>
        <w:tc>
          <w:tcPr>
            <w:tcW w:w="691" w:type="pct"/>
          </w:tcPr>
          <w:p w14:paraId="4B11CBA1" w14:textId="26592C98" w:rsidR="00DE63C8" w:rsidRPr="00537434" w:rsidRDefault="00F5795E" w:rsidP="0095050F">
            <w:pPr>
              <w:rPr>
                <w:ins w:id="2067" w:author="arkat" w:date="2017-10-06T08:27:00Z"/>
                <w:rFonts w:asciiTheme="majorHAnsi" w:hAnsiTheme="majorHAnsi" w:cstheme="majorHAnsi"/>
                <w:color w:val="000000" w:themeColor="text1"/>
                <w:szCs w:val="24"/>
              </w:rPr>
            </w:pPr>
            <w:ins w:id="2068" w:author="arkat" w:date="2017-10-11T10:05:00Z">
              <w:r>
                <w:rPr>
                  <w:rFonts w:asciiTheme="majorHAnsi" w:hAnsiTheme="majorHAnsi" w:cstheme="majorHAnsi"/>
                  <w:color w:val="000000" w:themeColor="text1"/>
                  <w:szCs w:val="24"/>
                </w:rPr>
                <w:fldChar w:fldCharType="begin" w:fldLock="1"/>
              </w:r>
            </w:ins>
            <w:ins w:id="2069" w:author="arkat" w:date="2017-10-11T10:06:00Z">
              <w:r>
                <w:rPr>
                  <w:rFonts w:asciiTheme="majorHAnsi" w:hAnsiTheme="majorHAnsi" w:cstheme="majorHAnsi"/>
                  <w:color w:val="000000" w:themeColor="text1"/>
                  <w:szCs w:val="24"/>
                </w:rPr>
                <w:instrText>ADDIN CSL_CITATION { "citationItems" : [ { "id" : "ITEM-1", "itemData" : { "author" : [ { "dropping-particle" : "", "family" : "Hu", "given" : "Zhaoxia", "non-dropping-particle" : "", "parse-names" : false, "suffix" : "" }, { "dropping-particle" : "", "family" : "Shatz", "given" : "Sol M", "non-dropping-particle" : "", "parse-names" : false, "suffix" : "" } ], "container-title" : "Seke", "id" : "ITEM-1", "issued" : { "date-parts" : [ [ "2004" ] ] }, "page" : "213-219", "title" : "Mapping UML Diagrams to a Petri Net Notation for System Simulation", "type" : "article-journal" }, "uris" : [ "http://www.mendeley.com/documents/?uuid=ff18d442-061f-4b5d-a2ce-275a0602cdc6" ] } ], "mendeley" : { "formattedCitation" : "(Hu &amp; Shatz, 2004)", "manualFormatting" : "Hu &amp; Shatz, (2004)", "plainTextFormattedCitation" : "(Hu &amp; Shatz, 2004)", "previouslyFormattedCitation" : "(Hu &amp; Shatz, 2004)"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2070" w:author="arkat" w:date="2017-10-11T10:05:00Z">
              <w:r w:rsidRPr="00A768AA">
                <w:rPr>
                  <w:rFonts w:asciiTheme="majorHAnsi" w:hAnsiTheme="majorHAnsi" w:cstheme="majorHAnsi"/>
                  <w:noProof/>
                  <w:color w:val="000000" w:themeColor="text1"/>
                  <w:szCs w:val="24"/>
                </w:rPr>
                <w:t xml:space="preserve">Hu &amp; Shatz,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2004)</w:t>
              </w:r>
              <w:r>
                <w:rPr>
                  <w:rFonts w:asciiTheme="majorHAnsi" w:hAnsiTheme="majorHAnsi" w:cstheme="majorHAnsi"/>
                  <w:color w:val="000000" w:themeColor="text1"/>
                  <w:szCs w:val="24"/>
                </w:rPr>
                <w:fldChar w:fldCharType="end"/>
              </w:r>
            </w:ins>
            <w:ins w:id="2071" w:author="arkat" w:date="2017-10-06T08:27:00Z">
              <w:del w:id="2072" w:author="arkat" w:date="2017-10-11T10:06:00Z">
                <w:r w:rsidR="00DE63C8" w:rsidRPr="00537434" w:rsidDel="00F5795E">
                  <w:rPr>
                    <w:rFonts w:asciiTheme="majorHAnsi" w:hAnsiTheme="majorHAnsi" w:cstheme="majorHAnsi"/>
                    <w:color w:val="000000" w:themeColor="text1"/>
                    <w:szCs w:val="24"/>
                  </w:rPr>
                  <w:delText xml:space="preserve">Hu and Shat </w:delText>
                </w:r>
              </w:del>
            </w:ins>
          </w:p>
        </w:tc>
        <w:tc>
          <w:tcPr>
            <w:tcW w:w="1133" w:type="pct"/>
          </w:tcPr>
          <w:p w14:paraId="04BDBB5B" w14:textId="77777777" w:rsidR="00DE63C8" w:rsidRPr="00537434" w:rsidRDefault="00DE63C8" w:rsidP="00474C24">
            <w:pPr>
              <w:rPr>
                <w:ins w:id="2073" w:author="arkat" w:date="2017-10-06T08:27:00Z"/>
                <w:rFonts w:asciiTheme="majorHAnsi" w:hAnsiTheme="majorHAnsi" w:cstheme="majorHAnsi"/>
                <w:color w:val="000000" w:themeColor="text1"/>
                <w:szCs w:val="24"/>
              </w:rPr>
            </w:pPr>
            <w:ins w:id="2074" w:author="arkat" w:date="2017-10-06T08:27:00Z">
              <w:r w:rsidRPr="003F4A38">
                <w:rPr>
                  <w:rFonts w:asciiTheme="majorHAnsi" w:hAnsiTheme="majorHAnsi" w:cstheme="majorHAnsi"/>
                  <w:i/>
                  <w:color w:val="000000" w:themeColor="text1"/>
                  <w:szCs w:val="24"/>
                  <w:rPrChange w:id="2075" w:author="arkat" w:date="2017-10-06T08:54: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Prototype Tool</w:t>
              </w:r>
            </w:ins>
          </w:p>
        </w:tc>
        <w:tc>
          <w:tcPr>
            <w:tcW w:w="640" w:type="pct"/>
            <w:vMerge/>
          </w:tcPr>
          <w:p w14:paraId="7DC939B1" w14:textId="77777777" w:rsidR="00DE63C8" w:rsidRPr="00537434" w:rsidRDefault="00DE63C8" w:rsidP="00474C24">
            <w:pPr>
              <w:rPr>
                <w:ins w:id="2076" w:author="arkat" w:date="2017-10-06T08:27:00Z"/>
                <w:rFonts w:asciiTheme="majorHAnsi" w:hAnsiTheme="majorHAnsi" w:cstheme="majorHAnsi"/>
                <w:color w:val="000000" w:themeColor="text1"/>
                <w:szCs w:val="24"/>
              </w:rPr>
            </w:pPr>
          </w:p>
        </w:tc>
        <w:tc>
          <w:tcPr>
            <w:tcW w:w="668" w:type="pct"/>
            <w:vMerge/>
          </w:tcPr>
          <w:p w14:paraId="2BB73EE0" w14:textId="77777777" w:rsidR="00DE63C8" w:rsidRPr="00537434" w:rsidRDefault="00DE63C8" w:rsidP="00474C24">
            <w:pPr>
              <w:jc w:val="center"/>
              <w:rPr>
                <w:ins w:id="2077" w:author="arkat" w:date="2017-10-06T08:27:00Z"/>
                <w:rFonts w:asciiTheme="majorHAnsi" w:hAnsiTheme="majorHAnsi" w:cstheme="majorHAnsi"/>
                <w:color w:val="000000" w:themeColor="text1"/>
                <w:szCs w:val="24"/>
              </w:rPr>
            </w:pPr>
          </w:p>
        </w:tc>
        <w:tc>
          <w:tcPr>
            <w:tcW w:w="1229" w:type="pct"/>
            <w:vMerge/>
          </w:tcPr>
          <w:p w14:paraId="2FF3EFB7" w14:textId="77777777" w:rsidR="00DE63C8" w:rsidRPr="00537434" w:rsidRDefault="00DE63C8" w:rsidP="00474C24">
            <w:pPr>
              <w:jc w:val="center"/>
              <w:rPr>
                <w:ins w:id="2078" w:author="arkat" w:date="2017-10-06T08:27:00Z"/>
                <w:rFonts w:asciiTheme="majorHAnsi" w:hAnsiTheme="majorHAnsi" w:cstheme="majorHAnsi"/>
                <w:color w:val="000000" w:themeColor="text1"/>
                <w:szCs w:val="24"/>
              </w:rPr>
            </w:pPr>
          </w:p>
        </w:tc>
      </w:tr>
      <w:tr w:rsidR="00F5795E" w:rsidRPr="00537434" w14:paraId="7C5D1A4E" w14:textId="77777777" w:rsidTr="00356BFB">
        <w:trPr>
          <w:ins w:id="2079" w:author="arkat" w:date="2017-10-06T08:27:00Z"/>
        </w:trPr>
        <w:tc>
          <w:tcPr>
            <w:tcW w:w="640" w:type="pct"/>
          </w:tcPr>
          <w:p w14:paraId="02FB4640" w14:textId="77777777" w:rsidR="00DE63C8" w:rsidRPr="00537434" w:rsidRDefault="00DE63C8" w:rsidP="00474C24">
            <w:pPr>
              <w:rPr>
                <w:ins w:id="2080" w:author="arkat" w:date="2017-10-06T08:27:00Z"/>
                <w:rFonts w:asciiTheme="majorHAnsi" w:hAnsiTheme="majorHAnsi" w:cstheme="majorHAnsi"/>
                <w:color w:val="000000" w:themeColor="text1"/>
                <w:szCs w:val="24"/>
              </w:rPr>
            </w:pPr>
            <w:ins w:id="2081" w:author="arkat" w:date="2017-10-06T08:27:00Z">
              <w:r w:rsidRPr="00537434">
                <w:rPr>
                  <w:rFonts w:asciiTheme="majorHAnsi" w:hAnsiTheme="majorHAnsi" w:cstheme="majorHAnsi"/>
                  <w:color w:val="000000" w:themeColor="text1"/>
                  <w:szCs w:val="24"/>
                </w:rPr>
                <w:t xml:space="preserve">UML AD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YAWL</w:t>
              </w:r>
            </w:ins>
          </w:p>
        </w:tc>
        <w:tc>
          <w:tcPr>
            <w:tcW w:w="691" w:type="pct"/>
          </w:tcPr>
          <w:p w14:paraId="7CC2A59E" w14:textId="4CB3B365" w:rsidR="00DE63C8" w:rsidRPr="00537434" w:rsidRDefault="00F5795E" w:rsidP="00474C24">
            <w:pPr>
              <w:rPr>
                <w:ins w:id="2082" w:author="arkat" w:date="2017-10-06T08:27:00Z"/>
                <w:rFonts w:asciiTheme="majorHAnsi" w:hAnsiTheme="majorHAnsi" w:cstheme="majorHAnsi"/>
                <w:color w:val="000000" w:themeColor="text1"/>
                <w:szCs w:val="24"/>
              </w:rPr>
            </w:pPr>
            <w:ins w:id="2083" w:author="arkat" w:date="2017-10-11T10:06:00Z">
              <w:r>
                <w:rPr>
                  <w:rFonts w:asciiTheme="majorHAnsi" w:hAnsiTheme="majorHAnsi" w:cstheme="majorHAnsi"/>
                  <w:color w:val="000000" w:themeColor="text1"/>
                  <w:szCs w:val="24"/>
                </w:rPr>
                <w:fldChar w:fldCharType="begin" w:fldLock="1"/>
              </w:r>
            </w:ins>
            <w:ins w:id="2084" w:author="arkat" w:date="2017-10-11T10:22:00Z">
              <w:r w:rsidR="002B0260">
                <w:rPr>
                  <w:rFonts w:asciiTheme="majorHAnsi" w:hAnsiTheme="majorHAnsi" w:cstheme="majorHAnsi"/>
                  <w:color w:val="000000" w:themeColor="text1"/>
                  <w:szCs w:val="24"/>
                </w:rPr>
                <w:instrText>ADDIN CSL_CITATION { "citationItems" : [ { "id" : "ITEM-1", "itemData" : { "DOI" : "10.1007/978-1-84996-257-5_27", "ISBN" : "978-1-84996-257-5", "abstract" : "Model transformations are frequently applied in business process modeling to bridge between languages on a different level of abstraction and formality. In this paper, we define a transformation from UML 2.0 Activity diagram (UML-AD for short) to YAWL, a formal workflow language that is able to capture all of the 20 workflow patterns reported in [1]. We illustrate the transformation challenges and present a suitable transformation algorithm. The benefit of the transformation is threefold. First, it clarifies the semantics of UML-AD via a mapping to YAWL. Second, the deployment of UML-AD business process models as workflows is simplified. Third, UML-AD models can be analyzed with YAWL verification tools.", "author" : [ { "dropping-particle" : "", "family" : "Han", "given" : "Zhaogang", "non-dropping-particle" : "", "parse-names" : false, "suffix" : "" }, { "dropping-particle" : "", "family" : "Zhang", "given" : "Li", "non-dropping-particle" : "", "parse-names" : false, "suffix" : "" }, { "dropping-particle" : "", "family" : "Ling", "given" : "Jimin", "non-dropping-particle" : "", "parse-names" : false, "suffix" : "" } ], "container-title" : "Enterprise Interoperability IV, Making the Internet of the Future for the Future of Enterprise", "id" : "ITEM-1", "issue" : "2007", "issued" : { "date-parts" : [ [ "2010" ] ] }, "page" : "289-299", "title" : "Transformation of UML Activity Diagram to YAWL", "type" : "article-journal" }, "uris" : [ "http://www.mendeley.com/documents/?uuid=00419301-7766-444e-83e8-f377984c8e37" ] } ], "mendeley" : { "formattedCitation" : "(Han &lt;i&gt;et al.&lt;/i&gt;, 2010)", "manualFormatting" : "Han et al.(2010)", "plainTextFormattedCitation" : "(Han et al., 2010)", "previouslyFormattedCitation" : "(Han &lt;i&gt;et al.&lt;/i&gt;, 2010)" }, "properties" : { "noteIndex" : 0 }, "schema" : "https://github.com/citation-style-language/schema/raw/master/csl-citation.json" }</w:instrText>
              </w:r>
            </w:ins>
            <w:ins w:id="2085" w:author="arkat" w:date="2017-10-11T10:06:00Z">
              <w:del w:id="2086" w:author="arkat" w:date="2017-10-11T10:20:00Z">
                <w:r w:rsidDel="002B0260">
                  <w:rPr>
                    <w:rFonts w:asciiTheme="majorHAnsi" w:hAnsiTheme="majorHAnsi" w:cstheme="majorHAnsi"/>
                    <w:color w:val="000000" w:themeColor="text1"/>
                    <w:szCs w:val="24"/>
                  </w:rPr>
                  <w:delInstrText>ADDIN CSL_CITATION { "citationItems" : [ { "id" : "ITEM-1", "itemData" : { "DOI" : "10.1007/978-1-84996-257-5_27", "ISBN" : "978-1-84996-257-5", "abstract" : "Model transformations are frequently applied in business process modeling to bridge between languages on a different level of abstraction and formality. In this paper, we define a transformation from UML 2.0 Activity diagram (UML-AD for short) to YAWL, a formal workflow language that is able to capture all of the 20 workflow patterns reported in [1]. We illustrate the transformation challenges and present a suitable transformation algorithm. The benefit of the transformation is threefold. First, it clarifies the semantics of UML-AD via a mapping to YAWL. Second, the deployment of UML-AD business process models as workflows is simplified. Third, UML-AD models can be analyzed with YAWL verification tools.", "author" : [ { "dropping-particle" : "", "family" : "Han", "given" : "Zhaogang", "non-dropping-particle" : "", "parse-names" : false, "suffix" : "" }, { "dropping-particle" : "", "family" : "Zhang", "given" : "Li", "non-dropping-particle" : "", "parse-names" : false, "suffix" : "" }, { "dropping-particle" : "", "family" : "Ling", "given" : "Jimin", "non-dropping-particle" : "", "parse-names" : false, "suffix" : "" } ], "container-title" : "Enterprise Interoperability IV, Making the Internet of the Future for the Future of Enterprise", "id" : "ITEM-1", "issue" : "2007", "issued" : { "date-parts" : [ [ "2010" ] ] }, "page" : "289-299", "title" : "Transformation of UML Activity Diagram to YAWL", "type" : "article-journal" }, "uris" : [ "http://www.mendeley.com/documents/?uuid=00419301-7766-444e-83e8-f377984c8e37" ] } ], "mendeley" : { "formattedCitation" : "(Han &lt;i&gt;et al.&lt;/i&gt;, 2010)", "plainTextFormattedCitation" : "(Han et al., 2010)" }, "properties" : { "noteIndex" : 0 }, "schema" : "https://github.com/citation-style-language/schema/raw/master/csl-citation.json" }</w:delInstrText>
                </w:r>
              </w:del>
            </w:ins>
            <w:r>
              <w:rPr>
                <w:rFonts w:asciiTheme="majorHAnsi" w:hAnsiTheme="majorHAnsi" w:cstheme="majorHAnsi"/>
                <w:color w:val="000000" w:themeColor="text1"/>
                <w:szCs w:val="24"/>
              </w:rPr>
              <w:fldChar w:fldCharType="separate"/>
            </w:r>
            <w:ins w:id="2087" w:author="arkat" w:date="2017-10-11T10:06:00Z">
              <w:del w:id="2088" w:author="arkat" w:date="2017-10-11T10:21:00Z">
                <w:r w:rsidRPr="00A768AA" w:rsidDel="002B0260">
                  <w:rPr>
                    <w:rFonts w:asciiTheme="majorHAnsi" w:hAnsiTheme="majorHAnsi" w:cstheme="majorHAnsi"/>
                    <w:noProof/>
                    <w:color w:val="000000" w:themeColor="text1"/>
                    <w:szCs w:val="24"/>
                  </w:rPr>
                  <w:delText>(</w:delText>
                </w:r>
              </w:del>
              <w:r w:rsidRPr="00A768AA">
                <w:rPr>
                  <w:rFonts w:asciiTheme="majorHAnsi" w:hAnsiTheme="majorHAnsi" w:cstheme="majorHAnsi"/>
                  <w:noProof/>
                  <w:color w:val="000000" w:themeColor="text1"/>
                  <w:szCs w:val="24"/>
                </w:rPr>
                <w:t xml:space="preserve">Han </w:t>
              </w:r>
              <w:del w:id="2089" w:author="arkat" w:date="2017-10-11T10:20:00Z">
                <w:r w:rsidRPr="002B0260" w:rsidDel="002B0260">
                  <w:rPr>
                    <w:rFonts w:asciiTheme="majorHAnsi" w:hAnsiTheme="majorHAnsi" w:cstheme="majorHAnsi"/>
                    <w:i/>
                    <w:noProof/>
                    <w:color w:val="000000" w:themeColor="text1"/>
                    <w:szCs w:val="24"/>
                    <w:rPrChange w:id="2090" w:author="arkat" w:date="2017-10-11T10:21:00Z">
                      <w:rPr>
                        <w:rFonts w:asciiTheme="majorHAnsi" w:hAnsiTheme="majorHAnsi" w:cstheme="majorHAnsi"/>
                        <w:noProof/>
                        <w:color w:val="000000" w:themeColor="text1"/>
                        <w:szCs w:val="24"/>
                      </w:rPr>
                    </w:rPrChange>
                  </w:rPr>
                  <w:delText>&lt;i&gt;</w:delText>
                </w:r>
              </w:del>
              <w:r w:rsidRPr="002B0260">
                <w:rPr>
                  <w:rFonts w:asciiTheme="majorHAnsi" w:hAnsiTheme="majorHAnsi" w:cstheme="majorHAnsi"/>
                  <w:i/>
                  <w:noProof/>
                  <w:color w:val="000000" w:themeColor="text1"/>
                  <w:szCs w:val="24"/>
                  <w:rPrChange w:id="2091" w:author="arkat" w:date="2017-10-11T10:21:00Z">
                    <w:rPr>
                      <w:rFonts w:asciiTheme="majorHAnsi" w:hAnsiTheme="majorHAnsi" w:cstheme="majorHAnsi"/>
                      <w:noProof/>
                      <w:color w:val="000000" w:themeColor="text1"/>
                      <w:szCs w:val="24"/>
                    </w:rPr>
                  </w:rPrChange>
                </w:rPr>
                <w:t>et al.</w:t>
              </w:r>
              <w:del w:id="2092" w:author="arkat" w:date="2017-10-11T10:20:00Z">
                <w:r w:rsidRPr="00A768AA" w:rsidDel="002B0260">
                  <w:rPr>
                    <w:rFonts w:asciiTheme="majorHAnsi" w:hAnsiTheme="majorHAnsi" w:cstheme="majorHAnsi"/>
                    <w:noProof/>
                    <w:color w:val="000000" w:themeColor="text1"/>
                    <w:szCs w:val="24"/>
                  </w:rPr>
                  <w:delText xml:space="preserve">&lt;/i&gt;, </w:delText>
                </w:r>
              </w:del>
            </w:ins>
            <w:ins w:id="2093" w:author="arkat" w:date="2017-10-11T10:20:00Z">
              <w:r w:rsidR="002B0260">
                <w:rPr>
                  <w:rFonts w:asciiTheme="majorHAnsi" w:hAnsiTheme="majorHAnsi" w:cstheme="majorHAnsi"/>
                  <w:noProof/>
                  <w:color w:val="000000" w:themeColor="text1"/>
                  <w:szCs w:val="24"/>
                  <w:lang w:val="en-US"/>
                </w:rPr>
                <w:t>(</w:t>
              </w:r>
            </w:ins>
            <w:ins w:id="2094" w:author="arkat" w:date="2017-10-11T10:06:00Z">
              <w:r w:rsidRPr="00A768AA">
                <w:rPr>
                  <w:rFonts w:asciiTheme="majorHAnsi" w:hAnsiTheme="majorHAnsi" w:cstheme="majorHAnsi"/>
                  <w:noProof/>
                  <w:color w:val="000000" w:themeColor="text1"/>
                  <w:szCs w:val="24"/>
                </w:rPr>
                <w:t>2010)</w:t>
              </w:r>
              <w:r>
                <w:rPr>
                  <w:rFonts w:asciiTheme="majorHAnsi" w:hAnsiTheme="majorHAnsi" w:cstheme="majorHAnsi"/>
                  <w:color w:val="000000" w:themeColor="text1"/>
                  <w:szCs w:val="24"/>
                </w:rPr>
                <w:fldChar w:fldCharType="end"/>
              </w:r>
            </w:ins>
            <w:ins w:id="2095" w:author="arkat" w:date="2017-10-06T08:27:00Z">
              <w:del w:id="2096" w:author="arkat" w:date="2017-10-11T10:06:00Z">
                <w:r w:rsidR="00DE63C8" w:rsidRPr="00537434" w:rsidDel="00F5795E">
                  <w:rPr>
                    <w:rFonts w:asciiTheme="majorHAnsi" w:hAnsiTheme="majorHAnsi" w:cstheme="majorHAnsi"/>
                    <w:color w:val="000000" w:themeColor="text1"/>
                    <w:szCs w:val="24"/>
                  </w:rPr>
                  <w:delText xml:space="preserve">Han </w:delText>
                </w:r>
              </w:del>
            </w:ins>
            <w:ins w:id="2097" w:author="arkat" w:date="2017-10-06T08:34:00Z">
              <w:del w:id="2098" w:author="arkat" w:date="2017-10-11T10:06:00Z">
                <w:r w:rsidR="00356BFB" w:rsidRPr="00537434" w:rsidDel="00F5795E">
                  <w:rPr>
                    <w:rFonts w:asciiTheme="majorHAnsi" w:hAnsiTheme="majorHAnsi" w:cstheme="majorHAnsi"/>
                    <w:i/>
                    <w:color w:val="000000" w:themeColor="text1"/>
                    <w:szCs w:val="24"/>
                  </w:rPr>
                  <w:delText>et al</w:delText>
                </w:r>
                <w:r w:rsidR="00356BFB" w:rsidDel="00F5795E">
                  <w:rPr>
                    <w:rFonts w:asciiTheme="majorHAnsi" w:hAnsiTheme="majorHAnsi" w:cstheme="majorHAnsi"/>
                    <w:color w:val="000000" w:themeColor="text1"/>
                    <w:szCs w:val="24"/>
                    <w:lang w:val="en-US"/>
                  </w:rPr>
                  <w:delText>.</w:delText>
                </w:r>
              </w:del>
            </w:ins>
          </w:p>
        </w:tc>
        <w:tc>
          <w:tcPr>
            <w:tcW w:w="1133" w:type="pct"/>
          </w:tcPr>
          <w:p w14:paraId="52588A39" w14:textId="77777777" w:rsidR="00DE63C8" w:rsidRPr="00537434" w:rsidRDefault="00DE63C8" w:rsidP="00474C24">
            <w:pPr>
              <w:rPr>
                <w:ins w:id="2099" w:author="arkat" w:date="2017-10-06T08:27:00Z"/>
                <w:rFonts w:asciiTheme="majorHAnsi" w:hAnsiTheme="majorHAnsi" w:cstheme="majorHAnsi"/>
                <w:color w:val="000000" w:themeColor="text1"/>
                <w:szCs w:val="24"/>
              </w:rPr>
            </w:pPr>
            <w:ins w:id="2100" w:author="arkat" w:date="2017-10-06T08:27:00Z">
              <w:r w:rsidRPr="003F4A38">
                <w:rPr>
                  <w:rFonts w:asciiTheme="majorHAnsi" w:hAnsiTheme="majorHAnsi" w:cstheme="majorHAnsi"/>
                  <w:i/>
                  <w:color w:val="000000" w:themeColor="text1"/>
                  <w:szCs w:val="24"/>
                  <w:rPrChange w:id="2101" w:author="arkat" w:date="2017-10-06T08:54: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NA</w:t>
              </w:r>
            </w:ins>
          </w:p>
        </w:tc>
        <w:tc>
          <w:tcPr>
            <w:tcW w:w="640" w:type="pct"/>
          </w:tcPr>
          <w:p w14:paraId="29BB85CC" w14:textId="77777777" w:rsidR="00DE63C8" w:rsidRPr="00537434" w:rsidRDefault="00DE63C8" w:rsidP="00474C24">
            <w:pPr>
              <w:rPr>
                <w:ins w:id="2102" w:author="arkat" w:date="2017-10-06T08:27:00Z"/>
                <w:rFonts w:asciiTheme="majorHAnsi" w:hAnsiTheme="majorHAnsi" w:cstheme="majorHAnsi"/>
                <w:color w:val="000000" w:themeColor="text1"/>
                <w:szCs w:val="24"/>
              </w:rPr>
            </w:pPr>
            <w:ins w:id="2103" w:author="arkat" w:date="2017-10-06T08:27:00Z">
              <w:r w:rsidRPr="00537434">
                <w:rPr>
                  <w:rFonts w:asciiTheme="majorHAnsi" w:hAnsiTheme="majorHAnsi" w:cstheme="majorHAnsi"/>
                  <w:color w:val="000000" w:themeColor="text1"/>
                  <w:szCs w:val="24"/>
                </w:rPr>
                <w:t xml:space="preserve">YAWL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UML AD</w:t>
              </w:r>
            </w:ins>
          </w:p>
        </w:tc>
        <w:tc>
          <w:tcPr>
            <w:tcW w:w="668" w:type="pct"/>
          </w:tcPr>
          <w:p w14:paraId="1A08BBD4" w14:textId="77777777" w:rsidR="00DE63C8" w:rsidRPr="00537434" w:rsidRDefault="00DE63C8" w:rsidP="00474C24">
            <w:pPr>
              <w:jc w:val="center"/>
              <w:rPr>
                <w:ins w:id="2104" w:author="arkat" w:date="2017-10-06T08:27:00Z"/>
                <w:rFonts w:asciiTheme="majorHAnsi" w:hAnsiTheme="majorHAnsi" w:cstheme="majorHAnsi"/>
                <w:color w:val="000000" w:themeColor="text1"/>
                <w:szCs w:val="24"/>
              </w:rPr>
            </w:pPr>
            <w:ins w:id="2105" w:author="arkat" w:date="2017-10-06T08:27:00Z">
              <w:r w:rsidRPr="00537434">
                <w:rPr>
                  <w:rFonts w:asciiTheme="majorHAnsi" w:hAnsiTheme="majorHAnsi" w:cstheme="majorHAnsi"/>
                  <w:color w:val="000000" w:themeColor="text1"/>
                  <w:szCs w:val="24"/>
                </w:rPr>
                <w:t>-</w:t>
              </w:r>
            </w:ins>
          </w:p>
        </w:tc>
        <w:tc>
          <w:tcPr>
            <w:tcW w:w="1229" w:type="pct"/>
          </w:tcPr>
          <w:p w14:paraId="5C1A69E3" w14:textId="77777777" w:rsidR="00DE63C8" w:rsidRPr="00537434" w:rsidRDefault="00DE63C8" w:rsidP="00474C24">
            <w:pPr>
              <w:jc w:val="center"/>
              <w:rPr>
                <w:ins w:id="2106" w:author="arkat" w:date="2017-10-06T08:27:00Z"/>
                <w:rFonts w:asciiTheme="majorHAnsi" w:hAnsiTheme="majorHAnsi" w:cstheme="majorHAnsi"/>
                <w:color w:val="000000" w:themeColor="text1"/>
                <w:szCs w:val="24"/>
              </w:rPr>
            </w:pPr>
          </w:p>
        </w:tc>
      </w:tr>
    </w:tbl>
    <w:p w14:paraId="632D6E58" w14:textId="1D48595F" w:rsidR="003F428F" w:rsidRDefault="00DE63C8">
      <w:pPr>
        <w:pStyle w:val="BodyTextFirstIndent"/>
        <w:jc w:val="center"/>
        <w:rPr>
          <w:ins w:id="2107" w:author="arkat" w:date="2017-10-06T09:09:00Z"/>
          <w:rFonts w:cs="Calibri"/>
          <w:color w:val="000000"/>
          <w:szCs w:val="24"/>
          <w:lang w:val="en-US"/>
        </w:rPr>
        <w:pPrChange w:id="2108" w:author="arkat" w:date="2017-10-06T09:14:00Z">
          <w:pPr>
            <w:pStyle w:val="BodyTextFirstIndent"/>
          </w:pPr>
        </w:pPrChange>
      </w:pPr>
      <w:ins w:id="2109" w:author="arkat" w:date="2017-10-06T08:28:00Z">
        <w:r>
          <w:rPr>
            <w:rFonts w:cs="Calibri"/>
            <w:color w:val="000000"/>
            <w:szCs w:val="24"/>
            <w:lang w:val="en-US"/>
          </w:rPr>
          <w:t xml:space="preserve">Sumber  : </w:t>
        </w:r>
        <w:r w:rsidR="00D048A8">
          <w:rPr>
            <w:rFonts w:cs="Calibri"/>
            <w:color w:val="000000"/>
            <w:szCs w:val="24"/>
            <w:lang w:val="en-US"/>
          </w:rPr>
          <w:fldChar w:fldCharType="begin" w:fldLock="1"/>
        </w:r>
      </w:ins>
      <w:ins w:id="2110" w:author="arkat" w:date="2017-10-19T08:49:00Z">
        <w:r w:rsidR="00DB5F9C">
          <w:rPr>
            <w:rFonts w:cs="Calibri"/>
            <w:color w:val="000000"/>
            <w:szCs w:val="24"/>
            <w:lang w:val="en-US"/>
          </w:rPr>
          <w:instrText>ADDIN CSL_CITATION { "citationItems" : [ { "id" : "ITEM-1", "itemData" : { "abstract" : "Business Process Modeling (BPM) plays a critical role in improving organizational efficiency in the industry. It is important to documenting, analyzing and optimizing workflows. BPM is frequently applied on different levels of abstractions and formality. There are various BPM technologies and languages including BPMN, EPC. The enterprise is always changing and evolving that may have impacts on business processes models, which are modeled in various BPM languages. As such, these models have to be changed. Such changes may involve process model transformation between different languages. Consequently, it requires a proven technique for such model transformation. There exist various process model transformations with different proposes. In this paper, we are interested in performing a literature survey on the existing business process transformation techniques. We reviewed 23 techniques using 3 criteria, i.e. completeness, correctness and tool support, in order to compare such techniques. The result indicates that the existing techniques have not completely transformed each process-modeling notation between different languages.", "author" : [ { "dropping-particle" : "", "family" : "Khudori", "given" : "Ahsanun Naseh", "non-dropping-particle" : "", "parse-names" : false, "suffix" : "" }, { "dropping-particle" : "", "family" : "Kurniawan", "given" : "Tri Astoto", "non-dropping-particle" : "", "parse-names" : false, "suffix" : "" } ], "container-title" : "International Conference On Communication and Computer Engineering", "id" : "ITEM-1", "issue" : "X", "issued" : { "date-parts" : [ [ "2017" ] ] }, "page" : "1-8", "title" : "Business Process Model Transformation Techniques : A Comprehensive Survey", "type" : "article-journal", "volume" : "X" }, "uris" : [ "http://www.mendeley.com/documents/?uuid=1dfa1204-d23b-48d4-8071-8ad95eadc641" ] } ], "mendeley" : { "formattedCitation" : "(Khudori &amp; Kurniawan, 2017)", "plainTextFormattedCitation" : "(Khudori &amp; Kurniawan, 2017)", "previouslyFormattedCitation" : "(Khudori &amp; Kurniawan, 2017)" }, "properties" : { "noteIndex" : 0 }, "schema" : "https://github.com/citation-style-language/schema/raw/master/csl-citation.json" }</w:instrText>
        </w:r>
      </w:ins>
      <w:r w:rsidR="00D048A8">
        <w:rPr>
          <w:rFonts w:cs="Calibri"/>
          <w:color w:val="000000"/>
          <w:szCs w:val="24"/>
          <w:lang w:val="en-US"/>
        </w:rPr>
        <w:fldChar w:fldCharType="separate"/>
      </w:r>
      <w:ins w:id="2111" w:author="arkat" w:date="2017-10-06T08:28:00Z">
        <w:r w:rsidR="00D048A8" w:rsidRPr="00D048A8">
          <w:rPr>
            <w:rFonts w:cs="Calibri"/>
            <w:noProof/>
            <w:color w:val="000000"/>
            <w:szCs w:val="24"/>
            <w:lang w:val="en-US"/>
          </w:rPr>
          <w:t>(Khudori &amp; Kurniawan, 2017)</w:t>
        </w:r>
        <w:r w:rsidR="00D048A8">
          <w:rPr>
            <w:rFonts w:cs="Calibri"/>
            <w:color w:val="000000"/>
            <w:szCs w:val="24"/>
            <w:lang w:val="en-US"/>
          </w:rPr>
          <w:fldChar w:fldCharType="end"/>
        </w:r>
      </w:ins>
    </w:p>
    <w:p w14:paraId="29D0232A" w14:textId="71BFAEDB" w:rsidR="003F428F" w:rsidRDefault="003F428F" w:rsidP="003F428F">
      <w:pPr>
        <w:pStyle w:val="BodyTextFirstIndent"/>
        <w:rPr>
          <w:ins w:id="2112" w:author="arkat" w:date="2017-10-06T09:09:00Z"/>
          <w:rFonts w:cs="Calibri"/>
          <w:color w:val="000000"/>
          <w:szCs w:val="24"/>
          <w:lang w:val="en-US"/>
        </w:rPr>
      </w:pPr>
      <w:ins w:id="2113" w:author="arkat" w:date="2017-10-06T09:09:00Z">
        <w:r w:rsidRPr="00BA63C8">
          <w:rPr>
            <w:rFonts w:cs="Calibri"/>
            <w:color w:val="000000"/>
            <w:szCs w:val="24"/>
            <w:lang w:val="en-GB"/>
          </w:rPr>
          <w:t>Dalam paper</w:t>
        </w:r>
      </w:ins>
      <w:ins w:id="2114" w:author="arkat" w:date="2017-10-06T09:17:00Z">
        <w:r w:rsidR="0095050F">
          <w:rPr>
            <w:rFonts w:cs="Calibri"/>
            <w:color w:val="000000"/>
            <w:szCs w:val="24"/>
            <w:lang w:val="en-GB"/>
          </w:rPr>
          <w:t xml:space="preserve"> </w:t>
        </w:r>
        <w:r w:rsidR="0095050F" w:rsidRPr="00BA63C8">
          <w:rPr>
            <w:rFonts w:cs="Calibri"/>
            <w:color w:val="000000"/>
            <w:szCs w:val="24"/>
          </w:rPr>
          <w:fldChar w:fldCharType="begin" w:fldLock="1"/>
        </w:r>
      </w:ins>
      <w:ins w:id="2115" w:author="arkat" w:date="2017-10-06T09:43:00Z">
        <w:r w:rsidR="0095050F">
          <w:rPr>
            <w:rFonts w:cs="Calibri"/>
            <w:color w:val="000000"/>
            <w:szCs w:val="24"/>
          </w:rPr>
          <w:instrText>ADDIN CSL_CITATION { "citationItems" : [ { "id" : "ITEM-1", "itemData" : { "author" : [ { "dropping-particle" : "", "family" : "Vanderhaeghen", "given" : "Dominik", "non-dropping-particle" : "", "parse-names" : false, "suffix" : "" }, { "dropping-particle" : "", "family" : "Zang", "given" : "Sven", "non-dropping-particle" : "", "parse-names" : false, "suffix" : "" }, { "dropping-particle" : "", "family" : "Hofer", "given" : "Anja", "non-dropping-particle" : "", "parse-names" : false, "suffix" : "" }, { "dropping-particle" : "", "family" : "Adam", "given" : "Otmar", "non-dropping-particle" : "", "parse-names" : false, "suffix" : "" } ], "id" : "ITEM-1", "issued" : { "date-parts" : [ [ "2005" ] ] }, "title" : "XML-based Transformation of Business Process Models \u2013 Enabler for Collaborative Business Process Management 1 Collaborative Business Process Management", "type" : "article-journal" }, "uris" : [ "http://www.mendeley.com/documents/?uuid=4a0aed6a-e0af-494c-be54-7fdca03cf67f" ] } ], "mendeley" : { "formattedCitation" : "(Vanderhaeghen &lt;i&gt;et al.&lt;/i&gt;, 2005)", "manualFormatting" : "Vanderhaeghen et al. (2005)", "plainTextFormattedCitation" : "(Vanderhaeghen et al., 2005)", "previouslyFormattedCitation" : "(Vanderhaeghen &lt;i&gt;et al.&lt;/i&gt;, 2005)" }, "properties" : { "noteIndex" : 0 }, "schema" : "https://github.com/citation-style-language/schema/raw/master/csl-citation.json" }</w:instrText>
        </w:r>
      </w:ins>
      <w:ins w:id="2116" w:author="arkat" w:date="2017-10-06T09:17:00Z">
        <w:r w:rsidR="0095050F" w:rsidRPr="00BA63C8">
          <w:rPr>
            <w:rFonts w:cs="Calibri"/>
            <w:color w:val="000000"/>
            <w:szCs w:val="24"/>
          </w:rPr>
          <w:fldChar w:fldCharType="separate"/>
        </w:r>
        <w:r w:rsidR="0095050F" w:rsidRPr="00BA63C8">
          <w:rPr>
            <w:rFonts w:cs="Calibri"/>
            <w:noProof/>
            <w:color w:val="000000"/>
            <w:szCs w:val="24"/>
          </w:rPr>
          <w:t xml:space="preserve">Vanderhaeghen </w:t>
        </w:r>
        <w:r w:rsidR="0095050F" w:rsidRPr="00BA63C8">
          <w:rPr>
            <w:rFonts w:cs="Calibri"/>
            <w:i/>
            <w:noProof/>
            <w:color w:val="000000"/>
            <w:szCs w:val="24"/>
          </w:rPr>
          <w:t>et al.</w:t>
        </w:r>
        <w:r w:rsidR="0095050F" w:rsidRPr="00BA63C8">
          <w:rPr>
            <w:rFonts w:cs="Calibri"/>
            <w:noProof/>
            <w:color w:val="000000"/>
            <w:szCs w:val="24"/>
          </w:rPr>
          <w:t xml:space="preserve"> </w:t>
        </w:r>
        <w:r w:rsidR="0095050F">
          <w:rPr>
            <w:rFonts w:cs="Calibri"/>
            <w:noProof/>
            <w:color w:val="000000"/>
            <w:szCs w:val="24"/>
            <w:lang w:val="en-US"/>
          </w:rPr>
          <w:t>(</w:t>
        </w:r>
        <w:r w:rsidR="0095050F" w:rsidRPr="00BA63C8">
          <w:rPr>
            <w:rFonts w:cs="Calibri"/>
            <w:noProof/>
            <w:color w:val="000000"/>
            <w:szCs w:val="24"/>
          </w:rPr>
          <w:t>2005)</w:t>
        </w:r>
        <w:r w:rsidR="0095050F" w:rsidRPr="00BA63C8">
          <w:rPr>
            <w:rFonts w:cs="Calibri"/>
            <w:color w:val="000000"/>
            <w:szCs w:val="24"/>
          </w:rPr>
          <w:fldChar w:fldCharType="end"/>
        </w:r>
      </w:ins>
      <w:ins w:id="2117" w:author="arkat" w:date="2017-10-06T09:09:00Z">
        <w:r w:rsidR="00474C24">
          <w:rPr>
            <w:rFonts w:cs="Calibri"/>
            <w:color w:val="000000"/>
            <w:szCs w:val="24"/>
          </w:rPr>
          <w:t xml:space="preserve"> </w:t>
        </w:r>
        <w:r w:rsidRPr="00BA63C8">
          <w:rPr>
            <w:rFonts w:cs="Calibri"/>
            <w:color w:val="000000"/>
            <w:szCs w:val="24"/>
            <w:lang w:val="en-GB"/>
          </w:rPr>
          <w:t xml:space="preserve">dijelaskan </w:t>
        </w:r>
        <w:r w:rsidRPr="00BA63C8">
          <w:rPr>
            <w:rFonts w:cs="Calibri"/>
            <w:color w:val="000000"/>
            <w:szCs w:val="24"/>
          </w:rPr>
          <w:t xml:space="preserve">bagaimana </w:t>
        </w:r>
        <w:r>
          <w:rPr>
            <w:rFonts w:cs="Calibri"/>
            <w:color w:val="000000"/>
            <w:szCs w:val="24"/>
            <w:lang w:val="en-US"/>
          </w:rPr>
          <w:t xml:space="preserve">melakukan </w:t>
        </w:r>
        <w:r w:rsidRPr="00BA63C8">
          <w:rPr>
            <w:rFonts w:cs="Calibri"/>
            <w:color w:val="000000"/>
            <w:szCs w:val="24"/>
          </w:rPr>
          <w:t xml:space="preserve">pemetaan </w:t>
        </w:r>
        <w:r w:rsidR="006A4775">
          <w:rPr>
            <w:rFonts w:cs="Calibri"/>
            <w:color w:val="000000"/>
            <w:szCs w:val="24"/>
            <w:lang w:val="en-US"/>
          </w:rPr>
          <w:t>model</w:t>
        </w:r>
        <w:r w:rsidRPr="00BA63C8">
          <w:rPr>
            <w:rFonts w:cs="Calibri"/>
            <w:color w:val="000000"/>
            <w:szCs w:val="24"/>
          </w:rPr>
          <w:t xml:space="preserve"> berbasis XML. Sebagai contoh mereka menggun</w:t>
        </w:r>
      </w:ins>
      <w:ins w:id="2118" w:author="arkat" w:date="2017-10-11T09:19:00Z">
        <w:del w:id="2119" w:author="arkat" w:date="2017-10-11T10:32:00Z">
          <w:r w:rsidR="00315295" w:rsidDel="00135261">
            <w:rPr>
              <w:rFonts w:cs="Calibri"/>
              <w:color w:val="000000"/>
              <w:szCs w:val="24"/>
            </w:rPr>
            <w:delText>akan</w:delText>
          </w:r>
        </w:del>
      </w:ins>
      <w:ins w:id="2120" w:author="arkat" w:date="2017-10-11T10:32:00Z">
        <w:r w:rsidR="00135261">
          <w:rPr>
            <w:rFonts w:cs="Calibri"/>
            <w:color w:val="000000"/>
            <w:szCs w:val="24"/>
          </w:rPr>
          <w:t>akan</w:t>
        </w:r>
      </w:ins>
      <w:ins w:id="2121" w:author="arkat" w:date="2017-10-06T09:09:00Z">
        <w:r w:rsidRPr="00BA63C8">
          <w:rPr>
            <w:rFonts w:cs="Calibri"/>
            <w:color w:val="000000"/>
            <w:szCs w:val="24"/>
          </w:rPr>
          <w:t xml:space="preserve"> EPC dan BPMN, namun tidak menjelaskan pemetaan yang sebenarnya. Mereka hanya menjelaskan langkah-langkah</w:t>
        </w:r>
        <w:r>
          <w:rPr>
            <w:rFonts w:cs="Calibri"/>
            <w:color w:val="000000"/>
            <w:szCs w:val="24"/>
          </w:rPr>
          <w:t xml:space="preserve"> </w:t>
        </w:r>
        <w:r>
          <w:rPr>
            <w:rFonts w:cs="Calibri"/>
            <w:color w:val="000000"/>
            <w:szCs w:val="24"/>
            <w:lang w:val="en-US"/>
          </w:rPr>
          <w:t xml:space="preserve">umum </w:t>
        </w:r>
        <w:r w:rsidRPr="00BA63C8">
          <w:rPr>
            <w:rFonts w:cs="Calibri"/>
            <w:color w:val="000000"/>
            <w:szCs w:val="24"/>
          </w:rPr>
          <w:t xml:space="preserve">pemetaan XML. Sebagai kesimpulan, </w:t>
        </w:r>
        <w:r w:rsidRPr="00BA63C8">
          <w:rPr>
            <w:rFonts w:cs="Calibri"/>
            <w:i/>
            <w:color w:val="000000"/>
            <w:szCs w:val="24"/>
            <w:lang w:val="en-GB"/>
          </w:rPr>
          <w:t>direct mapping</w:t>
        </w:r>
        <w:r w:rsidRPr="00BA63C8">
          <w:rPr>
            <w:rFonts w:cs="Calibri"/>
            <w:color w:val="000000"/>
            <w:szCs w:val="24"/>
          </w:rPr>
          <w:t xml:space="preserve"> sangat efektif karena tidak ada informasi yang tersembunyi, keseluruhan </w:t>
        </w:r>
        <w:r>
          <w:rPr>
            <w:rFonts w:cs="Calibri"/>
            <w:color w:val="000000"/>
            <w:szCs w:val="24"/>
            <w:lang w:val="en-US"/>
          </w:rPr>
          <w:t xml:space="preserve">struktur </w:t>
        </w:r>
        <w:r w:rsidRPr="00BA63C8">
          <w:rPr>
            <w:rFonts w:cs="Calibri"/>
            <w:color w:val="000000"/>
            <w:szCs w:val="24"/>
          </w:rPr>
          <w:lastRenderedPageBreak/>
          <w:t>informasi masih ada dan semantik juga masih tersedia karena transformasi dilakukan se</w:t>
        </w:r>
      </w:ins>
      <w:ins w:id="2122" w:author="arkat" w:date="2017-10-11T09:20:00Z">
        <w:r w:rsidR="00315295">
          <w:rPr>
            <w:rFonts w:cs="Calibri"/>
            <w:color w:val="000000"/>
            <w:szCs w:val="24"/>
          </w:rPr>
          <w:t>cara</w:t>
        </w:r>
      </w:ins>
      <w:ins w:id="2123" w:author="arkat" w:date="2017-10-06T09:09:00Z">
        <w:r w:rsidRPr="00BA63C8">
          <w:rPr>
            <w:rFonts w:cs="Calibri"/>
            <w:color w:val="000000"/>
            <w:szCs w:val="24"/>
          </w:rPr>
          <w:t xml:space="preserve"> langsung berdasarkan </w:t>
        </w:r>
        <w:r>
          <w:rPr>
            <w:rFonts w:cs="Calibri"/>
            <w:color w:val="000000"/>
            <w:szCs w:val="24"/>
            <w:lang w:val="en-US"/>
          </w:rPr>
          <w:t xml:space="preserve">basis </w:t>
        </w:r>
        <w:r w:rsidR="008033C1">
          <w:rPr>
            <w:rFonts w:cs="Calibri"/>
            <w:color w:val="000000"/>
            <w:szCs w:val="24"/>
          </w:rPr>
          <w:t>kedua model</w:t>
        </w:r>
        <w:r>
          <w:rPr>
            <w:rFonts w:cs="Calibri"/>
            <w:color w:val="000000"/>
            <w:szCs w:val="24"/>
          </w:rPr>
          <w:t>.</w:t>
        </w:r>
        <w:r>
          <w:rPr>
            <w:rFonts w:cs="Calibri"/>
            <w:color w:val="000000"/>
            <w:szCs w:val="24"/>
            <w:lang w:val="en-US"/>
          </w:rPr>
          <w:t xml:space="preserve"> </w:t>
        </w:r>
      </w:ins>
      <w:ins w:id="2124" w:author="arkat" w:date="2017-10-06T10:20:00Z">
        <w:r w:rsidR="006A4775">
          <w:rPr>
            <w:rFonts w:cs="Calibri"/>
            <w:color w:val="000000"/>
            <w:szCs w:val="24"/>
            <w:lang w:val="en-US"/>
          </w:rPr>
          <w:t xml:space="preserve">Oleh karena itu, penelitian yang </w:t>
        </w:r>
      </w:ins>
      <w:ins w:id="2125" w:author="arkat" w:date="2017-10-11T09:19:00Z">
        <w:del w:id="2126" w:author="arkat" w:date="2017-10-11T10:32:00Z">
          <w:r w:rsidR="00315295" w:rsidDel="00135261">
            <w:rPr>
              <w:rFonts w:cs="Calibri"/>
              <w:color w:val="000000"/>
              <w:szCs w:val="24"/>
              <w:lang w:val="en-US"/>
            </w:rPr>
            <w:delText>akan</w:delText>
          </w:r>
        </w:del>
      </w:ins>
      <w:proofErr w:type="gramStart"/>
      <w:ins w:id="2127" w:author="arkat" w:date="2017-10-11T10:32:00Z">
        <w:r w:rsidR="00135261">
          <w:rPr>
            <w:rFonts w:cs="Calibri"/>
            <w:color w:val="000000"/>
            <w:szCs w:val="24"/>
            <w:lang w:val="en-US"/>
          </w:rPr>
          <w:t>akan</w:t>
        </w:r>
      </w:ins>
      <w:proofErr w:type="gramEnd"/>
      <w:ins w:id="2128" w:author="arkat" w:date="2017-10-06T10:20:00Z">
        <w:r w:rsidR="006A4775">
          <w:rPr>
            <w:rFonts w:cs="Calibri"/>
            <w:color w:val="000000"/>
            <w:szCs w:val="24"/>
            <w:lang w:val="en-US"/>
          </w:rPr>
          <w:t xml:space="preserve"> dilakukan menggun</w:t>
        </w:r>
      </w:ins>
      <w:ins w:id="2129" w:author="arkat" w:date="2017-10-11T09:19:00Z">
        <w:del w:id="2130" w:author="arkat" w:date="2017-10-11T10:32:00Z">
          <w:r w:rsidR="00315295" w:rsidDel="00135261">
            <w:rPr>
              <w:rFonts w:cs="Calibri"/>
              <w:color w:val="000000"/>
              <w:szCs w:val="24"/>
              <w:lang w:val="en-US"/>
            </w:rPr>
            <w:delText>akan</w:delText>
          </w:r>
        </w:del>
      </w:ins>
      <w:ins w:id="2131" w:author="arkat" w:date="2017-10-11T10:32:00Z">
        <w:r w:rsidR="00135261">
          <w:rPr>
            <w:rFonts w:cs="Calibri"/>
            <w:color w:val="000000"/>
            <w:szCs w:val="24"/>
            <w:lang w:val="en-US"/>
          </w:rPr>
          <w:t>akan</w:t>
        </w:r>
      </w:ins>
      <w:ins w:id="2132" w:author="arkat" w:date="2017-10-06T10:20:00Z">
        <w:r w:rsidR="006A4775">
          <w:rPr>
            <w:rFonts w:cs="Calibri"/>
            <w:color w:val="000000"/>
            <w:szCs w:val="24"/>
            <w:lang w:val="en-US"/>
          </w:rPr>
          <w:t xml:space="preserve"> pemetaan langsung.</w:t>
        </w:r>
      </w:ins>
    </w:p>
    <w:p w14:paraId="30E1BF8D" w14:textId="6D65CE9A" w:rsidR="003F428F" w:rsidRPr="00537434" w:rsidRDefault="00F80B55" w:rsidP="003F428F">
      <w:pPr>
        <w:pStyle w:val="BodyTextFirstIndent"/>
        <w:spacing w:after="0"/>
        <w:ind w:firstLine="426"/>
        <w:rPr>
          <w:ins w:id="2133" w:author="arkat" w:date="2017-10-06T09:09:00Z"/>
          <w:rFonts w:cs="Times New Roman"/>
          <w:color w:val="0D0D0D" w:themeColor="text1" w:themeTint="F2"/>
          <w:szCs w:val="24"/>
          <w:lang w:val="en-US"/>
        </w:rPr>
      </w:pPr>
      <w:ins w:id="2134" w:author="arkat" w:date="2017-10-06T09:46:00Z">
        <w:r>
          <w:rPr>
            <w:rFonts w:cs="Times New Roman"/>
            <w:color w:val="0D0D0D" w:themeColor="text1" w:themeTint="F2"/>
            <w:szCs w:val="24"/>
            <w:lang w:val="en-US"/>
          </w:rPr>
          <w:t>Perbedaan penelitian ini dengan penelitian terkait adalah</w:t>
        </w:r>
        <w:del w:id="2135" w:author="arkat" w:date="2017-10-11T10:22:00Z">
          <w:r w:rsidDel="002B0260">
            <w:rPr>
              <w:rFonts w:cs="Times New Roman"/>
              <w:color w:val="0D0D0D" w:themeColor="text1" w:themeTint="F2"/>
              <w:szCs w:val="24"/>
              <w:lang w:val="en-US"/>
            </w:rPr>
            <w:delText>.</w:delText>
          </w:r>
        </w:del>
        <w:del w:id="2136" w:author="arkat" w:date="2017-10-11T10:24:00Z">
          <w:r w:rsidDel="002B0260">
            <w:rPr>
              <w:rFonts w:cs="Times New Roman"/>
              <w:color w:val="0D0D0D" w:themeColor="text1" w:themeTint="F2"/>
              <w:szCs w:val="24"/>
              <w:lang w:val="en-US"/>
            </w:rPr>
            <w:delText xml:space="preserve"> </w:delText>
          </w:r>
        </w:del>
      </w:ins>
      <w:ins w:id="2137" w:author="arkat" w:date="2017-10-06T09:47:00Z">
        <w:del w:id="2138" w:author="arkat" w:date="2017-10-11T10:24:00Z">
          <w:r w:rsidRPr="002B0260" w:rsidDel="002B0260">
            <w:rPr>
              <w:rFonts w:cs="Times New Roman"/>
              <w:color w:val="0D0D0D" w:themeColor="text1" w:themeTint="F2"/>
              <w:szCs w:val="24"/>
              <w:lang w:val="en-US"/>
              <w:rPrChange w:id="2139" w:author="arkat" w:date="2017-10-11T10:23:00Z">
                <w:rPr>
                  <w:rFonts w:cs="Times New Roman"/>
                  <w:i/>
                  <w:color w:val="0D0D0D" w:themeColor="text1" w:themeTint="F2"/>
                  <w:szCs w:val="24"/>
                  <w:lang w:val="en-US"/>
                </w:rPr>
              </w:rPrChange>
            </w:rPr>
            <w:delText>Pertama</w:delText>
          </w:r>
          <w:r w:rsidDel="002B0260">
            <w:rPr>
              <w:rFonts w:cs="Times New Roman"/>
              <w:i/>
              <w:color w:val="0D0D0D" w:themeColor="text1" w:themeTint="F2"/>
              <w:szCs w:val="24"/>
              <w:lang w:val="en-US"/>
            </w:rPr>
            <w:delText>,</w:delText>
          </w:r>
        </w:del>
        <w:r>
          <w:rPr>
            <w:rFonts w:cs="Times New Roman"/>
            <w:i/>
            <w:color w:val="0D0D0D" w:themeColor="text1" w:themeTint="F2"/>
            <w:szCs w:val="24"/>
            <w:lang w:val="en-US"/>
          </w:rPr>
          <w:t xml:space="preserve"> </w:t>
        </w:r>
        <w:r>
          <w:rPr>
            <w:rFonts w:cs="Times New Roman"/>
            <w:color w:val="0D0D0D" w:themeColor="text1" w:themeTint="F2"/>
            <w:szCs w:val="24"/>
            <w:lang w:val="en-US"/>
          </w:rPr>
          <w:t>transformasi yang dilakukan</w:t>
        </w:r>
      </w:ins>
      <w:ins w:id="2140" w:author="arkat" w:date="2017-10-11T10:25:00Z">
        <w:r w:rsidR="002B0260">
          <w:rPr>
            <w:rFonts w:cs="Times New Roman"/>
            <w:color w:val="0D0D0D" w:themeColor="text1" w:themeTint="F2"/>
            <w:szCs w:val="24"/>
            <w:lang w:val="en-US"/>
          </w:rPr>
          <w:t xml:space="preserve">, yakni </w:t>
        </w:r>
      </w:ins>
      <w:ins w:id="2141" w:author="arkat" w:date="2017-10-06T09:47:00Z">
        <w:del w:id="2142" w:author="arkat" w:date="2017-10-11T10:25:00Z">
          <w:r w:rsidDel="002B0260">
            <w:rPr>
              <w:rFonts w:cs="Times New Roman"/>
              <w:color w:val="0D0D0D" w:themeColor="text1" w:themeTint="F2"/>
              <w:szCs w:val="24"/>
              <w:lang w:val="en-US"/>
            </w:rPr>
            <w:delText xml:space="preserve"> adalah transformasi model </w:delText>
          </w:r>
        </w:del>
        <w:r>
          <w:rPr>
            <w:rFonts w:cs="Times New Roman"/>
            <w:color w:val="0D0D0D" w:themeColor="text1" w:themeTint="F2"/>
            <w:szCs w:val="24"/>
            <w:lang w:val="en-US"/>
          </w:rPr>
          <w:t>dari</w:t>
        </w:r>
      </w:ins>
      <w:ins w:id="2143" w:author="arkat" w:date="2017-10-11T10:25:00Z">
        <w:r w:rsidR="002B0260">
          <w:rPr>
            <w:rFonts w:cs="Times New Roman"/>
            <w:color w:val="0D0D0D" w:themeColor="text1" w:themeTint="F2"/>
            <w:szCs w:val="24"/>
            <w:lang w:val="en-US"/>
          </w:rPr>
          <w:t xml:space="preserve"> model</w:t>
        </w:r>
      </w:ins>
      <w:ins w:id="2144" w:author="arkat" w:date="2017-10-06T09:47:00Z">
        <w:r>
          <w:rPr>
            <w:rFonts w:cs="Times New Roman"/>
            <w:color w:val="0D0D0D" w:themeColor="text1" w:themeTint="F2"/>
            <w:szCs w:val="24"/>
            <w:lang w:val="en-US"/>
          </w:rPr>
          <w:t xml:space="preserve"> EPC-ARIS ke BPMN 2.0. </w:t>
        </w:r>
      </w:ins>
      <w:ins w:id="2145" w:author="arkat" w:date="2017-10-06T09:49:00Z">
        <w:r>
          <w:rPr>
            <w:rFonts w:cs="Times New Roman"/>
            <w:color w:val="0D0D0D" w:themeColor="text1" w:themeTint="F2"/>
            <w:szCs w:val="24"/>
            <w:lang w:val="en-US"/>
          </w:rPr>
          <w:t>Hanya ada 2 penelitian tran</w:t>
        </w:r>
        <w:r w:rsidR="00311BFD">
          <w:rPr>
            <w:rFonts w:cs="Times New Roman"/>
            <w:color w:val="0D0D0D" w:themeColor="text1" w:themeTint="F2"/>
            <w:szCs w:val="24"/>
            <w:lang w:val="en-US"/>
          </w:rPr>
          <w:t xml:space="preserve">sformasi dari EPC ke BPMN, </w:t>
        </w:r>
      </w:ins>
      <w:ins w:id="2146" w:author="arkat" w:date="2017-10-06T09:51:00Z">
        <w:r w:rsidR="00311BFD" w:rsidRPr="002B0260">
          <w:rPr>
            <w:rFonts w:cs="Times New Roman"/>
            <w:color w:val="0D0D0D" w:themeColor="text1" w:themeTint="F2"/>
            <w:szCs w:val="24"/>
            <w:lang w:val="en-US"/>
            <w:rPrChange w:id="2147" w:author="arkat" w:date="2017-10-11T10:24:00Z">
              <w:rPr>
                <w:rFonts w:cs="Times New Roman"/>
                <w:i/>
                <w:color w:val="0D0D0D" w:themeColor="text1" w:themeTint="F2"/>
                <w:szCs w:val="24"/>
                <w:lang w:val="en-US"/>
              </w:rPr>
            </w:rPrChange>
          </w:rPr>
          <w:t>pertama</w:t>
        </w:r>
        <w:r w:rsidR="00311BFD">
          <w:rPr>
            <w:rFonts w:cs="Times New Roman"/>
            <w:i/>
            <w:color w:val="0D0D0D" w:themeColor="text1" w:themeTint="F2"/>
            <w:szCs w:val="24"/>
            <w:lang w:val="en-US"/>
          </w:rPr>
          <w:t xml:space="preserve">, </w:t>
        </w:r>
      </w:ins>
      <w:ins w:id="2148" w:author="arkat" w:date="2017-10-06T09:47:00Z">
        <w:r>
          <w:rPr>
            <w:rFonts w:cs="Times New Roman"/>
            <w:color w:val="0D0D0D" w:themeColor="text1" w:themeTint="F2"/>
            <w:szCs w:val="24"/>
            <w:lang w:val="en-US"/>
          </w:rPr>
          <w:t xml:space="preserve"> </w:t>
        </w:r>
      </w:ins>
      <w:ins w:id="2149" w:author="arkat" w:date="2017-10-06T09:48:00Z">
        <w:r>
          <w:rPr>
            <w:rFonts w:cs="Times New Roman"/>
            <w:color w:val="0D0D0D" w:themeColor="text1" w:themeTint="F2"/>
            <w:szCs w:val="24"/>
            <w:lang w:val="en-US"/>
          </w:rPr>
          <w:fldChar w:fldCharType="begin" w:fldLock="1"/>
        </w:r>
      </w:ins>
      <w:ins w:id="2150" w:author="arkat" w:date="2017-10-06T09:49:00Z">
        <w:r>
          <w:rPr>
            <w:rFonts w:cs="Times New Roman"/>
            <w:color w:val="0D0D0D" w:themeColor="text1" w:themeTint="F2"/>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ins>
      <w:r>
        <w:rPr>
          <w:rFonts w:cs="Times New Roman"/>
          <w:color w:val="0D0D0D" w:themeColor="text1" w:themeTint="F2"/>
          <w:szCs w:val="24"/>
          <w:lang w:val="en-US"/>
        </w:rPr>
        <w:fldChar w:fldCharType="separate"/>
      </w:r>
      <w:ins w:id="2151" w:author="arkat" w:date="2017-10-06T09:48:00Z">
        <w:r w:rsidRPr="0075366F">
          <w:rPr>
            <w:rFonts w:cs="Times New Roman"/>
            <w:noProof/>
            <w:color w:val="0D0D0D" w:themeColor="text1" w:themeTint="F2"/>
            <w:szCs w:val="24"/>
            <w:lang w:val="en-US"/>
          </w:rPr>
          <w:t xml:space="preserve">Decker &amp; Tscheschner </w:t>
        </w:r>
        <w:r>
          <w:rPr>
            <w:rFonts w:cs="Times New Roman"/>
            <w:noProof/>
            <w:color w:val="0D0D0D" w:themeColor="text1" w:themeTint="F2"/>
            <w:szCs w:val="24"/>
            <w:lang w:val="en-US"/>
          </w:rPr>
          <w:t>(</w:t>
        </w:r>
        <w:r w:rsidRPr="0075366F">
          <w:rPr>
            <w:rFonts w:cs="Times New Roman"/>
            <w:noProof/>
            <w:color w:val="0D0D0D" w:themeColor="text1" w:themeTint="F2"/>
            <w:szCs w:val="24"/>
            <w:lang w:val="en-US"/>
          </w:rPr>
          <w:t>2009)</w:t>
        </w:r>
        <w:r>
          <w:rPr>
            <w:rFonts w:cs="Times New Roman"/>
            <w:color w:val="0D0D0D" w:themeColor="text1" w:themeTint="F2"/>
            <w:szCs w:val="24"/>
            <w:lang w:val="en-US"/>
          </w:rPr>
          <w:fldChar w:fldCharType="end"/>
        </w:r>
      </w:ins>
      <w:ins w:id="2152" w:author="arkat" w:date="2017-10-06T09:47:00Z">
        <w:r>
          <w:rPr>
            <w:rFonts w:cs="Times New Roman"/>
            <w:color w:val="0D0D0D" w:themeColor="text1" w:themeTint="F2"/>
            <w:szCs w:val="24"/>
            <w:lang w:val="en-US"/>
          </w:rPr>
          <w:t xml:space="preserve"> </w:t>
        </w:r>
      </w:ins>
      <w:ins w:id="2153" w:author="arkat" w:date="2017-10-06T09:50:00Z">
        <w:r>
          <w:rPr>
            <w:rFonts w:cs="Times New Roman"/>
            <w:color w:val="0D0D0D" w:themeColor="text1" w:themeTint="F2"/>
            <w:szCs w:val="24"/>
            <w:lang w:val="en-US"/>
          </w:rPr>
          <w:t xml:space="preserve">dari EPC ke BPMN 1.0 perbedaan dengan penelitian ini sebagaimana diuraikan pada </w:t>
        </w:r>
      </w:ins>
      <w:ins w:id="2154" w:author="arkat" w:date="2017-10-11T10:25:00Z">
        <w:r w:rsidR="002B0260">
          <w:rPr>
            <w:rFonts w:cs="Times New Roman"/>
            <w:color w:val="0D0D0D" w:themeColor="text1" w:themeTint="F2"/>
            <w:szCs w:val="24"/>
            <w:lang w:val="en-US"/>
          </w:rPr>
          <w:t>Sub B</w:t>
        </w:r>
      </w:ins>
      <w:ins w:id="2155" w:author="arkat" w:date="2017-10-06T09:50:00Z">
        <w:del w:id="2156" w:author="arkat" w:date="2017-10-11T10:25:00Z">
          <w:r w:rsidDel="002B0260">
            <w:rPr>
              <w:rFonts w:cs="Times New Roman"/>
              <w:color w:val="0D0D0D" w:themeColor="text1" w:themeTint="F2"/>
              <w:szCs w:val="24"/>
              <w:lang w:val="en-US"/>
            </w:rPr>
            <w:delText>b</w:delText>
          </w:r>
        </w:del>
        <w:r>
          <w:rPr>
            <w:rFonts w:cs="Times New Roman"/>
            <w:color w:val="0D0D0D" w:themeColor="text1" w:themeTint="F2"/>
            <w:szCs w:val="24"/>
            <w:lang w:val="en-US"/>
          </w:rPr>
          <w:t>ab 1.1.</w:t>
        </w:r>
      </w:ins>
      <w:ins w:id="2157" w:author="arkat" w:date="2017-10-06T09:51:00Z">
        <w:r w:rsidR="00311BFD">
          <w:rPr>
            <w:rFonts w:cs="Times New Roman"/>
            <w:color w:val="0D0D0D" w:themeColor="text1" w:themeTint="F2"/>
            <w:szCs w:val="24"/>
            <w:lang w:val="en-US"/>
          </w:rPr>
          <w:t xml:space="preserve"> </w:t>
        </w:r>
        <w:r w:rsidR="00311BFD" w:rsidRPr="002B0260">
          <w:rPr>
            <w:rFonts w:cs="Times New Roman"/>
            <w:color w:val="0D0D0D" w:themeColor="text1" w:themeTint="F2"/>
            <w:szCs w:val="24"/>
            <w:lang w:val="en-US"/>
          </w:rPr>
          <w:t>kedua</w:t>
        </w:r>
        <w:r w:rsidR="00311BFD">
          <w:rPr>
            <w:rFonts w:cs="Times New Roman"/>
            <w:color w:val="0D0D0D" w:themeColor="text1" w:themeTint="F2"/>
            <w:szCs w:val="24"/>
            <w:lang w:val="en-US"/>
          </w:rPr>
          <w:t xml:space="preserve">, </w:t>
        </w:r>
        <w:r w:rsidR="00311BFD">
          <w:rPr>
            <w:rFonts w:cs="Times New Roman"/>
            <w:color w:val="0D0D0D" w:themeColor="text1" w:themeTint="F2"/>
            <w:szCs w:val="24"/>
            <w:lang w:val="en-US"/>
          </w:rPr>
          <w:fldChar w:fldCharType="begin" w:fldLock="1"/>
        </w:r>
      </w:ins>
      <w:ins w:id="2158" w:author="arkat" w:date="2017-10-06T09:54:00Z">
        <w:r w:rsidR="0075366F">
          <w:rPr>
            <w:rFonts w:cs="Times New Roman"/>
            <w:color w:val="0D0D0D" w:themeColor="text1" w:themeTint="F2"/>
            <w:szCs w:val="24"/>
            <w:lang w:val="en-US"/>
          </w:rPr>
          <w:instrText>ADDIN CSL_CITATION { "citationItems" : [ { "id" : "ITEM-1", "itemData" : { "URL" : "https://www.researchgate.net/publication/265401318_BPMN-EPC-BPMN_Converter", "abstract" : "BPMN-EPC-BPMN Converter: The problem for generation of new business processes partially described by BPMN, and EPC is described in this paper. The software architecture of the Business processes Generator (BPGen) is presented. Three conversion rules for BPMN \u2013 EPC transformation are defined. The Software architecture and business processes conversion is described. Two business processes managing the BPMN \u2013 EPC conversion are defined describing the forward and backward conversion operations.", "accessed" : { "date-parts" : [ [ "2017", "2", "1" ] ] }, "author" : [ { "dropping-particle" : "", "family" : "Kotsev", "given" : "Vladimir", "non-dropping-particle" : "", "parse-names" : false, "suffix" : "" }, { "dropping-particle" : "", "family" : "Stanev", "given" : "Ivan", "non-dropping-particle" : "", "parse-names" : false, "suffix" : "" }, { "dropping-particle" : "", "family" : "Grigorova", "given" : "Katalina", "non-dropping-particle" : "", "parse-names" : false, "suffix" : "" } ], "id" : "ITEM-1", "issued" : { "date-parts" : [ [ "2011" ] ] }, "title" : "BPMN-EPC-BPMN Converter (PDF Download Available)", "type" : "webpage" }, "uris" : [ "http://www.mendeley.com/documents/?uuid=cc38fcdd-6791-3430-96e1-9f32fafdee45" ] } ], "mendeley" : { "formattedCitation" : "(Kotsev &lt;i&gt;et al.&lt;/i&gt;, 2011)", "manualFormatting" : "Kotsev et al. (2011)", "plainTextFormattedCitation" : "(Kotsev et al., 2011)", "previouslyFormattedCitation" : "(Kotsev &lt;i&gt;et al.&lt;/i&gt;, 2011)" }, "properties" : { "noteIndex" : 0 }, "schema" : "https://github.com/citation-style-language/schema/raw/master/csl-citation.json" }</w:instrText>
        </w:r>
      </w:ins>
      <w:r w:rsidR="00311BFD">
        <w:rPr>
          <w:rFonts w:cs="Times New Roman"/>
          <w:color w:val="0D0D0D" w:themeColor="text1" w:themeTint="F2"/>
          <w:szCs w:val="24"/>
          <w:lang w:val="en-US"/>
        </w:rPr>
        <w:fldChar w:fldCharType="separate"/>
      </w:r>
      <w:ins w:id="2159" w:author="arkat" w:date="2017-10-06T09:51:00Z">
        <w:r w:rsidR="0075366F" w:rsidRPr="0075366F">
          <w:rPr>
            <w:rFonts w:cs="Times New Roman"/>
            <w:noProof/>
            <w:color w:val="0D0D0D" w:themeColor="text1" w:themeTint="F2"/>
            <w:szCs w:val="24"/>
            <w:lang w:val="en-US"/>
          </w:rPr>
          <w:t>Kotsev et al.</w:t>
        </w:r>
        <w:r w:rsidR="00311BFD" w:rsidRPr="0075366F">
          <w:rPr>
            <w:rFonts w:cs="Times New Roman"/>
            <w:noProof/>
            <w:color w:val="0D0D0D" w:themeColor="text1" w:themeTint="F2"/>
            <w:szCs w:val="24"/>
            <w:lang w:val="en-US"/>
          </w:rPr>
          <w:t xml:space="preserve"> </w:t>
        </w:r>
      </w:ins>
      <w:ins w:id="2160" w:author="arkat" w:date="2017-10-06T09:53:00Z">
        <w:r w:rsidR="0075366F">
          <w:rPr>
            <w:rFonts w:cs="Times New Roman"/>
            <w:noProof/>
            <w:color w:val="0D0D0D" w:themeColor="text1" w:themeTint="F2"/>
            <w:szCs w:val="24"/>
            <w:lang w:val="en-US"/>
          </w:rPr>
          <w:t>(</w:t>
        </w:r>
      </w:ins>
      <w:ins w:id="2161" w:author="arkat" w:date="2017-10-06T09:51:00Z">
        <w:r w:rsidR="00311BFD" w:rsidRPr="0075366F">
          <w:rPr>
            <w:rFonts w:cs="Times New Roman"/>
            <w:noProof/>
            <w:color w:val="0D0D0D" w:themeColor="text1" w:themeTint="F2"/>
            <w:szCs w:val="24"/>
            <w:lang w:val="en-US"/>
          </w:rPr>
          <w:t>2011)</w:t>
        </w:r>
        <w:r w:rsidR="00311BFD">
          <w:rPr>
            <w:rFonts w:cs="Times New Roman"/>
            <w:color w:val="0D0D0D" w:themeColor="text1" w:themeTint="F2"/>
            <w:szCs w:val="24"/>
            <w:lang w:val="en-US"/>
          </w:rPr>
          <w:fldChar w:fldCharType="end"/>
        </w:r>
      </w:ins>
      <w:ins w:id="2162" w:author="arkat" w:date="2017-10-06T09:54:00Z">
        <w:r w:rsidR="0075366F">
          <w:rPr>
            <w:rFonts w:cs="Times New Roman"/>
            <w:color w:val="0D0D0D" w:themeColor="text1" w:themeTint="F2"/>
            <w:szCs w:val="24"/>
            <w:lang w:val="en-US"/>
          </w:rPr>
          <w:t xml:space="preserve"> </w:t>
        </w:r>
      </w:ins>
      <w:ins w:id="2163" w:author="arkat" w:date="2017-10-06T09:59:00Z">
        <w:r w:rsidR="008033C1">
          <w:rPr>
            <w:rFonts w:cs="Times New Roman"/>
            <w:color w:val="0D0D0D" w:themeColor="text1" w:themeTint="F2"/>
            <w:szCs w:val="24"/>
            <w:lang w:val="en-US"/>
          </w:rPr>
          <w:t xml:space="preserve">hanya </w:t>
        </w:r>
      </w:ins>
      <w:ins w:id="2164" w:author="arkat" w:date="2017-10-06T09:54:00Z">
        <w:r w:rsidR="0075366F">
          <w:rPr>
            <w:rFonts w:cs="Times New Roman"/>
            <w:color w:val="0D0D0D" w:themeColor="text1" w:themeTint="F2"/>
            <w:szCs w:val="24"/>
            <w:lang w:val="en-US"/>
          </w:rPr>
          <w:t>melakukan transforma</w:t>
        </w:r>
      </w:ins>
      <w:ins w:id="2165" w:author="arkat" w:date="2017-10-11T10:22:00Z">
        <w:r w:rsidR="002B0260">
          <w:rPr>
            <w:rFonts w:cs="Times New Roman"/>
            <w:color w:val="0D0D0D" w:themeColor="text1" w:themeTint="F2"/>
            <w:szCs w:val="24"/>
            <w:lang w:val="en-US"/>
          </w:rPr>
          <w:t>s</w:t>
        </w:r>
      </w:ins>
      <w:ins w:id="2166" w:author="arkat" w:date="2017-10-06T09:54:00Z">
        <w:r w:rsidR="0075366F">
          <w:rPr>
            <w:rFonts w:cs="Times New Roman"/>
            <w:color w:val="0D0D0D" w:themeColor="text1" w:themeTint="F2"/>
            <w:szCs w:val="24"/>
            <w:lang w:val="en-US"/>
          </w:rPr>
          <w:t xml:space="preserve">i </w:t>
        </w:r>
      </w:ins>
      <w:ins w:id="2167" w:author="arkat" w:date="2017-10-06T09:55:00Z">
        <w:r w:rsidR="0075366F">
          <w:rPr>
            <w:rFonts w:cs="Times New Roman"/>
            <w:color w:val="0D0D0D" w:themeColor="text1" w:themeTint="F2"/>
            <w:szCs w:val="24"/>
            <w:lang w:val="en-US"/>
          </w:rPr>
          <w:t xml:space="preserve">2  arah </w:t>
        </w:r>
      </w:ins>
      <w:ins w:id="2168" w:author="arkat" w:date="2017-10-06T09:54:00Z">
        <w:r w:rsidR="0075366F">
          <w:rPr>
            <w:rFonts w:cs="Times New Roman"/>
            <w:color w:val="0D0D0D" w:themeColor="text1" w:themeTint="F2"/>
            <w:szCs w:val="24"/>
            <w:lang w:val="en-US"/>
          </w:rPr>
          <w:t>elemen inti EPC ke BPMN 1.0</w:t>
        </w:r>
      </w:ins>
      <w:ins w:id="2169" w:author="arkat" w:date="2017-10-06T09:55:00Z">
        <w:r w:rsidR="0075366F">
          <w:rPr>
            <w:rFonts w:cs="Times New Roman"/>
            <w:color w:val="0D0D0D" w:themeColor="text1" w:themeTint="F2"/>
            <w:szCs w:val="24"/>
            <w:lang w:val="en-US"/>
          </w:rPr>
          <w:t>. Se</w:t>
        </w:r>
      </w:ins>
      <w:ins w:id="2170" w:author="arkat" w:date="2017-10-11T09:20:00Z">
        <w:r w:rsidR="00315295">
          <w:rPr>
            <w:rFonts w:cs="Times New Roman"/>
            <w:color w:val="0D0D0D" w:themeColor="text1" w:themeTint="F2"/>
            <w:szCs w:val="24"/>
            <w:lang w:val="en-US"/>
          </w:rPr>
          <w:t>cara</w:t>
        </w:r>
      </w:ins>
      <w:ins w:id="2171" w:author="arkat" w:date="2017-10-06T09:55:00Z">
        <w:r w:rsidR="0075366F">
          <w:rPr>
            <w:rFonts w:cs="Times New Roman"/>
            <w:color w:val="0D0D0D" w:themeColor="text1" w:themeTint="F2"/>
            <w:szCs w:val="24"/>
            <w:lang w:val="en-US"/>
          </w:rPr>
          <w:t xml:space="preserve"> garis besar</w:t>
        </w:r>
      </w:ins>
      <w:ins w:id="2172" w:author="arkat" w:date="2017-10-06T10:00:00Z">
        <w:r w:rsidR="008033C1">
          <w:rPr>
            <w:rFonts w:cs="Times New Roman"/>
            <w:color w:val="0D0D0D" w:themeColor="text1" w:themeTint="F2"/>
            <w:szCs w:val="24"/>
            <w:lang w:val="en-US"/>
          </w:rPr>
          <w:t xml:space="preserve">, konsep baru yang </w:t>
        </w:r>
      </w:ins>
      <w:ins w:id="2173" w:author="arkat" w:date="2017-10-11T09:19:00Z">
        <w:del w:id="2174" w:author="arkat" w:date="2017-10-11T10:32:00Z">
          <w:r w:rsidR="00315295" w:rsidDel="00135261">
            <w:rPr>
              <w:rFonts w:cs="Times New Roman"/>
              <w:color w:val="0D0D0D" w:themeColor="text1" w:themeTint="F2"/>
              <w:szCs w:val="24"/>
              <w:lang w:val="en-US"/>
            </w:rPr>
            <w:delText>akan</w:delText>
          </w:r>
        </w:del>
      </w:ins>
      <w:ins w:id="2175" w:author="arkat" w:date="2017-10-11T10:32:00Z">
        <w:r w:rsidR="00135261">
          <w:rPr>
            <w:rFonts w:cs="Times New Roman"/>
            <w:color w:val="0D0D0D" w:themeColor="text1" w:themeTint="F2"/>
            <w:szCs w:val="24"/>
            <w:lang w:val="en-US"/>
          </w:rPr>
          <w:t>akan</w:t>
        </w:r>
      </w:ins>
      <w:ins w:id="2176" w:author="arkat" w:date="2017-10-06T10:00:00Z">
        <w:r w:rsidR="008033C1">
          <w:rPr>
            <w:rFonts w:cs="Times New Roman"/>
            <w:color w:val="0D0D0D" w:themeColor="text1" w:themeTint="F2"/>
            <w:szCs w:val="24"/>
            <w:lang w:val="en-US"/>
          </w:rPr>
          <w:t xml:space="preserve"> ditawarkan pada penelitian ini adalah aturan transformasi dari EPC-ARIS ke BPMN 2.0, termasuk </w:t>
        </w:r>
      </w:ins>
      <w:ins w:id="2177" w:author="arkat" w:date="2017-10-06T10:03:00Z">
        <w:r w:rsidR="006A4775">
          <w:rPr>
            <w:rFonts w:cs="Times New Roman"/>
            <w:color w:val="0D0D0D" w:themeColor="text1" w:themeTint="F2"/>
            <w:szCs w:val="24"/>
            <w:lang w:val="en-US"/>
          </w:rPr>
          <w:t xml:space="preserve">aturan </w:t>
        </w:r>
      </w:ins>
      <w:ins w:id="2178" w:author="arkat" w:date="2017-10-06T10:00:00Z">
        <w:r w:rsidR="008033C1">
          <w:rPr>
            <w:rFonts w:cs="Times New Roman"/>
            <w:color w:val="0D0D0D" w:themeColor="text1" w:themeTint="F2"/>
            <w:szCs w:val="24"/>
            <w:lang w:val="en-US"/>
          </w:rPr>
          <w:t xml:space="preserve">penyelesaian </w:t>
        </w:r>
      </w:ins>
      <w:ins w:id="2179" w:author="arkat" w:date="2017-10-06T10:01:00Z">
        <w:r w:rsidR="008033C1">
          <w:rPr>
            <w:rFonts w:cs="Times New Roman"/>
            <w:color w:val="0D0D0D" w:themeColor="text1" w:themeTint="F2"/>
            <w:szCs w:val="24"/>
            <w:lang w:val="en-US"/>
          </w:rPr>
          <w:t xml:space="preserve">perbedaan notasi antara EPC dan BPMN seperti yang diungkapkan oleh </w:t>
        </w:r>
      </w:ins>
      <w:ins w:id="2180" w:author="arkat" w:date="2017-10-06T09:09:00Z">
        <w:r w:rsidR="003F428F">
          <w:rPr>
            <w:rFonts w:cs="Times New Roman"/>
            <w:color w:val="0D0D0D" w:themeColor="text1" w:themeTint="F2"/>
            <w:szCs w:val="24"/>
            <w:lang w:val="en-US"/>
          </w:rPr>
          <w:fldChar w:fldCharType="begin" w:fldLock="1"/>
        </w:r>
        <w:r w:rsidR="003F428F">
          <w:rPr>
            <w:rFonts w:cs="Times New Roman"/>
            <w:color w:val="0D0D0D" w:themeColor="text1" w:themeTint="F2"/>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"plainTextFormattedCitation" : "(Decker &amp; Tscheschner, 2009)", "previouslyFormattedCitation" : "(Decker &amp; Tscheschner, 2009)" }, "properties" : { "noteIndex" : 0 }, "schema" : "https://github.com/citation-style-language/schema/raw/master/csl-citation.json" }</w:instrText>
        </w:r>
        <w:r w:rsidR="003F428F">
          <w:rPr>
            <w:rFonts w:cs="Times New Roman"/>
            <w:color w:val="0D0D0D" w:themeColor="text1" w:themeTint="F2"/>
            <w:szCs w:val="24"/>
            <w:lang w:val="en-US"/>
          </w:rPr>
          <w:fldChar w:fldCharType="separate"/>
        </w:r>
        <w:r w:rsidR="003F428F" w:rsidRPr="00A42612">
          <w:rPr>
            <w:rFonts w:cs="Times New Roman"/>
            <w:noProof/>
            <w:color w:val="0D0D0D" w:themeColor="text1" w:themeTint="F2"/>
            <w:szCs w:val="24"/>
            <w:lang w:val="en-US"/>
          </w:rPr>
          <w:t>(Decker &amp; Tscheschner, 2009)</w:t>
        </w:r>
        <w:r w:rsidR="003F428F">
          <w:rPr>
            <w:rFonts w:cs="Times New Roman"/>
            <w:color w:val="0D0D0D" w:themeColor="text1" w:themeTint="F2"/>
            <w:szCs w:val="24"/>
            <w:lang w:val="en-US"/>
          </w:rPr>
          <w:fldChar w:fldCharType="end"/>
        </w:r>
        <w:r w:rsidR="008033C1">
          <w:rPr>
            <w:rFonts w:cs="Times New Roman"/>
            <w:color w:val="0D0D0D" w:themeColor="text1" w:themeTint="F2"/>
            <w:szCs w:val="24"/>
            <w:lang w:val="en-US"/>
          </w:rPr>
          <w:t>.</w:t>
        </w:r>
      </w:ins>
    </w:p>
    <w:p w14:paraId="60EF0CB2" w14:textId="77777777" w:rsidR="00A20A1B" w:rsidRDefault="00A20A1B">
      <w:pPr>
        <w:pStyle w:val="BodyTextFirstIndent"/>
        <w:jc w:val="left"/>
        <w:rPr>
          <w:ins w:id="2181" w:author="arkat" w:date="2017-10-06T08:12:00Z"/>
          <w:rFonts w:cs="Calibri"/>
          <w:color w:val="000000"/>
          <w:szCs w:val="24"/>
          <w:vertAlign w:val="subscript"/>
          <w:lang w:val="en-US"/>
          <w:rPrChange w:id="2182" w:author="arkat" w:date="2017-10-06T08:33:00Z">
            <w:rPr>
              <w:ins w:id="2183" w:author="arkat" w:date="2017-10-06T08:12:00Z"/>
              <w:rFonts w:cs="Calibri"/>
              <w:color w:val="000000"/>
              <w:szCs w:val="24"/>
            </w:rPr>
          </w:rPrChange>
        </w:rPr>
        <w:sectPr w:rsidR="00A20A1B" w:rsidSect="00A40285">
          <w:pgSz w:w="16838" w:h="11906" w:orient="landscape"/>
          <w:pgMar w:top="1699" w:right="1699" w:bottom="2275" w:left="1555" w:header="706" w:footer="706" w:gutter="0"/>
          <w:pgNumType w:start="1"/>
          <w:cols w:space="708"/>
          <w:docGrid w:linePitch="360"/>
          <w:sectPrChange w:id="2184" w:author="arkat" w:date="2017-10-06T08:12:00Z">
            <w:sectPr w:rsidR="00A20A1B" w:rsidSect="00A40285">
              <w:pgSz w:w="11906" w:h="16838" w:orient="portrait"/>
              <w:pgMar w:top="1555" w:right="1699" w:bottom="1699" w:left="2268" w:header="706" w:footer="706" w:gutter="0"/>
            </w:sectPr>
          </w:sectPrChange>
        </w:sectPr>
        <w:pPrChange w:id="2185" w:author="arkat" w:date="2017-10-06T09:09:00Z">
          <w:pPr>
            <w:pStyle w:val="BodyTextFirstIndent"/>
          </w:pPr>
        </w:pPrChange>
      </w:pPr>
    </w:p>
    <w:p w14:paraId="441A068F" w14:textId="357A7FE8" w:rsidR="00CB129A" w:rsidRDefault="00CB129A">
      <w:pPr>
        <w:pStyle w:val="Heading2"/>
        <w:spacing w:before="0" w:after="0"/>
        <w:rPr>
          <w:ins w:id="2186" w:author="arkat" w:date="2017-10-04T13:43:00Z"/>
          <w:lang w:val="en-US"/>
        </w:rPr>
      </w:pPr>
      <w:bookmarkStart w:id="2187" w:name="_Toc496168324"/>
      <w:ins w:id="2188" w:author="arkat" w:date="2017-10-04T09:36:00Z">
        <w:r>
          <w:rPr>
            <w:lang w:val="en-US"/>
          </w:rPr>
          <w:lastRenderedPageBreak/>
          <w:t>Dasar Teori</w:t>
        </w:r>
      </w:ins>
      <w:bookmarkEnd w:id="2187"/>
    </w:p>
    <w:p w14:paraId="7A92C796" w14:textId="6AF9879B" w:rsidR="00076330" w:rsidRPr="0021262F" w:rsidRDefault="00076330">
      <w:pPr>
        <w:ind w:firstLine="540"/>
        <w:rPr>
          <w:ins w:id="2189" w:author="arkat" w:date="2017-10-04T09:36:00Z"/>
          <w:lang w:val="en-US"/>
        </w:rPr>
        <w:pPrChange w:id="2190" w:author="arkat" w:date="2017-10-04T13:43:00Z">
          <w:pPr>
            <w:pStyle w:val="Heading2"/>
            <w:spacing w:before="0" w:after="0"/>
          </w:pPr>
        </w:pPrChange>
      </w:pPr>
      <w:ins w:id="2191" w:author="arkat" w:date="2017-10-04T13:43:00Z">
        <w:r>
          <w:rPr>
            <w:lang w:val="en-US"/>
          </w:rPr>
          <w:t>Bagian ini membahas teori dasar yang digun</w:t>
        </w:r>
      </w:ins>
      <w:ins w:id="2192" w:author="arkat" w:date="2017-10-11T09:19:00Z">
        <w:del w:id="2193" w:author="arkat" w:date="2017-10-11T10:32:00Z">
          <w:r w:rsidR="00315295" w:rsidDel="00135261">
            <w:rPr>
              <w:lang w:val="en-US"/>
            </w:rPr>
            <w:delText>akan</w:delText>
          </w:r>
        </w:del>
      </w:ins>
      <w:proofErr w:type="gramStart"/>
      <w:ins w:id="2194" w:author="arkat" w:date="2017-10-11T10:32:00Z">
        <w:r w:rsidR="00135261">
          <w:rPr>
            <w:lang w:val="en-US"/>
          </w:rPr>
          <w:t>akan</w:t>
        </w:r>
      </w:ins>
      <w:proofErr w:type="gramEnd"/>
      <w:ins w:id="2195" w:author="arkat" w:date="2017-10-04T13:43:00Z">
        <w:r>
          <w:rPr>
            <w:lang w:val="en-US"/>
          </w:rPr>
          <w:t xml:space="preserve"> sebagai landasan untuk melaku</w:t>
        </w:r>
      </w:ins>
      <w:ins w:id="2196" w:author="arkat" w:date="2017-10-04T13:44:00Z">
        <w:r>
          <w:rPr>
            <w:lang w:val="en-US"/>
          </w:rPr>
          <w:t>ka</w:t>
        </w:r>
      </w:ins>
      <w:ins w:id="2197" w:author="arkat" w:date="2017-10-04T13:43:00Z">
        <w:r>
          <w:rPr>
            <w:lang w:val="en-US"/>
          </w:rPr>
          <w:t xml:space="preserve">n penelitian ini.  </w:t>
        </w:r>
      </w:ins>
      <w:ins w:id="2198" w:author="arkat" w:date="2017-10-04T13:44:00Z">
        <w:r>
          <w:rPr>
            <w:lang w:val="en-US"/>
          </w:rPr>
          <w:t xml:space="preserve">Teori dasar yang </w:t>
        </w:r>
      </w:ins>
      <w:ins w:id="2199" w:author="arkat" w:date="2017-10-11T09:19:00Z">
        <w:del w:id="2200" w:author="arkat" w:date="2017-10-11T10:32:00Z">
          <w:r w:rsidR="00315295" w:rsidDel="00135261">
            <w:rPr>
              <w:lang w:val="en-US"/>
            </w:rPr>
            <w:delText>akan</w:delText>
          </w:r>
        </w:del>
      </w:ins>
      <w:proofErr w:type="gramStart"/>
      <w:ins w:id="2201" w:author="arkat" w:date="2017-10-11T10:32:00Z">
        <w:r w:rsidR="00135261">
          <w:rPr>
            <w:lang w:val="en-US"/>
          </w:rPr>
          <w:t>akan</w:t>
        </w:r>
      </w:ins>
      <w:proofErr w:type="gramEnd"/>
      <w:ins w:id="2202" w:author="arkat" w:date="2017-10-04T13:44:00Z">
        <w:r>
          <w:rPr>
            <w:lang w:val="en-US"/>
          </w:rPr>
          <w:t xml:space="preserve"> dibahas pada bagian ini adalah proses bisnis, </w:t>
        </w:r>
      </w:ins>
      <w:ins w:id="2203" w:author="arkat" w:date="2017-10-04T13:45:00Z">
        <w:r>
          <w:rPr>
            <w:lang w:val="en-US"/>
          </w:rPr>
          <w:t xml:space="preserve">manajemen proses bisnis, </w:t>
        </w:r>
      </w:ins>
      <w:ins w:id="2204" w:author="arkat" w:date="2017-10-04T13:44:00Z">
        <w:r>
          <w:rPr>
            <w:lang w:val="en-US"/>
          </w:rPr>
          <w:t xml:space="preserve">pemodelan proses bisnis, </w:t>
        </w:r>
      </w:ins>
      <w:ins w:id="2205" w:author="arkat" w:date="2017-10-04T13:45:00Z">
        <w:r>
          <w:rPr>
            <w:lang w:val="en-US"/>
          </w:rPr>
          <w:t xml:space="preserve">dan transformasi proses bisnis. Pada pembahasan </w:t>
        </w:r>
      </w:ins>
      <w:ins w:id="2206" w:author="arkat" w:date="2017-10-04T13:46:00Z">
        <w:r>
          <w:rPr>
            <w:lang w:val="en-US"/>
          </w:rPr>
          <w:t>pemodelan proses bisnis</w:t>
        </w:r>
        <w:r w:rsidR="00200BEB">
          <w:rPr>
            <w:lang w:val="en-US"/>
          </w:rPr>
          <w:t xml:space="preserve"> </w:t>
        </w:r>
      </w:ins>
      <w:ins w:id="2207" w:author="arkat" w:date="2017-10-11T09:19:00Z">
        <w:del w:id="2208" w:author="arkat" w:date="2017-10-11T10:32:00Z">
          <w:r w:rsidR="00315295" w:rsidDel="00135261">
            <w:rPr>
              <w:lang w:val="en-US"/>
            </w:rPr>
            <w:delText>akan</w:delText>
          </w:r>
        </w:del>
      </w:ins>
      <w:proofErr w:type="gramStart"/>
      <w:ins w:id="2209" w:author="arkat" w:date="2017-10-11T10:32:00Z">
        <w:r w:rsidR="00135261">
          <w:rPr>
            <w:lang w:val="en-US"/>
          </w:rPr>
          <w:t>akan</w:t>
        </w:r>
      </w:ins>
      <w:proofErr w:type="gramEnd"/>
      <w:ins w:id="2210" w:author="arkat" w:date="2017-10-04T13:46:00Z">
        <w:r w:rsidR="00200BEB">
          <w:rPr>
            <w:lang w:val="en-US"/>
          </w:rPr>
          <w:t xml:space="preserve"> difokuskan pada </w:t>
        </w:r>
      </w:ins>
      <w:ins w:id="2211" w:author="arkat" w:date="2017-10-04T13:47:00Z">
        <w:r w:rsidR="00200BEB">
          <w:rPr>
            <w:lang w:val="en-US"/>
          </w:rPr>
          <w:t xml:space="preserve">teori dasar </w:t>
        </w:r>
      </w:ins>
      <w:ins w:id="2212" w:author="arkat" w:date="2017-10-04T13:46:00Z">
        <w:r w:rsidR="00200BEB">
          <w:rPr>
            <w:lang w:val="en-US"/>
          </w:rPr>
          <w:t>EPC dan BPMN.</w:t>
        </w:r>
      </w:ins>
    </w:p>
    <w:p w14:paraId="7799C6CA" w14:textId="36C901B7" w:rsidR="008D582F" w:rsidRPr="008D582F" w:rsidRDefault="00E851D1">
      <w:pPr>
        <w:pStyle w:val="Heading3"/>
        <w:ind w:left="540" w:hanging="540"/>
        <w:rPr>
          <w:ins w:id="2213" w:author="arkat" w:date="2017-09-25T17:02:00Z"/>
          <w:lang w:val="en-US"/>
        </w:rPr>
        <w:pPrChange w:id="2214" w:author="arkat" w:date="2017-10-04T09:37:00Z">
          <w:pPr>
            <w:pStyle w:val="Heading2"/>
            <w:spacing w:before="0" w:after="0"/>
          </w:pPr>
        </w:pPrChange>
      </w:pPr>
      <w:bookmarkStart w:id="2215" w:name="_Toc496168325"/>
      <w:ins w:id="2216" w:author="arkat" w:date="2017-09-25T17:01:00Z">
        <w:r>
          <w:rPr>
            <w:lang w:val="en-US"/>
          </w:rPr>
          <w:t>Proses Bisnis</w:t>
        </w:r>
      </w:ins>
      <w:bookmarkEnd w:id="2215"/>
    </w:p>
    <w:p w14:paraId="6F3EEB75" w14:textId="5A55145F" w:rsidR="00D94FCE" w:rsidRDefault="00D94FCE">
      <w:pPr>
        <w:pStyle w:val="BodyText"/>
        <w:spacing w:after="0"/>
        <w:ind w:firstLine="270"/>
        <w:rPr>
          <w:ins w:id="2217" w:author="arkat" w:date="2017-09-25T17:34:00Z"/>
          <w:lang w:val="en-US"/>
        </w:rPr>
        <w:pPrChange w:id="2218" w:author="arkat" w:date="2017-09-26T11:27:00Z">
          <w:pPr>
            <w:pStyle w:val="Heading2"/>
            <w:spacing w:before="0" w:after="0"/>
          </w:pPr>
        </w:pPrChange>
      </w:pPr>
      <w:ins w:id="2219" w:author="arkat" w:date="2017-09-25T17:31:00Z">
        <w:r>
          <w:rPr>
            <w:lang w:val="en-US"/>
          </w:rPr>
          <w:t xml:space="preserve">Proses bisnis </w:t>
        </w:r>
        <w:r w:rsidRPr="0013135A">
          <w:rPr>
            <w:lang w:val="en-US"/>
          </w:rPr>
          <w:t>adalah sekumpulan kegiatan atau aktifitas yang dirancang untuk menghasilkan</w:t>
        </w:r>
        <w:r>
          <w:rPr>
            <w:lang w:val="en-US"/>
          </w:rPr>
          <w:t xml:space="preserve"> </w:t>
        </w:r>
        <w:r w:rsidRPr="0013135A">
          <w:rPr>
            <w:lang w:val="en-US"/>
          </w:rPr>
          <w:t>suatu keluaran tertentu bagi pelanggan tertentu</w:t>
        </w:r>
        <w:r>
          <w:rPr>
            <w:lang w:val="en-US"/>
          </w:rPr>
          <w:t xml:space="preserve"> </w:t>
        </w:r>
        <w:r>
          <w:rPr>
            <w:lang w:val="en-US"/>
          </w:rPr>
          <w:fldChar w:fldCharType="begin" w:fldLock="1"/>
        </w:r>
      </w:ins>
      <w:r w:rsidR="008A681E">
        <w:rPr>
          <w:lang w:val="en-US"/>
        </w:rPr>
        <w:instrText>ADDIN CSL_CITATION { "citationItems" : [ { "id" : "ITEM-1", "itemData" : { "author" : [ { "dropping-particle" : "", "family" : "Sparx", "given" : "", "non-dropping-particle" : "", "parse-names" : false, "suffix" : "" } ], "container-title" : "Enterprise Architect, www. sparksystems. com. au", "id" : "ITEM-1", "issued" : { "date-parts" : [ [ "2004" ] ] }, "page" : "1-4", "title" : "The Business Process Model", "type" : "article-journal" }, "uris" : [ "http://www.mendeley.com/documents/?uuid=3b505bb0-f4f4-3db9-a740-2e8eb984c40b" ] } ], "mendeley" : { "formattedCitation" : "(Sparx, 2004)", "plainTextFormattedCitation" : "(Sparx, 2004)", "previouslyFormattedCitation" : "(Sparx, 2004)" }, "properties" : { "noteIndex" : 0 }, "schema" : "https://github.com/citation-style-language/schema/raw/master/csl-citation.json" }</w:instrText>
      </w:r>
      <w:r>
        <w:rPr>
          <w:lang w:val="en-US"/>
        </w:rPr>
        <w:fldChar w:fldCharType="separate"/>
      </w:r>
      <w:r w:rsidR="00C87C41" w:rsidRPr="00C87C41">
        <w:rPr>
          <w:noProof/>
          <w:lang w:val="en-US"/>
        </w:rPr>
        <w:t>(Sparx, 2004)</w:t>
      </w:r>
      <w:ins w:id="2220" w:author="arkat" w:date="2017-09-25T17:31:00Z">
        <w:r>
          <w:rPr>
            <w:lang w:val="en-US"/>
          </w:rPr>
          <w:fldChar w:fldCharType="end"/>
        </w:r>
        <w:r>
          <w:rPr>
            <w:lang w:val="en-US"/>
          </w:rPr>
          <w:t>. Sedangkan menurut Weske (2007)</w:t>
        </w:r>
      </w:ins>
      <w:ins w:id="2221" w:author="arkat" w:date="2017-09-25T17:32:00Z">
        <w:r>
          <w:rPr>
            <w:lang w:val="en-US"/>
          </w:rPr>
          <w:t xml:space="preserve"> </w:t>
        </w:r>
        <w:r w:rsidRPr="0013135A">
          <w:rPr>
            <w:lang w:val="en-US"/>
          </w:rPr>
          <w:t>Proses bisnis adalah serangkaian instrumen untuk mengorganis</w:t>
        </w:r>
      </w:ins>
      <w:ins w:id="2222" w:author="arkat" w:date="2017-10-11T10:29:00Z">
        <w:r w:rsidR="00135261">
          <w:rPr>
            <w:lang w:val="en-US"/>
          </w:rPr>
          <w:t>asi</w:t>
        </w:r>
      </w:ins>
      <w:ins w:id="2223" w:author="arkat" w:date="2017-09-25T17:32:00Z">
        <w:del w:id="2224" w:author="arkat" w:date="2017-10-11T10:29:00Z">
          <w:r w:rsidRPr="0013135A" w:rsidDel="00135261">
            <w:rPr>
              <w:lang w:val="en-US"/>
            </w:rPr>
            <w:delText>ir</w:delText>
          </w:r>
        </w:del>
        <w:r w:rsidRPr="0013135A">
          <w:rPr>
            <w:lang w:val="en-US"/>
          </w:rPr>
          <w:t xml:space="preserve"> suatu</w:t>
        </w:r>
        <w:r>
          <w:rPr>
            <w:lang w:val="en-US"/>
          </w:rPr>
          <w:t xml:space="preserve"> </w:t>
        </w:r>
        <w:r w:rsidRPr="0013135A">
          <w:rPr>
            <w:lang w:val="en-US"/>
          </w:rPr>
          <w:t>kegiatan dan untuk meningkatkan pemahaman atas keterkaitan suatu kegiata</w:t>
        </w:r>
        <w:r>
          <w:rPr>
            <w:lang w:val="en-US"/>
          </w:rPr>
          <w:t>n</w:t>
        </w:r>
      </w:ins>
      <w:ins w:id="2225" w:author="arkat" w:date="2017-09-25T17:02:00Z">
        <w:r w:rsidR="00E851D1" w:rsidRPr="00E851D1">
          <w:rPr>
            <w:lang w:val="en-US"/>
            <w:rPrChange w:id="2226" w:author="arkat" w:date="2017-09-25T17:03:00Z">
              <w:rPr>
                <w:b w:val="0"/>
                <w:bCs w:val="0"/>
                <w:color w:val="000000"/>
              </w:rPr>
            </w:rPrChange>
          </w:rPr>
          <w:t>.</w:t>
        </w:r>
      </w:ins>
      <w:ins w:id="2227" w:author="arkat" w:date="2017-09-25T20:30:00Z">
        <w:r w:rsidR="00C87C41">
          <w:rPr>
            <w:lang w:val="en-US"/>
          </w:rPr>
          <w:t xml:space="preserve"> </w:t>
        </w:r>
      </w:ins>
      <w:ins w:id="2228" w:author="arkat" w:date="2017-09-25T20:33:00Z">
        <w:r w:rsidR="00C87C41" w:rsidRPr="0013135A">
          <w:rPr>
            <w:lang w:val="en-US"/>
          </w:rPr>
          <w:t>Sebuah</w:t>
        </w:r>
      </w:ins>
      <w:ins w:id="2229" w:author="arkat" w:date="2017-09-25T20:30:00Z">
        <w:r w:rsidR="00C87C41" w:rsidRPr="0013135A">
          <w:rPr>
            <w:lang w:val="en-US"/>
          </w:rPr>
          <w:t xml:space="preserve"> proses bisnis terdiri dari serangkaian</w:t>
        </w:r>
        <w:r w:rsidR="00C87C41">
          <w:rPr>
            <w:lang w:val="en-US"/>
          </w:rPr>
          <w:t xml:space="preserve"> </w:t>
        </w:r>
        <w:r w:rsidR="00C87C41" w:rsidRPr="0013135A">
          <w:rPr>
            <w:lang w:val="en-US"/>
          </w:rPr>
          <w:t>kegiatan yang dilakukan dalam koordinasi d</w:t>
        </w:r>
        <w:r w:rsidR="00C87C41">
          <w:rPr>
            <w:lang w:val="en-US"/>
          </w:rPr>
          <w:t xml:space="preserve">i lingkungan bisnis dan teknis. </w:t>
        </w:r>
        <w:r w:rsidR="00C87C41" w:rsidRPr="0013135A">
          <w:rPr>
            <w:lang w:val="en-US"/>
          </w:rPr>
          <w:t>Serangkaian kegiatan ini bersama-sama mewujudkan strategi bisnis. Suatu proses bisnis biasanya diberlakukan dalam suatu organisasi, tapi dapat juga saling</w:t>
        </w:r>
        <w:r w:rsidR="00C87C41" w:rsidRPr="00F53C3D">
          <w:rPr>
            <w:lang w:val="en-US"/>
          </w:rPr>
          <w:t xml:space="preserve"> </w:t>
        </w:r>
        <w:r w:rsidR="00C87C41" w:rsidRPr="0013135A">
          <w:rPr>
            <w:lang w:val="en-US"/>
          </w:rPr>
          <w:t>berinteraksi dengan proses bisnis yang dilakukan oleh organisasi lain</w:t>
        </w:r>
      </w:ins>
      <w:ins w:id="2230" w:author="arkat" w:date="2017-09-25T20:31:00Z">
        <w:r w:rsidR="00C87C41">
          <w:rPr>
            <w:lang w:val="en-US"/>
          </w:rPr>
          <w:t xml:space="preserve"> </w:t>
        </w:r>
      </w:ins>
      <w:ins w:id="2231" w:author="arkat" w:date="2017-09-25T20:32:00Z">
        <w:r w:rsidR="00C87C41">
          <w:rPr>
            <w:lang w:val="en-US"/>
          </w:rPr>
          <w:fldChar w:fldCharType="begin" w:fldLock="1"/>
        </w:r>
      </w:ins>
      <w:r w:rsidR="0017371E">
        <w:rPr>
          <w:lang w:val="en-US"/>
        </w:rPr>
        <w:instrText>ADDIN CSL_CITATION { "citationItems" : [ { "id" : "ITEM-1", "itemData" : { "ISBN" : "9783540735212", "abstract" : "Business ProcessManagement (BPM) is a \u201chot topic\u201d because it is highly rel- evant from a practical point of view while at the same it offers many challenges for software developers and scientists. Traditionally information systems used information modeling as a starting point, i.e., data-driven approaches have dominated the information systems landscape. However, over the last decade it has become clear that processes are equally important and need to be sup- ported in a systematic manner. This resulted in a \u201cwave\u201d of workflow manage- ment systems in the mid-nineties. These systems aimed at the automation of structured processes. Therefore, their application was restricted to only a few application domains. However, the basic workflow concepts have been adopted by different types of \u201cprocess-aware\u201d information systems. BPMaddresses the topic of process support in a broader perspective by incorporating different types of analysis (e.g., simulation, verification, and process mining) and link- ing processes to business and social aspects. Moreover, the current interest in BPM is fueled by technological developments (service oriented architectures) triggering standardization efforts (cf. languages such as BPMN and BPEL).", "author" : [ { "dropping-particle" : "", "family" : "Weske", "given" : "Mathias", "non-dropping-particle" : "", "parse-names" : false, "suffix" : "" } ], "id" : "ITEM-1", "issued" : { "date-parts" : [ [ "2007" ] ] }, "publisher-place" : "Heidelberg New", "title" : "Business ProcessManagement", "type" : "book" }, "uris" : [ "http://www.mendeley.com/documents/?uuid=d9154620-b10a-4aad-a13d-4a86481a1740" ] } ], "mendeley" : { "formattedCitation" : "(Weske, 2007)", "plainTextFormattedCitation" : "(Weske, 2007)", "previouslyFormattedCitation" : "(Weske, 2007)" }, "properties" : { "noteIndex" : 0 }, "schema" : "https://github.com/citation-style-language/schema/raw/master/csl-citation.json" }</w:instrText>
      </w:r>
      <w:r w:rsidR="00C87C41">
        <w:rPr>
          <w:lang w:val="en-US"/>
        </w:rPr>
        <w:fldChar w:fldCharType="separate"/>
      </w:r>
      <w:r w:rsidR="0017371E" w:rsidRPr="0017371E">
        <w:rPr>
          <w:noProof/>
          <w:lang w:val="en-US"/>
        </w:rPr>
        <w:t>(Weske, 2007)</w:t>
      </w:r>
      <w:ins w:id="2232" w:author="arkat" w:date="2017-09-25T20:32:00Z">
        <w:r w:rsidR="00C87C41">
          <w:rPr>
            <w:lang w:val="en-US"/>
          </w:rPr>
          <w:fldChar w:fldCharType="end"/>
        </w:r>
      </w:ins>
      <w:ins w:id="2233" w:author="arkat" w:date="2017-09-25T20:30:00Z">
        <w:r w:rsidR="00C87C41">
          <w:rPr>
            <w:lang w:val="en-US"/>
          </w:rPr>
          <w:t xml:space="preserve"> .</w:t>
        </w:r>
      </w:ins>
    </w:p>
    <w:p w14:paraId="2D6B0940" w14:textId="7ED24221" w:rsidR="00E851D1" w:rsidRDefault="00C87C41">
      <w:pPr>
        <w:pStyle w:val="BodyText"/>
        <w:spacing w:after="0"/>
        <w:ind w:firstLine="270"/>
        <w:rPr>
          <w:ins w:id="2234" w:author="arkat" w:date="2017-10-19T07:21:00Z"/>
          <w:lang w:val="en-US"/>
        </w:rPr>
        <w:pPrChange w:id="2235" w:author="arkat" w:date="2017-09-25T17:34:00Z">
          <w:pPr>
            <w:pStyle w:val="Heading2"/>
            <w:spacing w:before="0" w:after="0"/>
          </w:pPr>
        </w:pPrChange>
      </w:pPr>
      <w:ins w:id="2236" w:author="arkat" w:date="2017-09-25T20:35:00Z">
        <w:r w:rsidRPr="00492557">
          <w:t>Proses bisnis merup</w:t>
        </w:r>
      </w:ins>
      <w:ins w:id="2237" w:author="arkat" w:date="2017-10-11T09:19:00Z">
        <w:del w:id="2238" w:author="arkat" w:date="2017-10-11T10:32:00Z">
          <w:r w:rsidR="00315295" w:rsidDel="00135261">
            <w:delText>akan</w:delText>
          </w:r>
        </w:del>
      </w:ins>
      <w:ins w:id="2239" w:author="arkat" w:date="2017-10-11T10:32:00Z">
        <w:r w:rsidR="00135261">
          <w:t>akan</w:t>
        </w:r>
      </w:ins>
      <w:ins w:id="2240" w:author="arkat" w:date="2017-09-25T20:35:00Z">
        <w:r w:rsidRPr="00492557">
          <w:t xml:space="preserve"> prosedur kerja perusahaan unt</w:t>
        </w:r>
        <w:r>
          <w:t xml:space="preserve">uk menangani permintaan bisnis yang diselesaikan </w:t>
        </w:r>
        <w:r w:rsidRPr="00492557">
          <w:t>se</w:t>
        </w:r>
      </w:ins>
      <w:ins w:id="2241" w:author="arkat" w:date="2017-10-11T09:20:00Z">
        <w:r w:rsidR="00315295">
          <w:t>cara</w:t>
        </w:r>
      </w:ins>
      <w:ins w:id="2242" w:author="arkat" w:date="2017-09-25T20:35:00Z">
        <w:r w:rsidRPr="00492557">
          <w:t xml:space="preserve"> berurutan ataupun paralel, oleh manusia atau sistem, baik di dalam maupun di luar organisasi. Suatu proses bisnis dapat dipecah menjadi beberapa sub  proses yang masing-masing memiliki atribut sendiri dan berkontribusi untuk mencapai tujuan dari super prosesnya. </w:t>
        </w:r>
      </w:ins>
      <w:ins w:id="2243" w:author="arkat" w:date="2017-09-25T17:02:00Z">
        <w:r w:rsidR="00C51DE2" w:rsidRPr="002E3C08">
          <w:rPr>
            <w:lang w:val="en-US"/>
          </w:rPr>
          <w:t xml:space="preserve">sebuah proses bisnis </w:t>
        </w:r>
        <w:r w:rsidR="00E851D1" w:rsidRPr="00E851D1">
          <w:rPr>
            <w:lang w:val="en-US"/>
            <w:rPrChange w:id="2244" w:author="arkat" w:date="2017-09-25T17:03:00Z">
              <w:rPr>
                <w:rFonts w:ascii="Times New Roman" w:hAnsi="Times New Roman"/>
                <w:color w:val="000000"/>
                <w:szCs w:val="24"/>
              </w:rPr>
            </w:rPrChange>
          </w:rPr>
          <w:t>harus mempunyai</w:t>
        </w:r>
        <w:r w:rsidR="00D94FCE" w:rsidRPr="00C87C41">
          <w:rPr>
            <w:lang w:val="en-US"/>
          </w:rPr>
          <w:t xml:space="preserve"> </w:t>
        </w:r>
        <w:r w:rsidR="00E851D1" w:rsidRPr="00E851D1">
          <w:rPr>
            <w:lang w:val="en-US"/>
            <w:rPrChange w:id="2245" w:author="arkat" w:date="2017-09-25T17:03:00Z">
              <w:rPr>
                <w:rFonts w:ascii="Times New Roman" w:hAnsi="Times New Roman"/>
                <w:color w:val="000000"/>
                <w:szCs w:val="24"/>
              </w:rPr>
            </w:rPrChange>
          </w:rPr>
          <w:t>(1) tujuan yang jelas, (2) adanya masukan, (3) adanya keluaran, (4) menggun</w:t>
        </w:r>
      </w:ins>
      <w:ins w:id="2246" w:author="arkat" w:date="2017-10-11T09:19:00Z">
        <w:del w:id="2247" w:author="arkat" w:date="2017-10-11T10:32:00Z">
          <w:r w:rsidR="00315295" w:rsidDel="00135261">
            <w:rPr>
              <w:lang w:val="en-US"/>
            </w:rPr>
            <w:delText>akan</w:delText>
          </w:r>
        </w:del>
      </w:ins>
      <w:ins w:id="2248" w:author="arkat" w:date="2017-10-11T10:32:00Z">
        <w:r w:rsidR="00135261">
          <w:rPr>
            <w:lang w:val="en-US"/>
          </w:rPr>
          <w:t>akan</w:t>
        </w:r>
      </w:ins>
      <w:ins w:id="2249" w:author="arkat" w:date="2017-09-25T17:02:00Z">
        <w:r w:rsidR="00D94FCE" w:rsidRPr="00C87C41">
          <w:rPr>
            <w:lang w:val="en-US"/>
          </w:rPr>
          <w:t xml:space="preserve"> </w:t>
        </w:r>
        <w:r w:rsidR="00E851D1" w:rsidRPr="0017371E">
          <w:rPr>
            <w:i/>
            <w:lang w:val="en-US"/>
            <w:rPrChange w:id="2250" w:author="arkat" w:date="2017-10-02T08:43:00Z">
              <w:rPr>
                <w:rFonts w:ascii="Times New Roman" w:hAnsi="Times New Roman"/>
                <w:i/>
                <w:iCs/>
                <w:color w:val="000000"/>
                <w:szCs w:val="24"/>
              </w:rPr>
            </w:rPrChange>
          </w:rPr>
          <w:t>resource</w:t>
        </w:r>
        <w:r w:rsidR="00E851D1" w:rsidRPr="00E851D1">
          <w:rPr>
            <w:lang w:val="en-US"/>
            <w:rPrChange w:id="2251" w:author="arkat" w:date="2017-09-25T17:03:00Z">
              <w:rPr>
                <w:rFonts w:ascii="Times New Roman" w:hAnsi="Times New Roman"/>
                <w:i/>
                <w:iCs/>
                <w:color w:val="000000"/>
                <w:szCs w:val="24"/>
              </w:rPr>
            </w:rPrChange>
          </w:rPr>
          <w:t>, (5) mempunyai sejumlah kegiatan yang dalam beberapa tahapan, (6)</w:t>
        </w:r>
        <w:r w:rsidR="00D94FCE" w:rsidRPr="00C87C41">
          <w:rPr>
            <w:lang w:val="en-US"/>
          </w:rPr>
          <w:t xml:space="preserve"> </w:t>
        </w:r>
        <w:r w:rsidR="00E851D1" w:rsidRPr="00E851D1">
          <w:rPr>
            <w:lang w:val="en-US"/>
            <w:rPrChange w:id="2252" w:author="arkat" w:date="2017-09-25T17:03:00Z">
              <w:rPr>
                <w:rFonts w:ascii="Times New Roman" w:hAnsi="Times New Roman"/>
                <w:color w:val="000000"/>
                <w:szCs w:val="24"/>
              </w:rPr>
            </w:rPrChange>
          </w:rPr>
          <w:t>dapat mempengaruhi lebih dari satu unit dalam oraganisasi, dan (7) dapat</w:t>
        </w:r>
        <w:r w:rsidR="00D94FCE" w:rsidRPr="00C87C41">
          <w:rPr>
            <w:lang w:val="en-US"/>
          </w:rPr>
          <w:t xml:space="preserve"> </w:t>
        </w:r>
        <w:r w:rsidR="00E851D1" w:rsidRPr="00E851D1">
          <w:rPr>
            <w:lang w:val="en-US"/>
            <w:rPrChange w:id="2253" w:author="arkat" w:date="2017-09-25T17:03:00Z">
              <w:rPr>
                <w:rFonts w:ascii="Times New Roman" w:hAnsi="Times New Roman"/>
                <w:color w:val="000000"/>
                <w:szCs w:val="24"/>
              </w:rPr>
            </w:rPrChange>
          </w:rPr>
          <w:t>mencipt</w:t>
        </w:r>
      </w:ins>
      <w:ins w:id="2254" w:author="arkat" w:date="2017-10-11T09:19:00Z">
        <w:del w:id="2255" w:author="arkat" w:date="2017-10-11T10:32:00Z">
          <w:r w:rsidR="00315295" w:rsidDel="00135261">
            <w:rPr>
              <w:lang w:val="en-US"/>
            </w:rPr>
            <w:delText>akan</w:delText>
          </w:r>
        </w:del>
      </w:ins>
      <w:ins w:id="2256" w:author="arkat" w:date="2017-10-11T10:32:00Z">
        <w:r w:rsidR="00135261">
          <w:rPr>
            <w:lang w:val="en-US"/>
          </w:rPr>
          <w:t>akan</w:t>
        </w:r>
      </w:ins>
      <w:ins w:id="2257" w:author="arkat" w:date="2017-09-25T17:02:00Z">
        <w:r w:rsidR="00E851D1" w:rsidRPr="00E851D1">
          <w:rPr>
            <w:lang w:val="en-US"/>
            <w:rPrChange w:id="2258" w:author="arkat" w:date="2017-09-25T17:03:00Z">
              <w:rPr>
                <w:rFonts w:ascii="Times New Roman" w:hAnsi="Times New Roman"/>
                <w:color w:val="000000"/>
                <w:szCs w:val="24"/>
              </w:rPr>
            </w:rPrChange>
          </w:rPr>
          <w:t xml:space="preserve"> nilai atau value </w:t>
        </w:r>
        <w:r w:rsidR="00D94FCE" w:rsidRPr="00C87C41">
          <w:rPr>
            <w:lang w:val="en-US"/>
          </w:rPr>
          <w:t xml:space="preserve">bagi konsumen </w:t>
        </w:r>
      </w:ins>
      <w:ins w:id="2259" w:author="arkat" w:date="2017-09-25T17:35:00Z">
        <w:r w:rsidR="00D94FCE">
          <w:rPr>
            <w:lang w:val="en-US"/>
          </w:rPr>
          <w:fldChar w:fldCharType="begin" w:fldLock="1"/>
        </w:r>
      </w:ins>
      <w:r w:rsidR="008A681E">
        <w:rPr>
          <w:lang w:val="en-US"/>
        </w:rPr>
        <w:instrText>ADDIN CSL_CITATION { "citationItems" : [ { "id" : "ITEM-1", "itemData" : { "author" : [ { "dropping-particle" : "", "family" : "Sparx", "given" : "", "non-dropping-particle" : "", "parse-names" : false, "suffix" : "" } ], "container-title" : "Enterprise Architect, www. sparksystems. com. au", "id" : "ITEM-1", "issued" : { "date-parts" : [ [ "2004" ] ] }, "page" : "1-4", "title" : "The Business Process Model", "type" : "article-journal" }, "uris" : [ "http://www.mendeley.com/documents/?uuid=3b505bb0-f4f4-3db9-a740-2e8eb984c40b" ] } ], "mendeley" : { "formattedCitation" : "(Sparx, 2004)", "plainTextFormattedCitation" : "(Sparx, 2004)", "previouslyFormattedCitation" : "(Sparx, 2004)" }, "properties" : { "noteIndex" : 0 }, "schema" : "https://github.com/citation-style-language/schema/raw/master/csl-citation.json" }</w:instrText>
      </w:r>
      <w:r w:rsidR="00D94FCE">
        <w:rPr>
          <w:lang w:val="en-US"/>
        </w:rPr>
        <w:fldChar w:fldCharType="separate"/>
      </w:r>
      <w:r w:rsidRPr="00C87C41">
        <w:rPr>
          <w:noProof/>
          <w:lang w:val="en-US"/>
        </w:rPr>
        <w:t>(Sparx, 2004)</w:t>
      </w:r>
      <w:ins w:id="2260" w:author="arkat" w:date="2017-09-25T17:35:00Z">
        <w:r w:rsidR="00D94FCE">
          <w:rPr>
            <w:lang w:val="en-US"/>
          </w:rPr>
          <w:fldChar w:fldCharType="end"/>
        </w:r>
        <w:r w:rsidR="00D94FCE">
          <w:rPr>
            <w:lang w:val="en-US"/>
          </w:rPr>
          <w:t>.</w:t>
        </w:r>
      </w:ins>
    </w:p>
    <w:p w14:paraId="633FDCC1" w14:textId="5B593F03" w:rsidR="00C51DE2" w:rsidRPr="002E3C08" w:rsidRDefault="00C51DE2">
      <w:pPr>
        <w:pStyle w:val="BodyText"/>
        <w:spacing w:after="0"/>
        <w:ind w:firstLine="270"/>
        <w:rPr>
          <w:ins w:id="2261" w:author="arkat" w:date="2017-10-19T07:07:00Z"/>
          <w:lang w:val="en-US"/>
        </w:rPr>
        <w:pPrChange w:id="2262" w:author="arkat" w:date="2017-09-25T17:34:00Z">
          <w:pPr>
            <w:pStyle w:val="Heading2"/>
            <w:spacing w:before="0" w:after="0"/>
          </w:pPr>
        </w:pPrChange>
      </w:pPr>
      <w:ins w:id="2263" w:author="arkat" w:date="2017-10-19T07:21:00Z">
        <w:r>
          <w:rPr>
            <w:lang w:val="en-US"/>
          </w:rPr>
          <w:t>Dari beberapa definis</w:t>
        </w:r>
      </w:ins>
      <w:ins w:id="2264" w:author="arkat" w:date="2017-10-19T07:23:00Z">
        <w:r>
          <w:rPr>
            <w:lang w:val="en-US"/>
          </w:rPr>
          <w:t>i</w:t>
        </w:r>
      </w:ins>
      <w:ins w:id="2265" w:author="arkat" w:date="2017-10-19T07:21:00Z">
        <w:r>
          <w:rPr>
            <w:lang w:val="en-US"/>
          </w:rPr>
          <w:t xml:space="preserve"> tersebut dapat disimpulkan bahwa proses bisnis sangat penting untuk sebuah </w:t>
        </w:r>
      </w:ins>
      <w:ins w:id="2266" w:author="arkat" w:date="2017-10-19T07:23:00Z">
        <w:r w:rsidRPr="00492557">
          <w:t>organisasi</w:t>
        </w:r>
      </w:ins>
      <w:ins w:id="2267" w:author="arkat" w:date="2017-10-19T07:21:00Z">
        <w:r>
          <w:rPr>
            <w:i/>
            <w:lang w:val="en-US"/>
          </w:rPr>
          <w:t xml:space="preserve">, </w:t>
        </w:r>
      </w:ins>
      <w:ins w:id="2268" w:author="arkat" w:date="2017-10-19T07:22:00Z">
        <w:r>
          <w:rPr>
            <w:lang w:val="en-US"/>
          </w:rPr>
          <w:t xml:space="preserve">sehingga tidak mungkin sebuah </w:t>
        </w:r>
      </w:ins>
      <w:ins w:id="2269" w:author="arkat" w:date="2017-10-19T07:23:00Z">
        <w:r w:rsidRPr="00492557">
          <w:t>organisasi</w:t>
        </w:r>
        <w:r>
          <w:rPr>
            <w:lang w:val="en-US"/>
          </w:rPr>
          <w:t xml:space="preserve"> </w:t>
        </w:r>
      </w:ins>
      <w:ins w:id="2270" w:author="arkat" w:date="2017-10-19T07:22:00Z">
        <w:r>
          <w:rPr>
            <w:lang w:val="en-US"/>
          </w:rPr>
          <w:t xml:space="preserve">tidak memiliki proses bisnis. Proses bisnis mencakup internal </w:t>
        </w:r>
      </w:ins>
      <w:ins w:id="2271" w:author="arkat" w:date="2017-10-19T07:23:00Z">
        <w:r>
          <w:rPr>
            <w:lang w:val="en-US"/>
          </w:rPr>
          <w:t>organisasi dan eksternal organisasi</w:t>
        </w:r>
      </w:ins>
      <w:ins w:id="2272" w:author="arkat" w:date="2017-10-19T07:24:00Z">
        <w:r>
          <w:rPr>
            <w:lang w:val="en-US"/>
          </w:rPr>
          <w:t xml:space="preserve"> yang menjadi partner orgagnisasi tersebut. Sedemikian pentingnya proses makan dibutuhkan sebuah teknik untuk mengelola dan mengatur proses bisnis yang sering disebut dengan </w:t>
        </w:r>
      </w:ins>
      <w:ins w:id="2273" w:author="arkat" w:date="2017-10-19T07:25:00Z">
        <w:r>
          <w:rPr>
            <w:lang w:val="en-US"/>
          </w:rPr>
          <w:t>manajemen bisnis proses.</w:t>
        </w:r>
      </w:ins>
    </w:p>
    <w:p w14:paraId="0CFB6E0F" w14:textId="77777777" w:rsidR="00DE24EB" w:rsidRDefault="00DE24EB">
      <w:pPr>
        <w:pStyle w:val="BodyText"/>
        <w:spacing w:after="0"/>
        <w:ind w:firstLine="270"/>
        <w:rPr>
          <w:ins w:id="2274" w:author="arkat" w:date="2017-10-04T09:41:00Z"/>
          <w:lang w:val="en-US"/>
        </w:rPr>
        <w:pPrChange w:id="2275" w:author="arkat" w:date="2017-09-25T17:34:00Z">
          <w:pPr>
            <w:pStyle w:val="Heading2"/>
            <w:spacing w:before="0" w:after="0"/>
          </w:pPr>
        </w:pPrChange>
      </w:pPr>
    </w:p>
    <w:p w14:paraId="1A888AEC" w14:textId="2DA9EAAA" w:rsidR="008D582F" w:rsidRDefault="008D582F">
      <w:pPr>
        <w:pStyle w:val="Heading3"/>
        <w:ind w:left="630" w:hanging="630"/>
        <w:rPr>
          <w:ins w:id="2276" w:author="arkat" w:date="2017-10-01T15:42:00Z"/>
          <w:lang w:val="en-US"/>
        </w:rPr>
        <w:pPrChange w:id="2277" w:author="arkat" w:date="2017-09-27T07:25:00Z">
          <w:pPr>
            <w:pStyle w:val="Heading2"/>
            <w:spacing w:before="0" w:after="0"/>
          </w:pPr>
        </w:pPrChange>
      </w:pPr>
      <w:bookmarkStart w:id="2278" w:name="_Toc496168326"/>
      <w:ins w:id="2279" w:author="arkat" w:date="2017-09-27T07:24:00Z">
        <w:r>
          <w:rPr>
            <w:lang w:val="en-US"/>
          </w:rPr>
          <w:t>Manajemen Proses Bisnis</w:t>
        </w:r>
      </w:ins>
      <w:bookmarkEnd w:id="2278"/>
    </w:p>
    <w:p w14:paraId="59D9E94D" w14:textId="112B6875" w:rsidR="00D7030B" w:rsidRDefault="00EF2C74">
      <w:pPr>
        <w:pStyle w:val="BodyText"/>
        <w:ind w:firstLine="630"/>
        <w:rPr>
          <w:ins w:id="2280" w:author="arkat" w:date="2017-10-02T07:42:00Z"/>
          <w:lang w:val="en-US"/>
        </w:rPr>
        <w:pPrChange w:id="2281" w:author="arkat" w:date="2017-10-02T07:42:00Z">
          <w:pPr>
            <w:pStyle w:val="Heading2"/>
            <w:spacing w:before="0" w:after="0"/>
          </w:pPr>
        </w:pPrChange>
      </w:pPr>
      <w:ins w:id="2282" w:author="arkat" w:date="2017-10-01T15:46:00Z">
        <w:r>
          <w:rPr>
            <w:lang w:val="en-US"/>
          </w:rPr>
          <w:t>Manajemen Prose</w:t>
        </w:r>
      </w:ins>
      <w:ins w:id="2283" w:author="arkat" w:date="2017-10-01T18:34:00Z">
        <w:r w:rsidR="00967132">
          <w:rPr>
            <w:lang w:val="en-US"/>
          </w:rPr>
          <w:t>s</w:t>
        </w:r>
      </w:ins>
      <w:ins w:id="2284" w:author="arkat" w:date="2017-10-01T15:46:00Z">
        <w:r>
          <w:rPr>
            <w:lang w:val="en-US"/>
          </w:rPr>
          <w:t xml:space="preserve"> Bisnis atau sering dikenal dengan istilah </w:t>
        </w:r>
        <w:r w:rsidRPr="00EF2C74">
          <w:rPr>
            <w:i/>
            <w:lang w:val="en-US"/>
            <w:rPrChange w:id="2285" w:author="arkat" w:date="2017-10-01T15:46:00Z">
              <w:rPr>
                <w:b w:val="0"/>
                <w:bCs w:val="0"/>
                <w:lang w:val="en-US"/>
              </w:rPr>
            </w:rPrChange>
          </w:rPr>
          <w:t>Business</w:t>
        </w:r>
        <w:r>
          <w:rPr>
            <w:i/>
            <w:lang w:val="en-US"/>
          </w:rPr>
          <w:t xml:space="preserve"> Process Management (BPM) </w:t>
        </w:r>
        <w:r>
          <w:rPr>
            <w:lang w:val="en-US"/>
          </w:rPr>
          <w:t xml:space="preserve">adalah </w:t>
        </w:r>
      </w:ins>
      <w:ins w:id="2286" w:author="arkat" w:date="2017-10-01T15:47:00Z">
        <w:r>
          <w:rPr>
            <w:lang w:val="en-US"/>
          </w:rPr>
          <w:t xml:space="preserve">sebuah pendekatan </w:t>
        </w:r>
      </w:ins>
      <w:ins w:id="2287" w:author="arkat" w:date="2017-10-01T18:07:00Z">
        <w:r w:rsidR="00B77B31">
          <w:rPr>
            <w:lang w:val="en-US"/>
          </w:rPr>
          <w:t xml:space="preserve">manajemen yang komprehensif untuk mengelola, </w:t>
        </w:r>
      </w:ins>
      <w:ins w:id="2288" w:author="arkat" w:date="2017-10-01T15:47:00Z">
        <w:r w:rsidR="00B77B31">
          <w:rPr>
            <w:lang w:val="en-US"/>
          </w:rPr>
          <w:t>meni</w:t>
        </w:r>
        <w:r>
          <w:rPr>
            <w:lang w:val="en-US"/>
          </w:rPr>
          <w:t>n</w:t>
        </w:r>
      </w:ins>
      <w:ins w:id="2289" w:author="arkat" w:date="2017-10-01T18:08:00Z">
        <w:r w:rsidR="00B77B31">
          <w:rPr>
            <w:lang w:val="en-US"/>
          </w:rPr>
          <w:t>g</w:t>
        </w:r>
      </w:ins>
      <w:ins w:id="2290" w:author="arkat" w:date="2017-10-01T15:47:00Z">
        <w:r>
          <w:rPr>
            <w:lang w:val="en-US"/>
          </w:rPr>
          <w:t xml:space="preserve">katkan </w:t>
        </w:r>
      </w:ins>
      <w:ins w:id="2291" w:author="arkat" w:date="2017-10-01T18:08:00Z">
        <w:r w:rsidR="00B77B31">
          <w:rPr>
            <w:lang w:val="en-US"/>
          </w:rPr>
          <w:t xml:space="preserve">efisiensi </w:t>
        </w:r>
      </w:ins>
      <w:ins w:id="2292" w:author="arkat" w:date="2017-10-01T15:47:00Z">
        <w:r>
          <w:rPr>
            <w:lang w:val="en-US"/>
          </w:rPr>
          <w:t xml:space="preserve">dan </w:t>
        </w:r>
      </w:ins>
      <w:ins w:id="2293" w:author="arkat" w:date="2017-10-01T18:08:00Z">
        <w:r w:rsidR="00B77B31">
          <w:rPr>
            <w:lang w:val="en-US"/>
          </w:rPr>
          <w:t xml:space="preserve">efektifitas proses bisnis di seluruh </w:t>
        </w:r>
        <w:r w:rsidR="00B77B31" w:rsidRPr="00B77B31">
          <w:rPr>
            <w:i/>
            <w:lang w:val="en-US"/>
            <w:rPrChange w:id="2294" w:author="arkat" w:date="2017-10-01T18:08:00Z">
              <w:rPr>
                <w:b w:val="0"/>
                <w:bCs w:val="0"/>
                <w:lang w:val="en-US"/>
              </w:rPr>
            </w:rPrChange>
          </w:rPr>
          <w:t>enterprise</w:t>
        </w:r>
        <w:r w:rsidR="00B77B31">
          <w:rPr>
            <w:i/>
            <w:lang w:val="en-US"/>
          </w:rPr>
          <w:t xml:space="preserve"> </w:t>
        </w:r>
      </w:ins>
      <w:ins w:id="2295" w:author="arkat" w:date="2017-10-01T18:14:00Z">
        <w:r w:rsidR="00B77B31">
          <w:rPr>
            <w:i/>
            <w:lang w:val="en-US"/>
          </w:rPr>
          <w:fldChar w:fldCharType="begin" w:fldLock="1"/>
        </w:r>
      </w:ins>
      <w:r w:rsidR="00676C0D">
        <w:rPr>
          <w:i/>
          <w:lang w:val="en-US"/>
        </w:rPr>
        <w:instrText>ADDIN CSL_CITATION { "citationItems" : [ { "id" : "ITEM-1", "itemData" : { "author" : [ { "dropping-particle" : "", "family" : "Arsanjani", "given" : "Ali", "non-dropping-particle" : "", "parse-names" : false, "suffix" : "" }, { "dropping-particle" : "", "family" : "Bharade", "given" : "Nakul", "non-dropping-particle" : "", "parse-names" : false, "suffix" : "" }, { "dropping-particle" : "", "family" : "Borgenstrand", "given" : "Magnus", "non-dropping-particle" : "", "parse-names" : false, "suffix" : "" }, { "dropping-particle" : "", "family" : "Schume", "given" : "Philipp", "non-dropping-particle" : "", "parse-names" : false, "suffix" : "" }, { "dropping-particle" : "", "family" : "Wood", "given" : "J. Keith", "non-dropping-particle" : "", "parse-names" : false, "suffix" : "" }, { "dropping-particle" : "", "family" : "Zheltonogov", "given" : "Vyacheslav", "non-dropping-particle" : "", "parse-names" : false, "suffix" : "" } ], "container-title" : "IBM Cooperation", "id" : "ITEM-1", "issued" : { "date-parts" : [ [ "2015" ] ] }, "title" : "Business Process Management Design Guide Using IBM Business Process Manager", "type" : "article-journal" }, "uris" : [ "http://www.mendeley.com/documents/?uuid=b0d8efd3-f76a-474c-ab97-092ff452e20e" ] } ], "mendeley" : { "formattedCitation" : "(Arsanjani &lt;i&gt;et al.&lt;/i&gt;, 2015)", "plainTextFormattedCitation" : "(Arsanjani et al., 2015)", "previouslyFormattedCitation" : "(Arsanjani &lt;i&gt;et al.&lt;/i&gt;, 2015)" }, "properties" : { "noteIndex" : 0 }, "schema" : "https://github.com/citation-style-language/schema/raw/master/csl-citation.json" }</w:instrText>
      </w:r>
      <w:r w:rsidR="00B77B31">
        <w:rPr>
          <w:i/>
          <w:lang w:val="en-US"/>
        </w:rPr>
        <w:fldChar w:fldCharType="separate"/>
      </w:r>
      <w:r w:rsidR="00B77B31" w:rsidRPr="00B77B31">
        <w:rPr>
          <w:noProof/>
          <w:lang w:val="en-US"/>
        </w:rPr>
        <w:t xml:space="preserve">(Arsanjani </w:t>
      </w:r>
      <w:r w:rsidR="00B77B31" w:rsidRPr="00B77B31">
        <w:rPr>
          <w:i/>
          <w:noProof/>
          <w:lang w:val="en-US"/>
        </w:rPr>
        <w:t>et al.</w:t>
      </w:r>
      <w:r w:rsidR="00B77B31" w:rsidRPr="00B77B31">
        <w:rPr>
          <w:noProof/>
          <w:lang w:val="en-US"/>
        </w:rPr>
        <w:t>, 2015)</w:t>
      </w:r>
      <w:ins w:id="2296" w:author="arkat" w:date="2017-10-01T18:14:00Z">
        <w:r w:rsidR="00B77B31">
          <w:rPr>
            <w:i/>
            <w:lang w:val="en-US"/>
          </w:rPr>
          <w:fldChar w:fldCharType="end"/>
        </w:r>
      </w:ins>
      <w:ins w:id="2297" w:author="arkat" w:date="2017-10-01T18:08:00Z">
        <w:r w:rsidR="00B77B31">
          <w:rPr>
            <w:lang w:val="en-US"/>
          </w:rPr>
          <w:t xml:space="preserve">. </w:t>
        </w:r>
      </w:ins>
      <w:ins w:id="2298" w:author="arkat" w:date="2017-10-01T18:26:00Z">
        <w:r w:rsidR="00676C0D">
          <w:rPr>
            <w:lang w:val="en-US"/>
          </w:rPr>
          <w:t xml:space="preserve">Sedangkan menurut </w:t>
        </w:r>
      </w:ins>
      <w:ins w:id="2299" w:author="arkat" w:date="2017-10-01T18:27:00Z">
        <w:r w:rsidR="00676C0D">
          <w:rPr>
            <w:lang w:val="en-US"/>
          </w:rPr>
          <w:fldChar w:fldCharType="begin" w:fldLock="1"/>
        </w:r>
      </w:ins>
      <w:r w:rsidR="0017371E">
        <w:rPr>
          <w:lang w:val="en-US"/>
        </w:rPr>
        <w:instrText>ADDIN CSL_CITATION { "citationItems" : [ { "id" : "ITEM-1", "itemData" : { "ISBN" : "9783540735212", "abstract" : "Business ProcessManagement (BPM) is a \u201chot topic\u201d because it is highly rel- evant from a practical point of view while at the same it offers many challenges for software developers and scientists. Traditionally information systems used information modeling as a starting point, i.e., data-driven approaches have dominated the information systems landscape. However, over the last decade it has become clear that processes are equally important and need to be sup- ported in a systematic manner. This resulted in a \u201cwave\u201d of workflow manage- ment systems in the mid-nineties. These systems aimed at the automation of structured processes. Therefore, their application was restricted to only a few application domains. However, the basic workflow concepts have been adopted by different types of \u201cprocess-aware\u201d information systems. BPMaddresses the topic of process support in a broader perspective by incorporating different types of analysis (e.g., simulation, verification, and process mining) and link- ing processes to business and social aspects. Moreover, the current interest in BPM is fueled by technological developments (service oriented architectures) triggering standardization efforts (cf. languages such as BPMN and BPEL).", "author" : [ { "dropping-particle" : "", "family" : "Weske", "given" : "Mathias", "non-dropping-particle" : "", "parse-names" : false, "suffix" : "" } ], "id" : "ITEM-1", "issued" : { "date-parts" : [ [ "2007" ] ] }, "publisher-place" : "Heidelberg New", "title" : "Business ProcessManagement", "type" : "book" }, "uris" : [ "http://www.mendeley.com/documents/?uuid=d9154620-b10a-4aad-a13d-4a86481a1740" ] } ], "mendeley" : { "formattedCitation" : "(Weske, 2007)", "manualFormatting" : "Weske (2007)", "plainTextFormattedCitation" : "(Weske, 2007)", "previouslyFormattedCitation" : "(Weske, 2007)" }, "properties" : { "noteIndex" : 0 }, "schema" : "https://github.com/citation-style-language/schema/raw/master/csl-citation.json" }</w:instrText>
      </w:r>
      <w:r w:rsidR="00676C0D">
        <w:rPr>
          <w:lang w:val="en-US"/>
        </w:rPr>
        <w:fldChar w:fldCharType="separate"/>
      </w:r>
      <w:del w:id="2300" w:author="arkat" w:date="2017-10-01T18:30:00Z">
        <w:r w:rsidR="00676C0D" w:rsidRPr="00676C0D" w:rsidDel="00676C0D">
          <w:rPr>
            <w:noProof/>
            <w:lang w:val="en-US"/>
          </w:rPr>
          <w:delText>(</w:delText>
        </w:r>
      </w:del>
      <w:r w:rsidR="00676C0D" w:rsidRPr="00676C0D">
        <w:rPr>
          <w:noProof/>
          <w:lang w:val="en-US"/>
        </w:rPr>
        <w:t>Weske</w:t>
      </w:r>
      <w:del w:id="2301" w:author="arkat" w:date="2017-10-01T18:30:00Z">
        <w:r w:rsidR="00676C0D" w:rsidRPr="00676C0D" w:rsidDel="00676C0D">
          <w:rPr>
            <w:noProof/>
            <w:lang w:val="en-US"/>
          </w:rPr>
          <w:delText>,</w:delText>
        </w:r>
      </w:del>
      <w:r w:rsidR="00676C0D" w:rsidRPr="00676C0D">
        <w:rPr>
          <w:noProof/>
          <w:lang w:val="en-US"/>
        </w:rPr>
        <w:t xml:space="preserve"> </w:t>
      </w:r>
      <w:ins w:id="2302" w:author="arkat" w:date="2017-10-01T18:30:00Z">
        <w:r w:rsidR="00676C0D">
          <w:rPr>
            <w:noProof/>
            <w:lang w:val="en-US"/>
          </w:rPr>
          <w:t>(</w:t>
        </w:r>
      </w:ins>
      <w:r w:rsidR="00676C0D" w:rsidRPr="00676C0D">
        <w:rPr>
          <w:noProof/>
          <w:lang w:val="en-US"/>
        </w:rPr>
        <w:t>2007)</w:t>
      </w:r>
      <w:ins w:id="2303" w:author="arkat" w:date="2017-10-01T18:27:00Z">
        <w:r w:rsidR="00676C0D">
          <w:rPr>
            <w:lang w:val="en-US"/>
          </w:rPr>
          <w:fldChar w:fldCharType="end"/>
        </w:r>
        <w:r w:rsidR="00553CDF">
          <w:rPr>
            <w:lang w:val="en-US"/>
          </w:rPr>
          <w:t xml:space="preserve"> Manaj</w:t>
        </w:r>
      </w:ins>
      <w:ins w:id="2304" w:author="arkat" w:date="2017-10-02T07:34:00Z">
        <w:r w:rsidR="00553CDF">
          <w:rPr>
            <w:lang w:val="en-US"/>
          </w:rPr>
          <w:t xml:space="preserve">emen Proses Bisnis </w:t>
        </w:r>
      </w:ins>
      <w:ins w:id="2305" w:author="arkat" w:date="2017-10-01T18:27:00Z">
        <w:r w:rsidR="00676C0D">
          <w:rPr>
            <w:lang w:val="en-US"/>
          </w:rPr>
          <w:t>mencakup konsep, metode</w:t>
        </w:r>
      </w:ins>
      <w:ins w:id="2306" w:author="arkat" w:date="2017-10-01T18:28:00Z">
        <w:r w:rsidR="00676C0D">
          <w:rPr>
            <w:lang w:val="en-US"/>
          </w:rPr>
          <w:t xml:space="preserve"> dan teknik untuk mendukung desain, administrasi, konfigu</w:t>
        </w:r>
      </w:ins>
      <w:ins w:id="2307" w:author="arkat" w:date="2017-10-01T18:29:00Z">
        <w:r w:rsidR="00676C0D">
          <w:rPr>
            <w:lang w:val="en-US"/>
          </w:rPr>
          <w:t>rasi dan pemberlakukan peraturan sebuah proses bisnis.</w:t>
        </w:r>
      </w:ins>
      <w:ins w:id="2308" w:author="arkat" w:date="2017-10-02T07:28:00Z">
        <w:r w:rsidR="00553CDF">
          <w:rPr>
            <w:lang w:val="en-US"/>
          </w:rPr>
          <w:t xml:space="preserve"> </w:t>
        </w:r>
      </w:ins>
      <w:ins w:id="2309" w:author="arkat" w:date="2017-10-02T07:35:00Z">
        <w:r w:rsidR="00553CDF">
          <w:rPr>
            <w:lang w:val="en-US"/>
          </w:rPr>
          <w:fldChar w:fldCharType="begin" w:fldLock="1"/>
        </w:r>
      </w:ins>
      <w:r w:rsidR="00553CDF">
        <w:rPr>
          <w:lang w:val="en-US"/>
        </w:rPr>
        <w:instrText>ADDIN CSL_CITATION { "citationItems" : [ { "id" : "ITEM-1", "itemData" : { "URL" : "http://www.gartner.com/it-glossary/business-process-management-bpm/", "accessed" : { "date-parts" : [ [ "2017", "10", "2" ] ] }, "author" : [ { "dropping-particle" : "", "family" : "Gartner", "given" : "", "non-dropping-particle" : "", "parse-names" : false, "suffix" : "" } ], "id" : "ITEM-1", "issued" : { "date-parts" : [ [ "2016" ] ] }, "title" : "Business Process Management", "type" : "webpage" }, "uris" : [ "http://www.mendeley.com/documents/?uuid=6bd26a5b-d315-3e87-9871-9c40d610d5fd" ] } ], "mendeley" : { "formattedCitation" : "(Gartner, 2016)", "manualFormatting" : "Gartner (2016)", "plainTextFormattedCitation" : "(Gartner, 2016)", "previouslyFormattedCitation" : "(Gartner, 2016)" }, "properties" : { "noteIndex" : 0 }, "schema" : "https://github.com/citation-style-language/schema/raw/master/csl-citation.json" }</w:instrText>
      </w:r>
      <w:r w:rsidR="00553CDF">
        <w:rPr>
          <w:lang w:val="en-US"/>
        </w:rPr>
        <w:fldChar w:fldCharType="separate"/>
      </w:r>
      <w:del w:id="2310" w:author="arkat" w:date="2017-10-02T07:35:00Z">
        <w:r w:rsidR="00553CDF" w:rsidRPr="00553CDF" w:rsidDel="00553CDF">
          <w:rPr>
            <w:noProof/>
            <w:lang w:val="en-US"/>
          </w:rPr>
          <w:delText>(</w:delText>
        </w:r>
      </w:del>
      <w:r w:rsidR="00553CDF" w:rsidRPr="00553CDF">
        <w:rPr>
          <w:noProof/>
          <w:lang w:val="en-US"/>
        </w:rPr>
        <w:t>Gartner</w:t>
      </w:r>
      <w:del w:id="2311" w:author="arkat" w:date="2017-10-02T07:35:00Z">
        <w:r w:rsidR="00553CDF" w:rsidRPr="00553CDF" w:rsidDel="00553CDF">
          <w:rPr>
            <w:noProof/>
            <w:lang w:val="en-US"/>
          </w:rPr>
          <w:delText>,</w:delText>
        </w:r>
      </w:del>
      <w:r w:rsidR="00553CDF" w:rsidRPr="00553CDF">
        <w:rPr>
          <w:noProof/>
          <w:lang w:val="en-US"/>
        </w:rPr>
        <w:t xml:space="preserve"> </w:t>
      </w:r>
      <w:ins w:id="2312" w:author="arkat" w:date="2017-10-02T07:35:00Z">
        <w:r w:rsidR="00553CDF">
          <w:rPr>
            <w:noProof/>
            <w:lang w:val="en-US"/>
          </w:rPr>
          <w:t>(</w:t>
        </w:r>
      </w:ins>
      <w:r w:rsidR="00553CDF" w:rsidRPr="00553CDF">
        <w:rPr>
          <w:noProof/>
          <w:lang w:val="en-US"/>
        </w:rPr>
        <w:t>2016)</w:t>
      </w:r>
      <w:ins w:id="2313" w:author="arkat" w:date="2017-10-02T07:35:00Z">
        <w:r w:rsidR="00553CDF">
          <w:rPr>
            <w:lang w:val="en-US"/>
          </w:rPr>
          <w:fldChar w:fldCharType="end"/>
        </w:r>
        <w:r w:rsidR="00553CDF">
          <w:rPr>
            <w:lang w:val="en-US"/>
          </w:rPr>
          <w:t xml:space="preserve"> mendefinisikan Manajemen Proses Bisnis sebagai disiplin yang menggun</w:t>
        </w:r>
      </w:ins>
      <w:ins w:id="2314" w:author="arkat" w:date="2017-10-11T09:19:00Z">
        <w:del w:id="2315" w:author="arkat" w:date="2017-10-11T10:32:00Z">
          <w:r w:rsidR="00315295" w:rsidDel="00135261">
            <w:rPr>
              <w:lang w:val="en-US"/>
            </w:rPr>
            <w:delText>akan</w:delText>
          </w:r>
        </w:del>
      </w:ins>
      <w:proofErr w:type="gramStart"/>
      <w:ins w:id="2316" w:author="arkat" w:date="2017-10-11T10:32:00Z">
        <w:r w:rsidR="00135261">
          <w:rPr>
            <w:lang w:val="en-US"/>
          </w:rPr>
          <w:t>akan</w:t>
        </w:r>
      </w:ins>
      <w:proofErr w:type="gramEnd"/>
      <w:ins w:id="2317" w:author="arkat" w:date="2017-10-02T07:35:00Z">
        <w:r w:rsidR="00553CDF">
          <w:rPr>
            <w:lang w:val="en-US"/>
          </w:rPr>
          <w:t xml:space="preserve"> berbagai metode untuk menemukan, </w:t>
        </w:r>
      </w:ins>
      <w:ins w:id="2318" w:author="arkat" w:date="2017-10-02T07:36:00Z">
        <w:r w:rsidR="00553CDF">
          <w:rPr>
            <w:lang w:val="en-US"/>
          </w:rPr>
          <w:t xml:space="preserve">memodelkan, </w:t>
        </w:r>
      </w:ins>
      <w:ins w:id="2319" w:author="arkat" w:date="2017-10-02T07:35:00Z">
        <w:r w:rsidR="00553CDF">
          <w:rPr>
            <w:lang w:val="en-US"/>
          </w:rPr>
          <w:t xml:space="preserve">menganalisa, mengukur, meningkatkan </w:t>
        </w:r>
      </w:ins>
      <w:ins w:id="2320" w:author="arkat" w:date="2017-10-02T07:37:00Z">
        <w:r w:rsidR="00553CDF">
          <w:rPr>
            <w:lang w:val="en-US"/>
          </w:rPr>
          <w:t xml:space="preserve">dan mengoptimalkan </w:t>
        </w:r>
        <w:r w:rsidR="00553CDF">
          <w:rPr>
            <w:lang w:val="en-US"/>
          </w:rPr>
          <w:lastRenderedPageBreak/>
          <w:t xml:space="preserve">proses bisnis. Proses bisnis mengkoordinasikan perilaku </w:t>
        </w:r>
      </w:ins>
      <w:ins w:id="2321" w:author="arkat" w:date="2017-10-02T07:38:00Z">
        <w:r w:rsidR="00553CDF">
          <w:rPr>
            <w:lang w:val="en-US"/>
          </w:rPr>
          <w:t>orang, system, informasi dan berbaga</w:t>
        </w:r>
        <w:r w:rsidR="00D7030B">
          <w:rPr>
            <w:lang w:val="en-US"/>
          </w:rPr>
          <w:t xml:space="preserve">i hal </w:t>
        </w:r>
      </w:ins>
      <w:ins w:id="2322" w:author="arkat" w:date="2017-10-02T07:39:00Z">
        <w:r w:rsidR="00D7030B">
          <w:rPr>
            <w:lang w:val="en-US"/>
          </w:rPr>
          <w:t xml:space="preserve">guna </w:t>
        </w:r>
      </w:ins>
      <w:ins w:id="2323" w:author="arkat" w:date="2017-10-02T07:38:00Z">
        <w:r w:rsidR="00D7030B">
          <w:rPr>
            <w:lang w:val="en-US"/>
          </w:rPr>
          <w:t xml:space="preserve">mendukung </w:t>
        </w:r>
      </w:ins>
      <w:ins w:id="2324" w:author="arkat" w:date="2017-10-02T07:39:00Z">
        <w:r w:rsidR="00D7030B">
          <w:rPr>
            <w:lang w:val="en-US"/>
          </w:rPr>
          <w:t xml:space="preserve">strategi bisnis. </w:t>
        </w:r>
      </w:ins>
    </w:p>
    <w:p w14:paraId="52BCFDD7" w14:textId="3EFFEB2F" w:rsidR="00967132" w:rsidRDefault="00967132">
      <w:pPr>
        <w:pStyle w:val="BodyText"/>
        <w:ind w:firstLine="630"/>
        <w:rPr>
          <w:ins w:id="2325" w:author="arkat" w:date="2017-10-02T08:39:00Z"/>
          <w:lang w:val="en-US"/>
        </w:rPr>
        <w:pPrChange w:id="2326" w:author="arkat" w:date="2017-10-02T07:04:00Z">
          <w:pPr>
            <w:pStyle w:val="Heading2"/>
            <w:spacing w:before="0" w:after="0"/>
          </w:pPr>
        </w:pPrChange>
      </w:pPr>
      <w:ins w:id="2327" w:author="arkat" w:date="2017-10-01T18:34:00Z">
        <w:r w:rsidRPr="00967132">
          <w:rPr>
            <w:lang w:val="en-US"/>
          </w:rPr>
          <w:t xml:space="preserve">Dasar </w:t>
        </w:r>
        <w:r>
          <w:rPr>
            <w:lang w:val="en-US"/>
          </w:rPr>
          <w:t xml:space="preserve">Manajemen Proses Bisnis </w:t>
        </w:r>
        <w:r w:rsidRPr="00967132">
          <w:rPr>
            <w:lang w:val="en-US"/>
          </w:rPr>
          <w:t xml:space="preserve">adalah representasi eksplisit dari proses bisnis dengan aktivitas dan batasan pelaksanaannya. Setelah proses bisnis didefinisikan, </w:t>
        </w:r>
      </w:ins>
      <w:ins w:id="2328" w:author="arkat" w:date="2017-10-01T18:37:00Z">
        <w:r>
          <w:rPr>
            <w:lang w:val="en-US"/>
          </w:rPr>
          <w:t xml:space="preserve">maka proses bisnis dapat dilakukan </w:t>
        </w:r>
      </w:ins>
      <w:ins w:id="2329" w:author="arkat" w:date="2017-10-01T18:34:00Z">
        <w:r w:rsidRPr="00967132">
          <w:rPr>
            <w:lang w:val="en-US"/>
          </w:rPr>
          <w:t>an</w:t>
        </w:r>
        <w:r>
          <w:rPr>
            <w:lang w:val="en-US"/>
          </w:rPr>
          <w:t>alisis, perbaikan, dan dilakukan penetapan.</w:t>
        </w:r>
      </w:ins>
      <w:ins w:id="2330" w:author="arkat" w:date="2017-10-02T07:04:00Z">
        <w:r w:rsidR="008F4650" w:rsidRPr="008F4650">
          <w:t xml:space="preserve"> </w:t>
        </w:r>
        <w:r w:rsidR="008F4650" w:rsidRPr="008F4650">
          <w:rPr>
            <w:lang w:val="en-US"/>
          </w:rPr>
          <w:t>Se</w:t>
        </w:r>
      </w:ins>
      <w:ins w:id="2331" w:author="arkat" w:date="2017-10-11T09:20:00Z">
        <w:r w:rsidR="00315295">
          <w:rPr>
            <w:lang w:val="en-US"/>
          </w:rPr>
          <w:t>cara</w:t>
        </w:r>
      </w:ins>
      <w:ins w:id="2332" w:author="arkat" w:date="2017-10-02T07:04:00Z">
        <w:r w:rsidR="008F4650">
          <w:rPr>
            <w:lang w:val="en-US"/>
          </w:rPr>
          <w:t xml:space="preserve"> tradisional, pemberlakuan peraturan proses bisnis dilakukan</w:t>
        </w:r>
        <w:r w:rsidR="008F4650" w:rsidRPr="008F4650">
          <w:rPr>
            <w:lang w:val="en-US"/>
          </w:rPr>
          <w:t xml:space="preserve"> se</w:t>
        </w:r>
      </w:ins>
      <w:ins w:id="2333" w:author="arkat" w:date="2017-10-11T09:20:00Z">
        <w:r w:rsidR="00315295">
          <w:rPr>
            <w:lang w:val="en-US"/>
          </w:rPr>
          <w:t>cara</w:t>
        </w:r>
      </w:ins>
      <w:ins w:id="2334" w:author="arkat" w:date="2017-10-02T07:04:00Z">
        <w:r w:rsidR="008F4650" w:rsidRPr="008F4650">
          <w:rPr>
            <w:lang w:val="en-US"/>
          </w:rPr>
          <w:t xml:space="preserve"> manual,</w:t>
        </w:r>
      </w:ins>
      <w:ins w:id="2335" w:author="arkat" w:date="2017-10-02T07:05:00Z">
        <w:r w:rsidR="008F4650">
          <w:rPr>
            <w:lang w:val="en-US"/>
          </w:rPr>
          <w:t xml:space="preserve"> </w:t>
        </w:r>
      </w:ins>
      <w:ins w:id="2336" w:author="arkat" w:date="2017-10-11T10:31:00Z">
        <w:r w:rsidR="00135261">
          <w:rPr>
            <w:lang w:val="en-US"/>
          </w:rPr>
          <w:t>d</w:t>
        </w:r>
      </w:ins>
      <w:ins w:id="2337" w:author="arkat" w:date="2017-10-02T07:05:00Z">
        <w:del w:id="2338" w:author="arkat" w:date="2017-10-11T10:31:00Z">
          <w:r w:rsidR="008F4650" w:rsidDel="00135261">
            <w:rPr>
              <w:lang w:val="en-US"/>
            </w:rPr>
            <w:delText>D</w:delText>
          </w:r>
        </w:del>
        <w:r w:rsidR="008F4650">
          <w:rPr>
            <w:lang w:val="en-US"/>
          </w:rPr>
          <w:t xml:space="preserve">engan dipandu oleh personil perusahaan yang memiliki pengetahuan di bidang tersebut dengan </w:t>
        </w:r>
      </w:ins>
      <w:ins w:id="2339" w:author="arkat" w:date="2017-10-11T10:31:00Z">
        <w:r w:rsidR="00135261">
          <w:rPr>
            <w:lang w:val="en-US"/>
          </w:rPr>
          <w:t>c</w:t>
        </w:r>
      </w:ins>
      <w:ins w:id="2340" w:author="arkat" w:date="2017-10-11T09:20:00Z">
        <w:del w:id="2341" w:author="arkat" w:date="2017-10-11T10:31:00Z">
          <w:r w:rsidR="00315295" w:rsidDel="00135261">
            <w:rPr>
              <w:lang w:val="en-US"/>
            </w:rPr>
            <w:delText>C</w:delText>
          </w:r>
        </w:del>
        <w:proofErr w:type="gramStart"/>
        <w:r w:rsidR="00315295">
          <w:rPr>
            <w:lang w:val="en-US"/>
          </w:rPr>
          <w:t>ara</w:t>
        </w:r>
      </w:ins>
      <w:proofErr w:type="gramEnd"/>
      <w:ins w:id="2342" w:author="arkat" w:date="2017-10-02T07:19:00Z">
        <w:r w:rsidR="00F52150">
          <w:rPr>
            <w:lang w:val="en-US"/>
          </w:rPr>
          <w:t xml:space="preserve"> </w:t>
        </w:r>
      </w:ins>
      <w:ins w:id="2343" w:author="arkat" w:date="2017-10-02T07:05:00Z">
        <w:r w:rsidR="008F4650">
          <w:rPr>
            <w:lang w:val="en-US"/>
          </w:rPr>
          <w:t xml:space="preserve">menerapkan peraturan dan prosedur </w:t>
        </w:r>
      </w:ins>
      <w:ins w:id="2344" w:author="arkat" w:date="2017-10-02T07:04:00Z">
        <w:r w:rsidR="008F4650">
          <w:rPr>
            <w:lang w:val="en-US"/>
          </w:rPr>
          <w:t>kerja di perusahaan.</w:t>
        </w:r>
      </w:ins>
    </w:p>
    <w:p w14:paraId="64FF7E03" w14:textId="1136E113" w:rsidR="0017371E" w:rsidRDefault="0017371E" w:rsidP="0017371E">
      <w:pPr>
        <w:pStyle w:val="BodyText"/>
        <w:ind w:firstLine="630"/>
        <w:rPr>
          <w:ins w:id="2345" w:author="arkat" w:date="2017-10-04T18:29:00Z"/>
        </w:rPr>
      </w:pPr>
      <w:ins w:id="2346" w:author="arkat" w:date="2017-10-02T08:39:00Z">
        <w:r>
          <w:rPr>
            <w:lang w:val="en-US"/>
          </w:rPr>
          <w:t>B</w:t>
        </w:r>
        <w:r w:rsidRPr="00832701">
          <w:t xml:space="preserve">PM membantu perusahaan dalam mengawasi dan mengontrol seluruh elemen pada proses bisnis, seperti karyawan, pelanggan, pemasok, dan </w:t>
        </w:r>
        <w:r w:rsidRPr="00135261">
          <w:rPr>
            <w:i/>
            <w:rPrChange w:id="2347" w:author="arkat" w:date="2017-10-11T10:31:00Z">
              <w:rPr/>
            </w:rPrChange>
          </w:rPr>
          <w:t>workflow</w:t>
        </w:r>
        <w:r w:rsidRPr="00832701">
          <w:t xml:space="preserve">. BPM meningkatkan kualitas proses bisnis melalui penyediaan mekanisme </w:t>
        </w:r>
        <w:r w:rsidRPr="00135261">
          <w:rPr>
            <w:i/>
            <w:rPrChange w:id="2348" w:author="arkat" w:date="2017-10-11T10:31:00Z">
              <w:rPr/>
            </w:rPrChange>
          </w:rPr>
          <w:t>feedback</w:t>
        </w:r>
        <w:r w:rsidRPr="00832701">
          <w:t xml:space="preserve"> yang lebih baik. Review yang berkesinambungan dan </w:t>
        </w:r>
        <w:r w:rsidRPr="00135261">
          <w:rPr>
            <w:i/>
            <w:rPrChange w:id="2349" w:author="arkat" w:date="2017-10-11T10:31:00Z">
              <w:rPr/>
            </w:rPrChange>
          </w:rPr>
          <w:t>real-time</w:t>
        </w:r>
        <w:r w:rsidRPr="00832701">
          <w:t xml:space="preserve"> </w:t>
        </w:r>
      </w:ins>
      <w:ins w:id="2350" w:author="arkat" w:date="2017-10-11T09:19:00Z">
        <w:del w:id="2351" w:author="arkat" w:date="2017-10-11T10:32:00Z">
          <w:r w:rsidR="00315295" w:rsidDel="00135261">
            <w:delText>akan</w:delText>
          </w:r>
        </w:del>
      </w:ins>
      <w:ins w:id="2352" w:author="arkat" w:date="2017-10-11T10:32:00Z">
        <w:r w:rsidR="00135261">
          <w:t>akan</w:t>
        </w:r>
      </w:ins>
      <w:ins w:id="2353" w:author="arkat" w:date="2017-10-02T08:39:00Z">
        <w:r w:rsidRPr="00832701">
          <w:t xml:space="preserve"> membantu perusahaan dalam mengidentifikasi masalah dan kemudian mengatasinya se</w:t>
        </w:r>
      </w:ins>
      <w:ins w:id="2354" w:author="arkat" w:date="2017-10-11T09:20:00Z">
        <w:r w:rsidR="00315295">
          <w:t>cara</w:t>
        </w:r>
      </w:ins>
      <w:ins w:id="2355" w:author="arkat" w:date="2017-10-02T08:39:00Z">
        <w:r w:rsidRPr="00832701">
          <w:t xml:space="preserve"> lebih cepat sebelum masalah tersebut berkembang menjadi lebih besar.</w:t>
        </w:r>
      </w:ins>
    </w:p>
    <w:p w14:paraId="63CECE8B" w14:textId="7AEE3B5E" w:rsidR="0021262F" w:rsidRPr="0056138E" w:rsidRDefault="0021262F" w:rsidP="0017371E">
      <w:pPr>
        <w:pStyle w:val="BodyText"/>
        <w:ind w:firstLine="630"/>
        <w:rPr>
          <w:ins w:id="2356" w:author="arkat" w:date="2017-10-04T18:31:00Z"/>
          <w:lang w:val="en-US"/>
          <w:rPrChange w:id="2357" w:author="arkat" w:date="2017-10-04T18:44:00Z">
            <w:rPr>
              <w:ins w:id="2358" w:author="arkat" w:date="2017-10-04T18:31:00Z"/>
              <w:i/>
              <w:lang w:val="en-US"/>
            </w:rPr>
          </w:rPrChange>
        </w:rPr>
      </w:pPr>
      <w:ins w:id="2359" w:author="arkat" w:date="2017-10-04T18:29:00Z">
        <w:r>
          <w:rPr>
            <w:lang w:val="en-US"/>
          </w:rPr>
          <w:t>Se</w:t>
        </w:r>
      </w:ins>
      <w:ins w:id="2360" w:author="arkat" w:date="2017-10-11T09:20:00Z">
        <w:r w:rsidR="00315295">
          <w:rPr>
            <w:lang w:val="en-US"/>
          </w:rPr>
          <w:t>cara</w:t>
        </w:r>
      </w:ins>
      <w:ins w:id="2361" w:author="arkat" w:date="2017-10-04T18:29:00Z">
        <w:r>
          <w:rPr>
            <w:lang w:val="en-US"/>
          </w:rPr>
          <w:t xml:space="preserve"> umum, aktivitas BPM dikelompokkan menjadi </w:t>
        </w:r>
      </w:ins>
      <w:ins w:id="2362" w:author="arkat" w:date="2017-10-04T18:30:00Z">
        <w:r>
          <w:rPr>
            <w:lang w:val="en-US"/>
          </w:rPr>
          <w:t xml:space="preserve">5 kategori, yakni: </w:t>
        </w:r>
        <w:r>
          <w:rPr>
            <w:i/>
            <w:lang w:val="en-US"/>
          </w:rPr>
          <w:t xml:space="preserve">design, modelling, execution, monitoring </w:t>
        </w:r>
        <w:r>
          <w:rPr>
            <w:lang w:val="en-US"/>
          </w:rPr>
          <w:t xml:space="preserve">dan </w:t>
        </w:r>
        <w:r>
          <w:rPr>
            <w:i/>
            <w:lang w:val="en-US"/>
          </w:rPr>
          <w:t>execution</w:t>
        </w:r>
      </w:ins>
      <w:ins w:id="2363" w:author="arkat" w:date="2017-10-04T19:05:00Z">
        <w:r w:rsidR="0046428A">
          <w:rPr>
            <w:i/>
            <w:lang w:val="en-US"/>
          </w:rPr>
          <w:t xml:space="preserve"> </w:t>
        </w:r>
      </w:ins>
      <w:ins w:id="2364" w:author="arkat" w:date="2017-10-04T19:13:00Z">
        <w:r w:rsidR="0046428A">
          <w:rPr>
            <w:i/>
            <w:lang w:val="en-US"/>
          </w:rPr>
          <w:fldChar w:fldCharType="begin" w:fldLock="1"/>
        </w:r>
      </w:ins>
      <w:r w:rsidR="003C2109">
        <w:rPr>
          <w:i/>
          <w:lang w:val="en-US"/>
        </w:rPr>
        <w:instrText>ADDIN CSL_CITATION { "citationItems" : [ { "id" : "ITEM-1", "itemData" : { "URL" : "http://www.gartner.com/it-glossary/business-process-management-bpm/", "accessed" : { "date-parts" : [ [ "2017", "10", "2" ] ] }, "author" : [ { "dropping-particle" : "", "family" : "Gartner", "given" : "", "non-dropping-particle" : "", "parse-names" : false, "suffix" : "" } ], "id" : "ITEM-1", "issued" : { "date-parts" : [ [ "2016" ] ] }, "title" : "Business Process Management", "type" : "webpage" }, "uris" : [ "http://www.mendeley.com/documents/?uuid=6bd26a5b-d315-3e87-9871-9c40d610d5fd" ] } ], "mendeley" : { "formattedCitation" : "(Gartner, 2016)", "plainTextFormattedCitation" : "(Gartner, 2016)", "previouslyFormattedCitation" : "(Gartner, 2016)" }, "properties" : { "noteIndex" : 0 }, "schema" : "https://github.com/citation-style-language/schema/raw/master/csl-citation.json" }</w:instrText>
      </w:r>
      <w:r w:rsidR="0046428A">
        <w:rPr>
          <w:i/>
          <w:lang w:val="en-US"/>
        </w:rPr>
        <w:fldChar w:fldCharType="separate"/>
      </w:r>
      <w:r w:rsidR="0046428A" w:rsidRPr="0046428A">
        <w:rPr>
          <w:noProof/>
          <w:lang w:val="en-US"/>
        </w:rPr>
        <w:t>(Gartner, 2016)</w:t>
      </w:r>
      <w:ins w:id="2365" w:author="arkat" w:date="2017-10-04T19:13:00Z">
        <w:r w:rsidR="0046428A">
          <w:rPr>
            <w:i/>
            <w:lang w:val="en-US"/>
          </w:rPr>
          <w:fldChar w:fldCharType="end"/>
        </w:r>
      </w:ins>
      <w:ins w:id="2366" w:author="arkat" w:date="2017-10-04T18:30:00Z">
        <w:r>
          <w:rPr>
            <w:i/>
            <w:lang w:val="en-US"/>
          </w:rPr>
          <w:t xml:space="preserve">. </w:t>
        </w:r>
      </w:ins>
      <w:ins w:id="2367" w:author="arkat" w:date="2017-10-04T18:40:00Z">
        <w:r w:rsidR="0056138E">
          <w:rPr>
            <w:lang w:val="en-US"/>
          </w:rPr>
          <w:t>Pa</w:t>
        </w:r>
      </w:ins>
      <w:ins w:id="2368" w:author="arkat" w:date="2017-10-04T18:41:00Z">
        <w:r w:rsidR="0056138E">
          <w:rPr>
            <w:lang w:val="en-US"/>
          </w:rPr>
          <w:t xml:space="preserve">da </w:t>
        </w:r>
      </w:ins>
      <w:ins w:id="2369" w:author="arkat" w:date="2017-10-11T10:31:00Z">
        <w:r w:rsidR="00135261">
          <w:rPr>
            <w:lang w:val="en-US"/>
          </w:rPr>
          <w:t>G</w:t>
        </w:r>
      </w:ins>
      <w:ins w:id="2370" w:author="arkat" w:date="2017-10-04T18:41:00Z">
        <w:del w:id="2371" w:author="arkat" w:date="2017-10-11T10:31:00Z">
          <w:r w:rsidR="0056138E" w:rsidDel="00135261">
            <w:rPr>
              <w:lang w:val="en-US"/>
            </w:rPr>
            <w:delText>g</w:delText>
          </w:r>
        </w:del>
        <w:r w:rsidR="0056138E">
          <w:rPr>
            <w:lang w:val="en-US"/>
          </w:rPr>
          <w:t xml:space="preserve">ambar 2.1 kita dapat melihat standar siklus hidup BPM. </w:t>
        </w:r>
      </w:ins>
      <w:ins w:id="2372" w:author="arkat" w:date="2017-10-04T18:43:00Z">
        <w:r w:rsidR="0056138E">
          <w:rPr>
            <w:lang w:val="en-US"/>
          </w:rPr>
          <w:t xml:space="preserve">Dimana disetiap fase siklus hidup dapat diulang, dari proses </w:t>
        </w:r>
        <w:r w:rsidR="0056138E">
          <w:rPr>
            <w:i/>
            <w:lang w:val="en-US"/>
          </w:rPr>
          <w:t xml:space="preserve">design </w:t>
        </w:r>
        <w:r w:rsidR="0056138E">
          <w:rPr>
            <w:lang w:val="en-US"/>
          </w:rPr>
          <w:t xml:space="preserve">sampai proses </w:t>
        </w:r>
        <w:r w:rsidR="0056138E">
          <w:rPr>
            <w:i/>
            <w:lang w:val="en-US"/>
          </w:rPr>
          <w:t>optimization.</w:t>
        </w:r>
      </w:ins>
      <w:ins w:id="2373" w:author="arkat" w:date="2017-10-04T18:44:00Z">
        <w:r w:rsidR="0056138E">
          <w:rPr>
            <w:i/>
            <w:lang w:val="en-US"/>
          </w:rPr>
          <w:t xml:space="preserve"> </w:t>
        </w:r>
        <w:r w:rsidR="0056138E">
          <w:rPr>
            <w:lang w:val="en-US"/>
          </w:rPr>
          <w:t>Fase-fase tersebut dijelaskan sebagai berikut:</w:t>
        </w:r>
      </w:ins>
    </w:p>
    <w:p w14:paraId="1EF74676" w14:textId="77777777" w:rsidR="0021262F" w:rsidRDefault="0021262F" w:rsidP="0021262F">
      <w:pPr>
        <w:pStyle w:val="BodyText"/>
        <w:rPr>
          <w:ins w:id="2374" w:author="arkat" w:date="2017-10-04T18:37:00Z"/>
          <w:i/>
          <w:lang w:val="en-US"/>
        </w:rPr>
      </w:pPr>
    </w:p>
    <w:p w14:paraId="525F3DD3" w14:textId="393D479D" w:rsidR="0021262F" w:rsidRDefault="0056138E" w:rsidP="0021262F">
      <w:pPr>
        <w:pStyle w:val="BodyText"/>
        <w:rPr>
          <w:ins w:id="2375" w:author="arkat" w:date="2017-10-04T18:35:00Z"/>
          <w:i/>
          <w:lang w:val="en-US"/>
        </w:rPr>
      </w:pPr>
      <w:ins w:id="2376" w:author="arkat" w:date="2017-10-04T18:39:00Z">
        <w:r>
          <w:rPr>
            <w:i/>
            <w:noProof/>
            <w:lang w:val="en-US"/>
            <w:rPrChange w:id="2377" w:author="Unknown">
              <w:rPr>
                <w:noProof/>
                <w:lang w:val="en-US"/>
              </w:rPr>
            </w:rPrChange>
          </w:rPr>
          <w:drawing>
            <wp:inline distT="0" distB="0" distL="0" distR="0" wp14:anchorId="7EF115FE" wp14:editId="704FC852">
              <wp:extent cx="5041265" cy="2940685"/>
              <wp:effectExtent l="0" t="0" r="0" b="0"/>
              <wp:docPr id="283" name="Diagram 2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ins>
    </w:p>
    <w:p w14:paraId="44DEF3A5" w14:textId="268D10E2" w:rsidR="0021262F" w:rsidRPr="0021262F" w:rsidRDefault="0021262F">
      <w:pPr>
        <w:pStyle w:val="GambarBAB2"/>
        <w:numPr>
          <w:ilvl w:val="0"/>
          <w:numId w:val="45"/>
        </w:numPr>
        <w:ind w:left="0" w:firstLine="0"/>
        <w:rPr>
          <w:ins w:id="2378" w:author="arkat" w:date="2017-10-04T18:31:00Z"/>
          <w:b/>
          <w:rPrChange w:id="2379" w:author="arkat" w:date="2017-10-04T18:36:00Z">
            <w:rPr>
              <w:ins w:id="2380" w:author="arkat" w:date="2017-10-04T18:31:00Z"/>
              <w:i/>
              <w:lang w:val="en-US"/>
            </w:rPr>
          </w:rPrChange>
        </w:rPr>
        <w:pPrChange w:id="2381" w:author="arkat" w:date="2017-10-04T18:36:00Z">
          <w:pPr>
            <w:pStyle w:val="BodyText"/>
            <w:ind w:firstLine="630"/>
          </w:pPr>
        </w:pPrChange>
      </w:pPr>
      <w:bookmarkStart w:id="2382" w:name="_Toc495046359"/>
      <w:ins w:id="2383" w:author="arkat" w:date="2017-10-04T18:35:00Z">
        <w:r w:rsidRPr="0021262F">
          <w:rPr>
            <w:b/>
            <w:rPrChange w:id="2384" w:author="arkat" w:date="2017-10-04T18:36:00Z">
              <w:rPr>
                <w:i/>
              </w:rPr>
            </w:rPrChange>
          </w:rPr>
          <w:t>Siklus Hidup Manajemen Proses Bisnis</w:t>
        </w:r>
      </w:ins>
      <w:bookmarkEnd w:id="2382"/>
    </w:p>
    <w:p w14:paraId="2AD3B892" w14:textId="2BE7C048" w:rsidR="0021262F" w:rsidRPr="00894A29" w:rsidRDefault="00894A29">
      <w:pPr>
        <w:jc w:val="center"/>
        <w:rPr>
          <w:ins w:id="2385" w:author="arkat" w:date="2017-10-02T08:39:00Z"/>
          <w:lang w:val="en-US"/>
          <w:rPrChange w:id="2386" w:author="arkat" w:date="2017-10-04T23:15:00Z">
            <w:rPr>
              <w:ins w:id="2387" w:author="arkat" w:date="2017-10-02T08:39:00Z"/>
            </w:rPr>
          </w:rPrChange>
        </w:rPr>
        <w:pPrChange w:id="2388" w:author="arkat" w:date="2017-10-04T23:15:00Z">
          <w:pPr>
            <w:pStyle w:val="BodyText"/>
            <w:ind w:firstLine="630"/>
          </w:pPr>
        </w:pPrChange>
      </w:pPr>
      <w:ins w:id="2389" w:author="arkat" w:date="2017-10-04T23:15:00Z">
        <w:r>
          <w:rPr>
            <w:lang w:val="en-US"/>
          </w:rPr>
          <w:t xml:space="preserve">Sumber : </w:t>
        </w:r>
        <w:r>
          <w:rPr>
            <w:lang w:val="en-US"/>
          </w:rPr>
          <w:fldChar w:fldCharType="begin" w:fldLock="1"/>
        </w:r>
      </w:ins>
      <w:r>
        <w:rPr>
          <w:lang w:val="en-US"/>
        </w:rPr>
        <w:instrText>ADDIN CSL_CITATION { "citationItems" : [ { "id" : "ITEM-1", "itemData" : { "URL" : "http://www.gartner.com/it-glossary/business-process-management-bpm/", "accessed" : { "date-parts" : [ [ "2017", "10", "2" ] ] }, "author" : [ { "dropping-particle" : "", "family" : "Gartner", "given" : "", "non-dropping-particle" : "", "parse-names" : false, "suffix" : "" } ], "id" : "ITEM-1", "issued" : { "date-parts" : [ [ "2016" ] ] }, "title" : "Business Process Management", "type" : "webpage" }, "uris" : [ "http://www.mendeley.com/documents/?uuid=6bd26a5b-d315-3e87-9871-9c40d610d5fd" ] } ], "mendeley" : { "formattedCitation" : "(Gartner, 2016)", "manualFormatting" : "Gartner (2016)", "plainTextFormattedCitation" : "(Gartner, 2016)", "previouslyFormattedCitation" : "(Gartner, 2016)" }, "properties" : { "noteIndex" : 0 }, "schema" : "https://github.com/citation-style-language/schema/raw/master/csl-citation.json" }</w:instrText>
      </w:r>
      <w:r>
        <w:rPr>
          <w:lang w:val="en-US"/>
        </w:rPr>
        <w:fldChar w:fldCharType="separate"/>
      </w:r>
      <w:del w:id="2390" w:author="arkat" w:date="2017-10-04T23:15:00Z">
        <w:r w:rsidRPr="00894A29" w:rsidDel="00894A29">
          <w:rPr>
            <w:noProof/>
            <w:lang w:val="en-US"/>
          </w:rPr>
          <w:delText>(</w:delText>
        </w:r>
      </w:del>
      <w:r w:rsidRPr="00894A29">
        <w:rPr>
          <w:noProof/>
          <w:lang w:val="en-US"/>
        </w:rPr>
        <w:t>Gartner</w:t>
      </w:r>
      <w:del w:id="2391" w:author="arkat" w:date="2017-10-04T23:15:00Z">
        <w:r w:rsidRPr="00894A29" w:rsidDel="00894A29">
          <w:rPr>
            <w:noProof/>
            <w:lang w:val="en-US"/>
          </w:rPr>
          <w:delText>,</w:delText>
        </w:r>
      </w:del>
      <w:r w:rsidRPr="00894A29">
        <w:rPr>
          <w:noProof/>
          <w:lang w:val="en-US"/>
        </w:rPr>
        <w:t xml:space="preserve"> </w:t>
      </w:r>
      <w:ins w:id="2392" w:author="arkat" w:date="2017-10-04T23:15:00Z">
        <w:r>
          <w:rPr>
            <w:noProof/>
            <w:lang w:val="en-US"/>
          </w:rPr>
          <w:t>(</w:t>
        </w:r>
      </w:ins>
      <w:r w:rsidRPr="00894A29">
        <w:rPr>
          <w:noProof/>
          <w:lang w:val="en-US"/>
        </w:rPr>
        <w:t>2016)</w:t>
      </w:r>
      <w:ins w:id="2393" w:author="arkat" w:date="2017-10-04T23:15:00Z">
        <w:r>
          <w:rPr>
            <w:lang w:val="en-US"/>
          </w:rPr>
          <w:fldChar w:fldCharType="end"/>
        </w:r>
      </w:ins>
    </w:p>
    <w:p w14:paraId="43C3A31B" w14:textId="2068886D" w:rsidR="0056138E" w:rsidRPr="0056138E" w:rsidRDefault="0056138E">
      <w:pPr>
        <w:pStyle w:val="BodyTextFirstIndent"/>
        <w:numPr>
          <w:ilvl w:val="0"/>
          <w:numId w:val="144"/>
        </w:numPr>
        <w:ind w:left="360"/>
        <w:rPr>
          <w:ins w:id="2394" w:author="arkat" w:date="2017-10-04T18:45:00Z"/>
          <w:i/>
          <w:lang w:val="en-US"/>
          <w:rPrChange w:id="2395" w:author="arkat" w:date="2017-10-04T18:45:00Z">
            <w:rPr>
              <w:ins w:id="2396" w:author="arkat" w:date="2017-10-04T18:45:00Z"/>
              <w:lang w:val="en-US"/>
            </w:rPr>
          </w:rPrChange>
        </w:rPr>
        <w:pPrChange w:id="2397" w:author="arkat" w:date="2017-10-04T18:45:00Z">
          <w:pPr>
            <w:pStyle w:val="Heading2"/>
            <w:spacing w:before="0" w:after="0"/>
          </w:pPr>
        </w:pPrChange>
      </w:pPr>
      <w:ins w:id="2398" w:author="arkat" w:date="2017-10-04T18:45:00Z">
        <w:r w:rsidRPr="0056138E">
          <w:rPr>
            <w:i/>
            <w:lang w:val="en-US"/>
            <w:rPrChange w:id="2399" w:author="arkat" w:date="2017-10-04T18:45:00Z">
              <w:rPr>
                <w:lang w:val="en-US"/>
              </w:rPr>
            </w:rPrChange>
          </w:rPr>
          <w:t>Design</w:t>
        </w:r>
        <w:r>
          <w:rPr>
            <w:i/>
            <w:lang w:val="en-US"/>
          </w:rPr>
          <w:t xml:space="preserve">, </w:t>
        </w:r>
      </w:ins>
      <w:ins w:id="2400" w:author="arkat" w:date="2017-10-11T10:31:00Z">
        <w:r w:rsidR="00135261">
          <w:rPr>
            <w:lang w:val="en-US"/>
          </w:rPr>
          <w:t>t</w:t>
        </w:r>
      </w:ins>
      <w:ins w:id="2401" w:author="arkat" w:date="2017-10-04T18:45:00Z">
        <w:del w:id="2402" w:author="arkat" w:date="2017-10-11T10:31:00Z">
          <w:r w:rsidDel="00135261">
            <w:rPr>
              <w:lang w:val="en-US"/>
            </w:rPr>
            <w:delText>T</w:delText>
          </w:r>
        </w:del>
        <w:r>
          <w:rPr>
            <w:lang w:val="en-US"/>
          </w:rPr>
          <w:t xml:space="preserve">ahap yang mengidentifikasi </w:t>
        </w:r>
      </w:ins>
      <w:ins w:id="2403" w:author="arkat" w:date="2017-10-04T18:46:00Z">
        <w:r>
          <w:rPr>
            <w:lang w:val="en-US"/>
          </w:rPr>
          <w:t>proses bisnis saat ini</w:t>
        </w:r>
      </w:ins>
      <w:ins w:id="2404" w:author="arkat" w:date="2017-10-04T18:47:00Z">
        <w:r>
          <w:rPr>
            <w:lang w:val="en-US"/>
          </w:rPr>
          <w:t xml:space="preserve"> dan proses tersebut harus dirancang. Tahap ini bertujuan untuk memastikan perancangan sesuai </w:t>
        </w:r>
        <w:r>
          <w:rPr>
            <w:lang w:val="en-US"/>
          </w:rPr>
          <w:lastRenderedPageBreak/>
          <w:t xml:space="preserve">dengan teori </w:t>
        </w:r>
      </w:ins>
      <w:ins w:id="2405" w:author="arkat" w:date="2017-10-04T18:48:00Z">
        <w:r>
          <w:rPr>
            <w:lang w:val="en-US"/>
          </w:rPr>
          <w:t>untuk membangun sebuah proses yang efisien dan mereduksi kesalahan selama siklus hidup.</w:t>
        </w:r>
      </w:ins>
    </w:p>
    <w:p w14:paraId="39A52681" w14:textId="25D0FF02" w:rsidR="0056138E" w:rsidRPr="0056138E" w:rsidRDefault="0056138E">
      <w:pPr>
        <w:pStyle w:val="BodyTextFirstIndent"/>
        <w:numPr>
          <w:ilvl w:val="0"/>
          <w:numId w:val="144"/>
        </w:numPr>
        <w:ind w:left="360"/>
        <w:rPr>
          <w:ins w:id="2406" w:author="arkat" w:date="2017-10-04T18:45:00Z"/>
          <w:i/>
          <w:lang w:val="en-US"/>
          <w:rPrChange w:id="2407" w:author="arkat" w:date="2017-10-04T18:45:00Z">
            <w:rPr>
              <w:ins w:id="2408" w:author="arkat" w:date="2017-10-04T18:45:00Z"/>
              <w:lang w:val="en-US"/>
            </w:rPr>
          </w:rPrChange>
        </w:rPr>
        <w:pPrChange w:id="2409" w:author="arkat" w:date="2017-10-04T18:45:00Z">
          <w:pPr>
            <w:pStyle w:val="Heading2"/>
            <w:spacing w:before="0" w:after="0"/>
          </w:pPr>
        </w:pPrChange>
      </w:pPr>
      <w:ins w:id="2410" w:author="arkat" w:date="2017-10-04T18:45:00Z">
        <w:r w:rsidRPr="0056138E">
          <w:rPr>
            <w:i/>
            <w:lang w:val="en-US"/>
            <w:rPrChange w:id="2411" w:author="arkat" w:date="2017-10-04T18:45:00Z">
              <w:rPr>
                <w:lang w:val="en-US"/>
              </w:rPr>
            </w:rPrChange>
          </w:rPr>
          <w:t>Modelling</w:t>
        </w:r>
      </w:ins>
      <w:ins w:id="2412" w:author="arkat" w:date="2017-10-04T18:48:00Z">
        <w:r>
          <w:rPr>
            <w:i/>
            <w:lang w:val="en-US"/>
          </w:rPr>
          <w:t xml:space="preserve">, </w:t>
        </w:r>
      </w:ins>
      <w:ins w:id="2413" w:author="arkat" w:date="2017-10-04T18:52:00Z">
        <w:r w:rsidR="00D85088">
          <w:rPr>
            <w:lang w:val="en-US"/>
          </w:rPr>
          <w:t xml:space="preserve">tahap </w:t>
        </w:r>
      </w:ins>
      <w:ins w:id="2414" w:author="arkat" w:date="2017-10-04T18:49:00Z">
        <w:r w:rsidR="00D85088">
          <w:rPr>
            <w:lang w:val="en-US"/>
          </w:rPr>
          <w:t>mengabstraksikan rancangan ke dalam model dengan menggun</w:t>
        </w:r>
      </w:ins>
      <w:ins w:id="2415" w:author="arkat" w:date="2017-10-11T09:19:00Z">
        <w:del w:id="2416" w:author="arkat" w:date="2017-10-11T10:32:00Z">
          <w:r w:rsidR="00315295" w:rsidDel="00135261">
            <w:rPr>
              <w:lang w:val="en-US"/>
            </w:rPr>
            <w:delText>akan</w:delText>
          </w:r>
        </w:del>
      </w:ins>
      <w:proofErr w:type="gramStart"/>
      <w:ins w:id="2417" w:author="arkat" w:date="2017-10-11T10:32:00Z">
        <w:r w:rsidR="00135261">
          <w:rPr>
            <w:lang w:val="en-US"/>
          </w:rPr>
          <w:t>akan</w:t>
        </w:r>
      </w:ins>
      <w:proofErr w:type="gramEnd"/>
      <w:ins w:id="2418" w:author="arkat" w:date="2017-10-04T18:49:00Z">
        <w:r w:rsidR="00D85088">
          <w:rPr>
            <w:lang w:val="en-US"/>
          </w:rPr>
          <w:t xml:space="preserve"> </w:t>
        </w:r>
        <w:r w:rsidR="00D85088">
          <w:rPr>
            <w:i/>
            <w:lang w:val="en-US"/>
          </w:rPr>
          <w:t xml:space="preserve">tool, </w:t>
        </w:r>
        <w:r w:rsidR="00D85088">
          <w:rPr>
            <w:lang w:val="en-US"/>
          </w:rPr>
          <w:t xml:space="preserve">analisa bisnis, manager eksekutif </w:t>
        </w:r>
      </w:ins>
      <w:ins w:id="2419" w:author="arkat" w:date="2017-10-04T18:50:00Z">
        <w:r w:rsidR="00D85088">
          <w:rPr>
            <w:lang w:val="en-US"/>
          </w:rPr>
          <w:t xml:space="preserve">dan </w:t>
        </w:r>
        <w:r w:rsidR="00D85088" w:rsidRPr="00D85088">
          <w:rPr>
            <w:lang w:val="en-US"/>
            <w:rPrChange w:id="2420" w:author="arkat" w:date="2017-10-04T18:50:00Z">
              <w:rPr>
                <w:i/>
                <w:lang w:val="en-US"/>
              </w:rPr>
            </w:rPrChange>
          </w:rPr>
          <w:t>stakeholder</w:t>
        </w:r>
        <w:r w:rsidR="00D85088">
          <w:rPr>
            <w:i/>
            <w:lang w:val="en-US"/>
          </w:rPr>
          <w:t xml:space="preserve"> </w:t>
        </w:r>
        <w:r w:rsidR="00D85088">
          <w:rPr>
            <w:lang w:val="en-US"/>
          </w:rPr>
          <w:t>untuk meningkatkan proses dan manajemen</w:t>
        </w:r>
      </w:ins>
      <w:ins w:id="2421" w:author="arkat" w:date="2017-10-04T18:51:00Z">
        <w:r w:rsidR="00D85088">
          <w:rPr>
            <w:lang w:val="en-US"/>
          </w:rPr>
          <w:t xml:space="preserve"> mutu</w:t>
        </w:r>
      </w:ins>
      <w:ins w:id="2422" w:author="arkat" w:date="2017-10-04T18:50:00Z">
        <w:r w:rsidR="00D85088">
          <w:rPr>
            <w:lang w:val="en-US"/>
          </w:rPr>
          <w:t>.</w:t>
        </w:r>
        <w:r w:rsidR="00D85088">
          <w:rPr>
            <w:i/>
            <w:lang w:val="en-US"/>
          </w:rPr>
          <w:t xml:space="preserve"> </w:t>
        </w:r>
      </w:ins>
    </w:p>
    <w:p w14:paraId="0DA5FC4E" w14:textId="0FD433B7" w:rsidR="00D85088" w:rsidRPr="00D85088" w:rsidRDefault="0056138E">
      <w:pPr>
        <w:pStyle w:val="BodyTextFirstIndent"/>
        <w:numPr>
          <w:ilvl w:val="0"/>
          <w:numId w:val="144"/>
        </w:numPr>
        <w:ind w:left="360"/>
        <w:rPr>
          <w:ins w:id="2423" w:author="arkat" w:date="2017-10-04T18:45:00Z"/>
          <w:i/>
          <w:lang w:val="en-US"/>
          <w:rPrChange w:id="2424" w:author="arkat" w:date="2017-10-04T18:58:00Z">
            <w:rPr>
              <w:ins w:id="2425" w:author="arkat" w:date="2017-10-04T18:45:00Z"/>
              <w:lang w:val="en-US"/>
            </w:rPr>
          </w:rPrChange>
        </w:rPr>
        <w:pPrChange w:id="2426" w:author="arkat" w:date="2017-10-04T18:58:00Z">
          <w:pPr>
            <w:pStyle w:val="Heading2"/>
            <w:spacing w:before="0" w:after="0"/>
          </w:pPr>
        </w:pPrChange>
      </w:pPr>
      <w:ins w:id="2427" w:author="arkat" w:date="2017-10-04T18:45:00Z">
        <w:r w:rsidRPr="0056138E">
          <w:rPr>
            <w:i/>
            <w:lang w:val="en-US"/>
            <w:rPrChange w:id="2428" w:author="arkat" w:date="2017-10-04T18:45:00Z">
              <w:rPr>
                <w:lang w:val="en-US"/>
              </w:rPr>
            </w:rPrChange>
          </w:rPr>
          <w:t>Execution</w:t>
        </w:r>
      </w:ins>
      <w:ins w:id="2429" w:author="arkat" w:date="2017-10-04T18:51:00Z">
        <w:r w:rsidR="00D85088">
          <w:rPr>
            <w:i/>
            <w:lang w:val="en-US"/>
          </w:rPr>
          <w:t xml:space="preserve">, </w:t>
        </w:r>
      </w:ins>
      <w:ins w:id="2430" w:author="arkat" w:date="2017-10-04T18:52:00Z">
        <w:r w:rsidR="00D85088">
          <w:rPr>
            <w:lang w:val="en-US"/>
          </w:rPr>
          <w:t xml:space="preserve">tahap mengotomasi sumberdaya dan aktivitas proses bisnis. Informasi ini </w:t>
        </w:r>
      </w:ins>
      <w:ins w:id="2431" w:author="arkat" w:date="2017-10-04T18:53:00Z">
        <w:r w:rsidR="00D85088">
          <w:rPr>
            <w:lang w:val="en-US"/>
          </w:rPr>
          <w:t xml:space="preserve">diperlukan untuk mengeksekusi model yang telah didefinisikan pada saat fase pemodelan. Biasanya, eksekusi proses adalah kombinasi </w:t>
        </w:r>
      </w:ins>
      <w:ins w:id="2432" w:author="arkat" w:date="2017-10-04T18:54:00Z">
        <w:r w:rsidR="00D85088">
          <w:rPr>
            <w:lang w:val="en-US"/>
          </w:rPr>
          <w:t xml:space="preserve">dari </w:t>
        </w:r>
        <w:r w:rsidR="00D85088">
          <w:rPr>
            <w:i/>
            <w:lang w:val="en-US"/>
          </w:rPr>
          <w:t xml:space="preserve">software </w:t>
        </w:r>
        <w:r w:rsidR="00D85088">
          <w:rPr>
            <w:lang w:val="en-US"/>
          </w:rPr>
          <w:t>dan peran serta manusia.</w:t>
        </w:r>
      </w:ins>
    </w:p>
    <w:p w14:paraId="1721D9AE" w14:textId="65467A10" w:rsidR="0056138E" w:rsidRPr="0056138E" w:rsidRDefault="0056138E">
      <w:pPr>
        <w:pStyle w:val="BodyTextFirstIndent"/>
        <w:numPr>
          <w:ilvl w:val="0"/>
          <w:numId w:val="144"/>
        </w:numPr>
        <w:ind w:left="360"/>
        <w:rPr>
          <w:ins w:id="2433" w:author="arkat" w:date="2017-10-04T18:45:00Z"/>
          <w:i/>
          <w:lang w:val="en-US"/>
          <w:rPrChange w:id="2434" w:author="arkat" w:date="2017-10-04T18:45:00Z">
            <w:rPr>
              <w:ins w:id="2435" w:author="arkat" w:date="2017-10-04T18:45:00Z"/>
              <w:lang w:val="en-US"/>
            </w:rPr>
          </w:rPrChange>
        </w:rPr>
        <w:pPrChange w:id="2436" w:author="arkat" w:date="2017-10-04T18:45:00Z">
          <w:pPr>
            <w:pStyle w:val="Heading2"/>
            <w:spacing w:before="0" w:after="0"/>
          </w:pPr>
        </w:pPrChange>
      </w:pPr>
      <w:ins w:id="2437" w:author="arkat" w:date="2017-10-04T18:45:00Z">
        <w:r w:rsidRPr="0056138E">
          <w:rPr>
            <w:i/>
            <w:lang w:val="en-US"/>
            <w:rPrChange w:id="2438" w:author="arkat" w:date="2017-10-04T18:45:00Z">
              <w:rPr>
                <w:lang w:val="en-US"/>
              </w:rPr>
            </w:rPrChange>
          </w:rPr>
          <w:t>Monitoring</w:t>
        </w:r>
      </w:ins>
      <w:ins w:id="2439" w:author="arkat" w:date="2017-10-04T18:59:00Z">
        <w:r w:rsidR="00D85088">
          <w:rPr>
            <w:i/>
            <w:lang w:val="en-US"/>
          </w:rPr>
          <w:t xml:space="preserve">, </w:t>
        </w:r>
        <w:r w:rsidR="0046428A">
          <w:rPr>
            <w:lang w:val="en-US"/>
          </w:rPr>
          <w:t xml:space="preserve">tahap ini melakukan kontorl terhadap proses individu yang sedang berjalan, </w:t>
        </w:r>
      </w:ins>
      <w:ins w:id="2440" w:author="arkat" w:date="2017-10-04T19:00:00Z">
        <w:r w:rsidR="0046428A">
          <w:rPr>
            <w:lang w:val="en-US"/>
          </w:rPr>
          <w:t>tahap ini berguna untuk mengetahui apakah aktifitas dieksekusi di alur kerja</w:t>
        </w:r>
      </w:ins>
      <w:ins w:id="2441" w:author="arkat" w:date="2017-10-04T19:01:00Z">
        <w:r w:rsidR="0046428A">
          <w:rPr>
            <w:lang w:val="en-US"/>
          </w:rPr>
          <w:t>. Pada fase ini bisa mendapatkan data statisti</w:t>
        </w:r>
      </w:ins>
      <w:ins w:id="2442" w:author="arkat" w:date="2017-10-11T10:32:00Z">
        <w:r w:rsidR="00135261">
          <w:rPr>
            <w:lang w:val="en-US"/>
          </w:rPr>
          <w:t>k</w:t>
        </w:r>
      </w:ins>
      <w:ins w:id="2443" w:author="arkat" w:date="2017-10-04T19:01:00Z">
        <w:del w:id="2444" w:author="arkat" w:date="2017-10-11T10:32:00Z">
          <w:r w:rsidR="0046428A" w:rsidDel="00135261">
            <w:rPr>
              <w:lang w:val="en-US"/>
            </w:rPr>
            <w:delText>c</w:delText>
          </w:r>
        </w:del>
        <w:r w:rsidR="0046428A">
          <w:rPr>
            <w:lang w:val="en-US"/>
          </w:rPr>
          <w:t xml:space="preserve">, waktu dan </w:t>
        </w:r>
        <w:r w:rsidR="0046428A">
          <w:rPr>
            <w:i/>
            <w:lang w:val="en-US"/>
          </w:rPr>
          <w:t xml:space="preserve">behavior </w:t>
        </w:r>
        <w:r w:rsidR="0046428A">
          <w:rPr>
            <w:lang w:val="en-US"/>
          </w:rPr>
          <w:t>proses.</w:t>
        </w:r>
      </w:ins>
    </w:p>
    <w:p w14:paraId="4A719DB1" w14:textId="195CAB67" w:rsidR="0056138E" w:rsidRPr="0056138E" w:rsidRDefault="0056138E">
      <w:pPr>
        <w:pStyle w:val="BodyTextFirstIndent"/>
        <w:numPr>
          <w:ilvl w:val="0"/>
          <w:numId w:val="144"/>
        </w:numPr>
        <w:ind w:left="360"/>
        <w:rPr>
          <w:ins w:id="2445" w:author="arkat" w:date="2017-10-04T18:44:00Z"/>
          <w:i/>
          <w:lang w:val="en-US"/>
          <w:rPrChange w:id="2446" w:author="arkat" w:date="2017-10-04T18:45:00Z">
            <w:rPr>
              <w:ins w:id="2447" w:author="arkat" w:date="2017-10-04T18:44:00Z"/>
              <w:lang w:val="en-US"/>
            </w:rPr>
          </w:rPrChange>
        </w:rPr>
        <w:pPrChange w:id="2448" w:author="arkat" w:date="2017-10-04T18:45:00Z">
          <w:pPr>
            <w:pStyle w:val="Heading2"/>
            <w:spacing w:before="0" w:after="0"/>
          </w:pPr>
        </w:pPrChange>
      </w:pPr>
      <w:ins w:id="2449" w:author="arkat" w:date="2017-10-04T18:45:00Z">
        <w:r w:rsidRPr="0056138E">
          <w:rPr>
            <w:i/>
            <w:lang w:val="en-US"/>
            <w:rPrChange w:id="2450" w:author="arkat" w:date="2017-10-04T18:45:00Z">
              <w:rPr>
                <w:lang w:val="en-US"/>
              </w:rPr>
            </w:rPrChange>
          </w:rPr>
          <w:t>Optimasi</w:t>
        </w:r>
      </w:ins>
      <w:ins w:id="2451" w:author="arkat" w:date="2017-10-04T19:01:00Z">
        <w:r w:rsidR="0046428A">
          <w:rPr>
            <w:i/>
            <w:lang w:val="en-US"/>
          </w:rPr>
          <w:t xml:space="preserve">, </w:t>
        </w:r>
      </w:ins>
      <w:ins w:id="2452" w:author="arkat" w:date="2017-10-04T19:02:00Z">
        <w:r w:rsidR="0046428A">
          <w:rPr>
            <w:lang w:val="en-US"/>
          </w:rPr>
          <w:t xml:space="preserve">pada tahap ini dilakukan peningkatan terhadap </w:t>
        </w:r>
        <w:r w:rsidR="0046428A">
          <w:rPr>
            <w:i/>
            <w:lang w:val="en-US"/>
          </w:rPr>
          <w:t xml:space="preserve">design, </w:t>
        </w:r>
        <w:r w:rsidR="0046428A">
          <w:rPr>
            <w:lang w:val="en-US"/>
          </w:rPr>
          <w:t xml:space="preserve">setelah dilakukan </w:t>
        </w:r>
      </w:ins>
      <w:ins w:id="2453" w:author="arkat" w:date="2017-10-04T19:03:00Z">
        <w:r w:rsidR="0046428A">
          <w:rPr>
            <w:lang w:val="en-US"/>
          </w:rPr>
          <w:t xml:space="preserve">analisa pada saat pemodelan dan pemantauan. </w:t>
        </w:r>
      </w:ins>
    </w:p>
    <w:p w14:paraId="2FC49194" w14:textId="1C84AF6B" w:rsidR="0017371E" w:rsidRPr="00161C34" w:rsidRDefault="0017371E">
      <w:pPr>
        <w:pStyle w:val="BodyTextFirstIndent"/>
        <w:rPr>
          <w:ins w:id="2454" w:author="arkat" w:date="2017-09-27T07:25:00Z"/>
          <w:lang w:val="en-US"/>
        </w:rPr>
        <w:pPrChange w:id="2455" w:author="arkat" w:date="2017-10-02T08:41:00Z">
          <w:pPr>
            <w:pStyle w:val="Heading2"/>
            <w:spacing w:before="0" w:after="0"/>
          </w:pPr>
        </w:pPrChange>
      </w:pPr>
      <w:ins w:id="2456" w:author="arkat" w:date="2017-10-02T08:35:00Z">
        <w:r w:rsidRPr="00326A50">
          <w:rPr>
            <w:lang w:val="en-US"/>
          </w:rPr>
          <w:t>BPM sangat bergantung pada representasi dari proses bisni</w:t>
        </w:r>
        <w:r>
          <w:rPr>
            <w:lang w:val="en-US"/>
          </w:rPr>
          <w:t xml:space="preserve">s, pemodelan proses bisnis dan hasil model proses bisnis, sehingga </w:t>
        </w:r>
      </w:ins>
      <w:ins w:id="2457" w:author="arkat" w:date="2017-10-04T19:04:00Z">
        <w:r w:rsidR="0046428A">
          <w:rPr>
            <w:lang w:val="en-US"/>
          </w:rPr>
          <w:t xml:space="preserve">tahapan </w:t>
        </w:r>
      </w:ins>
      <w:ins w:id="2458" w:author="arkat" w:date="2017-10-02T08:35:00Z">
        <w:r w:rsidRPr="0084036F">
          <w:rPr>
            <w:i/>
            <w:lang w:val="en-US"/>
          </w:rPr>
          <w:t>design</w:t>
        </w:r>
        <w:r>
          <w:rPr>
            <w:lang w:val="en-US"/>
          </w:rPr>
          <w:t xml:space="preserve"> di </w:t>
        </w:r>
        <w:r w:rsidR="00894A29">
          <w:rPr>
            <w:i/>
            <w:lang w:val="en-US"/>
          </w:rPr>
          <w:t>Business P</w:t>
        </w:r>
        <w:r w:rsidRPr="0084036F">
          <w:rPr>
            <w:i/>
            <w:lang w:val="en-US"/>
          </w:rPr>
          <w:t>rocess</w:t>
        </w:r>
      </w:ins>
      <w:ins w:id="2459" w:author="arkat" w:date="2017-10-04T23:16:00Z">
        <w:r w:rsidR="00894A29">
          <w:rPr>
            <w:i/>
            <w:lang w:val="en-US"/>
          </w:rPr>
          <w:t xml:space="preserve"> Management</w:t>
        </w:r>
      </w:ins>
      <w:ins w:id="2460" w:author="arkat" w:date="2017-10-02T08:35:00Z">
        <w:r w:rsidR="00894A29">
          <w:rPr>
            <w:i/>
            <w:lang w:val="en-US"/>
          </w:rPr>
          <w:t xml:space="preserve"> L</w:t>
        </w:r>
        <w:r w:rsidRPr="0084036F">
          <w:rPr>
            <w:i/>
            <w:lang w:val="en-US"/>
          </w:rPr>
          <w:t>ifecycle</w:t>
        </w:r>
        <w:r>
          <w:rPr>
            <w:i/>
            <w:lang w:val="en-US"/>
          </w:rPr>
          <w:t xml:space="preserve"> </w:t>
        </w:r>
        <w:r>
          <w:rPr>
            <w:lang w:val="en-US"/>
          </w:rPr>
          <w:t>merup</w:t>
        </w:r>
      </w:ins>
      <w:ins w:id="2461" w:author="arkat" w:date="2017-10-11T09:19:00Z">
        <w:del w:id="2462" w:author="arkat" w:date="2017-10-11T10:32:00Z">
          <w:r w:rsidR="00315295" w:rsidDel="00135261">
            <w:rPr>
              <w:lang w:val="en-US"/>
            </w:rPr>
            <w:delText>akan</w:delText>
          </w:r>
        </w:del>
      </w:ins>
      <w:proofErr w:type="gramStart"/>
      <w:ins w:id="2463" w:author="arkat" w:date="2017-10-11T10:32:00Z">
        <w:r w:rsidR="00135261">
          <w:rPr>
            <w:lang w:val="en-US"/>
          </w:rPr>
          <w:t>akan</w:t>
        </w:r>
      </w:ins>
      <w:proofErr w:type="gramEnd"/>
      <w:ins w:id="2464" w:author="arkat" w:date="2017-10-02T08:35:00Z">
        <w:r>
          <w:rPr>
            <w:lang w:val="en-US"/>
          </w:rPr>
          <w:t xml:space="preserve"> tahapan yang sangat penting karena pada tahapan tersebut menghasilkan model proses bisnis. H</w:t>
        </w:r>
        <w:r w:rsidRPr="00000AED">
          <w:rPr>
            <w:lang w:val="en-US"/>
          </w:rPr>
          <w:t xml:space="preserve">asil dari proses pemodelan proses bisnis yang akurat dan valid </w:t>
        </w:r>
      </w:ins>
      <w:ins w:id="2465" w:author="arkat" w:date="2017-10-11T10:32:00Z">
        <w:r w:rsidR="00135261">
          <w:rPr>
            <w:lang w:val="en-US"/>
          </w:rPr>
          <w:t>a</w:t>
        </w:r>
      </w:ins>
      <w:ins w:id="2466" w:author="arkat" w:date="2017-10-11T09:19:00Z">
        <w:del w:id="2467" w:author="arkat" w:date="2017-10-11T10:32:00Z">
          <w:r w:rsidR="00315295" w:rsidDel="00135261">
            <w:rPr>
              <w:lang w:val="en-US"/>
            </w:rPr>
            <w:delText>A</w:delText>
          </w:r>
        </w:del>
        <w:proofErr w:type="gramStart"/>
        <w:r w:rsidR="00315295">
          <w:rPr>
            <w:lang w:val="en-US"/>
          </w:rPr>
          <w:t>kan</w:t>
        </w:r>
      </w:ins>
      <w:proofErr w:type="gramEnd"/>
      <w:ins w:id="2468" w:author="arkat" w:date="2017-10-02T08:35:00Z">
        <w:r w:rsidRPr="00000AED">
          <w:rPr>
            <w:lang w:val="en-US"/>
          </w:rPr>
          <w:t xml:space="preserve"> menjadi aset yang berharga b</w:t>
        </w:r>
        <w:r>
          <w:rPr>
            <w:lang w:val="en-US"/>
          </w:rPr>
          <w:t>agi organisasi atau perusahaan.</w:t>
        </w:r>
        <w:r w:rsidRPr="00000AED">
          <w:rPr>
            <w:lang w:val="en-US"/>
          </w:rPr>
          <w:t xml:space="preserve"> </w:t>
        </w:r>
        <w:r>
          <w:rPr>
            <w:lang w:val="en-US"/>
          </w:rPr>
          <w:t>T</w:t>
        </w:r>
        <w:r w:rsidRPr="00000AED">
          <w:rPr>
            <w:lang w:val="en-US"/>
          </w:rPr>
          <w:t>erdapat beberapa teknik pemodelan proses bisnis yang dapat digun</w:t>
        </w:r>
      </w:ins>
      <w:ins w:id="2469" w:author="arkat" w:date="2017-10-11T09:19:00Z">
        <w:del w:id="2470" w:author="arkat" w:date="2017-10-11T10:32:00Z">
          <w:r w:rsidR="00315295" w:rsidDel="00135261">
            <w:rPr>
              <w:lang w:val="en-US"/>
            </w:rPr>
            <w:delText>akan</w:delText>
          </w:r>
        </w:del>
      </w:ins>
      <w:proofErr w:type="gramStart"/>
      <w:ins w:id="2471" w:author="arkat" w:date="2017-10-11T10:32:00Z">
        <w:r w:rsidR="00135261">
          <w:rPr>
            <w:lang w:val="en-US"/>
          </w:rPr>
          <w:t>akan</w:t>
        </w:r>
      </w:ins>
      <w:proofErr w:type="gramEnd"/>
      <w:ins w:id="2472" w:author="arkat" w:date="2017-10-02T08:35:00Z">
        <w:r w:rsidRPr="00000AED">
          <w:rPr>
            <w:lang w:val="en-US"/>
          </w:rPr>
          <w:t xml:space="preserve"> oleh suatu organisasi yang mungkin berbeda dari organisasi lain. </w:t>
        </w:r>
        <w:r>
          <w:rPr>
            <w:lang w:val="en-US"/>
          </w:rPr>
          <w:t>P</w:t>
        </w:r>
        <w:r w:rsidRPr="00000AED">
          <w:rPr>
            <w:lang w:val="en-US"/>
          </w:rPr>
          <w:t xml:space="preserve">enulis </w:t>
        </w:r>
      </w:ins>
      <w:ins w:id="2473" w:author="arkat" w:date="2017-10-11T09:19:00Z">
        <w:del w:id="2474" w:author="arkat" w:date="2017-10-11T10:32:00Z">
          <w:r w:rsidR="00315295" w:rsidDel="00135261">
            <w:rPr>
              <w:lang w:val="en-US"/>
            </w:rPr>
            <w:delText>akan</w:delText>
          </w:r>
        </w:del>
      </w:ins>
      <w:proofErr w:type="gramStart"/>
      <w:ins w:id="2475" w:author="arkat" w:date="2017-10-11T10:32:00Z">
        <w:r w:rsidR="00135261">
          <w:rPr>
            <w:lang w:val="en-US"/>
          </w:rPr>
          <w:t>akan</w:t>
        </w:r>
      </w:ins>
      <w:proofErr w:type="gramEnd"/>
      <w:ins w:id="2476" w:author="arkat" w:date="2017-10-02T08:41:00Z">
        <w:r w:rsidR="0046428A">
          <w:rPr>
            <w:lang w:val="en-US"/>
          </w:rPr>
          <w:t xml:space="preserve"> menjabarkan teknik </w:t>
        </w:r>
      </w:ins>
      <w:ins w:id="2477" w:author="arkat" w:date="2017-10-02T08:35:00Z">
        <w:r w:rsidRPr="00000AED">
          <w:rPr>
            <w:lang w:val="en-US"/>
          </w:rPr>
          <w:t>pemodelan proses bisnis di sub-bab berikutnya.</w:t>
        </w:r>
      </w:ins>
    </w:p>
    <w:p w14:paraId="000B6188" w14:textId="102F6171" w:rsidR="00D94FCE" w:rsidRPr="0080155A" w:rsidRDefault="008D582F">
      <w:pPr>
        <w:pStyle w:val="Heading3"/>
        <w:ind w:left="630" w:hanging="630"/>
        <w:rPr>
          <w:ins w:id="2478" w:author="arkat" w:date="2017-09-25T17:01:00Z"/>
          <w:lang w:val="en-US"/>
        </w:rPr>
        <w:pPrChange w:id="2479" w:author="arkat" w:date="2017-09-27T07:26:00Z">
          <w:pPr>
            <w:pStyle w:val="Heading2"/>
            <w:spacing w:before="0" w:after="0"/>
          </w:pPr>
        </w:pPrChange>
      </w:pPr>
      <w:bookmarkStart w:id="2480" w:name="_Toc496168327"/>
      <w:ins w:id="2481" w:author="arkat" w:date="2017-09-27T07:25:00Z">
        <w:r>
          <w:rPr>
            <w:lang w:val="en-US"/>
          </w:rPr>
          <w:t>Pemodelan Proses Bisnis</w:t>
        </w:r>
      </w:ins>
      <w:bookmarkEnd w:id="2480"/>
    </w:p>
    <w:p w14:paraId="14D537B8" w14:textId="2D0C533F" w:rsidR="00661CDD" w:rsidRPr="00661CDD" w:rsidRDefault="00DE38D8" w:rsidP="008A681E">
      <w:pPr>
        <w:pStyle w:val="BodyText"/>
        <w:spacing w:after="0"/>
        <w:ind w:firstLine="270"/>
        <w:rPr>
          <w:ins w:id="2482" w:author="arkat" w:date="2017-09-25T20:37:00Z"/>
          <w:rPrChange w:id="2483" w:author="arkat" w:date="2017-09-25T20:45:00Z">
            <w:rPr>
              <w:ins w:id="2484" w:author="arkat" w:date="2017-09-25T20:37:00Z"/>
              <w:lang w:val="en-US"/>
            </w:rPr>
          </w:rPrChange>
        </w:rPr>
      </w:pPr>
      <w:ins w:id="2485" w:author="arkat" w:date="2017-09-27T07:38:00Z">
        <w:r>
          <w:t xml:space="preserve">Sebuah model proses bisnis terdiri dari serangkaian model kegiatan dan constraint antara model-model kegiatan (Weske, 2007). </w:t>
        </w:r>
      </w:ins>
      <w:ins w:id="2486" w:author="arkat" w:date="2017-09-25T17:58:00Z">
        <w:r w:rsidR="00A37CF1" w:rsidRPr="00492557">
          <w:t>Kompleksitas proses bisnis membuat perus</w:t>
        </w:r>
        <w:r w:rsidR="00A37CF1">
          <w:t xml:space="preserve">ahaan mencari </w:t>
        </w:r>
      </w:ins>
      <w:ins w:id="2487" w:author="arkat" w:date="2017-10-11T09:20:00Z">
        <w:r w:rsidR="00315295">
          <w:t>cara</w:t>
        </w:r>
      </w:ins>
      <w:ins w:id="2488" w:author="arkat" w:date="2017-09-25T17:58:00Z">
        <w:r w:rsidR="00A37CF1">
          <w:t xml:space="preserve"> untuk memodelkan </w:t>
        </w:r>
        <w:r w:rsidR="00A37CF1" w:rsidRPr="00492557">
          <w:t>proses bisnis</w:t>
        </w:r>
        <w:r w:rsidR="00A37CF1">
          <w:t>.</w:t>
        </w:r>
      </w:ins>
      <w:ins w:id="2489" w:author="arkat" w:date="2017-09-25T20:40:00Z">
        <w:r w:rsidR="00244025" w:rsidRPr="00244025">
          <w:t xml:space="preserve"> </w:t>
        </w:r>
        <w:r w:rsidR="00244025" w:rsidRPr="00D847D7">
          <w:t>Pemodelan proses bisnis adalah dia</w:t>
        </w:r>
        <w:r w:rsidR="00244025">
          <w:t xml:space="preserve">gram umum yang mewakili urutan </w:t>
        </w:r>
        <w:r w:rsidR="00244025" w:rsidRPr="00D847D7">
          <w:t>kegiatan. Biasanya menunjukkan peristiwa, tind</w:t>
        </w:r>
      </w:ins>
      <w:ins w:id="2490" w:author="arkat" w:date="2017-10-11T09:19:00Z">
        <w:del w:id="2491" w:author="arkat" w:date="2017-10-11T10:32:00Z">
          <w:r w:rsidR="00315295" w:rsidDel="00135261">
            <w:delText>akan</w:delText>
          </w:r>
        </w:del>
      </w:ins>
      <w:ins w:id="2492" w:author="arkat" w:date="2017-10-11T10:32:00Z">
        <w:r w:rsidR="00135261">
          <w:t>akan</w:t>
        </w:r>
      </w:ins>
      <w:ins w:id="2493" w:author="arkat" w:date="2017-09-25T20:40:00Z">
        <w:r w:rsidR="00244025" w:rsidRPr="00D847D7">
          <w:t xml:space="preserve"> dan hubungan atau titik-titik  koneksi, se</w:t>
        </w:r>
      </w:ins>
      <w:ins w:id="2494" w:author="arkat" w:date="2017-10-11T09:20:00Z">
        <w:r w:rsidR="00315295">
          <w:t>cara</w:t>
        </w:r>
      </w:ins>
      <w:ins w:id="2495" w:author="arkat" w:date="2017-09-25T20:40:00Z">
        <w:r w:rsidR="00244025" w:rsidRPr="00D847D7">
          <w:t xml:space="preserve"> berurutan dari ujung ke ujung</w:t>
        </w:r>
      </w:ins>
      <w:ins w:id="2496" w:author="arkat" w:date="2017-09-25T17:58:00Z">
        <w:r w:rsidR="00244025">
          <w:t xml:space="preserve">. </w:t>
        </w:r>
      </w:ins>
      <w:ins w:id="2497" w:author="arkat" w:date="2017-09-25T17:54:00Z">
        <w:r w:rsidR="00A37CF1" w:rsidRPr="00A37CF1">
          <w:rPr>
            <w:rPrChange w:id="2498" w:author="arkat" w:date="2017-09-25T17:54:00Z">
              <w:rPr>
                <w:rFonts w:ascii="Times New Roman" w:hAnsi="Times New Roman" w:cs="Times New Roman"/>
                <w:color w:val="000000"/>
                <w:sz w:val="20"/>
                <w:szCs w:val="20"/>
              </w:rPr>
            </w:rPrChange>
          </w:rPr>
          <w:t>Pemodelan proses bisnis merup</w:t>
        </w:r>
      </w:ins>
      <w:ins w:id="2499" w:author="arkat" w:date="2017-10-11T09:19:00Z">
        <w:del w:id="2500" w:author="arkat" w:date="2017-10-11T10:32:00Z">
          <w:r w:rsidR="00315295" w:rsidDel="00135261">
            <w:delText>akan</w:delText>
          </w:r>
        </w:del>
      </w:ins>
      <w:ins w:id="2501" w:author="arkat" w:date="2017-10-11T10:32:00Z">
        <w:r w:rsidR="00135261">
          <w:t>akan</w:t>
        </w:r>
      </w:ins>
      <w:ins w:id="2502" w:author="arkat" w:date="2017-09-25T17:54:00Z">
        <w:r w:rsidR="00244025" w:rsidRPr="008A681E">
          <w:t xml:space="preserve"> </w:t>
        </w:r>
      </w:ins>
      <w:ins w:id="2503" w:author="arkat" w:date="2017-10-11T09:20:00Z">
        <w:r w:rsidR="00315295">
          <w:t>cara</w:t>
        </w:r>
      </w:ins>
      <w:ins w:id="2504" w:author="arkat" w:date="2017-09-25T17:54:00Z">
        <w:r w:rsidR="00244025" w:rsidRPr="008A681E">
          <w:t xml:space="preserve"> untuk memahami, mendesain dan menganalisa suatu </w:t>
        </w:r>
        <w:r w:rsidR="00A37CF1" w:rsidRPr="00A37CF1">
          <w:rPr>
            <w:rPrChange w:id="2505" w:author="arkat" w:date="2017-09-25T17:54:00Z">
              <w:rPr>
                <w:rFonts w:ascii="Times New Roman" w:hAnsi="Times New Roman" w:cs="Times New Roman"/>
                <w:color w:val="000000"/>
                <w:sz w:val="20"/>
                <w:szCs w:val="20"/>
              </w:rPr>
            </w:rPrChange>
          </w:rPr>
          <w:t>proses</w:t>
        </w:r>
        <w:r w:rsidR="00A37CF1">
          <w:t xml:space="preserve"> </w:t>
        </w:r>
        <w:r w:rsidR="00A37CF1" w:rsidRPr="00A37CF1">
          <w:rPr>
            <w:rPrChange w:id="2506" w:author="arkat" w:date="2017-09-25T17:54:00Z">
              <w:rPr>
                <w:rFonts w:ascii="Times New Roman" w:hAnsi="Times New Roman" w:cs="Times New Roman"/>
                <w:color w:val="000000"/>
                <w:sz w:val="20"/>
                <w:szCs w:val="20"/>
              </w:rPr>
            </w:rPrChange>
          </w:rPr>
          <w:t>bisnis.</w:t>
        </w:r>
      </w:ins>
      <w:ins w:id="2507" w:author="arkat" w:date="2017-09-25T20:39:00Z">
        <w:r w:rsidR="00244025">
          <w:rPr>
            <w:lang w:val="en-US"/>
          </w:rPr>
          <w:t xml:space="preserve"> </w:t>
        </w:r>
      </w:ins>
      <w:ins w:id="2508" w:author="arkat" w:date="2017-09-25T17:54:00Z">
        <w:r w:rsidR="00A37CF1" w:rsidRPr="00A37CF1">
          <w:rPr>
            <w:rPrChange w:id="2509" w:author="arkat" w:date="2017-09-25T17:54:00Z">
              <w:rPr>
                <w:rFonts w:ascii="Times New Roman" w:hAnsi="Times New Roman" w:cs="Times New Roman"/>
                <w:color w:val="000000"/>
                <w:sz w:val="20"/>
                <w:szCs w:val="20"/>
              </w:rPr>
            </w:rPrChange>
          </w:rPr>
          <w:t>Manfaat pemodelan proses bisnis adalah untuk membantu perusahaan memahami proses bisnisnya</w:t>
        </w:r>
        <w:r w:rsidR="00A37CF1">
          <w:t xml:space="preserve"> dengan baik, </w:t>
        </w:r>
        <w:r w:rsidR="00A37CF1" w:rsidRPr="00A37CF1">
          <w:rPr>
            <w:rPrChange w:id="2510" w:author="arkat" w:date="2017-09-25T17:54:00Z">
              <w:rPr>
                <w:rFonts w:ascii="Times New Roman" w:hAnsi="Times New Roman" w:cs="Times New Roman"/>
                <w:color w:val="000000"/>
                <w:sz w:val="20"/>
                <w:szCs w:val="20"/>
              </w:rPr>
            </w:rPrChange>
          </w:rPr>
          <w:t xml:space="preserve">mengidentifikasi permasalahan seperti </w:t>
        </w:r>
        <w:r w:rsidR="00A37CF1" w:rsidRPr="00A37CF1">
          <w:rPr>
            <w:i/>
            <w:rPrChange w:id="2511" w:author="arkat" w:date="2017-09-25T17:58:00Z">
              <w:rPr>
                <w:rFonts w:ascii="Times New Roman" w:hAnsi="Times New Roman" w:cs="Times New Roman"/>
                <w:color w:val="000000"/>
                <w:sz w:val="20"/>
                <w:szCs w:val="20"/>
              </w:rPr>
            </w:rPrChange>
          </w:rPr>
          <w:t>critical path</w:t>
        </w:r>
        <w:r w:rsidR="00A37CF1">
          <w:t xml:space="preserve"> atau </w:t>
        </w:r>
        <w:r w:rsidR="00A37CF1" w:rsidRPr="00A37CF1">
          <w:rPr>
            <w:i/>
            <w:rPrChange w:id="2512" w:author="arkat" w:date="2017-09-25T17:58:00Z">
              <w:rPr/>
            </w:rPrChange>
          </w:rPr>
          <w:t>bottleneck</w:t>
        </w:r>
        <w:r w:rsidR="00A37CF1">
          <w:t xml:space="preserve"> yang </w:t>
        </w:r>
        <w:r w:rsidR="00A37CF1" w:rsidRPr="00A37CF1">
          <w:rPr>
            <w:rPrChange w:id="2513" w:author="arkat" w:date="2017-09-25T17:54:00Z">
              <w:rPr>
                <w:rFonts w:ascii="Times New Roman" w:hAnsi="Times New Roman" w:cs="Times New Roman"/>
                <w:color w:val="000000"/>
                <w:sz w:val="20"/>
                <w:szCs w:val="20"/>
              </w:rPr>
            </w:rPrChange>
          </w:rPr>
          <w:t>mungkin terjadi,</w:t>
        </w:r>
        <w:r w:rsidR="00661CDD">
          <w:t xml:space="preserve"> </w:t>
        </w:r>
        <w:r w:rsidR="00A37CF1" w:rsidRPr="00A37CF1">
          <w:rPr>
            <w:rPrChange w:id="2514" w:author="arkat" w:date="2017-09-25T17:54:00Z">
              <w:rPr>
                <w:rFonts w:ascii="Times New Roman" w:hAnsi="Times New Roman" w:cs="Times New Roman"/>
                <w:color w:val="000000"/>
                <w:sz w:val="20"/>
                <w:szCs w:val="20"/>
              </w:rPr>
            </w:rPrChange>
          </w:rPr>
          <w:t>mengemb</w:t>
        </w:r>
        <w:r w:rsidR="00A37CF1">
          <w:t xml:space="preserve">angkan, mendokumentasikan serta </w:t>
        </w:r>
        <w:r w:rsidR="00A37CF1" w:rsidRPr="00A37CF1">
          <w:rPr>
            <w:rPrChange w:id="2515" w:author="arkat" w:date="2017-09-25T17:54:00Z">
              <w:rPr>
                <w:rFonts w:ascii="Times New Roman" w:hAnsi="Times New Roman" w:cs="Times New Roman"/>
                <w:color w:val="000000"/>
                <w:sz w:val="20"/>
                <w:szCs w:val="20"/>
              </w:rPr>
            </w:rPrChange>
          </w:rPr>
          <w:t>mengkomunikasikannya pada semua pemangku kepentingan</w:t>
        </w:r>
        <w:r w:rsidR="00A37CF1">
          <w:t xml:space="preserve"> bisnis. Sehingga </w:t>
        </w:r>
        <w:r w:rsidR="00A37CF1" w:rsidRPr="00A37CF1">
          <w:rPr>
            <w:rPrChange w:id="2516" w:author="arkat" w:date="2017-09-25T17:54:00Z">
              <w:rPr>
                <w:rFonts w:ascii="Times New Roman" w:hAnsi="Times New Roman" w:cs="Times New Roman"/>
                <w:color w:val="000000"/>
                <w:sz w:val="20"/>
                <w:szCs w:val="20"/>
              </w:rPr>
            </w:rPrChange>
          </w:rPr>
          <w:t xml:space="preserve">perusahaan dapat meningkatkan </w:t>
        </w:r>
        <w:r w:rsidR="00A37CF1" w:rsidRPr="00A37CF1">
          <w:rPr>
            <w:i/>
            <w:rPrChange w:id="2517" w:author="arkat" w:date="2017-09-25T17:58:00Z">
              <w:rPr>
                <w:rFonts w:ascii="Times New Roman" w:hAnsi="Times New Roman" w:cs="Times New Roman"/>
                <w:color w:val="000000"/>
                <w:sz w:val="20"/>
                <w:szCs w:val="20"/>
              </w:rPr>
            </w:rPrChange>
          </w:rPr>
          <w:t>performance</w:t>
        </w:r>
        <w:r w:rsidR="00A37CF1" w:rsidRPr="00A37CF1">
          <w:rPr>
            <w:rPrChange w:id="2518" w:author="arkat" w:date="2017-09-25T17:54:00Z">
              <w:rPr>
                <w:rFonts w:ascii="Times New Roman" w:hAnsi="Times New Roman" w:cs="Times New Roman"/>
                <w:color w:val="000000"/>
                <w:sz w:val="20"/>
                <w:szCs w:val="20"/>
              </w:rPr>
            </w:rPrChange>
          </w:rPr>
          <w:t xml:space="preserve"> dari pengelolaan proses bisnisnya.</w:t>
        </w:r>
        <w:r w:rsidR="00A37CF1">
          <w:t xml:space="preserve"> </w:t>
        </w:r>
      </w:ins>
    </w:p>
    <w:p w14:paraId="21AC3698" w14:textId="6E526C94" w:rsidR="00D847D7" w:rsidRPr="00F52150" w:rsidRDefault="00D847D7" w:rsidP="008A681E">
      <w:pPr>
        <w:pStyle w:val="BodyText"/>
        <w:spacing w:after="0"/>
        <w:ind w:firstLine="270"/>
        <w:rPr>
          <w:ins w:id="2519" w:author="arkat" w:date="2017-10-02T07:11:00Z"/>
          <w:lang w:val="en-US"/>
          <w:rPrChange w:id="2520" w:author="arkat" w:date="2017-10-02T07:16:00Z">
            <w:rPr>
              <w:ins w:id="2521" w:author="arkat" w:date="2017-10-02T07:11:00Z"/>
            </w:rPr>
          </w:rPrChange>
        </w:rPr>
      </w:pPr>
      <w:ins w:id="2522" w:author="arkat" w:date="2017-09-25T20:38:00Z">
        <w:r w:rsidRPr="00D847D7">
          <w:t>Pemodelan proses bisnis se</w:t>
        </w:r>
      </w:ins>
      <w:ins w:id="2523" w:author="arkat" w:date="2017-10-11T09:20:00Z">
        <w:r w:rsidR="00315295">
          <w:t>cara</w:t>
        </w:r>
      </w:ins>
      <w:ins w:id="2524" w:author="arkat" w:date="2017-09-25T20:38:00Z">
        <w:r w:rsidRPr="00D847D7">
          <w:t xml:space="preserve"> implisit berfokus pada proses, tind</w:t>
        </w:r>
      </w:ins>
      <w:ins w:id="2525" w:author="arkat" w:date="2017-10-11T09:19:00Z">
        <w:del w:id="2526" w:author="arkat" w:date="2017-10-11T10:32:00Z">
          <w:r w:rsidR="00315295" w:rsidDel="00135261">
            <w:delText>akan</w:delText>
          </w:r>
        </w:del>
      </w:ins>
      <w:ins w:id="2527" w:author="arkat" w:date="2017-10-11T10:32:00Z">
        <w:r w:rsidR="00135261">
          <w:t>akan</w:t>
        </w:r>
      </w:ins>
      <w:ins w:id="2528" w:author="arkat" w:date="2017-09-25T20:38:00Z">
        <w:r w:rsidRPr="00D847D7">
          <w:t xml:space="preserve"> dan kegiatan.  Sumber daya yang digambarkan dalam </w:t>
        </w:r>
      </w:ins>
      <w:ins w:id="2529" w:author="arkat" w:date="2017-09-25T20:42:00Z">
        <w:r w:rsidR="00244025">
          <w:t>p</w:t>
        </w:r>
        <w:r w:rsidR="00244025" w:rsidRPr="00D847D7">
          <w:t>emodelan proses bisnis</w:t>
        </w:r>
      </w:ins>
      <w:ins w:id="2530" w:author="arkat" w:date="2017-09-25T20:38:00Z">
        <w:r w:rsidRPr="00D847D7">
          <w:t xml:space="preserve"> menunjukkan bagaimana mereka </w:t>
        </w:r>
      </w:ins>
      <w:ins w:id="2531" w:author="arkat" w:date="2017-10-11T09:19:00Z">
        <w:del w:id="2532" w:author="arkat" w:date="2017-10-11T10:32:00Z">
          <w:r w:rsidR="00315295" w:rsidDel="00135261">
            <w:delText>akan</w:delText>
          </w:r>
        </w:del>
      </w:ins>
      <w:ins w:id="2533" w:author="arkat" w:date="2017-10-11T10:32:00Z">
        <w:r w:rsidR="00135261">
          <w:t>akan</w:t>
        </w:r>
      </w:ins>
      <w:ins w:id="2534" w:author="arkat" w:date="2017-09-25T20:38:00Z">
        <w:r w:rsidRPr="00D847D7">
          <w:t xml:space="preserve"> diproses. Orang (tim, departemen, dll) yang digambarkan dalam </w:t>
        </w:r>
      </w:ins>
      <w:ins w:id="2535" w:author="arkat" w:date="2017-09-25T20:42:00Z">
        <w:r w:rsidR="00244025">
          <w:t>p</w:t>
        </w:r>
        <w:r w:rsidR="00244025" w:rsidRPr="00D847D7">
          <w:t xml:space="preserve">emodelan proses bisnis </w:t>
        </w:r>
      </w:ins>
      <w:ins w:id="2536" w:author="arkat" w:date="2017-09-25T20:38:00Z">
        <w:r w:rsidRPr="00D847D7">
          <w:t>menunjukkan hal apa yang mereka lakukan, untuk  apa,  dan biasanya kapan dan untuk alasan apa, terutama ketika berbagai kemungkinan  atau  pilihan muncul, seperti pada diagram alir.</w:t>
        </w:r>
      </w:ins>
      <w:ins w:id="2537" w:author="arkat" w:date="2017-10-02T07:16:00Z">
        <w:r w:rsidR="000E0BB6">
          <w:rPr>
            <w:lang w:val="en-US"/>
          </w:rPr>
          <w:t xml:space="preserve"> </w:t>
        </w:r>
        <w:r w:rsidR="000E0BB6">
          <w:rPr>
            <w:lang w:val="en-US"/>
          </w:rPr>
          <w:lastRenderedPageBreak/>
          <w:t>Gambar 2.2</w:t>
        </w:r>
        <w:r w:rsidR="00F52150">
          <w:rPr>
            <w:lang w:val="en-US"/>
          </w:rPr>
          <w:t xml:space="preserve"> merup</w:t>
        </w:r>
      </w:ins>
      <w:ins w:id="2538" w:author="arkat" w:date="2017-10-11T09:19:00Z">
        <w:del w:id="2539" w:author="arkat" w:date="2017-10-11T10:32:00Z">
          <w:r w:rsidR="00315295" w:rsidDel="00135261">
            <w:rPr>
              <w:lang w:val="en-US"/>
            </w:rPr>
            <w:delText>akan</w:delText>
          </w:r>
        </w:del>
      </w:ins>
      <w:proofErr w:type="gramStart"/>
      <w:ins w:id="2540" w:author="arkat" w:date="2017-10-11T10:32:00Z">
        <w:r w:rsidR="00135261">
          <w:rPr>
            <w:lang w:val="en-US"/>
          </w:rPr>
          <w:t>akan</w:t>
        </w:r>
      </w:ins>
      <w:proofErr w:type="gramEnd"/>
      <w:ins w:id="2541" w:author="arkat" w:date="2017-10-02T07:16:00Z">
        <w:r w:rsidR="00F52150">
          <w:rPr>
            <w:lang w:val="en-US"/>
          </w:rPr>
          <w:t xml:space="preserve"> contoh pemodelan proses bisnis menggun</w:t>
        </w:r>
      </w:ins>
      <w:ins w:id="2542" w:author="arkat" w:date="2017-10-11T09:19:00Z">
        <w:del w:id="2543" w:author="arkat" w:date="2017-10-11T10:32:00Z">
          <w:r w:rsidR="00315295" w:rsidDel="00135261">
            <w:rPr>
              <w:lang w:val="en-US"/>
            </w:rPr>
            <w:delText>akan</w:delText>
          </w:r>
        </w:del>
      </w:ins>
      <w:ins w:id="2544" w:author="arkat" w:date="2017-10-11T10:32:00Z">
        <w:r w:rsidR="00135261">
          <w:rPr>
            <w:lang w:val="en-US"/>
          </w:rPr>
          <w:t>akan</w:t>
        </w:r>
      </w:ins>
      <w:ins w:id="2545" w:author="arkat" w:date="2017-10-02T07:16:00Z">
        <w:r w:rsidR="00F52150">
          <w:rPr>
            <w:lang w:val="en-US"/>
          </w:rPr>
          <w:t xml:space="preserve"> BPMN, yang menggambarkan interaksi antara Pembeli dan Pengecer.</w:t>
        </w:r>
      </w:ins>
    </w:p>
    <w:p w14:paraId="7EC5E068" w14:textId="263BFEF6" w:rsidR="008F4650" w:rsidRDefault="008F4650">
      <w:pPr>
        <w:pStyle w:val="BodyText"/>
        <w:spacing w:after="0"/>
        <w:ind w:firstLine="270"/>
        <w:jc w:val="center"/>
        <w:rPr>
          <w:ins w:id="2546" w:author="arkat" w:date="2017-10-02T07:11:00Z"/>
          <w:lang w:val="en-US"/>
        </w:rPr>
        <w:pPrChange w:id="2547" w:author="arkat" w:date="2017-10-02T07:11:00Z">
          <w:pPr>
            <w:pStyle w:val="BodyText"/>
            <w:spacing w:after="0"/>
            <w:ind w:firstLine="270"/>
          </w:pPr>
        </w:pPrChange>
      </w:pPr>
      <w:ins w:id="2548" w:author="arkat" w:date="2017-10-02T07:11:00Z">
        <w:r>
          <w:rPr>
            <w:noProof/>
            <w:lang w:val="en-US"/>
          </w:rPr>
          <w:drawing>
            <wp:inline distT="0" distB="0" distL="0" distR="0" wp14:anchorId="66B0F21D" wp14:editId="1AE666BE">
              <wp:extent cx="3734802" cy="2143846"/>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406" t="36867" r="27137" b="11623"/>
                      <a:stretch/>
                    </pic:blipFill>
                    <pic:spPr bwMode="auto">
                      <a:xfrm>
                        <a:off x="0" y="0"/>
                        <a:ext cx="3756165" cy="2156109"/>
                      </a:xfrm>
                      <a:prstGeom prst="rect">
                        <a:avLst/>
                      </a:prstGeom>
                      <a:ln>
                        <a:noFill/>
                      </a:ln>
                      <a:extLst>
                        <a:ext uri="{53640926-AAD7-44D8-BBD7-CCE9431645EC}">
                          <a14:shadowObscured xmlns:a14="http://schemas.microsoft.com/office/drawing/2010/main"/>
                        </a:ext>
                      </a:extLst>
                    </pic:spPr>
                  </pic:pic>
                </a:graphicData>
              </a:graphic>
            </wp:inline>
          </w:drawing>
        </w:r>
      </w:ins>
    </w:p>
    <w:p w14:paraId="549144AB" w14:textId="6456946B" w:rsidR="008F4650" w:rsidRPr="00E6554F" w:rsidRDefault="00506BE3">
      <w:pPr>
        <w:pStyle w:val="GambarBAB2"/>
        <w:numPr>
          <w:ilvl w:val="0"/>
          <w:numId w:val="45"/>
        </w:numPr>
        <w:ind w:left="0" w:firstLine="0"/>
        <w:rPr>
          <w:ins w:id="2549" w:author="arkat" w:date="2017-10-02T07:15:00Z"/>
          <w:b/>
        </w:rPr>
        <w:pPrChange w:id="2550" w:author="arkat" w:date="2017-10-02T07:15:00Z">
          <w:pPr>
            <w:pStyle w:val="BodyText"/>
            <w:spacing w:after="0"/>
            <w:ind w:firstLine="270"/>
          </w:pPr>
        </w:pPrChange>
      </w:pPr>
      <w:bookmarkStart w:id="2551" w:name="_Toc495046360"/>
      <w:ins w:id="2552" w:author="arkat" w:date="2017-10-02T21:59:00Z">
        <w:r w:rsidRPr="00506BE3">
          <w:rPr>
            <w:b/>
            <w:rPrChange w:id="2553" w:author="arkat" w:date="2017-10-02T21:59:00Z">
              <w:rPr/>
            </w:rPrChange>
          </w:rPr>
          <w:t xml:space="preserve">Contoh </w:t>
        </w:r>
      </w:ins>
      <w:ins w:id="2554" w:author="arkat" w:date="2017-10-02T07:14:00Z">
        <w:r w:rsidRPr="00506BE3">
          <w:rPr>
            <w:b/>
            <w:rPrChange w:id="2555" w:author="arkat" w:date="2017-10-02T21:59:00Z">
              <w:rPr/>
            </w:rPrChange>
          </w:rPr>
          <w:t xml:space="preserve">Model Proses Bisnis </w:t>
        </w:r>
        <w:r w:rsidR="00F52150" w:rsidRPr="00506BE3">
          <w:rPr>
            <w:b/>
            <w:rPrChange w:id="2556" w:author="arkat" w:date="2017-10-02T21:59:00Z">
              <w:rPr/>
            </w:rPrChange>
          </w:rPr>
          <w:t>Interaksi antara Pembeli dan Pengecer</w:t>
        </w:r>
      </w:ins>
      <w:bookmarkEnd w:id="2551"/>
    </w:p>
    <w:p w14:paraId="36202346" w14:textId="652885CA" w:rsidR="00F52150" w:rsidRPr="00FA735D" w:rsidRDefault="00F52150">
      <w:pPr>
        <w:jc w:val="center"/>
        <w:rPr>
          <w:ins w:id="2557" w:author="arkat" w:date="2017-09-25T19:24:00Z"/>
        </w:rPr>
        <w:pPrChange w:id="2558" w:author="arkat" w:date="2017-10-02T09:15:00Z">
          <w:pPr>
            <w:pStyle w:val="BodyText"/>
            <w:spacing w:after="0"/>
            <w:ind w:firstLine="270"/>
          </w:pPr>
        </w:pPrChange>
      </w:pPr>
      <w:bookmarkStart w:id="2559" w:name="_Toc494698235"/>
      <w:bookmarkStart w:id="2560" w:name="_Toc494698392"/>
      <w:ins w:id="2561" w:author="arkat" w:date="2017-10-02T07:15:00Z">
        <w:r w:rsidRPr="00FA735D">
          <w:t xml:space="preserve">Sumber : </w:t>
        </w:r>
        <w:r w:rsidRPr="00E6554F">
          <w:fldChar w:fldCharType="begin" w:fldLock="1"/>
        </w:r>
      </w:ins>
      <w:r w:rsidR="0017371E" w:rsidRPr="00FA735D">
        <w:instrText>ADDIN CSL_CITATION { "citationItems" : [ { "id" : "ITEM-1", "itemData" : { "ISBN" : "9783540735212", "abstract" : "Business ProcessManagement (BPM) is a \u201chot topic\u201d because it is highly rel- evant from a practical point of view while at the same it offers many challenges for software developers and scientists. Traditionally information systems used information modeling as a starting point, i.e., data-driven approaches have dominated the information systems landscape. However, over the last decade it has become clear that processes are equally important and need to be sup- ported in a systematic manner. This resulted in a \u201cwave\u201d of workflow manage- ment systems in the mid-nineties. These systems aimed at the automation of structured processes. Therefore, their application was restricted to only a few application domains. However, the basic workflow concepts have been adopted by different types of \u201cprocess-aware\u201d information systems. BPMaddresses the topic of process support in a broader perspective by incorporating different types of analysis (e.g., simulation, verification, and process mining) and link- ing processes to business and social aspects. Moreover, the current interest in BPM is fueled by technological developments (service oriented architectures) triggering standardization efforts (cf. languages such as BPMN and BPEL).", "author" : [ { "dropping-particle" : "", "family" : "Weske", "given" : "Mathias", "non-dropping-particle" : "", "parse-names" : false, "suffix" : "" } ], "id" : "ITEM-1", "issued" : { "date-parts" : [ [ "2007" ] ] }, "publisher-place" : "Heidelberg New", "title" : "Business ProcessManagement", "type" : "book" }, "uris" : [ "http://www.mendeley.com/documents/?uuid=d9154620-b10a-4aad-a13d-4a86481a1740" ] } ], "mendeley" : { "formattedCitation" : "(Weske, 2007)", "plainTextFormattedCitation" : "(Weske, 2007)", "previouslyFormattedCitation" : "(Weske, 2007)" }, "properties" : { "noteIndex" : 0 }, "schema" : "https://github.com/citation-style-language/schema/raw/master/csl-citation.json" }</w:instrText>
      </w:r>
      <w:r w:rsidRPr="00E6554F">
        <w:rPr>
          <w:rPrChange w:id="2562" w:author="arkat" w:date="2017-10-02T09:15:00Z">
            <w:rPr/>
          </w:rPrChange>
        </w:rPr>
        <w:fldChar w:fldCharType="separate"/>
      </w:r>
      <w:r w:rsidR="0017371E" w:rsidRPr="00FA735D">
        <w:rPr>
          <w:noProof/>
        </w:rPr>
        <w:t>(Weske, 2007)</w:t>
      </w:r>
      <w:bookmarkEnd w:id="2559"/>
      <w:bookmarkEnd w:id="2560"/>
      <w:ins w:id="2563" w:author="arkat" w:date="2017-10-02T07:15:00Z">
        <w:r w:rsidRPr="00E6554F">
          <w:fldChar w:fldCharType="end"/>
        </w:r>
      </w:ins>
    </w:p>
    <w:p w14:paraId="1D907F42" w14:textId="3C1CFBBF" w:rsidR="00AD74FF" w:rsidRPr="00E61266" w:rsidRDefault="0058751D">
      <w:pPr>
        <w:pStyle w:val="BodyText"/>
        <w:spacing w:after="0"/>
        <w:ind w:firstLine="270"/>
        <w:rPr>
          <w:ins w:id="2564" w:author="arkat" w:date="2017-09-25T22:21:00Z"/>
          <w:lang w:val="en-US"/>
          <w:rPrChange w:id="2565" w:author="arkat" w:date="2017-09-25T22:25:00Z">
            <w:rPr>
              <w:ins w:id="2566" w:author="arkat" w:date="2017-09-25T22:21:00Z"/>
              <w:b/>
              <w:lang w:val="en-US"/>
            </w:rPr>
          </w:rPrChange>
        </w:rPr>
        <w:pPrChange w:id="2567" w:author="arkat" w:date="2017-10-02T07:17:00Z">
          <w:pPr>
            <w:pStyle w:val="BodyText"/>
            <w:spacing w:after="0"/>
            <w:ind w:left="567"/>
          </w:pPr>
        </w:pPrChange>
      </w:pPr>
      <w:ins w:id="2568" w:author="arkat" w:date="2017-09-25T14:48:00Z">
        <w:r w:rsidRPr="00492557">
          <w:t>Analisa proses bisnis umumnya melibatkan pemetaan proses dan subproses di dalamnya hingga tingkatan aktivitas. Analisa tersebut dapat dilakukan melalui pemodelan proses bisnis yang menggambark</w:t>
        </w:r>
        <w:r>
          <w:t xml:space="preserve">an </w:t>
        </w:r>
      </w:ins>
      <w:ins w:id="2569" w:author="arkat" w:date="2017-10-11T09:20:00Z">
        <w:r w:rsidR="00315295">
          <w:t>cara</w:t>
        </w:r>
      </w:ins>
      <w:ins w:id="2570" w:author="arkat" w:date="2017-09-25T14:48:00Z">
        <w:r>
          <w:t xml:space="preserve"> orang-orang atau pihak</w:t>
        </w:r>
        <w:r w:rsidRPr="00492557">
          <w:t xml:space="preserve">-pihak saling  berinteraksi di dalam sistem, dan dijelaskan dengan </w:t>
        </w:r>
      </w:ins>
      <w:ins w:id="2571" w:author="arkat" w:date="2017-10-11T09:20:00Z">
        <w:r w:rsidR="00315295">
          <w:t>cara</w:t>
        </w:r>
      </w:ins>
      <w:ins w:id="2572" w:author="arkat" w:date="2017-09-25T14:48:00Z">
        <w:r w:rsidRPr="00492557">
          <w:t xml:space="preserve"> atau standar tertentu</w:t>
        </w:r>
        <w:r>
          <w:rPr>
            <w:lang w:val="en-US"/>
          </w:rPr>
          <w:t xml:space="preserve">. Maka pemodelan proses bisnis </w:t>
        </w:r>
        <w:r w:rsidRPr="00E634FF">
          <w:rPr>
            <w:lang w:val="en-US"/>
          </w:rPr>
          <w:t xml:space="preserve">menjadi bagian penting dalam menangani </w:t>
        </w:r>
        <w:r>
          <w:rPr>
            <w:lang w:val="en-US"/>
          </w:rPr>
          <w:t>manajemen proses</w:t>
        </w:r>
      </w:ins>
      <w:ins w:id="2573" w:author="arkat" w:date="2017-09-25T21:01:00Z">
        <w:r w:rsidR="008A681E">
          <w:rPr>
            <w:lang w:val="en-US"/>
          </w:rPr>
          <w:t xml:space="preserve"> bisnis</w:t>
        </w:r>
      </w:ins>
      <w:ins w:id="2574" w:author="arkat" w:date="2017-09-25T14:48:00Z">
        <w:r>
          <w:rPr>
            <w:lang w:val="en-US"/>
          </w:rPr>
          <w:t xml:space="preserve"> </w:t>
        </w:r>
        <w:r w:rsidRPr="00DF2B07">
          <w:rPr>
            <w:lang w:val="en-US"/>
          </w:rPr>
          <w:t xml:space="preserve">untuk memudahkan para </w:t>
        </w:r>
        <w:r w:rsidRPr="00941187">
          <w:rPr>
            <w:i/>
            <w:lang w:val="en-US"/>
          </w:rPr>
          <w:t>stakeholders</w:t>
        </w:r>
        <w:r w:rsidRPr="00DF2B07">
          <w:rPr>
            <w:lang w:val="en-US"/>
          </w:rPr>
          <w:t xml:space="preserve"> proses bisnis untuk berkomunikasi, berdiskusi mengenai struktur dari proses tersebut dengan </w:t>
        </w:r>
      </w:ins>
      <w:ins w:id="2575" w:author="arkat" w:date="2017-10-11T09:20:00Z">
        <w:r w:rsidR="00315295">
          <w:rPr>
            <w:lang w:val="en-US"/>
          </w:rPr>
          <w:t>cara</w:t>
        </w:r>
      </w:ins>
      <w:ins w:id="2576" w:author="arkat" w:date="2017-09-25T14:48:00Z">
        <w:r w:rsidRPr="00DF2B07">
          <w:rPr>
            <w:lang w:val="en-US"/>
          </w:rPr>
          <w:t xml:space="preserve"> yang lebih efektif dan </w:t>
        </w:r>
        <w:r>
          <w:rPr>
            <w:lang w:val="en-US"/>
          </w:rPr>
          <w:t xml:space="preserve">efisien </w:t>
        </w:r>
        <w:r>
          <w:rPr>
            <w:lang w:val="en-US"/>
          </w:rPr>
          <w:fldChar w:fldCharType="begin" w:fldLock="1"/>
        </w:r>
        <w:r>
          <w:rPr>
            <w:lang w:val="en-US"/>
          </w:rPr>
          <w:instrText>ADDIN CSL_CITATION { "citationItems" : [ { "id" : "ITEM-1", "itemData" : { "author" : [ { "dropping-particle" : "", "family" : "Kurniawan", "given" : "Tri A", "non-dropping-particle" : "", "parse-names" : false, "suffix" : "" } ], "id" : "ITEM-1", "issued" : { "date-parts" : [ [ "2013" ] ] }, "number-of-pages" : "158", "title" : "Process ecosystem views to managing changes in business process repositories", "type" : "book" }, "uris" : [ "http://www.mendeley.com/documents/?uuid=1287830e-c5a2-4da5-a563-f68696572372", "http://www.mendeley.com/documents/?uuid=6627478a-bbc0-413b-8808-b461d5f85154", "http://www.mendeley.com/documents/?uuid=cb5fb8f1-7966-4b16-ad87-a95e553164e0" ] } ], "mendeley" : { "formattedCitation" : "(Kurniawan, 2013)", "manualFormatting" : "(Kurniawan, 2013)", "plainTextFormattedCitation" : "(Kurniawan, 2013)", "previouslyFormattedCitation" : "(Kurniawan, 2013)" }, "properties" : { "noteIndex" : 0 }, "schema" : "https://github.com/citation-style-language/schema/raw/master/csl-citation.json" }</w:instrText>
        </w:r>
        <w:r>
          <w:rPr>
            <w:lang w:val="en-US"/>
          </w:rPr>
          <w:fldChar w:fldCharType="separate"/>
        </w:r>
        <w:r w:rsidRPr="00817260">
          <w:rPr>
            <w:noProof/>
            <w:lang w:val="en-US"/>
          </w:rPr>
          <w:t>(Kurniawan</w:t>
        </w:r>
        <w:r>
          <w:rPr>
            <w:noProof/>
            <w:lang w:val="en-US"/>
          </w:rPr>
          <w:t>,</w:t>
        </w:r>
        <w:r w:rsidRPr="00817260">
          <w:rPr>
            <w:noProof/>
            <w:lang w:val="en-US"/>
          </w:rPr>
          <w:t xml:space="preserve"> 2013)</w:t>
        </w:r>
        <w:r>
          <w:rPr>
            <w:lang w:val="en-US"/>
          </w:rPr>
          <w:fldChar w:fldCharType="end"/>
        </w:r>
        <w:r w:rsidRPr="00E634FF">
          <w:rPr>
            <w:lang w:val="en-US"/>
          </w:rPr>
          <w:t>.</w:t>
        </w:r>
        <w:r>
          <w:rPr>
            <w:lang w:val="en-US"/>
          </w:rPr>
          <w:t xml:space="preserve"> </w:t>
        </w:r>
        <w:r w:rsidRPr="00DF2B07">
          <w:rPr>
            <w:lang w:val="en-US"/>
          </w:rPr>
          <w:t xml:space="preserve">Selain itu, model </w:t>
        </w:r>
      </w:ins>
      <w:ins w:id="2577" w:author="arkat" w:date="2017-09-25T20:48:00Z">
        <w:r w:rsidR="00661CDD">
          <w:rPr>
            <w:lang w:val="en-US"/>
          </w:rPr>
          <w:t xml:space="preserve">bisnis proses </w:t>
        </w:r>
      </w:ins>
      <w:ins w:id="2578" w:author="arkat" w:date="2017-09-25T14:48:00Z">
        <w:r w:rsidRPr="00DF2B07">
          <w:rPr>
            <w:lang w:val="en-US"/>
          </w:rPr>
          <w:t>dapat menjadi artefak bi</w:t>
        </w:r>
        <w:r>
          <w:rPr>
            <w:lang w:val="en-US"/>
          </w:rPr>
          <w:t>snis atau sebagai sarana yang dapat dianalisis</w:t>
        </w:r>
        <w:r w:rsidRPr="00DF2B07">
          <w:rPr>
            <w:lang w:val="en-US"/>
          </w:rPr>
          <w:t xml:space="preserve"> lebih lanjut dalam rangka </w:t>
        </w:r>
        <w:r>
          <w:rPr>
            <w:lang w:val="en-US"/>
          </w:rPr>
          <w:t xml:space="preserve">meningkatkan dan </w:t>
        </w:r>
        <w:r w:rsidRPr="00DF2B07">
          <w:rPr>
            <w:lang w:val="en-US"/>
          </w:rPr>
          <w:t>mempertahankan daya saing organisasi.</w:t>
        </w:r>
        <w:r>
          <w:rPr>
            <w:lang w:val="en-US"/>
          </w:rPr>
          <w:t xml:space="preserve"> </w:t>
        </w:r>
      </w:ins>
      <w:ins w:id="2579" w:author="arkat" w:date="2017-09-25T20:48:00Z">
        <w:r w:rsidR="00661CDD">
          <w:rPr>
            <w:lang w:val="en-US"/>
          </w:rPr>
          <w:t xml:space="preserve"> </w:t>
        </w:r>
      </w:ins>
    </w:p>
    <w:p w14:paraId="688FC415" w14:textId="29C26D2A" w:rsidR="00E61266" w:rsidRDefault="00135261">
      <w:pPr>
        <w:pStyle w:val="BodyText"/>
        <w:spacing w:after="0"/>
        <w:ind w:firstLine="270"/>
        <w:rPr>
          <w:ins w:id="2580" w:author="arkat" w:date="2017-10-02T09:07:00Z"/>
          <w:lang w:val="en-US"/>
        </w:rPr>
        <w:pPrChange w:id="2581" w:author="arkat" w:date="2017-09-26T11:29:00Z">
          <w:pPr>
            <w:pStyle w:val="BodyText"/>
            <w:spacing w:after="0"/>
            <w:ind w:left="567"/>
          </w:pPr>
        </w:pPrChange>
      </w:pPr>
      <w:ins w:id="2582" w:author="arkat" w:date="2017-10-11T10:34:00Z">
        <w:r>
          <w:rPr>
            <w:lang w:val="en-US"/>
          </w:rPr>
          <w:fldChar w:fldCharType="begin" w:fldLock="1"/>
        </w:r>
        <w:r>
          <w:rPr>
            <w:lang w:val="en-US"/>
          </w:rPr>
          <w:instrText>ADDIN CSL_CITATION { "citationItems" : [ { "id" : "ITEM-1", "itemData" : { "DOI" : "10.1108/14637150910987937", "ISBN" : "1061042051060", "ISSN" : "1463-7154", "PMID" : "10407101", "abstract" : "Purpose \u2013 In the last two decades, a proliferation of business process management (BPM) modeling languages, standards and software systems has given rise to much confusion and obstacles to adoption. Since new BPM languages and notation terminologies were not well defined, duplicate features are common. This paper seeks to make sense of the myriad BPM standards, organising them in a classification framework, and to identify key industry trends. Design/methodology/approach \u2013 An extensive literature review is conducted and relevant BPM notations, languages and standards are referenced against the proposed BPM Standards Classification Framework, which lists each standard\u2019s distinct features, strengths and weaknesses. Findings \u2013 The paper is unaware of any classification of BPM languages. An attempt is made to classify BPM languages, standards and notations into four main groups: execution, interchange, graphical, and diagnosis standards. At the present time, there is a lack of established diagnosis standards. It is hoped that such a classification facilitates the meaningful adoption of BPM languages, standards and notations. Practical implications \u2013 The paper differentiates BPM standards, thereby resolving common misconceptions; establishes the need for diagnosis standards; identifies the strengths and limitations of current standards; and highlights current knowledge gaps and future trends. Researchers and practitioners may wish to position their work around this review. Originality/value \u2013 Currently, to the best of one\u2019s knowledge, such an overview and such an analysis of BPM standards have not so far been undertaken. Keywords", "author" : [ { "dropping-particle" : "", "family" : "Ko", "given" : "Ryan K.L.", "non-dropping-particle" : "", "parse-names" : false, "suffix" : "" }, { "dropping-particle" : "", "family" : "Lee", "given" : "Stephen S.G.", "non-dropping-particle" : "", "parse-names" : false, "suffix" : "" }, { "dropping-particle" : "", "family" : "Wah Lee", "given" : "Eng", "non-dropping-particle" : "", "parse-names" : false, "suffix" : "" } ], "container-title" : "Business Process Management Journal", "id" : "ITEM-1", "issue" : "5", "issued" : { "date-parts" : [ [ "2009" ] ] }, "page" : "744-791", "title" : "Business process management (BPM) standards: a survey", "type" : "article-journal", "volume" : "15" }, "uris" : [ "http://www.mendeley.com/documents/?uuid=38cb9614-7669-4ca7-91a5-ae2686f98a3b" ] } ], "mendeley" : { "formattedCitation" : "(Ko &lt;i&gt;et al.&lt;/i&gt;, 2009)", "manualFormatting" : "Ko et al. (2009)", "plainTextFormattedCitation" : "(Ko et al., 2009)", "previouslyFormattedCitation" : "(Ko &lt;i&gt;et al.&lt;/i&gt;, 2009)" }, "properties" : { "noteIndex" : 0 }, "schema" : "https://github.com/citation-style-language/schema/raw/master/csl-citation.json" }</w:instrText>
        </w:r>
      </w:ins>
      <w:r>
        <w:rPr>
          <w:lang w:val="en-US"/>
        </w:rPr>
        <w:fldChar w:fldCharType="separate"/>
      </w:r>
      <w:ins w:id="2583" w:author="arkat" w:date="2017-10-11T10:34:00Z">
        <w:r w:rsidRPr="00135261">
          <w:rPr>
            <w:noProof/>
            <w:lang w:val="en-US"/>
          </w:rPr>
          <w:t xml:space="preserve">Ko </w:t>
        </w:r>
        <w:r w:rsidRPr="00135261">
          <w:rPr>
            <w:i/>
            <w:noProof/>
            <w:lang w:val="en-US"/>
            <w:rPrChange w:id="2584" w:author="arkat" w:date="2017-10-11T10:34:00Z">
              <w:rPr>
                <w:noProof/>
                <w:lang w:val="en-US"/>
              </w:rPr>
            </w:rPrChange>
          </w:rPr>
          <w:t>et al.</w:t>
        </w:r>
        <w:r w:rsidRPr="00135261">
          <w:rPr>
            <w:noProof/>
            <w:lang w:val="en-US"/>
          </w:rPr>
          <w:t xml:space="preserve"> </w:t>
        </w:r>
        <w:r>
          <w:rPr>
            <w:noProof/>
            <w:lang w:val="en-US"/>
          </w:rPr>
          <w:t>(</w:t>
        </w:r>
        <w:r w:rsidRPr="00135261">
          <w:rPr>
            <w:noProof/>
            <w:lang w:val="en-US"/>
          </w:rPr>
          <w:t>2009)</w:t>
        </w:r>
        <w:r>
          <w:rPr>
            <w:lang w:val="en-US"/>
          </w:rPr>
          <w:fldChar w:fldCharType="end"/>
        </w:r>
        <w:r>
          <w:rPr>
            <w:lang w:val="en-US"/>
          </w:rPr>
          <w:t xml:space="preserve"> </w:t>
        </w:r>
      </w:ins>
      <w:ins w:id="2585" w:author="arkat" w:date="2017-09-25T22:24:00Z">
        <w:del w:id="2586" w:author="arkat" w:date="2017-10-11T10:33:00Z">
          <w:r w:rsidR="00E61266" w:rsidDel="00135261">
            <w:rPr>
              <w:lang w:val="en-US"/>
            </w:rPr>
            <w:delText xml:space="preserve">Ko dkk </w:delText>
          </w:r>
        </w:del>
        <w:r w:rsidR="00E61266">
          <w:rPr>
            <w:lang w:val="en-US"/>
          </w:rPr>
          <w:t xml:space="preserve">mengkategorikan pemodelan proses bisnis </w:t>
        </w:r>
      </w:ins>
      <w:ins w:id="2587" w:author="arkat" w:date="2017-09-25T22:25:00Z">
        <w:r w:rsidR="00E61266">
          <w:rPr>
            <w:lang w:val="en-US"/>
          </w:rPr>
          <w:t xml:space="preserve">menjadi 3 kategori yakni: </w:t>
        </w:r>
        <w:r w:rsidR="00E61266" w:rsidRPr="001234B8">
          <w:rPr>
            <w:i/>
            <w:lang w:val="en-US"/>
          </w:rPr>
          <w:t>Graphical model</w:t>
        </w:r>
        <w:r w:rsidR="00E61266">
          <w:rPr>
            <w:i/>
            <w:lang w:val="en-US"/>
          </w:rPr>
          <w:t xml:space="preserve">, </w:t>
        </w:r>
        <w:r w:rsidR="00E61266">
          <w:rPr>
            <w:lang w:val="en-US"/>
          </w:rPr>
          <w:t>proses bisnis yang dispesifikasikan menggun</w:t>
        </w:r>
      </w:ins>
      <w:ins w:id="2588" w:author="arkat" w:date="2017-10-11T09:19:00Z">
        <w:del w:id="2589" w:author="arkat" w:date="2017-10-11T10:32:00Z">
          <w:r w:rsidR="00315295" w:rsidDel="00135261">
            <w:rPr>
              <w:lang w:val="en-US"/>
            </w:rPr>
            <w:delText>akan</w:delText>
          </w:r>
        </w:del>
      </w:ins>
      <w:proofErr w:type="gramStart"/>
      <w:ins w:id="2590" w:author="arkat" w:date="2017-10-11T10:32:00Z">
        <w:r>
          <w:rPr>
            <w:lang w:val="en-US"/>
          </w:rPr>
          <w:t>akan</w:t>
        </w:r>
      </w:ins>
      <w:proofErr w:type="gramEnd"/>
      <w:ins w:id="2591" w:author="arkat" w:date="2017-09-25T22:25:00Z">
        <w:r w:rsidR="00E61266">
          <w:rPr>
            <w:lang w:val="en-US"/>
          </w:rPr>
          <w:t xml:space="preserve"> model grafis, seperti </w:t>
        </w:r>
        <w:r w:rsidR="00E61266" w:rsidRPr="001234B8">
          <w:rPr>
            <w:i/>
            <w:lang w:val="en-US"/>
          </w:rPr>
          <w:t>node, control flow</w:t>
        </w:r>
        <w:r w:rsidR="00E61266">
          <w:rPr>
            <w:lang w:val="en-US"/>
          </w:rPr>
          <w:t xml:space="preserve"> dan data. </w:t>
        </w:r>
        <w:r w:rsidR="00E61266" w:rsidRPr="002F3ED8">
          <w:rPr>
            <w:i/>
            <w:color w:val="000000"/>
            <w:lang w:val="en-US"/>
          </w:rPr>
          <w:t>Graphical models</w:t>
        </w:r>
        <w:r w:rsidR="00E61266" w:rsidRPr="002F3ED8">
          <w:rPr>
            <w:color w:val="000000"/>
            <w:lang w:val="en-US"/>
          </w:rPr>
          <w:t xml:space="preserve"> memiliki sintak</w:t>
        </w:r>
        <w:r w:rsidR="00E61266" w:rsidRPr="004F4544">
          <w:rPr>
            <w:color w:val="000000"/>
            <w:lang w:val="en-US"/>
            <w:rPrChange w:id="2592" w:author="arkat" w:date="2017-09-26T11:38:00Z">
              <w:rPr>
                <w:color w:val="365F91"/>
                <w:lang w:val="en-US"/>
              </w:rPr>
            </w:rPrChange>
          </w:rPr>
          <w:t>sis</w:t>
        </w:r>
        <w:r w:rsidR="00E61266" w:rsidRPr="002F3ED8">
          <w:rPr>
            <w:color w:val="000000"/>
            <w:lang w:val="en-US"/>
          </w:rPr>
          <w:t xml:space="preserve"> sederhana, mudah dimengerti, dan dapat mencakup metode semanti</w:t>
        </w:r>
      </w:ins>
      <w:ins w:id="2593" w:author="arkat" w:date="2017-10-11T10:34:00Z">
        <w:r>
          <w:rPr>
            <w:color w:val="000000"/>
            <w:lang w:val="en-US"/>
          </w:rPr>
          <w:t>k</w:t>
        </w:r>
      </w:ins>
      <w:ins w:id="2594" w:author="arkat" w:date="2017-09-25T22:25:00Z">
        <w:del w:id="2595" w:author="arkat" w:date="2017-10-11T10:34:00Z">
          <w:r w:rsidR="00E61266" w:rsidRPr="002F3ED8" w:rsidDel="00135261">
            <w:rPr>
              <w:color w:val="000000"/>
              <w:lang w:val="en-US"/>
            </w:rPr>
            <w:delText>c</w:delText>
          </w:r>
        </w:del>
        <w:r w:rsidR="00E61266" w:rsidRPr="002F3ED8">
          <w:rPr>
            <w:color w:val="000000"/>
            <w:lang w:val="en-US"/>
          </w:rPr>
          <w:t xml:space="preserve">, sehingga </w:t>
        </w:r>
        <w:r w:rsidR="00E61266" w:rsidRPr="002F3ED8">
          <w:rPr>
            <w:i/>
            <w:color w:val="000000"/>
            <w:lang w:val="en-US"/>
          </w:rPr>
          <w:t xml:space="preserve">graphical models </w:t>
        </w:r>
        <w:r w:rsidR="00E61266" w:rsidRPr="002F3ED8">
          <w:rPr>
            <w:color w:val="000000"/>
            <w:lang w:val="en-US"/>
          </w:rPr>
          <w:t xml:space="preserve">memiliki daya tarik visual yang intuitif dibandingkan </w:t>
        </w:r>
        <w:r w:rsidR="00E61266">
          <w:rPr>
            <w:color w:val="000000"/>
            <w:lang w:val="en-US"/>
          </w:rPr>
          <w:t>dengan bahasa pemodelan lainya</w:t>
        </w:r>
        <w:r w:rsidR="00E61266" w:rsidRPr="002F3ED8">
          <w:rPr>
            <w:i/>
            <w:color w:val="000000"/>
            <w:lang w:val="en-US"/>
          </w:rPr>
          <w:t xml:space="preserve"> </w:t>
        </w:r>
        <w:r w:rsidR="00E61266" w:rsidRPr="002F3ED8">
          <w:rPr>
            <w:i/>
            <w:color w:val="000000"/>
            <w:lang w:val="en-US"/>
          </w:rPr>
          <w:fldChar w:fldCharType="begin" w:fldLock="1"/>
        </w:r>
        <w:r w:rsidR="00E61266">
          <w:rPr>
            <w:i/>
            <w:color w:val="000000"/>
            <w:lang w:val="en-US"/>
          </w:rPr>
          <w:instrText>ADDIN CSL_CITATION { "citationItems" : [ { "id" : "ITEM-1", "itemData" : { "DOI" : "10.1007/978-3-540-72035-5", "ISBN" : "978-3-540-72034-8", "author" : [ { "dropping-particle" : "", "family" : "Lu", "given" : "Ruopeng", "non-dropping-particle" : "", "parse-names" : false, "suffix" : "" }, { "dropping-particle" : "", "family" : "Sadiq", "given" : "Shazia", "non-dropping-particle" : "", "parse-names" : false, "suffix" : "" } ], "container-title" : "International Conference on Business Information Systems. Springer Berlin Heidelberg", "id" : "ITEM-1", "issued" : { "date-parts" : [ [ "2007" ] ] }, "page" : "82-94", "title" : "A Survey of Comparative Business Process Modeling Approaches", "type" : "article-journal", "volume" : "4439" }, "uris" : [ "http://www.mendeley.com/documents/?uuid=fe5bbe13-b699-41af-80d5-1f5f6394a5e7", "http://www.mendeley.com/documents/?uuid=3a19698d-2e80-42da-bc6a-d50e6a5ee498", "http://www.mendeley.com/documents/?uuid=58360c05-2cc5-4d59-9cbc-460bf29416a5" ] } ], "mendeley" : { "formattedCitation" : "(Lu &amp; Sadiq, 2007)", "manualFormatting" : "(Lu &amp; Sadiq, 2007)", "plainTextFormattedCitation" : "(Lu &amp; Sadiq, 2007)", "previouslyFormattedCitation" : "(Lu &amp; Sadiq, 2007)" }, "properties" : { "noteIndex" : 0 }, "schema" : "https://github.com/citation-style-language/schema/raw/master/csl-citation.json" }</w:instrText>
        </w:r>
        <w:r w:rsidR="00E61266" w:rsidRPr="002F3ED8">
          <w:rPr>
            <w:i/>
            <w:color w:val="000000"/>
            <w:lang w:val="en-US"/>
          </w:rPr>
          <w:fldChar w:fldCharType="separate"/>
        </w:r>
        <w:r w:rsidR="00E61266" w:rsidRPr="002F3ED8">
          <w:rPr>
            <w:noProof/>
            <w:color w:val="000000"/>
            <w:lang w:val="en-US"/>
          </w:rPr>
          <w:t>(Lu &amp; Sadiq, 2007)</w:t>
        </w:r>
        <w:r w:rsidR="00E61266" w:rsidRPr="002F3ED8">
          <w:rPr>
            <w:i/>
            <w:color w:val="000000"/>
            <w:lang w:val="en-US"/>
          </w:rPr>
          <w:fldChar w:fldCharType="end"/>
        </w:r>
        <w:r w:rsidR="00E61266">
          <w:rPr>
            <w:lang w:val="en-US"/>
          </w:rPr>
          <w:t xml:space="preserve">. Kedua, </w:t>
        </w:r>
        <w:r w:rsidR="00E61266" w:rsidRPr="001234B8">
          <w:rPr>
            <w:i/>
            <w:lang w:val="en-US"/>
          </w:rPr>
          <w:t>Execution Language</w:t>
        </w:r>
        <w:r w:rsidR="00E61266">
          <w:rPr>
            <w:i/>
            <w:lang w:val="en-US"/>
          </w:rPr>
          <w:t xml:space="preserve">, </w:t>
        </w:r>
        <w:r w:rsidR="00E61266">
          <w:rPr>
            <w:lang w:val="en-US"/>
          </w:rPr>
          <w:t>digun</w:t>
        </w:r>
      </w:ins>
      <w:ins w:id="2596" w:author="arkat" w:date="2017-10-11T09:19:00Z">
        <w:del w:id="2597" w:author="arkat" w:date="2017-10-11T10:32:00Z">
          <w:r w:rsidR="00315295" w:rsidDel="00135261">
            <w:rPr>
              <w:lang w:val="en-US"/>
            </w:rPr>
            <w:delText>akan</w:delText>
          </w:r>
        </w:del>
      </w:ins>
      <w:proofErr w:type="gramStart"/>
      <w:ins w:id="2598" w:author="arkat" w:date="2017-10-11T10:32:00Z">
        <w:r>
          <w:rPr>
            <w:lang w:val="en-US"/>
          </w:rPr>
          <w:t>akan</w:t>
        </w:r>
      </w:ins>
      <w:proofErr w:type="gramEnd"/>
      <w:ins w:id="2599" w:author="arkat" w:date="2017-09-25T22:25:00Z">
        <w:r w:rsidR="00E61266">
          <w:rPr>
            <w:lang w:val="en-US"/>
          </w:rPr>
          <w:t xml:space="preserve"> untuk melakukan komputerisasi dan automasi bisnis proses. Dan Ketiga, </w:t>
        </w:r>
        <w:r w:rsidR="00E61266" w:rsidRPr="001234B8">
          <w:rPr>
            <w:i/>
            <w:lang w:val="en-US"/>
          </w:rPr>
          <w:t>Interchange Standard Language</w:t>
        </w:r>
        <w:r w:rsidR="00E61266">
          <w:rPr>
            <w:i/>
            <w:lang w:val="en-US"/>
          </w:rPr>
          <w:t xml:space="preserve">, </w:t>
        </w:r>
        <w:r w:rsidR="00E61266">
          <w:rPr>
            <w:lang w:val="en-US"/>
          </w:rPr>
          <w:t>digun</w:t>
        </w:r>
      </w:ins>
      <w:ins w:id="2600" w:author="arkat" w:date="2017-10-11T09:19:00Z">
        <w:del w:id="2601" w:author="arkat" w:date="2017-10-11T10:32:00Z">
          <w:r w:rsidR="00315295" w:rsidDel="00135261">
            <w:rPr>
              <w:lang w:val="en-US"/>
            </w:rPr>
            <w:delText>akan</w:delText>
          </w:r>
        </w:del>
      </w:ins>
      <w:proofErr w:type="gramStart"/>
      <w:ins w:id="2602" w:author="arkat" w:date="2017-10-11T10:32:00Z">
        <w:r>
          <w:rPr>
            <w:lang w:val="en-US"/>
          </w:rPr>
          <w:t>akan</w:t>
        </w:r>
      </w:ins>
      <w:proofErr w:type="gramEnd"/>
      <w:ins w:id="2603" w:author="arkat" w:date="2017-09-25T22:25:00Z">
        <w:r w:rsidR="00E61266">
          <w:rPr>
            <w:lang w:val="en-US"/>
          </w:rPr>
          <w:t xml:space="preserve"> untuk tujuan probabilitas data.</w:t>
        </w:r>
      </w:ins>
      <w:ins w:id="2604" w:author="arkat" w:date="2017-09-25T22:26:00Z">
        <w:r w:rsidR="0062231C">
          <w:rPr>
            <w:lang w:val="en-US"/>
          </w:rPr>
          <w:t xml:space="preserve"> Detail pengkategorian tersebut sebagimana pada table 2.1.</w:t>
        </w:r>
      </w:ins>
    </w:p>
    <w:p w14:paraId="148D3999" w14:textId="77777777" w:rsidR="002C4E48" w:rsidRPr="00506BE3" w:rsidRDefault="002C4E48">
      <w:pPr>
        <w:pStyle w:val="BodyText"/>
        <w:spacing w:after="0"/>
        <w:ind w:firstLine="270"/>
        <w:rPr>
          <w:ins w:id="2605" w:author="arkat" w:date="2017-09-25T21:15:00Z"/>
          <w:b/>
          <w:lang w:val="en-US"/>
          <w:rPrChange w:id="2606" w:author="arkat" w:date="2017-10-02T21:59:00Z">
            <w:rPr>
              <w:ins w:id="2607" w:author="arkat" w:date="2017-09-25T21:15:00Z"/>
              <w:lang w:val="en-US"/>
            </w:rPr>
          </w:rPrChange>
        </w:rPr>
        <w:pPrChange w:id="2608" w:author="arkat" w:date="2017-09-26T11:29:00Z">
          <w:pPr>
            <w:pStyle w:val="BodyText"/>
            <w:spacing w:after="0"/>
            <w:ind w:left="567"/>
          </w:pPr>
        </w:pPrChange>
      </w:pPr>
    </w:p>
    <w:p w14:paraId="1D7E367A" w14:textId="25A129A3" w:rsidR="002C4E48" w:rsidRPr="00506BE3" w:rsidRDefault="00506BE3">
      <w:pPr>
        <w:pStyle w:val="TabelBAB2"/>
        <w:rPr>
          <w:ins w:id="2609" w:author="arkat" w:date="2017-09-25T14:48:00Z"/>
          <w:rPrChange w:id="2610" w:author="arkat" w:date="2017-10-02T21:59:00Z">
            <w:rPr>
              <w:ins w:id="2611" w:author="arkat" w:date="2017-09-25T14:48:00Z"/>
              <w:i/>
              <w:lang w:val="en-US"/>
            </w:rPr>
          </w:rPrChange>
        </w:rPr>
        <w:pPrChange w:id="2612" w:author="arkat" w:date="2017-10-02T09:07:00Z">
          <w:pPr>
            <w:pStyle w:val="BodyText"/>
            <w:spacing w:after="0"/>
            <w:ind w:left="567"/>
          </w:pPr>
        </w:pPrChange>
      </w:pPr>
      <w:bookmarkStart w:id="2613" w:name="_Toc495046393"/>
      <w:ins w:id="2614" w:author="arkat" w:date="2017-09-25T20:59:00Z">
        <w:r w:rsidRPr="00E6554F">
          <w:t>Kategori P</w:t>
        </w:r>
        <w:r w:rsidR="008A681E" w:rsidRPr="00E6554F">
          <w:t xml:space="preserve">emodelan </w:t>
        </w:r>
        <w:r w:rsidRPr="00E6554F">
          <w:t>Proses Bisnis</w:t>
        </w:r>
      </w:ins>
      <w:bookmarkEnd w:id="2613"/>
    </w:p>
    <w:tbl>
      <w:tblPr>
        <w:tblW w:w="76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Change w:id="2615" w:author="arkat" w:date="2017-09-26T11:29:00Z">
          <w:tblPr>
            <w:tblW w:w="76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PrChange>
      </w:tblPr>
      <w:tblGrid>
        <w:gridCol w:w="1928"/>
        <w:gridCol w:w="2610"/>
        <w:gridCol w:w="1699"/>
        <w:gridCol w:w="1417"/>
        <w:tblGridChange w:id="2616">
          <w:tblGrid>
            <w:gridCol w:w="1701"/>
            <w:gridCol w:w="3118"/>
            <w:gridCol w:w="1418"/>
            <w:gridCol w:w="1417"/>
          </w:tblGrid>
        </w:tblGridChange>
      </w:tblGrid>
      <w:tr w:rsidR="0058751D" w:rsidRPr="009D6EBC" w14:paraId="758B3DC3" w14:textId="77777777" w:rsidTr="009D6EBC">
        <w:trPr>
          <w:trHeight w:val="521"/>
          <w:jc w:val="center"/>
          <w:ins w:id="2617" w:author="arkat" w:date="2017-09-25T14:48:00Z"/>
          <w:trPrChange w:id="2618" w:author="arkat" w:date="2017-09-26T11:29:00Z">
            <w:trPr>
              <w:trHeight w:val="521"/>
              <w:jc w:val="center"/>
            </w:trPr>
          </w:trPrChange>
        </w:trPr>
        <w:tc>
          <w:tcPr>
            <w:tcW w:w="1928" w:type="dxa"/>
            <w:shd w:val="clear" w:color="auto" w:fill="D9D9D9"/>
            <w:vAlign w:val="center"/>
            <w:hideMark/>
            <w:tcPrChange w:id="2619" w:author="arkat" w:date="2017-09-26T11:29:00Z">
              <w:tcPr>
                <w:tcW w:w="1701" w:type="dxa"/>
                <w:shd w:val="clear" w:color="auto" w:fill="D9D9D9"/>
                <w:vAlign w:val="center"/>
                <w:hideMark/>
              </w:tcPr>
            </w:tcPrChange>
          </w:tcPr>
          <w:p w14:paraId="76CD3129" w14:textId="04BB513B" w:rsidR="0058751D" w:rsidRPr="009D6EBC" w:rsidRDefault="00E61266" w:rsidP="003347FA">
            <w:pPr>
              <w:spacing w:after="0"/>
              <w:rPr>
                <w:ins w:id="2620" w:author="arkat" w:date="2017-09-25T14:48:00Z"/>
                <w:rFonts w:asciiTheme="majorHAnsi" w:hAnsiTheme="majorHAnsi" w:cstheme="majorHAnsi"/>
                <w:szCs w:val="24"/>
                <w:lang w:val="en-US"/>
                <w:rPrChange w:id="2621" w:author="arkat" w:date="2017-09-26T11:30:00Z">
                  <w:rPr>
                    <w:ins w:id="2622" w:author="arkat" w:date="2017-09-25T14:48:00Z"/>
                    <w:szCs w:val="24"/>
                  </w:rPr>
                </w:rPrChange>
              </w:rPr>
            </w:pPr>
            <w:ins w:id="2623" w:author="arkat" w:date="2017-09-25T22:20:00Z">
              <w:r w:rsidRPr="009D6EBC">
                <w:rPr>
                  <w:rFonts w:asciiTheme="majorHAnsi" w:hAnsiTheme="majorHAnsi" w:cstheme="majorHAnsi"/>
                  <w:szCs w:val="24"/>
                  <w:lang w:val="en-US"/>
                  <w:rPrChange w:id="2624" w:author="arkat" w:date="2017-09-26T11:30:00Z">
                    <w:rPr>
                      <w:szCs w:val="24"/>
                      <w:lang w:val="en-US"/>
                    </w:rPr>
                  </w:rPrChange>
                </w:rPr>
                <w:t>Notasi Proses Bisnis</w:t>
              </w:r>
            </w:ins>
          </w:p>
        </w:tc>
        <w:tc>
          <w:tcPr>
            <w:tcW w:w="2610" w:type="dxa"/>
            <w:shd w:val="clear" w:color="auto" w:fill="D9D9D9"/>
            <w:vAlign w:val="center"/>
            <w:hideMark/>
            <w:tcPrChange w:id="2625" w:author="arkat" w:date="2017-09-26T11:29:00Z">
              <w:tcPr>
                <w:tcW w:w="3118" w:type="dxa"/>
                <w:shd w:val="clear" w:color="auto" w:fill="D9D9D9"/>
                <w:vAlign w:val="center"/>
                <w:hideMark/>
              </w:tcPr>
            </w:tcPrChange>
          </w:tcPr>
          <w:p w14:paraId="603D7881" w14:textId="77777777" w:rsidR="00135261" w:rsidRDefault="00135261">
            <w:pPr>
              <w:spacing w:after="0"/>
              <w:ind w:hanging="92"/>
              <w:jc w:val="center"/>
              <w:rPr>
                <w:ins w:id="2626" w:author="arkat" w:date="2017-10-11T10:36:00Z"/>
                <w:rFonts w:asciiTheme="majorHAnsi" w:hAnsiTheme="majorHAnsi" w:cstheme="majorHAnsi"/>
                <w:szCs w:val="24"/>
                <w:lang w:val="en-US"/>
              </w:rPr>
            </w:pPr>
            <w:ins w:id="2627" w:author="arkat" w:date="2017-10-11T10:36:00Z">
              <w:r>
                <w:rPr>
                  <w:rFonts w:asciiTheme="majorHAnsi" w:hAnsiTheme="majorHAnsi" w:cstheme="majorHAnsi"/>
                  <w:szCs w:val="24"/>
                  <w:lang w:val="en-US"/>
                </w:rPr>
                <w:t>Teori/Grafis</w:t>
              </w:r>
            </w:ins>
          </w:p>
          <w:p w14:paraId="38E3D6AD" w14:textId="3144C8CD" w:rsidR="0058751D" w:rsidRPr="009D6EBC" w:rsidRDefault="00135261">
            <w:pPr>
              <w:spacing w:after="0"/>
              <w:ind w:hanging="92"/>
              <w:jc w:val="center"/>
              <w:rPr>
                <w:ins w:id="2628" w:author="arkat" w:date="2017-09-25T14:48:00Z"/>
                <w:rFonts w:asciiTheme="majorHAnsi" w:hAnsiTheme="majorHAnsi" w:cstheme="majorHAnsi"/>
                <w:szCs w:val="24"/>
                <w:rPrChange w:id="2629" w:author="arkat" w:date="2017-09-26T11:30:00Z">
                  <w:rPr>
                    <w:ins w:id="2630" w:author="arkat" w:date="2017-09-25T14:48:00Z"/>
                    <w:szCs w:val="24"/>
                  </w:rPr>
                </w:rPrChange>
              </w:rPr>
            </w:pPr>
            <w:ins w:id="2631" w:author="arkat" w:date="2017-10-11T10:36:00Z">
              <w:r>
                <w:rPr>
                  <w:rFonts w:asciiTheme="majorHAnsi" w:hAnsiTheme="majorHAnsi" w:cstheme="majorHAnsi"/>
                  <w:szCs w:val="24"/>
                  <w:lang w:val="en-US"/>
                </w:rPr>
                <w:t>/Interchange/Eksekusi</w:t>
              </w:r>
            </w:ins>
            <w:ins w:id="2632" w:author="arkat" w:date="2017-09-25T14:48:00Z">
              <w:del w:id="2633" w:author="arkat" w:date="2017-10-11T10:36:00Z">
                <w:r w:rsidR="0058751D" w:rsidRPr="009D6EBC" w:rsidDel="00135261">
                  <w:rPr>
                    <w:rFonts w:asciiTheme="majorHAnsi" w:hAnsiTheme="majorHAnsi" w:cstheme="majorHAnsi"/>
                    <w:szCs w:val="24"/>
                    <w:rPrChange w:id="2634" w:author="arkat" w:date="2017-09-26T11:30:00Z">
                      <w:rPr>
                        <w:szCs w:val="24"/>
                      </w:rPr>
                    </w:rPrChange>
                  </w:rPr>
                  <w:delText>Theory/ graphical/ interchange/ execution</w:delText>
                </w:r>
              </w:del>
            </w:ins>
          </w:p>
        </w:tc>
        <w:tc>
          <w:tcPr>
            <w:tcW w:w="1699" w:type="dxa"/>
            <w:shd w:val="clear" w:color="auto" w:fill="D9D9D9"/>
            <w:vAlign w:val="center"/>
            <w:hideMark/>
            <w:tcPrChange w:id="2635" w:author="arkat" w:date="2017-09-26T11:29:00Z">
              <w:tcPr>
                <w:tcW w:w="1418" w:type="dxa"/>
                <w:shd w:val="clear" w:color="auto" w:fill="D9D9D9"/>
                <w:vAlign w:val="center"/>
                <w:hideMark/>
              </w:tcPr>
            </w:tcPrChange>
          </w:tcPr>
          <w:p w14:paraId="17AF6A2A" w14:textId="1F9E7FCA" w:rsidR="0058751D" w:rsidRPr="009D6EBC" w:rsidRDefault="00E61266">
            <w:pPr>
              <w:spacing w:after="0"/>
              <w:jc w:val="center"/>
              <w:rPr>
                <w:ins w:id="2636" w:author="arkat" w:date="2017-09-25T14:48:00Z"/>
                <w:rFonts w:asciiTheme="majorHAnsi" w:hAnsiTheme="majorHAnsi" w:cstheme="majorHAnsi"/>
                <w:szCs w:val="24"/>
                <w:rPrChange w:id="2637" w:author="arkat" w:date="2017-09-26T11:30:00Z">
                  <w:rPr>
                    <w:ins w:id="2638" w:author="arkat" w:date="2017-09-25T14:48:00Z"/>
                    <w:szCs w:val="24"/>
                  </w:rPr>
                </w:rPrChange>
              </w:rPr>
            </w:pPr>
            <w:ins w:id="2639" w:author="arkat" w:date="2017-09-25T14:48:00Z">
              <w:r w:rsidRPr="009D6EBC">
                <w:rPr>
                  <w:rFonts w:asciiTheme="majorHAnsi" w:hAnsiTheme="majorHAnsi" w:cstheme="majorHAnsi"/>
                  <w:szCs w:val="24"/>
                  <w:rPrChange w:id="2640" w:author="arkat" w:date="2017-09-26T11:30:00Z">
                    <w:rPr>
                      <w:szCs w:val="24"/>
                    </w:rPr>
                  </w:rPrChange>
                </w:rPr>
                <w:t>Terstandardisasi</w:t>
              </w:r>
            </w:ins>
          </w:p>
        </w:tc>
        <w:tc>
          <w:tcPr>
            <w:tcW w:w="1417" w:type="dxa"/>
            <w:shd w:val="clear" w:color="auto" w:fill="D9D9D9"/>
            <w:vAlign w:val="center"/>
            <w:hideMark/>
            <w:tcPrChange w:id="2641" w:author="arkat" w:date="2017-09-26T11:29:00Z">
              <w:tcPr>
                <w:tcW w:w="1417" w:type="dxa"/>
                <w:shd w:val="clear" w:color="auto" w:fill="D9D9D9"/>
                <w:vAlign w:val="center"/>
                <w:hideMark/>
              </w:tcPr>
            </w:tcPrChange>
          </w:tcPr>
          <w:p w14:paraId="3F889364" w14:textId="77777777" w:rsidR="0058751D" w:rsidRPr="009D6EBC" w:rsidRDefault="0058751D">
            <w:pPr>
              <w:spacing w:after="0"/>
              <w:jc w:val="center"/>
              <w:rPr>
                <w:ins w:id="2642" w:author="arkat" w:date="2017-09-25T14:48:00Z"/>
                <w:rFonts w:asciiTheme="majorHAnsi" w:hAnsiTheme="majorHAnsi" w:cstheme="majorHAnsi"/>
                <w:szCs w:val="24"/>
                <w:rPrChange w:id="2643" w:author="arkat" w:date="2017-09-26T11:30:00Z">
                  <w:rPr>
                    <w:ins w:id="2644" w:author="arkat" w:date="2017-09-25T14:48:00Z"/>
                    <w:szCs w:val="24"/>
                  </w:rPr>
                </w:rPrChange>
              </w:rPr>
            </w:pPr>
            <w:ins w:id="2645" w:author="arkat" w:date="2017-09-25T14:48:00Z">
              <w:r w:rsidRPr="009D6EBC">
                <w:rPr>
                  <w:rFonts w:asciiTheme="majorHAnsi" w:hAnsiTheme="majorHAnsi" w:cstheme="majorHAnsi"/>
                  <w:szCs w:val="24"/>
                  <w:rPrChange w:id="2646" w:author="arkat" w:date="2017-09-26T11:30:00Z">
                    <w:rPr>
                      <w:szCs w:val="24"/>
                    </w:rPr>
                  </w:rPrChange>
                </w:rPr>
                <w:t>Status</w:t>
              </w:r>
            </w:ins>
          </w:p>
        </w:tc>
      </w:tr>
      <w:tr w:rsidR="0058751D" w:rsidRPr="009D6EBC" w14:paraId="267A4B83" w14:textId="77777777" w:rsidTr="009D6EBC">
        <w:trPr>
          <w:trHeight w:val="195"/>
          <w:jc w:val="center"/>
          <w:ins w:id="2647" w:author="arkat" w:date="2017-09-25T14:48:00Z"/>
          <w:trPrChange w:id="2648" w:author="arkat" w:date="2017-09-26T11:29:00Z">
            <w:trPr>
              <w:trHeight w:val="195"/>
              <w:jc w:val="center"/>
            </w:trPr>
          </w:trPrChange>
        </w:trPr>
        <w:tc>
          <w:tcPr>
            <w:tcW w:w="1928" w:type="dxa"/>
            <w:shd w:val="clear" w:color="auto" w:fill="FFFFFF"/>
            <w:hideMark/>
            <w:tcPrChange w:id="2649" w:author="arkat" w:date="2017-09-26T11:29:00Z">
              <w:tcPr>
                <w:tcW w:w="1701" w:type="dxa"/>
                <w:shd w:val="clear" w:color="auto" w:fill="FFFFFF"/>
                <w:hideMark/>
              </w:tcPr>
            </w:tcPrChange>
          </w:tcPr>
          <w:p w14:paraId="79CD6B41" w14:textId="77777777" w:rsidR="0058751D" w:rsidRPr="009D6EBC" w:rsidRDefault="0058751D" w:rsidP="003347FA">
            <w:pPr>
              <w:spacing w:after="0"/>
              <w:rPr>
                <w:ins w:id="2650" w:author="arkat" w:date="2017-09-25T14:48:00Z"/>
                <w:rFonts w:asciiTheme="majorHAnsi" w:hAnsiTheme="majorHAnsi" w:cstheme="majorHAnsi"/>
                <w:color w:val="000000"/>
                <w:szCs w:val="24"/>
                <w:lang w:eastAsia="en-GB"/>
                <w:rPrChange w:id="2651" w:author="arkat" w:date="2017-09-26T11:30:00Z">
                  <w:rPr>
                    <w:ins w:id="2652" w:author="arkat" w:date="2017-09-25T14:48:00Z"/>
                    <w:color w:val="000000"/>
                    <w:szCs w:val="24"/>
                    <w:lang w:eastAsia="en-GB"/>
                  </w:rPr>
                </w:rPrChange>
              </w:rPr>
            </w:pPr>
            <w:ins w:id="2653" w:author="arkat" w:date="2017-09-25T14:48:00Z">
              <w:r w:rsidRPr="009D6EBC">
                <w:rPr>
                  <w:rFonts w:asciiTheme="majorHAnsi" w:hAnsiTheme="majorHAnsi" w:cstheme="majorHAnsi"/>
                  <w:color w:val="000000"/>
                  <w:szCs w:val="24"/>
                  <w:lang w:eastAsia="en-GB"/>
                  <w:rPrChange w:id="2654" w:author="arkat" w:date="2017-09-26T11:30:00Z">
                    <w:rPr>
                      <w:color w:val="000000"/>
                      <w:szCs w:val="24"/>
                      <w:lang w:eastAsia="en-GB"/>
                    </w:rPr>
                  </w:rPrChange>
                </w:rPr>
                <w:t>EPC</w:t>
              </w:r>
            </w:ins>
          </w:p>
        </w:tc>
        <w:tc>
          <w:tcPr>
            <w:tcW w:w="2610" w:type="dxa"/>
            <w:shd w:val="clear" w:color="auto" w:fill="FFFFFF"/>
            <w:hideMark/>
            <w:tcPrChange w:id="2655" w:author="arkat" w:date="2017-09-26T11:29:00Z">
              <w:tcPr>
                <w:tcW w:w="3118" w:type="dxa"/>
                <w:shd w:val="clear" w:color="auto" w:fill="FFFFFF"/>
                <w:hideMark/>
              </w:tcPr>
            </w:tcPrChange>
          </w:tcPr>
          <w:p w14:paraId="5898A1E9" w14:textId="1F870925" w:rsidR="0058751D" w:rsidRPr="009D6EBC" w:rsidRDefault="0058751D">
            <w:pPr>
              <w:spacing w:after="0"/>
              <w:jc w:val="center"/>
              <w:rPr>
                <w:ins w:id="2656" w:author="arkat" w:date="2017-09-25T14:48:00Z"/>
                <w:rFonts w:asciiTheme="majorHAnsi" w:hAnsiTheme="majorHAnsi" w:cstheme="majorHAnsi"/>
                <w:color w:val="000000"/>
                <w:szCs w:val="24"/>
                <w:lang w:eastAsia="en-GB"/>
                <w:rPrChange w:id="2657" w:author="arkat" w:date="2017-09-26T11:30:00Z">
                  <w:rPr>
                    <w:ins w:id="2658" w:author="arkat" w:date="2017-09-25T14:48:00Z"/>
                    <w:color w:val="000000"/>
                    <w:szCs w:val="24"/>
                    <w:lang w:eastAsia="en-GB"/>
                  </w:rPr>
                </w:rPrChange>
              </w:rPr>
            </w:pPr>
            <w:ins w:id="2659" w:author="arkat" w:date="2017-09-25T14:48:00Z">
              <w:r w:rsidRPr="009D6EBC">
                <w:rPr>
                  <w:rFonts w:asciiTheme="majorHAnsi" w:hAnsiTheme="majorHAnsi" w:cstheme="majorHAnsi"/>
                  <w:color w:val="000000"/>
                  <w:szCs w:val="24"/>
                  <w:lang w:eastAsia="en-GB"/>
                  <w:rPrChange w:id="2660" w:author="arkat" w:date="2017-09-26T11:30:00Z">
                    <w:rPr>
                      <w:color w:val="000000"/>
                      <w:szCs w:val="24"/>
                      <w:lang w:eastAsia="en-GB"/>
                    </w:rPr>
                  </w:rPrChange>
                </w:rPr>
                <w:t>Gra</w:t>
              </w:r>
            </w:ins>
            <w:ins w:id="2661" w:author="arkat" w:date="2017-10-11T10:36:00Z">
              <w:r w:rsidR="00135261">
                <w:rPr>
                  <w:rFonts w:asciiTheme="majorHAnsi" w:hAnsiTheme="majorHAnsi" w:cstheme="majorHAnsi"/>
                  <w:color w:val="000000"/>
                  <w:szCs w:val="24"/>
                  <w:lang w:val="en-US" w:eastAsia="en-GB"/>
                </w:rPr>
                <w:t>fis</w:t>
              </w:r>
            </w:ins>
            <w:ins w:id="2662" w:author="arkat" w:date="2017-09-25T14:48:00Z">
              <w:del w:id="2663" w:author="arkat" w:date="2017-10-11T10:36:00Z">
                <w:r w:rsidRPr="009D6EBC" w:rsidDel="00135261">
                  <w:rPr>
                    <w:rFonts w:asciiTheme="majorHAnsi" w:hAnsiTheme="majorHAnsi" w:cstheme="majorHAnsi"/>
                    <w:color w:val="000000"/>
                    <w:szCs w:val="24"/>
                    <w:lang w:eastAsia="en-GB"/>
                    <w:rPrChange w:id="2664" w:author="arkat" w:date="2017-09-26T11:30:00Z">
                      <w:rPr>
                        <w:color w:val="000000"/>
                        <w:szCs w:val="24"/>
                        <w:lang w:eastAsia="en-GB"/>
                      </w:rPr>
                    </w:rPrChange>
                  </w:rPr>
                  <w:delText>phical</w:delText>
                </w:r>
              </w:del>
            </w:ins>
          </w:p>
        </w:tc>
        <w:tc>
          <w:tcPr>
            <w:tcW w:w="1699" w:type="dxa"/>
            <w:shd w:val="clear" w:color="auto" w:fill="FFFFFF"/>
            <w:hideMark/>
            <w:tcPrChange w:id="2665" w:author="arkat" w:date="2017-09-26T11:29:00Z">
              <w:tcPr>
                <w:tcW w:w="1418" w:type="dxa"/>
                <w:shd w:val="clear" w:color="auto" w:fill="FFFFFF"/>
                <w:hideMark/>
              </w:tcPr>
            </w:tcPrChange>
          </w:tcPr>
          <w:p w14:paraId="728846E0" w14:textId="170EC027" w:rsidR="0058751D" w:rsidRPr="009D6EBC" w:rsidRDefault="0058751D">
            <w:pPr>
              <w:spacing w:after="0"/>
              <w:jc w:val="center"/>
              <w:rPr>
                <w:ins w:id="2666" w:author="arkat" w:date="2017-09-25T14:48:00Z"/>
                <w:rFonts w:asciiTheme="majorHAnsi" w:hAnsiTheme="majorHAnsi" w:cstheme="majorHAnsi"/>
                <w:color w:val="000000"/>
                <w:szCs w:val="24"/>
                <w:lang w:eastAsia="en-GB"/>
                <w:rPrChange w:id="2667" w:author="arkat" w:date="2017-09-26T11:30:00Z">
                  <w:rPr>
                    <w:ins w:id="2668" w:author="arkat" w:date="2017-09-25T14:48:00Z"/>
                    <w:color w:val="000000"/>
                    <w:szCs w:val="24"/>
                    <w:lang w:eastAsia="en-GB"/>
                  </w:rPr>
                </w:rPrChange>
              </w:rPr>
            </w:pPr>
            <w:ins w:id="2669" w:author="arkat" w:date="2017-09-25T14:48:00Z">
              <w:r w:rsidRPr="009D6EBC">
                <w:rPr>
                  <w:rFonts w:asciiTheme="majorHAnsi" w:hAnsiTheme="majorHAnsi" w:cstheme="majorHAnsi"/>
                  <w:color w:val="000000"/>
                  <w:szCs w:val="24"/>
                  <w:lang w:eastAsia="en-GB"/>
                  <w:rPrChange w:id="2670" w:author="arkat" w:date="2017-09-26T11:30:00Z">
                    <w:rPr>
                      <w:color w:val="000000"/>
                      <w:szCs w:val="24"/>
                      <w:lang w:eastAsia="en-GB"/>
                    </w:rPr>
                  </w:rPrChange>
                </w:rPr>
                <w:t>Y</w:t>
              </w:r>
            </w:ins>
            <w:ins w:id="2671" w:author="arkat" w:date="2017-10-11T10:37:00Z">
              <w:r w:rsidR="00135261">
                <w:rPr>
                  <w:rFonts w:asciiTheme="majorHAnsi" w:hAnsiTheme="majorHAnsi" w:cstheme="majorHAnsi"/>
                  <w:color w:val="000000"/>
                  <w:szCs w:val="24"/>
                  <w:lang w:val="en-US" w:eastAsia="en-GB"/>
                </w:rPr>
                <w:t>a</w:t>
              </w:r>
            </w:ins>
            <w:ins w:id="2672" w:author="arkat" w:date="2017-09-25T14:48:00Z">
              <w:del w:id="2673" w:author="arkat" w:date="2017-10-11T10:37:00Z">
                <w:r w:rsidRPr="009D6EBC" w:rsidDel="00135261">
                  <w:rPr>
                    <w:rFonts w:asciiTheme="majorHAnsi" w:hAnsiTheme="majorHAnsi" w:cstheme="majorHAnsi"/>
                    <w:color w:val="000000"/>
                    <w:szCs w:val="24"/>
                    <w:lang w:eastAsia="en-GB"/>
                    <w:rPrChange w:id="2674" w:author="arkat" w:date="2017-09-26T11:30:00Z">
                      <w:rPr>
                        <w:color w:val="000000"/>
                        <w:szCs w:val="24"/>
                        <w:lang w:eastAsia="en-GB"/>
                      </w:rPr>
                    </w:rPrChange>
                  </w:rPr>
                  <w:delText>es</w:delText>
                </w:r>
              </w:del>
            </w:ins>
          </w:p>
        </w:tc>
        <w:tc>
          <w:tcPr>
            <w:tcW w:w="1417" w:type="dxa"/>
            <w:shd w:val="clear" w:color="auto" w:fill="FFFFFF"/>
            <w:hideMark/>
            <w:tcPrChange w:id="2675" w:author="arkat" w:date="2017-09-26T11:29:00Z">
              <w:tcPr>
                <w:tcW w:w="1417" w:type="dxa"/>
                <w:shd w:val="clear" w:color="auto" w:fill="FFFFFF"/>
                <w:hideMark/>
              </w:tcPr>
            </w:tcPrChange>
          </w:tcPr>
          <w:p w14:paraId="7113FA68" w14:textId="42BE7376" w:rsidR="0058751D" w:rsidRPr="009D6EBC" w:rsidRDefault="0058751D">
            <w:pPr>
              <w:spacing w:after="0"/>
              <w:jc w:val="center"/>
              <w:rPr>
                <w:ins w:id="2676" w:author="arkat" w:date="2017-09-25T14:48:00Z"/>
                <w:rFonts w:asciiTheme="majorHAnsi" w:hAnsiTheme="majorHAnsi" w:cstheme="majorHAnsi"/>
                <w:color w:val="000000"/>
                <w:szCs w:val="24"/>
                <w:lang w:eastAsia="en-GB"/>
                <w:rPrChange w:id="2677" w:author="arkat" w:date="2017-09-26T11:30:00Z">
                  <w:rPr>
                    <w:ins w:id="2678" w:author="arkat" w:date="2017-09-25T14:48:00Z"/>
                    <w:color w:val="000000"/>
                    <w:szCs w:val="24"/>
                    <w:lang w:eastAsia="en-GB"/>
                  </w:rPr>
                </w:rPrChange>
              </w:rPr>
            </w:pPr>
            <w:ins w:id="2679" w:author="arkat" w:date="2017-09-25T14:48:00Z">
              <w:r w:rsidRPr="009D6EBC">
                <w:rPr>
                  <w:rFonts w:asciiTheme="majorHAnsi" w:hAnsiTheme="majorHAnsi" w:cstheme="majorHAnsi"/>
                  <w:color w:val="000000"/>
                  <w:szCs w:val="24"/>
                  <w:lang w:eastAsia="en-GB"/>
                  <w:rPrChange w:id="2680" w:author="arkat" w:date="2017-09-26T11:30:00Z">
                    <w:rPr>
                      <w:color w:val="000000"/>
                      <w:szCs w:val="24"/>
                      <w:lang w:eastAsia="en-GB"/>
                    </w:rPr>
                  </w:rPrChange>
                </w:rPr>
                <w:t>Stab</w:t>
              </w:r>
            </w:ins>
            <w:ins w:id="2681" w:author="arkat" w:date="2017-10-11T10:38:00Z">
              <w:r w:rsidR="00135261">
                <w:rPr>
                  <w:rFonts w:asciiTheme="majorHAnsi" w:hAnsiTheme="majorHAnsi" w:cstheme="majorHAnsi"/>
                  <w:color w:val="000000"/>
                  <w:szCs w:val="24"/>
                  <w:lang w:val="en-US" w:eastAsia="en-GB"/>
                </w:rPr>
                <w:t>il</w:t>
              </w:r>
            </w:ins>
            <w:ins w:id="2682" w:author="arkat" w:date="2017-09-25T14:48:00Z">
              <w:del w:id="2683" w:author="arkat" w:date="2017-10-11T10:38:00Z">
                <w:r w:rsidRPr="009D6EBC" w:rsidDel="00135261">
                  <w:rPr>
                    <w:rFonts w:asciiTheme="majorHAnsi" w:hAnsiTheme="majorHAnsi" w:cstheme="majorHAnsi"/>
                    <w:color w:val="000000"/>
                    <w:szCs w:val="24"/>
                    <w:lang w:eastAsia="en-GB"/>
                    <w:rPrChange w:id="2684" w:author="arkat" w:date="2017-09-26T11:30:00Z">
                      <w:rPr>
                        <w:color w:val="000000"/>
                        <w:szCs w:val="24"/>
                        <w:lang w:eastAsia="en-GB"/>
                      </w:rPr>
                    </w:rPrChange>
                  </w:rPr>
                  <w:delText>le</w:delText>
                </w:r>
              </w:del>
            </w:ins>
          </w:p>
        </w:tc>
      </w:tr>
      <w:tr w:rsidR="0058751D" w:rsidRPr="009D6EBC" w14:paraId="1928D03A" w14:textId="77777777" w:rsidTr="009D6EBC">
        <w:trPr>
          <w:trHeight w:val="225"/>
          <w:jc w:val="center"/>
          <w:ins w:id="2685" w:author="arkat" w:date="2017-09-25T14:48:00Z"/>
          <w:trPrChange w:id="2686" w:author="arkat" w:date="2017-09-26T11:29:00Z">
            <w:trPr>
              <w:trHeight w:val="225"/>
              <w:jc w:val="center"/>
            </w:trPr>
          </w:trPrChange>
        </w:trPr>
        <w:tc>
          <w:tcPr>
            <w:tcW w:w="1928" w:type="dxa"/>
            <w:shd w:val="clear" w:color="auto" w:fill="FFFFFF"/>
            <w:hideMark/>
            <w:tcPrChange w:id="2687" w:author="arkat" w:date="2017-09-26T11:29:00Z">
              <w:tcPr>
                <w:tcW w:w="1701" w:type="dxa"/>
                <w:shd w:val="clear" w:color="auto" w:fill="FFFFFF"/>
                <w:hideMark/>
              </w:tcPr>
            </w:tcPrChange>
          </w:tcPr>
          <w:p w14:paraId="3CAFB170" w14:textId="77777777" w:rsidR="0058751D" w:rsidRPr="009D6EBC" w:rsidRDefault="0058751D" w:rsidP="003347FA">
            <w:pPr>
              <w:spacing w:after="0"/>
              <w:ind w:left="-392" w:firstLine="392"/>
              <w:rPr>
                <w:ins w:id="2688" w:author="arkat" w:date="2017-09-25T14:48:00Z"/>
                <w:rFonts w:asciiTheme="majorHAnsi" w:hAnsiTheme="majorHAnsi" w:cstheme="majorHAnsi"/>
                <w:color w:val="000000"/>
                <w:szCs w:val="24"/>
                <w:lang w:eastAsia="en-GB"/>
                <w:rPrChange w:id="2689" w:author="arkat" w:date="2017-09-26T11:30:00Z">
                  <w:rPr>
                    <w:ins w:id="2690" w:author="arkat" w:date="2017-09-25T14:48:00Z"/>
                    <w:color w:val="000000"/>
                    <w:szCs w:val="24"/>
                    <w:lang w:eastAsia="en-GB"/>
                  </w:rPr>
                </w:rPrChange>
              </w:rPr>
            </w:pPr>
            <w:ins w:id="2691" w:author="arkat" w:date="2017-09-25T14:48:00Z">
              <w:r w:rsidRPr="009D6EBC">
                <w:rPr>
                  <w:rFonts w:asciiTheme="majorHAnsi" w:hAnsiTheme="majorHAnsi" w:cstheme="majorHAnsi"/>
                  <w:color w:val="000000"/>
                  <w:szCs w:val="24"/>
                  <w:lang w:eastAsia="en-GB"/>
                  <w:rPrChange w:id="2692" w:author="arkat" w:date="2017-09-26T11:30:00Z">
                    <w:rPr>
                      <w:color w:val="000000"/>
                      <w:szCs w:val="24"/>
                      <w:lang w:eastAsia="en-GB"/>
                    </w:rPr>
                  </w:rPrChange>
                </w:rPr>
                <w:t>BPMN</w:t>
              </w:r>
            </w:ins>
          </w:p>
        </w:tc>
        <w:tc>
          <w:tcPr>
            <w:tcW w:w="2610" w:type="dxa"/>
            <w:shd w:val="clear" w:color="auto" w:fill="FFFFFF"/>
            <w:hideMark/>
            <w:tcPrChange w:id="2693" w:author="arkat" w:date="2017-09-26T11:29:00Z">
              <w:tcPr>
                <w:tcW w:w="3118" w:type="dxa"/>
                <w:shd w:val="clear" w:color="auto" w:fill="FFFFFF"/>
                <w:hideMark/>
              </w:tcPr>
            </w:tcPrChange>
          </w:tcPr>
          <w:p w14:paraId="3B36EF27" w14:textId="7EC5B425" w:rsidR="0058751D" w:rsidRPr="009D6EBC" w:rsidRDefault="00135261">
            <w:pPr>
              <w:spacing w:after="0"/>
              <w:jc w:val="center"/>
              <w:rPr>
                <w:ins w:id="2694" w:author="arkat" w:date="2017-09-25T14:48:00Z"/>
                <w:rFonts w:asciiTheme="majorHAnsi" w:hAnsiTheme="majorHAnsi" w:cstheme="majorHAnsi"/>
                <w:color w:val="000000"/>
                <w:szCs w:val="24"/>
                <w:lang w:eastAsia="en-GB"/>
                <w:rPrChange w:id="2695" w:author="arkat" w:date="2017-09-26T11:30:00Z">
                  <w:rPr>
                    <w:ins w:id="2696" w:author="arkat" w:date="2017-09-25T14:48:00Z"/>
                    <w:color w:val="000000"/>
                    <w:szCs w:val="24"/>
                    <w:lang w:eastAsia="en-GB"/>
                  </w:rPr>
                </w:rPrChange>
              </w:rPr>
            </w:pPr>
            <w:ins w:id="2697" w:author="arkat" w:date="2017-10-11T10:36:00Z">
              <w:r w:rsidRPr="00B150C8">
                <w:rPr>
                  <w:rFonts w:asciiTheme="majorHAnsi" w:hAnsiTheme="majorHAnsi" w:cstheme="majorHAnsi"/>
                  <w:color w:val="000000"/>
                  <w:szCs w:val="24"/>
                  <w:lang w:eastAsia="en-GB"/>
                </w:rPr>
                <w:t>Gra</w:t>
              </w:r>
              <w:r>
                <w:rPr>
                  <w:rFonts w:asciiTheme="majorHAnsi" w:hAnsiTheme="majorHAnsi" w:cstheme="majorHAnsi"/>
                  <w:color w:val="000000"/>
                  <w:szCs w:val="24"/>
                  <w:lang w:val="en-US" w:eastAsia="en-GB"/>
                </w:rPr>
                <w:t>fis</w:t>
              </w:r>
            </w:ins>
            <w:ins w:id="2698" w:author="arkat" w:date="2017-09-25T14:48:00Z">
              <w:del w:id="2699" w:author="arkat" w:date="2017-10-11T10:36:00Z">
                <w:r w:rsidR="0058751D" w:rsidRPr="009D6EBC" w:rsidDel="00135261">
                  <w:rPr>
                    <w:rFonts w:asciiTheme="majorHAnsi" w:hAnsiTheme="majorHAnsi" w:cstheme="majorHAnsi"/>
                    <w:color w:val="000000"/>
                    <w:szCs w:val="24"/>
                    <w:lang w:eastAsia="en-GB"/>
                    <w:rPrChange w:id="2700" w:author="arkat" w:date="2017-09-26T11:30:00Z">
                      <w:rPr>
                        <w:color w:val="000000"/>
                        <w:szCs w:val="24"/>
                        <w:lang w:eastAsia="en-GB"/>
                      </w:rPr>
                    </w:rPrChange>
                  </w:rPr>
                  <w:delText>Graphical</w:delText>
                </w:r>
              </w:del>
            </w:ins>
          </w:p>
        </w:tc>
        <w:tc>
          <w:tcPr>
            <w:tcW w:w="1699" w:type="dxa"/>
            <w:shd w:val="clear" w:color="auto" w:fill="FFFFFF"/>
            <w:hideMark/>
            <w:tcPrChange w:id="2701" w:author="arkat" w:date="2017-09-26T11:29:00Z">
              <w:tcPr>
                <w:tcW w:w="1418" w:type="dxa"/>
                <w:shd w:val="clear" w:color="auto" w:fill="FFFFFF"/>
                <w:hideMark/>
              </w:tcPr>
            </w:tcPrChange>
          </w:tcPr>
          <w:p w14:paraId="4581805D" w14:textId="4D4EBA6A" w:rsidR="0058751D" w:rsidRPr="009D6EBC" w:rsidRDefault="00135261">
            <w:pPr>
              <w:spacing w:after="0"/>
              <w:jc w:val="center"/>
              <w:rPr>
                <w:ins w:id="2702" w:author="arkat" w:date="2017-09-25T14:48:00Z"/>
                <w:rFonts w:asciiTheme="majorHAnsi" w:hAnsiTheme="majorHAnsi" w:cstheme="majorHAnsi"/>
                <w:color w:val="000000"/>
                <w:szCs w:val="24"/>
                <w:lang w:eastAsia="en-GB"/>
                <w:rPrChange w:id="2703" w:author="arkat" w:date="2017-09-26T11:30:00Z">
                  <w:rPr>
                    <w:ins w:id="2704" w:author="arkat" w:date="2017-09-25T14:48:00Z"/>
                    <w:color w:val="000000"/>
                    <w:szCs w:val="24"/>
                    <w:lang w:eastAsia="en-GB"/>
                  </w:rPr>
                </w:rPrChange>
              </w:rPr>
            </w:pPr>
            <w:ins w:id="2705" w:author="arkat" w:date="2017-10-11T10:37:00Z">
              <w:r w:rsidRPr="00B150C8">
                <w:rPr>
                  <w:rFonts w:asciiTheme="majorHAnsi" w:hAnsiTheme="majorHAnsi" w:cstheme="majorHAnsi"/>
                  <w:color w:val="000000"/>
                  <w:szCs w:val="24"/>
                  <w:lang w:eastAsia="en-GB"/>
                </w:rPr>
                <w:t>Y</w:t>
              </w:r>
              <w:r>
                <w:rPr>
                  <w:rFonts w:asciiTheme="majorHAnsi" w:hAnsiTheme="majorHAnsi" w:cstheme="majorHAnsi"/>
                  <w:color w:val="000000"/>
                  <w:szCs w:val="24"/>
                  <w:lang w:val="en-US" w:eastAsia="en-GB"/>
                </w:rPr>
                <w:t>a</w:t>
              </w:r>
            </w:ins>
            <w:ins w:id="2706" w:author="arkat" w:date="2017-09-25T14:48:00Z">
              <w:del w:id="2707" w:author="arkat" w:date="2017-10-11T10:37:00Z">
                <w:r w:rsidR="0058751D" w:rsidRPr="009D6EBC" w:rsidDel="00135261">
                  <w:rPr>
                    <w:rFonts w:asciiTheme="majorHAnsi" w:hAnsiTheme="majorHAnsi" w:cstheme="majorHAnsi"/>
                    <w:color w:val="000000"/>
                    <w:szCs w:val="24"/>
                    <w:lang w:eastAsia="en-GB"/>
                    <w:rPrChange w:id="2708" w:author="arkat" w:date="2017-09-26T11:30:00Z">
                      <w:rPr>
                        <w:color w:val="000000"/>
                        <w:szCs w:val="24"/>
                        <w:lang w:eastAsia="en-GB"/>
                      </w:rPr>
                    </w:rPrChange>
                  </w:rPr>
                  <w:delText>Yes</w:delText>
                </w:r>
              </w:del>
            </w:ins>
          </w:p>
        </w:tc>
        <w:tc>
          <w:tcPr>
            <w:tcW w:w="1417" w:type="dxa"/>
            <w:shd w:val="clear" w:color="auto" w:fill="FFFFFF"/>
            <w:hideMark/>
            <w:tcPrChange w:id="2709" w:author="arkat" w:date="2017-09-26T11:29:00Z">
              <w:tcPr>
                <w:tcW w:w="1417" w:type="dxa"/>
                <w:shd w:val="clear" w:color="auto" w:fill="FFFFFF"/>
                <w:hideMark/>
              </w:tcPr>
            </w:tcPrChange>
          </w:tcPr>
          <w:p w14:paraId="1426376B" w14:textId="56235B4E" w:rsidR="0058751D" w:rsidRPr="009D6EBC" w:rsidRDefault="00B7011C">
            <w:pPr>
              <w:spacing w:after="0"/>
              <w:jc w:val="center"/>
              <w:rPr>
                <w:ins w:id="2710" w:author="arkat" w:date="2017-09-25T14:48:00Z"/>
                <w:rFonts w:asciiTheme="majorHAnsi" w:hAnsiTheme="majorHAnsi" w:cstheme="majorHAnsi"/>
                <w:color w:val="000000"/>
                <w:szCs w:val="24"/>
                <w:lang w:eastAsia="en-GB"/>
                <w:rPrChange w:id="2711" w:author="arkat" w:date="2017-09-26T11:30:00Z">
                  <w:rPr>
                    <w:ins w:id="2712" w:author="arkat" w:date="2017-09-25T14:48:00Z"/>
                    <w:color w:val="000000"/>
                    <w:szCs w:val="24"/>
                    <w:lang w:eastAsia="en-GB"/>
                  </w:rPr>
                </w:rPrChange>
              </w:rPr>
            </w:pPr>
            <w:ins w:id="2713" w:author="arkat" w:date="2017-10-11T09:21:00Z">
              <w:r>
                <w:rPr>
                  <w:rFonts w:asciiTheme="majorHAnsi" w:hAnsiTheme="majorHAnsi" w:cstheme="majorHAnsi"/>
                  <w:color w:val="000000"/>
                  <w:szCs w:val="24"/>
                  <w:lang w:eastAsia="en-GB"/>
                </w:rPr>
                <w:t>Populer</w:t>
              </w:r>
            </w:ins>
          </w:p>
        </w:tc>
      </w:tr>
      <w:tr w:rsidR="0058751D" w:rsidRPr="009D6EBC" w14:paraId="2ACFD357" w14:textId="77777777" w:rsidTr="009D6EBC">
        <w:trPr>
          <w:trHeight w:val="210"/>
          <w:jc w:val="center"/>
          <w:ins w:id="2714" w:author="arkat" w:date="2017-09-25T14:48:00Z"/>
          <w:trPrChange w:id="2715" w:author="arkat" w:date="2017-09-26T11:29:00Z">
            <w:trPr>
              <w:trHeight w:val="210"/>
              <w:jc w:val="center"/>
            </w:trPr>
          </w:trPrChange>
        </w:trPr>
        <w:tc>
          <w:tcPr>
            <w:tcW w:w="1928" w:type="dxa"/>
            <w:shd w:val="clear" w:color="auto" w:fill="FFFFFF"/>
            <w:hideMark/>
            <w:tcPrChange w:id="2716" w:author="arkat" w:date="2017-09-26T11:29:00Z">
              <w:tcPr>
                <w:tcW w:w="1701" w:type="dxa"/>
                <w:shd w:val="clear" w:color="auto" w:fill="FFFFFF"/>
                <w:hideMark/>
              </w:tcPr>
            </w:tcPrChange>
          </w:tcPr>
          <w:p w14:paraId="4DC8F811" w14:textId="77777777" w:rsidR="0058751D" w:rsidRPr="009D6EBC" w:rsidRDefault="0058751D" w:rsidP="003347FA">
            <w:pPr>
              <w:spacing w:after="0"/>
              <w:rPr>
                <w:ins w:id="2717" w:author="arkat" w:date="2017-09-25T14:48:00Z"/>
                <w:rFonts w:asciiTheme="majorHAnsi" w:hAnsiTheme="majorHAnsi" w:cstheme="majorHAnsi"/>
                <w:color w:val="000000"/>
                <w:szCs w:val="24"/>
                <w:lang w:eastAsia="en-GB"/>
                <w:rPrChange w:id="2718" w:author="arkat" w:date="2017-09-26T11:30:00Z">
                  <w:rPr>
                    <w:ins w:id="2719" w:author="arkat" w:date="2017-09-25T14:48:00Z"/>
                    <w:color w:val="000000"/>
                    <w:szCs w:val="24"/>
                    <w:lang w:eastAsia="en-GB"/>
                  </w:rPr>
                </w:rPrChange>
              </w:rPr>
            </w:pPr>
            <w:ins w:id="2720" w:author="arkat" w:date="2017-09-25T14:48:00Z">
              <w:r w:rsidRPr="009D6EBC">
                <w:rPr>
                  <w:rFonts w:asciiTheme="majorHAnsi" w:hAnsiTheme="majorHAnsi" w:cstheme="majorHAnsi"/>
                  <w:color w:val="000000"/>
                  <w:szCs w:val="24"/>
                  <w:lang w:eastAsia="en-GB"/>
                  <w:rPrChange w:id="2721" w:author="arkat" w:date="2017-09-26T11:30:00Z">
                    <w:rPr>
                      <w:color w:val="000000"/>
                      <w:szCs w:val="24"/>
                      <w:lang w:eastAsia="en-GB"/>
                    </w:rPr>
                  </w:rPrChange>
                </w:rPr>
                <w:t>Flowchart</w:t>
              </w:r>
            </w:ins>
          </w:p>
        </w:tc>
        <w:tc>
          <w:tcPr>
            <w:tcW w:w="2610" w:type="dxa"/>
            <w:shd w:val="clear" w:color="auto" w:fill="FFFFFF"/>
            <w:hideMark/>
            <w:tcPrChange w:id="2722" w:author="arkat" w:date="2017-09-26T11:29:00Z">
              <w:tcPr>
                <w:tcW w:w="3118" w:type="dxa"/>
                <w:shd w:val="clear" w:color="auto" w:fill="FFFFFF"/>
                <w:hideMark/>
              </w:tcPr>
            </w:tcPrChange>
          </w:tcPr>
          <w:p w14:paraId="31E18A74" w14:textId="7CB0BDF7" w:rsidR="0058751D" w:rsidRPr="009D6EBC" w:rsidRDefault="00135261">
            <w:pPr>
              <w:spacing w:after="0"/>
              <w:jc w:val="center"/>
              <w:rPr>
                <w:ins w:id="2723" w:author="arkat" w:date="2017-09-25T14:48:00Z"/>
                <w:rFonts w:asciiTheme="majorHAnsi" w:hAnsiTheme="majorHAnsi" w:cstheme="majorHAnsi"/>
                <w:color w:val="000000"/>
                <w:szCs w:val="24"/>
                <w:lang w:eastAsia="en-GB"/>
                <w:rPrChange w:id="2724" w:author="arkat" w:date="2017-09-26T11:30:00Z">
                  <w:rPr>
                    <w:ins w:id="2725" w:author="arkat" w:date="2017-09-25T14:48:00Z"/>
                    <w:color w:val="000000"/>
                    <w:szCs w:val="24"/>
                    <w:lang w:eastAsia="en-GB"/>
                  </w:rPr>
                </w:rPrChange>
              </w:rPr>
            </w:pPr>
            <w:ins w:id="2726" w:author="arkat" w:date="2017-10-11T10:36:00Z">
              <w:r w:rsidRPr="00B150C8">
                <w:rPr>
                  <w:rFonts w:asciiTheme="majorHAnsi" w:hAnsiTheme="majorHAnsi" w:cstheme="majorHAnsi"/>
                  <w:color w:val="000000"/>
                  <w:szCs w:val="24"/>
                  <w:lang w:eastAsia="en-GB"/>
                </w:rPr>
                <w:t>Gra</w:t>
              </w:r>
              <w:r>
                <w:rPr>
                  <w:rFonts w:asciiTheme="majorHAnsi" w:hAnsiTheme="majorHAnsi" w:cstheme="majorHAnsi"/>
                  <w:color w:val="000000"/>
                  <w:szCs w:val="24"/>
                  <w:lang w:val="en-US" w:eastAsia="en-GB"/>
                </w:rPr>
                <w:t>fis</w:t>
              </w:r>
            </w:ins>
            <w:ins w:id="2727" w:author="arkat" w:date="2017-09-25T14:48:00Z">
              <w:del w:id="2728" w:author="arkat" w:date="2017-10-11T10:36:00Z">
                <w:r w:rsidR="0058751D" w:rsidRPr="009D6EBC" w:rsidDel="00135261">
                  <w:rPr>
                    <w:rFonts w:asciiTheme="majorHAnsi" w:hAnsiTheme="majorHAnsi" w:cstheme="majorHAnsi"/>
                    <w:color w:val="000000"/>
                    <w:szCs w:val="24"/>
                    <w:lang w:eastAsia="en-GB"/>
                    <w:rPrChange w:id="2729" w:author="arkat" w:date="2017-09-26T11:30:00Z">
                      <w:rPr>
                        <w:color w:val="000000"/>
                        <w:szCs w:val="24"/>
                        <w:lang w:eastAsia="en-GB"/>
                      </w:rPr>
                    </w:rPrChange>
                  </w:rPr>
                  <w:delText>Graphical</w:delText>
                </w:r>
              </w:del>
            </w:ins>
          </w:p>
        </w:tc>
        <w:tc>
          <w:tcPr>
            <w:tcW w:w="1699" w:type="dxa"/>
            <w:shd w:val="clear" w:color="auto" w:fill="FFFFFF"/>
            <w:hideMark/>
            <w:tcPrChange w:id="2730" w:author="arkat" w:date="2017-09-26T11:29:00Z">
              <w:tcPr>
                <w:tcW w:w="1418" w:type="dxa"/>
                <w:shd w:val="clear" w:color="auto" w:fill="FFFFFF"/>
                <w:hideMark/>
              </w:tcPr>
            </w:tcPrChange>
          </w:tcPr>
          <w:p w14:paraId="34895BA8" w14:textId="77777777" w:rsidR="0058751D" w:rsidRPr="009D6EBC" w:rsidRDefault="0058751D">
            <w:pPr>
              <w:spacing w:after="0"/>
              <w:jc w:val="center"/>
              <w:rPr>
                <w:ins w:id="2731" w:author="arkat" w:date="2017-09-25T14:48:00Z"/>
                <w:rFonts w:asciiTheme="majorHAnsi" w:hAnsiTheme="majorHAnsi" w:cstheme="majorHAnsi"/>
                <w:color w:val="000000"/>
                <w:szCs w:val="24"/>
                <w:lang w:eastAsia="en-GB"/>
                <w:rPrChange w:id="2732" w:author="arkat" w:date="2017-09-26T11:30:00Z">
                  <w:rPr>
                    <w:ins w:id="2733" w:author="arkat" w:date="2017-09-25T14:48:00Z"/>
                    <w:color w:val="000000"/>
                    <w:szCs w:val="24"/>
                    <w:lang w:eastAsia="en-GB"/>
                  </w:rPr>
                </w:rPrChange>
              </w:rPr>
            </w:pPr>
            <w:ins w:id="2734" w:author="arkat" w:date="2017-09-25T14:48:00Z">
              <w:r w:rsidRPr="009D6EBC">
                <w:rPr>
                  <w:rFonts w:asciiTheme="majorHAnsi" w:hAnsiTheme="majorHAnsi" w:cstheme="majorHAnsi"/>
                  <w:color w:val="000000"/>
                  <w:szCs w:val="24"/>
                  <w:lang w:eastAsia="en-GB"/>
                  <w:rPrChange w:id="2735" w:author="arkat" w:date="2017-09-26T11:30:00Z">
                    <w:rPr>
                      <w:color w:val="000000"/>
                      <w:szCs w:val="24"/>
                      <w:lang w:eastAsia="en-GB"/>
                    </w:rPr>
                  </w:rPrChange>
                </w:rPr>
                <w:t>NA</w:t>
              </w:r>
            </w:ins>
          </w:p>
        </w:tc>
        <w:tc>
          <w:tcPr>
            <w:tcW w:w="1417" w:type="dxa"/>
            <w:shd w:val="clear" w:color="auto" w:fill="FFFFFF"/>
            <w:hideMark/>
            <w:tcPrChange w:id="2736" w:author="arkat" w:date="2017-09-26T11:29:00Z">
              <w:tcPr>
                <w:tcW w:w="1417" w:type="dxa"/>
                <w:shd w:val="clear" w:color="auto" w:fill="FFFFFF"/>
                <w:hideMark/>
              </w:tcPr>
            </w:tcPrChange>
          </w:tcPr>
          <w:p w14:paraId="148E1BDE" w14:textId="37994E76" w:rsidR="0058751D" w:rsidRPr="009D6EBC" w:rsidRDefault="00B7011C">
            <w:pPr>
              <w:spacing w:after="0"/>
              <w:jc w:val="center"/>
              <w:rPr>
                <w:ins w:id="2737" w:author="arkat" w:date="2017-09-25T14:48:00Z"/>
                <w:rFonts w:asciiTheme="majorHAnsi" w:hAnsiTheme="majorHAnsi" w:cstheme="majorHAnsi"/>
                <w:color w:val="000000"/>
                <w:szCs w:val="24"/>
                <w:lang w:eastAsia="en-GB"/>
                <w:rPrChange w:id="2738" w:author="arkat" w:date="2017-09-26T11:30:00Z">
                  <w:rPr>
                    <w:ins w:id="2739" w:author="arkat" w:date="2017-09-25T14:48:00Z"/>
                    <w:color w:val="000000"/>
                    <w:szCs w:val="24"/>
                    <w:lang w:eastAsia="en-GB"/>
                  </w:rPr>
                </w:rPrChange>
              </w:rPr>
            </w:pPr>
            <w:ins w:id="2740" w:author="arkat" w:date="2017-10-11T09:21:00Z">
              <w:r>
                <w:rPr>
                  <w:rFonts w:asciiTheme="majorHAnsi" w:hAnsiTheme="majorHAnsi" w:cstheme="majorHAnsi"/>
                  <w:color w:val="000000"/>
                  <w:szCs w:val="24"/>
                  <w:lang w:eastAsia="en-GB"/>
                </w:rPr>
                <w:t>Populer</w:t>
              </w:r>
            </w:ins>
          </w:p>
        </w:tc>
      </w:tr>
      <w:tr w:rsidR="0058751D" w:rsidRPr="009D6EBC" w14:paraId="2A41DFAE" w14:textId="77777777" w:rsidTr="009D6EBC">
        <w:trPr>
          <w:trHeight w:val="225"/>
          <w:jc w:val="center"/>
          <w:ins w:id="2741" w:author="arkat" w:date="2017-09-25T14:48:00Z"/>
          <w:trPrChange w:id="2742" w:author="arkat" w:date="2017-09-26T11:29:00Z">
            <w:trPr>
              <w:trHeight w:val="225"/>
              <w:jc w:val="center"/>
            </w:trPr>
          </w:trPrChange>
        </w:trPr>
        <w:tc>
          <w:tcPr>
            <w:tcW w:w="1928" w:type="dxa"/>
            <w:shd w:val="clear" w:color="auto" w:fill="FFFFFF"/>
            <w:hideMark/>
            <w:tcPrChange w:id="2743" w:author="arkat" w:date="2017-09-26T11:29:00Z">
              <w:tcPr>
                <w:tcW w:w="1701" w:type="dxa"/>
                <w:shd w:val="clear" w:color="auto" w:fill="FFFFFF"/>
                <w:hideMark/>
              </w:tcPr>
            </w:tcPrChange>
          </w:tcPr>
          <w:p w14:paraId="01EB7339" w14:textId="77777777" w:rsidR="0058751D" w:rsidRPr="009D6EBC" w:rsidRDefault="0058751D" w:rsidP="003347FA">
            <w:pPr>
              <w:spacing w:after="0"/>
              <w:rPr>
                <w:ins w:id="2744" w:author="arkat" w:date="2017-09-25T14:48:00Z"/>
                <w:rFonts w:asciiTheme="majorHAnsi" w:hAnsiTheme="majorHAnsi" w:cstheme="majorHAnsi"/>
                <w:color w:val="000000"/>
                <w:szCs w:val="24"/>
                <w:lang w:eastAsia="en-GB"/>
                <w:rPrChange w:id="2745" w:author="arkat" w:date="2017-09-26T11:30:00Z">
                  <w:rPr>
                    <w:ins w:id="2746" w:author="arkat" w:date="2017-09-25T14:48:00Z"/>
                    <w:color w:val="000000"/>
                    <w:szCs w:val="24"/>
                    <w:lang w:eastAsia="en-GB"/>
                  </w:rPr>
                </w:rPrChange>
              </w:rPr>
            </w:pPr>
            <w:ins w:id="2747" w:author="arkat" w:date="2017-09-25T14:48:00Z">
              <w:r w:rsidRPr="009D6EBC">
                <w:rPr>
                  <w:rFonts w:asciiTheme="majorHAnsi" w:hAnsiTheme="majorHAnsi" w:cstheme="majorHAnsi"/>
                  <w:color w:val="000000"/>
                  <w:szCs w:val="24"/>
                  <w:lang w:eastAsia="en-GB"/>
                  <w:rPrChange w:id="2748" w:author="arkat" w:date="2017-09-26T11:30:00Z">
                    <w:rPr>
                      <w:color w:val="000000"/>
                      <w:szCs w:val="24"/>
                      <w:lang w:eastAsia="en-GB"/>
                    </w:rPr>
                  </w:rPrChange>
                </w:rPr>
                <w:t>UML-AD</w:t>
              </w:r>
            </w:ins>
          </w:p>
        </w:tc>
        <w:tc>
          <w:tcPr>
            <w:tcW w:w="2610" w:type="dxa"/>
            <w:shd w:val="clear" w:color="auto" w:fill="FFFFFF"/>
            <w:hideMark/>
            <w:tcPrChange w:id="2749" w:author="arkat" w:date="2017-09-26T11:29:00Z">
              <w:tcPr>
                <w:tcW w:w="3118" w:type="dxa"/>
                <w:shd w:val="clear" w:color="auto" w:fill="FFFFFF"/>
                <w:hideMark/>
              </w:tcPr>
            </w:tcPrChange>
          </w:tcPr>
          <w:p w14:paraId="40AFF12D" w14:textId="4AF36E60" w:rsidR="0058751D" w:rsidRPr="009D6EBC" w:rsidRDefault="00135261">
            <w:pPr>
              <w:spacing w:after="0"/>
              <w:jc w:val="center"/>
              <w:rPr>
                <w:ins w:id="2750" w:author="arkat" w:date="2017-09-25T14:48:00Z"/>
                <w:rFonts w:asciiTheme="majorHAnsi" w:hAnsiTheme="majorHAnsi" w:cstheme="majorHAnsi"/>
                <w:color w:val="000000"/>
                <w:szCs w:val="24"/>
                <w:lang w:eastAsia="en-GB"/>
                <w:rPrChange w:id="2751" w:author="arkat" w:date="2017-09-26T11:30:00Z">
                  <w:rPr>
                    <w:ins w:id="2752" w:author="arkat" w:date="2017-09-25T14:48:00Z"/>
                    <w:color w:val="000000"/>
                    <w:szCs w:val="24"/>
                    <w:lang w:eastAsia="en-GB"/>
                  </w:rPr>
                </w:rPrChange>
              </w:rPr>
            </w:pPr>
            <w:ins w:id="2753" w:author="arkat" w:date="2017-10-11T10:36:00Z">
              <w:r w:rsidRPr="00B150C8">
                <w:rPr>
                  <w:rFonts w:asciiTheme="majorHAnsi" w:hAnsiTheme="majorHAnsi" w:cstheme="majorHAnsi"/>
                  <w:color w:val="000000"/>
                  <w:szCs w:val="24"/>
                  <w:lang w:eastAsia="en-GB"/>
                </w:rPr>
                <w:t>Gra</w:t>
              </w:r>
              <w:r>
                <w:rPr>
                  <w:rFonts w:asciiTheme="majorHAnsi" w:hAnsiTheme="majorHAnsi" w:cstheme="majorHAnsi"/>
                  <w:color w:val="000000"/>
                  <w:szCs w:val="24"/>
                  <w:lang w:val="en-US" w:eastAsia="en-GB"/>
                </w:rPr>
                <w:t>fis</w:t>
              </w:r>
            </w:ins>
            <w:ins w:id="2754" w:author="arkat" w:date="2017-09-25T14:48:00Z">
              <w:del w:id="2755" w:author="arkat" w:date="2017-10-11T10:36:00Z">
                <w:r w:rsidR="0058751D" w:rsidRPr="009D6EBC" w:rsidDel="00135261">
                  <w:rPr>
                    <w:rFonts w:asciiTheme="majorHAnsi" w:hAnsiTheme="majorHAnsi" w:cstheme="majorHAnsi"/>
                    <w:color w:val="000000"/>
                    <w:szCs w:val="24"/>
                    <w:lang w:eastAsia="en-GB"/>
                    <w:rPrChange w:id="2756" w:author="arkat" w:date="2017-09-26T11:30:00Z">
                      <w:rPr>
                        <w:color w:val="000000"/>
                        <w:szCs w:val="24"/>
                        <w:lang w:eastAsia="en-GB"/>
                      </w:rPr>
                    </w:rPrChange>
                  </w:rPr>
                  <w:delText>Graphical</w:delText>
                </w:r>
              </w:del>
            </w:ins>
          </w:p>
        </w:tc>
        <w:tc>
          <w:tcPr>
            <w:tcW w:w="1699" w:type="dxa"/>
            <w:shd w:val="clear" w:color="auto" w:fill="FFFFFF"/>
            <w:hideMark/>
            <w:tcPrChange w:id="2757" w:author="arkat" w:date="2017-09-26T11:29:00Z">
              <w:tcPr>
                <w:tcW w:w="1418" w:type="dxa"/>
                <w:shd w:val="clear" w:color="auto" w:fill="FFFFFF"/>
                <w:hideMark/>
              </w:tcPr>
            </w:tcPrChange>
          </w:tcPr>
          <w:p w14:paraId="38C43047" w14:textId="52D08444" w:rsidR="0058751D" w:rsidRPr="009D6EBC" w:rsidRDefault="00135261">
            <w:pPr>
              <w:spacing w:after="0"/>
              <w:jc w:val="center"/>
              <w:rPr>
                <w:ins w:id="2758" w:author="arkat" w:date="2017-09-25T14:48:00Z"/>
                <w:rFonts w:asciiTheme="majorHAnsi" w:hAnsiTheme="majorHAnsi" w:cstheme="majorHAnsi"/>
                <w:color w:val="000000"/>
                <w:szCs w:val="24"/>
                <w:lang w:eastAsia="en-GB"/>
                <w:rPrChange w:id="2759" w:author="arkat" w:date="2017-09-26T11:30:00Z">
                  <w:rPr>
                    <w:ins w:id="2760" w:author="arkat" w:date="2017-09-25T14:48:00Z"/>
                    <w:color w:val="000000"/>
                    <w:szCs w:val="24"/>
                    <w:lang w:eastAsia="en-GB"/>
                  </w:rPr>
                </w:rPrChange>
              </w:rPr>
            </w:pPr>
            <w:ins w:id="2761" w:author="arkat" w:date="2017-10-11T10:37:00Z">
              <w:r w:rsidRPr="00B150C8">
                <w:rPr>
                  <w:rFonts w:asciiTheme="majorHAnsi" w:hAnsiTheme="majorHAnsi" w:cstheme="majorHAnsi"/>
                  <w:color w:val="000000"/>
                  <w:szCs w:val="24"/>
                  <w:lang w:eastAsia="en-GB"/>
                </w:rPr>
                <w:t>Y</w:t>
              </w:r>
              <w:r>
                <w:rPr>
                  <w:rFonts w:asciiTheme="majorHAnsi" w:hAnsiTheme="majorHAnsi" w:cstheme="majorHAnsi"/>
                  <w:color w:val="000000"/>
                  <w:szCs w:val="24"/>
                  <w:lang w:val="en-US" w:eastAsia="en-GB"/>
                </w:rPr>
                <w:t>a</w:t>
              </w:r>
            </w:ins>
            <w:ins w:id="2762" w:author="arkat" w:date="2017-09-25T14:48:00Z">
              <w:del w:id="2763" w:author="arkat" w:date="2017-10-11T10:37:00Z">
                <w:r w:rsidR="0058751D" w:rsidRPr="009D6EBC" w:rsidDel="00135261">
                  <w:rPr>
                    <w:rFonts w:asciiTheme="majorHAnsi" w:hAnsiTheme="majorHAnsi" w:cstheme="majorHAnsi"/>
                    <w:color w:val="000000"/>
                    <w:szCs w:val="24"/>
                    <w:lang w:eastAsia="en-GB"/>
                    <w:rPrChange w:id="2764" w:author="arkat" w:date="2017-09-26T11:30:00Z">
                      <w:rPr>
                        <w:color w:val="000000"/>
                        <w:szCs w:val="24"/>
                        <w:lang w:eastAsia="en-GB"/>
                      </w:rPr>
                    </w:rPrChange>
                  </w:rPr>
                  <w:delText>Yes</w:delText>
                </w:r>
              </w:del>
            </w:ins>
          </w:p>
        </w:tc>
        <w:tc>
          <w:tcPr>
            <w:tcW w:w="1417" w:type="dxa"/>
            <w:shd w:val="clear" w:color="auto" w:fill="FFFFFF"/>
            <w:hideMark/>
            <w:tcPrChange w:id="2765" w:author="arkat" w:date="2017-09-26T11:29:00Z">
              <w:tcPr>
                <w:tcW w:w="1417" w:type="dxa"/>
                <w:shd w:val="clear" w:color="auto" w:fill="FFFFFF"/>
                <w:hideMark/>
              </w:tcPr>
            </w:tcPrChange>
          </w:tcPr>
          <w:p w14:paraId="597CF7F9" w14:textId="046982AE" w:rsidR="0058751D" w:rsidRPr="009D6EBC" w:rsidRDefault="00B7011C">
            <w:pPr>
              <w:spacing w:after="0"/>
              <w:jc w:val="center"/>
              <w:rPr>
                <w:ins w:id="2766" w:author="arkat" w:date="2017-09-25T14:48:00Z"/>
                <w:rFonts w:asciiTheme="majorHAnsi" w:hAnsiTheme="majorHAnsi" w:cstheme="majorHAnsi"/>
                <w:color w:val="000000"/>
                <w:szCs w:val="24"/>
                <w:lang w:eastAsia="en-GB"/>
                <w:rPrChange w:id="2767" w:author="arkat" w:date="2017-09-26T11:30:00Z">
                  <w:rPr>
                    <w:ins w:id="2768" w:author="arkat" w:date="2017-09-25T14:48:00Z"/>
                    <w:color w:val="000000"/>
                    <w:szCs w:val="24"/>
                    <w:lang w:eastAsia="en-GB"/>
                  </w:rPr>
                </w:rPrChange>
              </w:rPr>
            </w:pPr>
            <w:ins w:id="2769" w:author="arkat" w:date="2017-10-11T09:21:00Z">
              <w:r>
                <w:rPr>
                  <w:rFonts w:asciiTheme="majorHAnsi" w:hAnsiTheme="majorHAnsi" w:cstheme="majorHAnsi"/>
                  <w:color w:val="000000"/>
                  <w:szCs w:val="24"/>
                  <w:lang w:eastAsia="en-GB"/>
                </w:rPr>
                <w:t>Populer</w:t>
              </w:r>
            </w:ins>
          </w:p>
        </w:tc>
      </w:tr>
      <w:tr w:rsidR="0058751D" w:rsidRPr="009D6EBC" w14:paraId="50765240" w14:textId="77777777" w:rsidTr="009D6EBC">
        <w:trPr>
          <w:trHeight w:val="210"/>
          <w:jc w:val="center"/>
          <w:ins w:id="2770" w:author="arkat" w:date="2017-09-25T14:48:00Z"/>
          <w:trPrChange w:id="2771" w:author="arkat" w:date="2017-09-26T11:29:00Z">
            <w:trPr>
              <w:trHeight w:val="210"/>
              <w:jc w:val="center"/>
            </w:trPr>
          </w:trPrChange>
        </w:trPr>
        <w:tc>
          <w:tcPr>
            <w:tcW w:w="1928" w:type="dxa"/>
            <w:shd w:val="clear" w:color="auto" w:fill="FFFFFF"/>
            <w:hideMark/>
            <w:tcPrChange w:id="2772" w:author="arkat" w:date="2017-09-26T11:29:00Z">
              <w:tcPr>
                <w:tcW w:w="1701" w:type="dxa"/>
                <w:shd w:val="clear" w:color="auto" w:fill="FFFFFF"/>
                <w:hideMark/>
              </w:tcPr>
            </w:tcPrChange>
          </w:tcPr>
          <w:p w14:paraId="3C2ECFFB" w14:textId="77777777" w:rsidR="0058751D" w:rsidRPr="009D6EBC" w:rsidRDefault="0058751D" w:rsidP="003347FA">
            <w:pPr>
              <w:spacing w:after="0"/>
              <w:rPr>
                <w:ins w:id="2773" w:author="arkat" w:date="2017-09-25T14:48:00Z"/>
                <w:rFonts w:asciiTheme="majorHAnsi" w:hAnsiTheme="majorHAnsi" w:cstheme="majorHAnsi"/>
                <w:color w:val="000000"/>
                <w:szCs w:val="24"/>
                <w:lang w:eastAsia="en-GB"/>
                <w:rPrChange w:id="2774" w:author="arkat" w:date="2017-09-26T11:30:00Z">
                  <w:rPr>
                    <w:ins w:id="2775" w:author="arkat" w:date="2017-09-25T14:48:00Z"/>
                    <w:color w:val="000000"/>
                    <w:szCs w:val="24"/>
                    <w:lang w:eastAsia="en-GB"/>
                  </w:rPr>
                </w:rPrChange>
              </w:rPr>
            </w:pPr>
            <w:ins w:id="2776" w:author="arkat" w:date="2017-09-25T14:48:00Z">
              <w:r w:rsidRPr="009D6EBC">
                <w:rPr>
                  <w:rFonts w:asciiTheme="majorHAnsi" w:hAnsiTheme="majorHAnsi" w:cstheme="majorHAnsi"/>
                  <w:color w:val="000000"/>
                  <w:szCs w:val="24"/>
                  <w:lang w:eastAsia="en-GB"/>
                  <w:rPrChange w:id="2777" w:author="arkat" w:date="2017-09-26T11:30:00Z">
                    <w:rPr>
                      <w:color w:val="000000"/>
                      <w:szCs w:val="24"/>
                      <w:lang w:eastAsia="en-GB"/>
                    </w:rPr>
                  </w:rPrChange>
                </w:rPr>
                <w:t>RAD</w:t>
              </w:r>
            </w:ins>
          </w:p>
        </w:tc>
        <w:tc>
          <w:tcPr>
            <w:tcW w:w="2610" w:type="dxa"/>
            <w:shd w:val="clear" w:color="auto" w:fill="FFFFFF"/>
            <w:hideMark/>
            <w:tcPrChange w:id="2778" w:author="arkat" w:date="2017-09-26T11:29:00Z">
              <w:tcPr>
                <w:tcW w:w="3118" w:type="dxa"/>
                <w:shd w:val="clear" w:color="auto" w:fill="FFFFFF"/>
                <w:hideMark/>
              </w:tcPr>
            </w:tcPrChange>
          </w:tcPr>
          <w:p w14:paraId="6AEDABBE" w14:textId="2323FE74" w:rsidR="0058751D" w:rsidRPr="009D6EBC" w:rsidRDefault="00135261">
            <w:pPr>
              <w:spacing w:after="0"/>
              <w:jc w:val="center"/>
              <w:rPr>
                <w:ins w:id="2779" w:author="arkat" w:date="2017-09-25T14:48:00Z"/>
                <w:rFonts w:asciiTheme="majorHAnsi" w:hAnsiTheme="majorHAnsi" w:cstheme="majorHAnsi"/>
                <w:color w:val="000000"/>
                <w:szCs w:val="24"/>
                <w:lang w:eastAsia="en-GB"/>
                <w:rPrChange w:id="2780" w:author="arkat" w:date="2017-09-26T11:30:00Z">
                  <w:rPr>
                    <w:ins w:id="2781" w:author="arkat" w:date="2017-09-25T14:48:00Z"/>
                    <w:color w:val="000000"/>
                    <w:szCs w:val="24"/>
                    <w:lang w:eastAsia="en-GB"/>
                  </w:rPr>
                </w:rPrChange>
              </w:rPr>
            </w:pPr>
            <w:ins w:id="2782" w:author="arkat" w:date="2017-10-11T10:36:00Z">
              <w:r w:rsidRPr="00B150C8">
                <w:rPr>
                  <w:rFonts w:asciiTheme="majorHAnsi" w:hAnsiTheme="majorHAnsi" w:cstheme="majorHAnsi"/>
                  <w:color w:val="000000"/>
                  <w:szCs w:val="24"/>
                  <w:lang w:eastAsia="en-GB"/>
                </w:rPr>
                <w:t>Gra</w:t>
              </w:r>
              <w:r>
                <w:rPr>
                  <w:rFonts w:asciiTheme="majorHAnsi" w:hAnsiTheme="majorHAnsi" w:cstheme="majorHAnsi"/>
                  <w:color w:val="000000"/>
                  <w:szCs w:val="24"/>
                  <w:lang w:val="en-US" w:eastAsia="en-GB"/>
                </w:rPr>
                <w:t>fis</w:t>
              </w:r>
            </w:ins>
            <w:ins w:id="2783" w:author="arkat" w:date="2017-09-25T14:48:00Z">
              <w:del w:id="2784" w:author="arkat" w:date="2017-10-11T10:36:00Z">
                <w:r w:rsidR="0058751D" w:rsidRPr="009D6EBC" w:rsidDel="00135261">
                  <w:rPr>
                    <w:rFonts w:asciiTheme="majorHAnsi" w:hAnsiTheme="majorHAnsi" w:cstheme="majorHAnsi"/>
                    <w:color w:val="000000"/>
                    <w:szCs w:val="24"/>
                    <w:lang w:eastAsia="en-GB"/>
                    <w:rPrChange w:id="2785" w:author="arkat" w:date="2017-09-26T11:30:00Z">
                      <w:rPr>
                        <w:color w:val="000000"/>
                        <w:szCs w:val="24"/>
                        <w:lang w:eastAsia="en-GB"/>
                      </w:rPr>
                    </w:rPrChange>
                  </w:rPr>
                  <w:delText>Graphical</w:delText>
                </w:r>
              </w:del>
            </w:ins>
          </w:p>
        </w:tc>
        <w:tc>
          <w:tcPr>
            <w:tcW w:w="1699" w:type="dxa"/>
            <w:shd w:val="clear" w:color="auto" w:fill="FFFFFF"/>
            <w:hideMark/>
            <w:tcPrChange w:id="2786" w:author="arkat" w:date="2017-09-26T11:29:00Z">
              <w:tcPr>
                <w:tcW w:w="1418" w:type="dxa"/>
                <w:shd w:val="clear" w:color="auto" w:fill="FFFFFF"/>
                <w:hideMark/>
              </w:tcPr>
            </w:tcPrChange>
          </w:tcPr>
          <w:p w14:paraId="3AE296E1" w14:textId="54ABA3B0" w:rsidR="0058751D" w:rsidRPr="009D6EBC" w:rsidRDefault="00135261">
            <w:pPr>
              <w:spacing w:after="0"/>
              <w:jc w:val="center"/>
              <w:rPr>
                <w:ins w:id="2787" w:author="arkat" w:date="2017-09-25T14:48:00Z"/>
                <w:rFonts w:asciiTheme="majorHAnsi" w:hAnsiTheme="majorHAnsi" w:cstheme="majorHAnsi"/>
                <w:color w:val="000000"/>
                <w:szCs w:val="24"/>
                <w:lang w:eastAsia="en-GB"/>
                <w:rPrChange w:id="2788" w:author="arkat" w:date="2017-09-26T11:30:00Z">
                  <w:rPr>
                    <w:ins w:id="2789" w:author="arkat" w:date="2017-09-25T14:48:00Z"/>
                    <w:color w:val="000000"/>
                    <w:szCs w:val="24"/>
                    <w:lang w:eastAsia="en-GB"/>
                  </w:rPr>
                </w:rPrChange>
              </w:rPr>
            </w:pPr>
            <w:ins w:id="2790" w:author="arkat" w:date="2017-10-11T10:37:00Z">
              <w:r w:rsidRPr="00B150C8">
                <w:rPr>
                  <w:rFonts w:asciiTheme="majorHAnsi" w:hAnsiTheme="majorHAnsi" w:cstheme="majorHAnsi"/>
                  <w:color w:val="000000"/>
                  <w:szCs w:val="24"/>
                  <w:lang w:eastAsia="en-GB"/>
                </w:rPr>
                <w:t>Y</w:t>
              </w:r>
              <w:r>
                <w:rPr>
                  <w:rFonts w:asciiTheme="majorHAnsi" w:hAnsiTheme="majorHAnsi" w:cstheme="majorHAnsi"/>
                  <w:color w:val="000000"/>
                  <w:szCs w:val="24"/>
                  <w:lang w:val="en-US" w:eastAsia="en-GB"/>
                </w:rPr>
                <w:t>a</w:t>
              </w:r>
            </w:ins>
            <w:ins w:id="2791" w:author="arkat" w:date="2017-09-25T14:48:00Z">
              <w:del w:id="2792" w:author="arkat" w:date="2017-10-11T10:37:00Z">
                <w:r w:rsidR="0058751D" w:rsidRPr="009D6EBC" w:rsidDel="00135261">
                  <w:rPr>
                    <w:rFonts w:asciiTheme="majorHAnsi" w:hAnsiTheme="majorHAnsi" w:cstheme="majorHAnsi"/>
                    <w:color w:val="000000"/>
                    <w:szCs w:val="24"/>
                    <w:lang w:eastAsia="en-GB"/>
                    <w:rPrChange w:id="2793" w:author="arkat" w:date="2017-09-26T11:30:00Z">
                      <w:rPr>
                        <w:color w:val="000000"/>
                        <w:szCs w:val="24"/>
                        <w:lang w:eastAsia="en-GB"/>
                      </w:rPr>
                    </w:rPrChange>
                  </w:rPr>
                  <w:delText>Yes</w:delText>
                </w:r>
              </w:del>
            </w:ins>
          </w:p>
        </w:tc>
        <w:tc>
          <w:tcPr>
            <w:tcW w:w="1417" w:type="dxa"/>
            <w:shd w:val="clear" w:color="auto" w:fill="FFFFFF"/>
            <w:hideMark/>
            <w:tcPrChange w:id="2794" w:author="arkat" w:date="2017-09-26T11:29:00Z">
              <w:tcPr>
                <w:tcW w:w="1417" w:type="dxa"/>
                <w:shd w:val="clear" w:color="auto" w:fill="FFFFFF"/>
                <w:hideMark/>
              </w:tcPr>
            </w:tcPrChange>
          </w:tcPr>
          <w:p w14:paraId="21C2FD26" w14:textId="77777777" w:rsidR="0058751D" w:rsidRPr="009D6EBC" w:rsidRDefault="0058751D">
            <w:pPr>
              <w:spacing w:after="0"/>
              <w:jc w:val="center"/>
              <w:rPr>
                <w:ins w:id="2795" w:author="arkat" w:date="2017-09-25T14:48:00Z"/>
                <w:rFonts w:asciiTheme="majorHAnsi" w:hAnsiTheme="majorHAnsi" w:cstheme="majorHAnsi"/>
                <w:color w:val="000000"/>
                <w:szCs w:val="24"/>
                <w:lang w:eastAsia="en-GB"/>
                <w:rPrChange w:id="2796" w:author="arkat" w:date="2017-09-26T11:30:00Z">
                  <w:rPr>
                    <w:ins w:id="2797" w:author="arkat" w:date="2017-09-25T14:48:00Z"/>
                    <w:color w:val="000000"/>
                    <w:szCs w:val="24"/>
                    <w:lang w:eastAsia="en-GB"/>
                  </w:rPr>
                </w:rPrChange>
              </w:rPr>
            </w:pPr>
            <w:ins w:id="2798" w:author="arkat" w:date="2017-09-25T14:48:00Z">
              <w:r w:rsidRPr="009D6EBC">
                <w:rPr>
                  <w:rFonts w:asciiTheme="majorHAnsi" w:hAnsiTheme="majorHAnsi" w:cstheme="majorHAnsi"/>
                  <w:color w:val="000000"/>
                  <w:szCs w:val="24"/>
                  <w:lang w:eastAsia="en-GB"/>
                  <w:rPrChange w:id="2799" w:author="arkat" w:date="2017-09-26T11:30:00Z">
                    <w:rPr>
                      <w:color w:val="000000"/>
                      <w:szCs w:val="24"/>
                      <w:lang w:eastAsia="en-GB"/>
                    </w:rPr>
                  </w:rPrChange>
                </w:rPr>
                <w:t>NA</w:t>
              </w:r>
            </w:ins>
          </w:p>
        </w:tc>
      </w:tr>
      <w:tr w:rsidR="0058751D" w:rsidRPr="009D6EBC" w14:paraId="367E0793" w14:textId="77777777" w:rsidTr="009D6EBC">
        <w:trPr>
          <w:trHeight w:val="222"/>
          <w:jc w:val="center"/>
          <w:ins w:id="2800" w:author="arkat" w:date="2017-09-25T14:48:00Z"/>
          <w:trPrChange w:id="2801" w:author="arkat" w:date="2017-09-26T11:29:00Z">
            <w:trPr>
              <w:trHeight w:val="222"/>
              <w:jc w:val="center"/>
            </w:trPr>
          </w:trPrChange>
        </w:trPr>
        <w:tc>
          <w:tcPr>
            <w:tcW w:w="1928" w:type="dxa"/>
            <w:shd w:val="clear" w:color="auto" w:fill="FFFFFF"/>
            <w:hideMark/>
            <w:tcPrChange w:id="2802" w:author="arkat" w:date="2017-09-26T11:29:00Z">
              <w:tcPr>
                <w:tcW w:w="1701" w:type="dxa"/>
                <w:shd w:val="clear" w:color="auto" w:fill="FFFFFF"/>
                <w:hideMark/>
              </w:tcPr>
            </w:tcPrChange>
          </w:tcPr>
          <w:p w14:paraId="663E4AF9" w14:textId="77777777" w:rsidR="0058751D" w:rsidRPr="009D6EBC" w:rsidRDefault="0058751D" w:rsidP="003347FA">
            <w:pPr>
              <w:spacing w:after="0"/>
              <w:rPr>
                <w:ins w:id="2803" w:author="arkat" w:date="2017-09-25T14:48:00Z"/>
                <w:rFonts w:asciiTheme="majorHAnsi" w:hAnsiTheme="majorHAnsi" w:cstheme="majorHAnsi"/>
                <w:color w:val="000000"/>
                <w:szCs w:val="24"/>
                <w:lang w:eastAsia="en-GB"/>
                <w:rPrChange w:id="2804" w:author="arkat" w:date="2017-09-26T11:30:00Z">
                  <w:rPr>
                    <w:ins w:id="2805" w:author="arkat" w:date="2017-09-25T14:48:00Z"/>
                    <w:color w:val="000000"/>
                    <w:szCs w:val="24"/>
                    <w:lang w:eastAsia="en-GB"/>
                  </w:rPr>
                </w:rPrChange>
              </w:rPr>
            </w:pPr>
            <w:ins w:id="2806" w:author="arkat" w:date="2017-09-25T14:48:00Z">
              <w:r w:rsidRPr="009D6EBC">
                <w:rPr>
                  <w:rFonts w:asciiTheme="majorHAnsi" w:hAnsiTheme="majorHAnsi" w:cstheme="majorHAnsi"/>
                  <w:color w:val="000000"/>
                  <w:szCs w:val="24"/>
                  <w:lang w:eastAsia="en-GB"/>
                  <w:rPrChange w:id="2807" w:author="arkat" w:date="2017-09-26T11:30:00Z">
                    <w:rPr>
                      <w:color w:val="000000"/>
                      <w:szCs w:val="24"/>
                      <w:lang w:eastAsia="en-GB"/>
                    </w:rPr>
                  </w:rPrChange>
                </w:rPr>
                <w:lastRenderedPageBreak/>
                <w:t>YAWL</w:t>
              </w:r>
            </w:ins>
          </w:p>
        </w:tc>
        <w:tc>
          <w:tcPr>
            <w:tcW w:w="2610" w:type="dxa"/>
            <w:shd w:val="clear" w:color="auto" w:fill="FFFFFF"/>
            <w:hideMark/>
            <w:tcPrChange w:id="2808" w:author="arkat" w:date="2017-09-26T11:29:00Z">
              <w:tcPr>
                <w:tcW w:w="3118" w:type="dxa"/>
                <w:shd w:val="clear" w:color="auto" w:fill="FFFFFF"/>
                <w:hideMark/>
              </w:tcPr>
            </w:tcPrChange>
          </w:tcPr>
          <w:p w14:paraId="7ECF179B" w14:textId="1CE8D9AB" w:rsidR="0058751D" w:rsidRPr="009D6EBC" w:rsidRDefault="00135261">
            <w:pPr>
              <w:spacing w:after="0"/>
              <w:jc w:val="center"/>
              <w:rPr>
                <w:ins w:id="2809" w:author="arkat" w:date="2017-09-25T14:48:00Z"/>
                <w:rFonts w:asciiTheme="majorHAnsi" w:hAnsiTheme="majorHAnsi" w:cstheme="majorHAnsi"/>
                <w:color w:val="000000"/>
                <w:szCs w:val="24"/>
                <w:lang w:eastAsia="en-GB"/>
                <w:rPrChange w:id="2810" w:author="arkat" w:date="2017-09-26T11:30:00Z">
                  <w:rPr>
                    <w:ins w:id="2811" w:author="arkat" w:date="2017-09-25T14:48:00Z"/>
                    <w:color w:val="000000"/>
                    <w:szCs w:val="24"/>
                    <w:lang w:eastAsia="en-GB"/>
                  </w:rPr>
                </w:rPrChange>
              </w:rPr>
            </w:pPr>
            <w:ins w:id="2812" w:author="arkat" w:date="2017-10-11T10:36:00Z">
              <w:r w:rsidRPr="00B150C8">
                <w:rPr>
                  <w:rFonts w:asciiTheme="majorHAnsi" w:hAnsiTheme="majorHAnsi" w:cstheme="majorHAnsi"/>
                  <w:color w:val="000000"/>
                  <w:szCs w:val="24"/>
                  <w:lang w:eastAsia="en-GB"/>
                </w:rPr>
                <w:t>Gra</w:t>
              </w:r>
              <w:r>
                <w:rPr>
                  <w:rFonts w:asciiTheme="majorHAnsi" w:hAnsiTheme="majorHAnsi" w:cstheme="majorHAnsi"/>
                  <w:color w:val="000000"/>
                  <w:szCs w:val="24"/>
                  <w:lang w:val="en-US" w:eastAsia="en-GB"/>
                </w:rPr>
                <w:t>fis</w:t>
              </w:r>
            </w:ins>
            <w:ins w:id="2813" w:author="arkat" w:date="2017-09-25T14:48:00Z">
              <w:del w:id="2814" w:author="arkat" w:date="2017-10-11T10:36:00Z">
                <w:r w:rsidR="0058751D" w:rsidRPr="009D6EBC" w:rsidDel="00135261">
                  <w:rPr>
                    <w:rFonts w:asciiTheme="majorHAnsi" w:hAnsiTheme="majorHAnsi" w:cstheme="majorHAnsi"/>
                    <w:color w:val="000000"/>
                    <w:szCs w:val="24"/>
                    <w:lang w:eastAsia="en-GB"/>
                    <w:rPrChange w:id="2815" w:author="arkat" w:date="2017-09-26T11:30:00Z">
                      <w:rPr>
                        <w:color w:val="000000"/>
                        <w:szCs w:val="24"/>
                        <w:lang w:eastAsia="en-GB"/>
                      </w:rPr>
                    </w:rPrChange>
                  </w:rPr>
                  <w:delText>Graphical</w:delText>
                </w:r>
              </w:del>
              <w:r w:rsidR="0058751D" w:rsidRPr="009D6EBC">
                <w:rPr>
                  <w:rFonts w:asciiTheme="majorHAnsi" w:hAnsiTheme="majorHAnsi" w:cstheme="majorHAnsi"/>
                  <w:color w:val="000000"/>
                  <w:szCs w:val="24"/>
                  <w:lang w:eastAsia="en-GB"/>
                  <w:rPrChange w:id="2816" w:author="arkat" w:date="2017-09-26T11:30:00Z">
                    <w:rPr>
                      <w:color w:val="000000"/>
                      <w:szCs w:val="24"/>
                      <w:lang w:eastAsia="en-GB"/>
                    </w:rPr>
                  </w:rPrChange>
                </w:rPr>
                <w:t xml:space="preserve">/ </w:t>
              </w:r>
            </w:ins>
            <w:ins w:id="2817" w:author="arkat" w:date="2017-10-11T10:37:00Z">
              <w:r>
                <w:rPr>
                  <w:rFonts w:asciiTheme="majorHAnsi" w:hAnsiTheme="majorHAnsi" w:cstheme="majorHAnsi"/>
                  <w:color w:val="000000"/>
                  <w:szCs w:val="24"/>
                  <w:lang w:val="en-US" w:eastAsia="en-GB"/>
                </w:rPr>
                <w:t>Eksekusi</w:t>
              </w:r>
            </w:ins>
            <w:ins w:id="2818" w:author="arkat" w:date="2017-09-25T14:48:00Z">
              <w:del w:id="2819" w:author="arkat" w:date="2017-10-11T10:37:00Z">
                <w:r w:rsidR="0058751D" w:rsidRPr="009D6EBC" w:rsidDel="00135261">
                  <w:rPr>
                    <w:rFonts w:asciiTheme="majorHAnsi" w:hAnsiTheme="majorHAnsi" w:cstheme="majorHAnsi"/>
                    <w:color w:val="000000"/>
                    <w:szCs w:val="24"/>
                    <w:lang w:eastAsia="en-GB"/>
                    <w:rPrChange w:id="2820" w:author="arkat" w:date="2017-09-26T11:30:00Z">
                      <w:rPr>
                        <w:color w:val="000000"/>
                        <w:szCs w:val="24"/>
                        <w:lang w:eastAsia="en-GB"/>
                      </w:rPr>
                    </w:rPrChange>
                  </w:rPr>
                  <w:delText>Execution</w:delText>
                </w:r>
              </w:del>
            </w:ins>
          </w:p>
        </w:tc>
        <w:tc>
          <w:tcPr>
            <w:tcW w:w="1699" w:type="dxa"/>
            <w:shd w:val="clear" w:color="auto" w:fill="FFFFFF"/>
            <w:hideMark/>
            <w:tcPrChange w:id="2821" w:author="arkat" w:date="2017-09-26T11:29:00Z">
              <w:tcPr>
                <w:tcW w:w="1418" w:type="dxa"/>
                <w:shd w:val="clear" w:color="auto" w:fill="FFFFFF"/>
                <w:hideMark/>
              </w:tcPr>
            </w:tcPrChange>
          </w:tcPr>
          <w:p w14:paraId="69C99DC0" w14:textId="77777777" w:rsidR="0058751D" w:rsidRPr="009D6EBC" w:rsidRDefault="0058751D">
            <w:pPr>
              <w:spacing w:after="0"/>
              <w:jc w:val="center"/>
              <w:rPr>
                <w:ins w:id="2822" w:author="arkat" w:date="2017-09-25T14:48:00Z"/>
                <w:rFonts w:asciiTheme="majorHAnsi" w:hAnsiTheme="majorHAnsi" w:cstheme="majorHAnsi"/>
                <w:color w:val="000000"/>
                <w:szCs w:val="24"/>
                <w:lang w:eastAsia="en-GB"/>
                <w:rPrChange w:id="2823" w:author="arkat" w:date="2017-09-26T11:30:00Z">
                  <w:rPr>
                    <w:ins w:id="2824" w:author="arkat" w:date="2017-09-25T14:48:00Z"/>
                    <w:color w:val="000000"/>
                    <w:szCs w:val="24"/>
                    <w:lang w:eastAsia="en-GB"/>
                  </w:rPr>
                </w:rPrChange>
              </w:rPr>
            </w:pPr>
            <w:ins w:id="2825" w:author="arkat" w:date="2017-09-25T14:48:00Z">
              <w:r w:rsidRPr="009D6EBC">
                <w:rPr>
                  <w:rFonts w:asciiTheme="majorHAnsi" w:hAnsiTheme="majorHAnsi" w:cstheme="majorHAnsi"/>
                  <w:color w:val="000000"/>
                  <w:szCs w:val="24"/>
                  <w:lang w:eastAsia="en-GB"/>
                  <w:rPrChange w:id="2826" w:author="arkat" w:date="2017-09-26T11:30:00Z">
                    <w:rPr>
                      <w:color w:val="000000"/>
                      <w:szCs w:val="24"/>
                      <w:lang w:eastAsia="en-GB"/>
                    </w:rPr>
                  </w:rPrChange>
                </w:rPr>
                <w:t>No</w:t>
              </w:r>
            </w:ins>
          </w:p>
        </w:tc>
        <w:tc>
          <w:tcPr>
            <w:tcW w:w="1417" w:type="dxa"/>
            <w:shd w:val="clear" w:color="auto" w:fill="FFFFFF"/>
            <w:hideMark/>
            <w:tcPrChange w:id="2827" w:author="arkat" w:date="2017-09-26T11:29:00Z">
              <w:tcPr>
                <w:tcW w:w="1417" w:type="dxa"/>
                <w:shd w:val="clear" w:color="auto" w:fill="FFFFFF"/>
                <w:hideMark/>
              </w:tcPr>
            </w:tcPrChange>
          </w:tcPr>
          <w:p w14:paraId="76B5C61C" w14:textId="318207F6" w:rsidR="0058751D" w:rsidRPr="009D6EBC" w:rsidRDefault="00135261">
            <w:pPr>
              <w:spacing w:after="0"/>
              <w:jc w:val="center"/>
              <w:rPr>
                <w:ins w:id="2828" w:author="arkat" w:date="2017-09-25T14:48:00Z"/>
                <w:rFonts w:asciiTheme="majorHAnsi" w:hAnsiTheme="majorHAnsi" w:cstheme="majorHAnsi"/>
                <w:color w:val="000000"/>
                <w:szCs w:val="24"/>
                <w:lang w:eastAsia="en-GB"/>
                <w:rPrChange w:id="2829" w:author="arkat" w:date="2017-09-26T11:30:00Z">
                  <w:rPr>
                    <w:ins w:id="2830" w:author="arkat" w:date="2017-09-25T14:48:00Z"/>
                    <w:color w:val="000000"/>
                    <w:szCs w:val="24"/>
                    <w:lang w:eastAsia="en-GB"/>
                  </w:rPr>
                </w:rPrChange>
              </w:rPr>
            </w:pPr>
            <w:ins w:id="2831" w:author="arkat" w:date="2017-10-11T10:38:00Z">
              <w:r w:rsidRPr="00B150C8">
                <w:rPr>
                  <w:rFonts w:asciiTheme="majorHAnsi" w:hAnsiTheme="majorHAnsi" w:cstheme="majorHAnsi"/>
                  <w:color w:val="000000"/>
                  <w:szCs w:val="24"/>
                  <w:lang w:eastAsia="en-GB"/>
                </w:rPr>
                <w:t>Stab</w:t>
              </w:r>
              <w:r>
                <w:rPr>
                  <w:rFonts w:asciiTheme="majorHAnsi" w:hAnsiTheme="majorHAnsi" w:cstheme="majorHAnsi"/>
                  <w:color w:val="000000"/>
                  <w:szCs w:val="24"/>
                  <w:lang w:val="en-US" w:eastAsia="en-GB"/>
                </w:rPr>
                <w:t>il</w:t>
              </w:r>
            </w:ins>
            <w:ins w:id="2832" w:author="arkat" w:date="2017-09-25T14:48:00Z">
              <w:del w:id="2833" w:author="arkat" w:date="2017-10-11T10:38:00Z">
                <w:r w:rsidR="0058751D" w:rsidRPr="009D6EBC" w:rsidDel="00135261">
                  <w:rPr>
                    <w:rFonts w:asciiTheme="majorHAnsi" w:hAnsiTheme="majorHAnsi" w:cstheme="majorHAnsi"/>
                    <w:color w:val="000000"/>
                    <w:szCs w:val="24"/>
                    <w:lang w:eastAsia="en-GB"/>
                    <w:rPrChange w:id="2834" w:author="arkat" w:date="2017-09-26T11:30:00Z">
                      <w:rPr>
                        <w:color w:val="000000"/>
                        <w:szCs w:val="24"/>
                        <w:lang w:eastAsia="en-GB"/>
                      </w:rPr>
                    </w:rPrChange>
                  </w:rPr>
                  <w:delText>Stable</w:delText>
                </w:r>
              </w:del>
            </w:ins>
          </w:p>
        </w:tc>
      </w:tr>
      <w:tr w:rsidR="0058751D" w:rsidRPr="009D6EBC" w14:paraId="34EDEBD9" w14:textId="77777777" w:rsidTr="009D6EBC">
        <w:trPr>
          <w:trHeight w:val="186"/>
          <w:jc w:val="center"/>
          <w:ins w:id="2835" w:author="arkat" w:date="2017-09-25T14:48:00Z"/>
          <w:trPrChange w:id="2836" w:author="arkat" w:date="2017-09-26T11:29:00Z">
            <w:trPr>
              <w:trHeight w:val="186"/>
              <w:jc w:val="center"/>
            </w:trPr>
          </w:trPrChange>
        </w:trPr>
        <w:tc>
          <w:tcPr>
            <w:tcW w:w="1928" w:type="dxa"/>
            <w:shd w:val="clear" w:color="auto" w:fill="FFFFFF"/>
            <w:hideMark/>
            <w:tcPrChange w:id="2837" w:author="arkat" w:date="2017-09-26T11:29:00Z">
              <w:tcPr>
                <w:tcW w:w="1701" w:type="dxa"/>
                <w:shd w:val="clear" w:color="auto" w:fill="FFFFFF"/>
                <w:hideMark/>
              </w:tcPr>
            </w:tcPrChange>
          </w:tcPr>
          <w:p w14:paraId="1BF55F5B" w14:textId="77777777" w:rsidR="0058751D" w:rsidRPr="009D6EBC" w:rsidRDefault="0058751D" w:rsidP="003347FA">
            <w:pPr>
              <w:spacing w:after="0"/>
              <w:rPr>
                <w:ins w:id="2838" w:author="arkat" w:date="2017-09-25T14:48:00Z"/>
                <w:rFonts w:asciiTheme="majorHAnsi" w:hAnsiTheme="majorHAnsi" w:cstheme="majorHAnsi"/>
                <w:color w:val="000000"/>
                <w:szCs w:val="24"/>
                <w:lang w:eastAsia="en-GB"/>
                <w:rPrChange w:id="2839" w:author="arkat" w:date="2017-09-26T11:30:00Z">
                  <w:rPr>
                    <w:ins w:id="2840" w:author="arkat" w:date="2017-09-25T14:48:00Z"/>
                    <w:color w:val="000000"/>
                    <w:szCs w:val="24"/>
                    <w:lang w:eastAsia="en-GB"/>
                  </w:rPr>
                </w:rPrChange>
              </w:rPr>
            </w:pPr>
            <w:ins w:id="2841" w:author="arkat" w:date="2017-09-25T14:48:00Z">
              <w:r w:rsidRPr="009D6EBC">
                <w:rPr>
                  <w:rFonts w:asciiTheme="majorHAnsi" w:hAnsiTheme="majorHAnsi" w:cstheme="majorHAnsi"/>
                  <w:color w:val="000000"/>
                  <w:szCs w:val="24"/>
                  <w:lang w:eastAsia="en-GB"/>
                  <w:rPrChange w:id="2842" w:author="arkat" w:date="2017-09-26T11:30:00Z">
                    <w:rPr>
                      <w:color w:val="000000"/>
                      <w:szCs w:val="24"/>
                      <w:lang w:eastAsia="en-GB"/>
                    </w:rPr>
                  </w:rPrChange>
                </w:rPr>
                <w:t>Petri-nets</w:t>
              </w:r>
            </w:ins>
          </w:p>
        </w:tc>
        <w:tc>
          <w:tcPr>
            <w:tcW w:w="2610" w:type="dxa"/>
            <w:shd w:val="clear" w:color="auto" w:fill="FFFFFF"/>
            <w:hideMark/>
            <w:tcPrChange w:id="2843" w:author="arkat" w:date="2017-09-26T11:29:00Z">
              <w:tcPr>
                <w:tcW w:w="3118" w:type="dxa"/>
                <w:shd w:val="clear" w:color="auto" w:fill="FFFFFF"/>
                <w:hideMark/>
              </w:tcPr>
            </w:tcPrChange>
          </w:tcPr>
          <w:p w14:paraId="2F57EE71" w14:textId="1BB2024B" w:rsidR="0058751D" w:rsidRPr="009D6EBC" w:rsidRDefault="00135261">
            <w:pPr>
              <w:spacing w:after="0"/>
              <w:jc w:val="center"/>
              <w:rPr>
                <w:ins w:id="2844" w:author="arkat" w:date="2017-09-25T14:48:00Z"/>
                <w:rFonts w:asciiTheme="majorHAnsi" w:hAnsiTheme="majorHAnsi" w:cstheme="majorHAnsi"/>
                <w:color w:val="000000"/>
                <w:szCs w:val="24"/>
                <w:lang w:eastAsia="en-GB"/>
                <w:rPrChange w:id="2845" w:author="arkat" w:date="2017-09-26T11:30:00Z">
                  <w:rPr>
                    <w:ins w:id="2846" w:author="arkat" w:date="2017-09-25T14:48:00Z"/>
                    <w:color w:val="000000"/>
                    <w:szCs w:val="24"/>
                    <w:lang w:eastAsia="en-GB"/>
                  </w:rPr>
                </w:rPrChange>
              </w:rPr>
            </w:pPr>
            <w:ins w:id="2847" w:author="arkat" w:date="2017-10-11T10:37:00Z">
              <w:r>
                <w:rPr>
                  <w:rFonts w:asciiTheme="majorHAnsi" w:hAnsiTheme="majorHAnsi" w:cstheme="majorHAnsi"/>
                  <w:szCs w:val="24"/>
                  <w:lang w:val="en-US"/>
                </w:rPr>
                <w:t>Teori</w:t>
              </w:r>
              <w:r w:rsidRPr="009D6EBC" w:rsidDel="00135261">
                <w:rPr>
                  <w:rFonts w:asciiTheme="majorHAnsi" w:hAnsiTheme="majorHAnsi" w:cstheme="majorHAnsi"/>
                  <w:color w:val="000000"/>
                  <w:szCs w:val="24"/>
                  <w:lang w:eastAsia="en-GB"/>
                </w:rPr>
                <w:t xml:space="preserve"> </w:t>
              </w:r>
            </w:ins>
            <w:ins w:id="2848" w:author="arkat" w:date="2017-09-25T14:48:00Z">
              <w:del w:id="2849" w:author="arkat" w:date="2017-10-11T10:37:00Z">
                <w:r w:rsidR="0058751D" w:rsidRPr="009D6EBC" w:rsidDel="00135261">
                  <w:rPr>
                    <w:rFonts w:asciiTheme="majorHAnsi" w:hAnsiTheme="majorHAnsi" w:cstheme="majorHAnsi"/>
                    <w:color w:val="000000"/>
                    <w:szCs w:val="24"/>
                    <w:lang w:eastAsia="en-GB"/>
                    <w:rPrChange w:id="2850" w:author="arkat" w:date="2017-09-26T11:30:00Z">
                      <w:rPr>
                        <w:color w:val="000000"/>
                        <w:szCs w:val="24"/>
                        <w:lang w:eastAsia="en-GB"/>
                      </w:rPr>
                    </w:rPrChange>
                  </w:rPr>
                  <w:delText>Theory</w:delText>
                </w:r>
              </w:del>
              <w:r w:rsidR="0058751D" w:rsidRPr="009D6EBC">
                <w:rPr>
                  <w:rFonts w:asciiTheme="majorHAnsi" w:hAnsiTheme="majorHAnsi" w:cstheme="majorHAnsi"/>
                  <w:color w:val="000000"/>
                  <w:szCs w:val="24"/>
                  <w:lang w:eastAsia="en-GB"/>
                  <w:rPrChange w:id="2851" w:author="arkat" w:date="2017-09-26T11:30:00Z">
                    <w:rPr>
                      <w:color w:val="000000"/>
                      <w:szCs w:val="24"/>
                      <w:lang w:eastAsia="en-GB"/>
                    </w:rPr>
                  </w:rPrChange>
                </w:rPr>
                <w:t>/ Graphical</w:t>
              </w:r>
            </w:ins>
          </w:p>
        </w:tc>
        <w:tc>
          <w:tcPr>
            <w:tcW w:w="1699" w:type="dxa"/>
            <w:shd w:val="clear" w:color="auto" w:fill="FFFFFF"/>
            <w:hideMark/>
            <w:tcPrChange w:id="2852" w:author="arkat" w:date="2017-09-26T11:29:00Z">
              <w:tcPr>
                <w:tcW w:w="1418" w:type="dxa"/>
                <w:shd w:val="clear" w:color="auto" w:fill="FFFFFF"/>
                <w:hideMark/>
              </w:tcPr>
            </w:tcPrChange>
          </w:tcPr>
          <w:p w14:paraId="5B632A5C" w14:textId="77777777" w:rsidR="0058751D" w:rsidRPr="009D6EBC" w:rsidRDefault="0058751D">
            <w:pPr>
              <w:spacing w:after="0"/>
              <w:jc w:val="center"/>
              <w:rPr>
                <w:ins w:id="2853" w:author="arkat" w:date="2017-09-25T14:48:00Z"/>
                <w:rFonts w:asciiTheme="majorHAnsi" w:hAnsiTheme="majorHAnsi" w:cstheme="majorHAnsi"/>
                <w:color w:val="000000"/>
                <w:szCs w:val="24"/>
                <w:lang w:eastAsia="en-GB"/>
                <w:rPrChange w:id="2854" w:author="arkat" w:date="2017-09-26T11:30:00Z">
                  <w:rPr>
                    <w:ins w:id="2855" w:author="arkat" w:date="2017-09-25T14:48:00Z"/>
                    <w:color w:val="000000"/>
                    <w:szCs w:val="24"/>
                    <w:lang w:eastAsia="en-GB"/>
                  </w:rPr>
                </w:rPrChange>
              </w:rPr>
            </w:pPr>
            <w:ins w:id="2856" w:author="arkat" w:date="2017-09-25T14:48:00Z">
              <w:r w:rsidRPr="009D6EBC">
                <w:rPr>
                  <w:rFonts w:asciiTheme="majorHAnsi" w:hAnsiTheme="majorHAnsi" w:cstheme="majorHAnsi"/>
                  <w:color w:val="000000"/>
                  <w:szCs w:val="24"/>
                  <w:lang w:eastAsia="en-GB"/>
                  <w:rPrChange w:id="2857" w:author="arkat" w:date="2017-09-26T11:30:00Z">
                    <w:rPr>
                      <w:color w:val="000000"/>
                      <w:szCs w:val="24"/>
                      <w:lang w:eastAsia="en-GB"/>
                    </w:rPr>
                  </w:rPrChange>
                </w:rPr>
                <w:t>NA</w:t>
              </w:r>
            </w:ins>
          </w:p>
        </w:tc>
        <w:tc>
          <w:tcPr>
            <w:tcW w:w="1417" w:type="dxa"/>
            <w:shd w:val="clear" w:color="auto" w:fill="FFFFFF"/>
            <w:hideMark/>
            <w:tcPrChange w:id="2858" w:author="arkat" w:date="2017-09-26T11:29:00Z">
              <w:tcPr>
                <w:tcW w:w="1417" w:type="dxa"/>
                <w:shd w:val="clear" w:color="auto" w:fill="FFFFFF"/>
                <w:hideMark/>
              </w:tcPr>
            </w:tcPrChange>
          </w:tcPr>
          <w:p w14:paraId="065CE5F0" w14:textId="155DBB7F" w:rsidR="0058751D" w:rsidRPr="009D6EBC" w:rsidRDefault="00B7011C">
            <w:pPr>
              <w:spacing w:after="0"/>
              <w:jc w:val="center"/>
              <w:rPr>
                <w:ins w:id="2859" w:author="arkat" w:date="2017-09-25T14:48:00Z"/>
                <w:rFonts w:asciiTheme="majorHAnsi" w:hAnsiTheme="majorHAnsi" w:cstheme="majorHAnsi"/>
                <w:color w:val="000000"/>
                <w:szCs w:val="24"/>
                <w:lang w:eastAsia="en-GB"/>
                <w:rPrChange w:id="2860" w:author="arkat" w:date="2017-09-26T11:30:00Z">
                  <w:rPr>
                    <w:ins w:id="2861" w:author="arkat" w:date="2017-09-25T14:48:00Z"/>
                    <w:color w:val="000000"/>
                    <w:szCs w:val="24"/>
                    <w:lang w:eastAsia="en-GB"/>
                  </w:rPr>
                </w:rPrChange>
              </w:rPr>
            </w:pPr>
            <w:ins w:id="2862" w:author="arkat" w:date="2017-10-11T09:21:00Z">
              <w:r>
                <w:rPr>
                  <w:rFonts w:asciiTheme="majorHAnsi" w:hAnsiTheme="majorHAnsi" w:cstheme="majorHAnsi"/>
                  <w:color w:val="000000"/>
                  <w:szCs w:val="24"/>
                  <w:lang w:eastAsia="en-GB"/>
                </w:rPr>
                <w:t>Populer</w:t>
              </w:r>
            </w:ins>
          </w:p>
        </w:tc>
      </w:tr>
      <w:tr w:rsidR="0058751D" w:rsidRPr="009D6EBC" w14:paraId="18B59D42" w14:textId="77777777" w:rsidTr="009D6EBC">
        <w:trPr>
          <w:trHeight w:val="195"/>
          <w:jc w:val="center"/>
          <w:ins w:id="2863" w:author="arkat" w:date="2017-09-25T14:48:00Z"/>
          <w:trPrChange w:id="2864" w:author="arkat" w:date="2017-09-26T11:29:00Z">
            <w:trPr>
              <w:trHeight w:val="195"/>
              <w:jc w:val="center"/>
            </w:trPr>
          </w:trPrChange>
        </w:trPr>
        <w:tc>
          <w:tcPr>
            <w:tcW w:w="1928" w:type="dxa"/>
            <w:shd w:val="clear" w:color="auto" w:fill="FFFFFF"/>
            <w:hideMark/>
            <w:tcPrChange w:id="2865" w:author="arkat" w:date="2017-09-26T11:29:00Z">
              <w:tcPr>
                <w:tcW w:w="1701" w:type="dxa"/>
                <w:shd w:val="clear" w:color="auto" w:fill="FFFFFF"/>
                <w:hideMark/>
              </w:tcPr>
            </w:tcPrChange>
          </w:tcPr>
          <w:p w14:paraId="267DBE7F" w14:textId="77777777" w:rsidR="0058751D" w:rsidRPr="009D6EBC" w:rsidRDefault="0058751D" w:rsidP="003347FA">
            <w:pPr>
              <w:spacing w:after="0"/>
              <w:ind w:left="-250" w:firstLine="250"/>
              <w:rPr>
                <w:ins w:id="2866" w:author="arkat" w:date="2017-09-25T14:48:00Z"/>
                <w:rFonts w:asciiTheme="majorHAnsi" w:hAnsiTheme="majorHAnsi" w:cstheme="majorHAnsi"/>
                <w:color w:val="000000"/>
                <w:szCs w:val="24"/>
                <w:lang w:eastAsia="en-GB"/>
                <w:rPrChange w:id="2867" w:author="arkat" w:date="2017-09-26T11:30:00Z">
                  <w:rPr>
                    <w:ins w:id="2868" w:author="arkat" w:date="2017-09-25T14:48:00Z"/>
                    <w:color w:val="000000"/>
                    <w:szCs w:val="24"/>
                    <w:lang w:eastAsia="en-GB"/>
                  </w:rPr>
                </w:rPrChange>
              </w:rPr>
            </w:pPr>
            <w:ins w:id="2869" w:author="arkat" w:date="2017-09-25T14:48:00Z">
              <w:r w:rsidRPr="009D6EBC">
                <w:rPr>
                  <w:rFonts w:asciiTheme="majorHAnsi" w:hAnsiTheme="majorHAnsi" w:cstheme="majorHAnsi"/>
                  <w:color w:val="000000"/>
                  <w:szCs w:val="24"/>
                  <w:lang w:eastAsia="en-GB"/>
                  <w:rPrChange w:id="2870" w:author="arkat" w:date="2017-09-26T11:30:00Z">
                    <w:rPr>
                      <w:color w:val="000000"/>
                      <w:szCs w:val="24"/>
                      <w:lang w:eastAsia="en-GB"/>
                    </w:rPr>
                  </w:rPrChange>
                </w:rPr>
                <w:t>BPML</w:t>
              </w:r>
            </w:ins>
          </w:p>
        </w:tc>
        <w:tc>
          <w:tcPr>
            <w:tcW w:w="2610" w:type="dxa"/>
            <w:shd w:val="clear" w:color="auto" w:fill="FFFFFF"/>
            <w:hideMark/>
            <w:tcPrChange w:id="2871" w:author="arkat" w:date="2017-09-26T11:29:00Z">
              <w:tcPr>
                <w:tcW w:w="3118" w:type="dxa"/>
                <w:shd w:val="clear" w:color="auto" w:fill="FFFFFF"/>
                <w:hideMark/>
              </w:tcPr>
            </w:tcPrChange>
          </w:tcPr>
          <w:p w14:paraId="4101DFBC" w14:textId="347E2482" w:rsidR="0058751D" w:rsidRPr="009D6EBC" w:rsidRDefault="00135261">
            <w:pPr>
              <w:spacing w:after="0"/>
              <w:jc w:val="center"/>
              <w:rPr>
                <w:ins w:id="2872" w:author="arkat" w:date="2017-09-25T14:48:00Z"/>
                <w:rFonts w:asciiTheme="majorHAnsi" w:hAnsiTheme="majorHAnsi" w:cstheme="majorHAnsi"/>
                <w:color w:val="000000"/>
                <w:szCs w:val="24"/>
                <w:lang w:eastAsia="en-GB"/>
                <w:rPrChange w:id="2873" w:author="arkat" w:date="2017-09-26T11:30:00Z">
                  <w:rPr>
                    <w:ins w:id="2874" w:author="arkat" w:date="2017-09-25T14:48:00Z"/>
                    <w:color w:val="000000"/>
                    <w:szCs w:val="24"/>
                    <w:lang w:eastAsia="en-GB"/>
                  </w:rPr>
                </w:rPrChange>
              </w:rPr>
            </w:pPr>
            <w:ins w:id="2875" w:author="arkat" w:date="2017-10-11T10:37:00Z">
              <w:r>
                <w:rPr>
                  <w:rFonts w:asciiTheme="majorHAnsi" w:hAnsiTheme="majorHAnsi" w:cstheme="majorHAnsi"/>
                  <w:color w:val="000000"/>
                  <w:szCs w:val="24"/>
                  <w:lang w:val="en-US" w:eastAsia="en-GB"/>
                </w:rPr>
                <w:t>Eksekusi</w:t>
              </w:r>
            </w:ins>
            <w:ins w:id="2876" w:author="arkat" w:date="2017-09-25T14:48:00Z">
              <w:del w:id="2877" w:author="arkat" w:date="2017-10-11T10:37:00Z">
                <w:r w:rsidR="0058751D" w:rsidRPr="009D6EBC" w:rsidDel="00135261">
                  <w:rPr>
                    <w:rFonts w:asciiTheme="majorHAnsi" w:hAnsiTheme="majorHAnsi" w:cstheme="majorHAnsi"/>
                    <w:color w:val="000000"/>
                    <w:szCs w:val="24"/>
                    <w:lang w:eastAsia="en-GB"/>
                    <w:rPrChange w:id="2878" w:author="arkat" w:date="2017-09-26T11:30:00Z">
                      <w:rPr>
                        <w:color w:val="000000"/>
                        <w:szCs w:val="24"/>
                        <w:lang w:eastAsia="en-GB"/>
                      </w:rPr>
                    </w:rPrChange>
                  </w:rPr>
                  <w:delText>Execution</w:delText>
                </w:r>
              </w:del>
            </w:ins>
          </w:p>
        </w:tc>
        <w:tc>
          <w:tcPr>
            <w:tcW w:w="1699" w:type="dxa"/>
            <w:shd w:val="clear" w:color="auto" w:fill="FFFFFF"/>
            <w:hideMark/>
            <w:tcPrChange w:id="2879" w:author="arkat" w:date="2017-09-26T11:29:00Z">
              <w:tcPr>
                <w:tcW w:w="1418" w:type="dxa"/>
                <w:shd w:val="clear" w:color="auto" w:fill="FFFFFF"/>
                <w:hideMark/>
              </w:tcPr>
            </w:tcPrChange>
          </w:tcPr>
          <w:p w14:paraId="7FF101B7" w14:textId="1C13DBC9" w:rsidR="0058751D" w:rsidRPr="009D6EBC" w:rsidRDefault="00135261">
            <w:pPr>
              <w:spacing w:after="0"/>
              <w:jc w:val="center"/>
              <w:rPr>
                <w:ins w:id="2880" w:author="arkat" w:date="2017-09-25T14:48:00Z"/>
                <w:rFonts w:asciiTheme="majorHAnsi" w:hAnsiTheme="majorHAnsi" w:cstheme="majorHAnsi"/>
                <w:color w:val="000000"/>
                <w:szCs w:val="24"/>
                <w:lang w:eastAsia="en-GB"/>
                <w:rPrChange w:id="2881" w:author="arkat" w:date="2017-09-26T11:30:00Z">
                  <w:rPr>
                    <w:ins w:id="2882" w:author="arkat" w:date="2017-09-25T14:48:00Z"/>
                    <w:color w:val="000000"/>
                    <w:szCs w:val="24"/>
                    <w:lang w:eastAsia="en-GB"/>
                  </w:rPr>
                </w:rPrChange>
              </w:rPr>
            </w:pPr>
            <w:ins w:id="2883" w:author="arkat" w:date="2017-10-11T10:37:00Z">
              <w:r w:rsidRPr="00B150C8">
                <w:rPr>
                  <w:rFonts w:asciiTheme="majorHAnsi" w:hAnsiTheme="majorHAnsi" w:cstheme="majorHAnsi"/>
                  <w:color w:val="000000"/>
                  <w:szCs w:val="24"/>
                  <w:lang w:eastAsia="en-GB"/>
                </w:rPr>
                <w:t>Y</w:t>
              </w:r>
              <w:r>
                <w:rPr>
                  <w:rFonts w:asciiTheme="majorHAnsi" w:hAnsiTheme="majorHAnsi" w:cstheme="majorHAnsi"/>
                  <w:color w:val="000000"/>
                  <w:szCs w:val="24"/>
                  <w:lang w:val="en-US" w:eastAsia="en-GB"/>
                </w:rPr>
                <w:t>a</w:t>
              </w:r>
            </w:ins>
            <w:ins w:id="2884" w:author="arkat" w:date="2017-09-25T14:48:00Z">
              <w:del w:id="2885" w:author="arkat" w:date="2017-10-11T10:37:00Z">
                <w:r w:rsidR="0058751D" w:rsidRPr="009D6EBC" w:rsidDel="00135261">
                  <w:rPr>
                    <w:rFonts w:asciiTheme="majorHAnsi" w:hAnsiTheme="majorHAnsi" w:cstheme="majorHAnsi"/>
                    <w:color w:val="000000"/>
                    <w:szCs w:val="24"/>
                    <w:lang w:eastAsia="en-GB"/>
                    <w:rPrChange w:id="2886" w:author="arkat" w:date="2017-09-26T11:30:00Z">
                      <w:rPr>
                        <w:color w:val="000000"/>
                        <w:szCs w:val="24"/>
                        <w:lang w:eastAsia="en-GB"/>
                      </w:rPr>
                    </w:rPrChange>
                  </w:rPr>
                  <w:delText>Yes</w:delText>
                </w:r>
              </w:del>
            </w:ins>
          </w:p>
        </w:tc>
        <w:tc>
          <w:tcPr>
            <w:tcW w:w="1417" w:type="dxa"/>
            <w:shd w:val="clear" w:color="auto" w:fill="FFFFFF"/>
            <w:hideMark/>
            <w:tcPrChange w:id="2887" w:author="arkat" w:date="2017-09-26T11:29:00Z">
              <w:tcPr>
                <w:tcW w:w="1417" w:type="dxa"/>
                <w:shd w:val="clear" w:color="auto" w:fill="FFFFFF"/>
                <w:hideMark/>
              </w:tcPr>
            </w:tcPrChange>
          </w:tcPr>
          <w:p w14:paraId="5BDBC230" w14:textId="06D8D864" w:rsidR="0058751D" w:rsidRPr="009D6EBC" w:rsidRDefault="007772FD">
            <w:pPr>
              <w:spacing w:after="0"/>
              <w:jc w:val="center"/>
              <w:rPr>
                <w:ins w:id="2888" w:author="arkat" w:date="2017-09-25T14:48:00Z"/>
                <w:rFonts w:asciiTheme="majorHAnsi" w:hAnsiTheme="majorHAnsi" w:cstheme="majorHAnsi"/>
                <w:color w:val="000000"/>
                <w:szCs w:val="24"/>
                <w:lang w:eastAsia="en-GB"/>
                <w:rPrChange w:id="2889" w:author="arkat" w:date="2017-09-26T11:30:00Z">
                  <w:rPr>
                    <w:ins w:id="2890" w:author="arkat" w:date="2017-09-25T14:48:00Z"/>
                    <w:color w:val="000000"/>
                    <w:szCs w:val="24"/>
                    <w:lang w:eastAsia="en-GB"/>
                  </w:rPr>
                </w:rPrChange>
              </w:rPr>
            </w:pPr>
            <w:ins w:id="2891" w:author="arkat" w:date="2017-10-11T10:38:00Z">
              <w:r>
                <w:rPr>
                  <w:rFonts w:asciiTheme="majorHAnsi" w:hAnsiTheme="majorHAnsi" w:cstheme="majorHAnsi"/>
                  <w:color w:val="000000"/>
                  <w:szCs w:val="24"/>
                  <w:lang w:val="en-US" w:eastAsia="en-GB"/>
                </w:rPr>
                <w:t>Usang</w:t>
              </w:r>
            </w:ins>
            <w:ins w:id="2892" w:author="arkat" w:date="2017-09-25T14:48:00Z">
              <w:del w:id="2893" w:author="arkat" w:date="2017-10-11T10:38:00Z">
                <w:r w:rsidR="0058751D" w:rsidRPr="009D6EBC" w:rsidDel="007772FD">
                  <w:rPr>
                    <w:rFonts w:asciiTheme="majorHAnsi" w:hAnsiTheme="majorHAnsi" w:cstheme="majorHAnsi"/>
                    <w:color w:val="000000"/>
                    <w:szCs w:val="24"/>
                    <w:lang w:eastAsia="en-GB"/>
                    <w:rPrChange w:id="2894" w:author="arkat" w:date="2017-09-26T11:30:00Z">
                      <w:rPr>
                        <w:color w:val="000000"/>
                        <w:szCs w:val="24"/>
                        <w:lang w:eastAsia="en-GB"/>
                      </w:rPr>
                    </w:rPrChange>
                  </w:rPr>
                  <w:delText>Obsolete</w:delText>
                </w:r>
              </w:del>
            </w:ins>
          </w:p>
        </w:tc>
      </w:tr>
      <w:tr w:rsidR="0058751D" w:rsidRPr="009D6EBC" w14:paraId="285E1DDF" w14:textId="77777777" w:rsidTr="009D6EBC">
        <w:trPr>
          <w:trHeight w:val="225"/>
          <w:jc w:val="center"/>
          <w:ins w:id="2895" w:author="arkat" w:date="2017-09-25T14:48:00Z"/>
          <w:trPrChange w:id="2896" w:author="arkat" w:date="2017-09-26T11:29:00Z">
            <w:trPr>
              <w:trHeight w:val="225"/>
              <w:jc w:val="center"/>
            </w:trPr>
          </w:trPrChange>
        </w:trPr>
        <w:tc>
          <w:tcPr>
            <w:tcW w:w="1928" w:type="dxa"/>
            <w:shd w:val="clear" w:color="auto" w:fill="FFFFFF"/>
            <w:hideMark/>
            <w:tcPrChange w:id="2897" w:author="arkat" w:date="2017-09-26T11:29:00Z">
              <w:tcPr>
                <w:tcW w:w="1701" w:type="dxa"/>
                <w:shd w:val="clear" w:color="auto" w:fill="FFFFFF"/>
                <w:hideMark/>
              </w:tcPr>
            </w:tcPrChange>
          </w:tcPr>
          <w:p w14:paraId="0A5E9D16" w14:textId="77777777" w:rsidR="0058751D" w:rsidRPr="009D6EBC" w:rsidRDefault="0058751D" w:rsidP="003347FA">
            <w:pPr>
              <w:spacing w:after="0"/>
              <w:rPr>
                <w:ins w:id="2898" w:author="arkat" w:date="2017-09-25T14:48:00Z"/>
                <w:rFonts w:asciiTheme="majorHAnsi" w:hAnsiTheme="majorHAnsi" w:cstheme="majorHAnsi"/>
                <w:color w:val="000000"/>
                <w:szCs w:val="24"/>
                <w:lang w:eastAsia="en-GB"/>
                <w:rPrChange w:id="2899" w:author="arkat" w:date="2017-09-26T11:30:00Z">
                  <w:rPr>
                    <w:ins w:id="2900" w:author="arkat" w:date="2017-09-25T14:48:00Z"/>
                    <w:color w:val="000000"/>
                    <w:szCs w:val="24"/>
                    <w:lang w:eastAsia="en-GB"/>
                  </w:rPr>
                </w:rPrChange>
              </w:rPr>
            </w:pPr>
            <w:ins w:id="2901" w:author="arkat" w:date="2017-09-25T14:48:00Z">
              <w:r w:rsidRPr="009D6EBC">
                <w:rPr>
                  <w:rFonts w:asciiTheme="majorHAnsi" w:hAnsiTheme="majorHAnsi" w:cstheme="majorHAnsi"/>
                  <w:color w:val="000000"/>
                  <w:szCs w:val="24"/>
                  <w:lang w:eastAsia="en-GB"/>
                  <w:rPrChange w:id="2902" w:author="arkat" w:date="2017-09-26T11:30:00Z">
                    <w:rPr>
                      <w:color w:val="000000"/>
                      <w:szCs w:val="24"/>
                      <w:lang w:eastAsia="en-GB"/>
                    </w:rPr>
                  </w:rPrChange>
                </w:rPr>
                <w:t>BPEL</w:t>
              </w:r>
            </w:ins>
          </w:p>
        </w:tc>
        <w:tc>
          <w:tcPr>
            <w:tcW w:w="2610" w:type="dxa"/>
            <w:shd w:val="clear" w:color="auto" w:fill="FFFFFF"/>
            <w:hideMark/>
            <w:tcPrChange w:id="2903" w:author="arkat" w:date="2017-09-26T11:29:00Z">
              <w:tcPr>
                <w:tcW w:w="3118" w:type="dxa"/>
                <w:shd w:val="clear" w:color="auto" w:fill="FFFFFF"/>
                <w:hideMark/>
              </w:tcPr>
            </w:tcPrChange>
          </w:tcPr>
          <w:p w14:paraId="6ABCF9A1" w14:textId="72F9C627" w:rsidR="0058751D" w:rsidRPr="009D6EBC" w:rsidRDefault="00135261">
            <w:pPr>
              <w:spacing w:after="0"/>
              <w:jc w:val="center"/>
              <w:rPr>
                <w:ins w:id="2904" w:author="arkat" w:date="2017-09-25T14:48:00Z"/>
                <w:rFonts w:asciiTheme="majorHAnsi" w:hAnsiTheme="majorHAnsi" w:cstheme="majorHAnsi"/>
                <w:color w:val="000000"/>
                <w:szCs w:val="24"/>
                <w:lang w:eastAsia="en-GB"/>
                <w:rPrChange w:id="2905" w:author="arkat" w:date="2017-09-26T11:30:00Z">
                  <w:rPr>
                    <w:ins w:id="2906" w:author="arkat" w:date="2017-09-25T14:48:00Z"/>
                    <w:color w:val="000000"/>
                    <w:szCs w:val="24"/>
                    <w:lang w:eastAsia="en-GB"/>
                  </w:rPr>
                </w:rPrChange>
              </w:rPr>
            </w:pPr>
            <w:ins w:id="2907" w:author="arkat" w:date="2017-10-11T10:37:00Z">
              <w:r>
                <w:rPr>
                  <w:rFonts w:asciiTheme="majorHAnsi" w:hAnsiTheme="majorHAnsi" w:cstheme="majorHAnsi"/>
                  <w:color w:val="000000"/>
                  <w:szCs w:val="24"/>
                  <w:lang w:val="en-US" w:eastAsia="en-GB"/>
                </w:rPr>
                <w:t>Eksekusi</w:t>
              </w:r>
            </w:ins>
            <w:ins w:id="2908" w:author="arkat" w:date="2017-09-25T14:48:00Z">
              <w:del w:id="2909" w:author="arkat" w:date="2017-10-11T10:37:00Z">
                <w:r w:rsidR="0058751D" w:rsidRPr="009D6EBC" w:rsidDel="00135261">
                  <w:rPr>
                    <w:rFonts w:asciiTheme="majorHAnsi" w:hAnsiTheme="majorHAnsi" w:cstheme="majorHAnsi"/>
                    <w:color w:val="000000"/>
                    <w:szCs w:val="24"/>
                    <w:lang w:eastAsia="en-GB"/>
                    <w:rPrChange w:id="2910" w:author="arkat" w:date="2017-09-26T11:30:00Z">
                      <w:rPr>
                        <w:color w:val="000000"/>
                        <w:szCs w:val="24"/>
                        <w:lang w:eastAsia="en-GB"/>
                      </w:rPr>
                    </w:rPrChange>
                  </w:rPr>
                  <w:delText>Execution</w:delText>
                </w:r>
              </w:del>
            </w:ins>
          </w:p>
        </w:tc>
        <w:tc>
          <w:tcPr>
            <w:tcW w:w="1699" w:type="dxa"/>
            <w:shd w:val="clear" w:color="auto" w:fill="FFFFFF"/>
            <w:hideMark/>
            <w:tcPrChange w:id="2911" w:author="arkat" w:date="2017-09-26T11:29:00Z">
              <w:tcPr>
                <w:tcW w:w="1418" w:type="dxa"/>
                <w:shd w:val="clear" w:color="auto" w:fill="FFFFFF"/>
                <w:hideMark/>
              </w:tcPr>
            </w:tcPrChange>
          </w:tcPr>
          <w:p w14:paraId="6EC18EDF" w14:textId="6D8D7D67" w:rsidR="0058751D" w:rsidRPr="009D6EBC" w:rsidRDefault="00135261">
            <w:pPr>
              <w:spacing w:after="0"/>
              <w:jc w:val="center"/>
              <w:rPr>
                <w:ins w:id="2912" w:author="arkat" w:date="2017-09-25T14:48:00Z"/>
                <w:rFonts w:asciiTheme="majorHAnsi" w:hAnsiTheme="majorHAnsi" w:cstheme="majorHAnsi"/>
                <w:color w:val="000000"/>
                <w:szCs w:val="24"/>
                <w:lang w:eastAsia="en-GB"/>
                <w:rPrChange w:id="2913" w:author="arkat" w:date="2017-09-26T11:30:00Z">
                  <w:rPr>
                    <w:ins w:id="2914" w:author="arkat" w:date="2017-09-25T14:48:00Z"/>
                    <w:color w:val="000000"/>
                    <w:szCs w:val="24"/>
                    <w:lang w:eastAsia="en-GB"/>
                  </w:rPr>
                </w:rPrChange>
              </w:rPr>
            </w:pPr>
            <w:ins w:id="2915" w:author="arkat" w:date="2017-10-11T10:37:00Z">
              <w:r w:rsidRPr="00B150C8">
                <w:rPr>
                  <w:rFonts w:asciiTheme="majorHAnsi" w:hAnsiTheme="majorHAnsi" w:cstheme="majorHAnsi"/>
                  <w:color w:val="000000"/>
                  <w:szCs w:val="24"/>
                  <w:lang w:eastAsia="en-GB"/>
                </w:rPr>
                <w:t>Y</w:t>
              </w:r>
              <w:r>
                <w:rPr>
                  <w:rFonts w:asciiTheme="majorHAnsi" w:hAnsiTheme="majorHAnsi" w:cstheme="majorHAnsi"/>
                  <w:color w:val="000000"/>
                  <w:szCs w:val="24"/>
                  <w:lang w:val="en-US" w:eastAsia="en-GB"/>
                </w:rPr>
                <w:t>a</w:t>
              </w:r>
            </w:ins>
            <w:ins w:id="2916" w:author="arkat" w:date="2017-09-25T14:48:00Z">
              <w:del w:id="2917" w:author="arkat" w:date="2017-10-11T10:37:00Z">
                <w:r w:rsidR="0058751D" w:rsidRPr="009D6EBC" w:rsidDel="00135261">
                  <w:rPr>
                    <w:rFonts w:asciiTheme="majorHAnsi" w:hAnsiTheme="majorHAnsi" w:cstheme="majorHAnsi"/>
                    <w:color w:val="000000"/>
                    <w:szCs w:val="24"/>
                    <w:lang w:eastAsia="en-GB"/>
                    <w:rPrChange w:id="2918" w:author="arkat" w:date="2017-09-26T11:30:00Z">
                      <w:rPr>
                        <w:color w:val="000000"/>
                        <w:szCs w:val="24"/>
                        <w:lang w:eastAsia="en-GB"/>
                      </w:rPr>
                    </w:rPrChange>
                  </w:rPr>
                  <w:delText>Yes</w:delText>
                </w:r>
              </w:del>
            </w:ins>
          </w:p>
        </w:tc>
        <w:tc>
          <w:tcPr>
            <w:tcW w:w="1417" w:type="dxa"/>
            <w:shd w:val="clear" w:color="auto" w:fill="FFFFFF"/>
            <w:hideMark/>
            <w:tcPrChange w:id="2919" w:author="arkat" w:date="2017-09-26T11:29:00Z">
              <w:tcPr>
                <w:tcW w:w="1417" w:type="dxa"/>
                <w:shd w:val="clear" w:color="auto" w:fill="FFFFFF"/>
                <w:hideMark/>
              </w:tcPr>
            </w:tcPrChange>
          </w:tcPr>
          <w:p w14:paraId="1292E4BF" w14:textId="2DA351B6" w:rsidR="0058751D" w:rsidRPr="009D6EBC" w:rsidRDefault="00B7011C">
            <w:pPr>
              <w:spacing w:after="0"/>
              <w:jc w:val="center"/>
              <w:rPr>
                <w:ins w:id="2920" w:author="arkat" w:date="2017-09-25T14:48:00Z"/>
                <w:rFonts w:asciiTheme="majorHAnsi" w:hAnsiTheme="majorHAnsi" w:cstheme="majorHAnsi"/>
                <w:color w:val="000000"/>
                <w:szCs w:val="24"/>
                <w:lang w:eastAsia="en-GB"/>
                <w:rPrChange w:id="2921" w:author="arkat" w:date="2017-09-26T11:30:00Z">
                  <w:rPr>
                    <w:ins w:id="2922" w:author="arkat" w:date="2017-09-25T14:48:00Z"/>
                    <w:color w:val="000000"/>
                    <w:szCs w:val="24"/>
                    <w:lang w:eastAsia="en-GB"/>
                  </w:rPr>
                </w:rPrChange>
              </w:rPr>
            </w:pPr>
            <w:ins w:id="2923" w:author="arkat" w:date="2017-10-11T09:21:00Z">
              <w:r>
                <w:rPr>
                  <w:rFonts w:asciiTheme="majorHAnsi" w:hAnsiTheme="majorHAnsi" w:cstheme="majorHAnsi"/>
                  <w:color w:val="000000"/>
                  <w:szCs w:val="24"/>
                  <w:lang w:eastAsia="en-GB"/>
                </w:rPr>
                <w:t>Populer</w:t>
              </w:r>
            </w:ins>
          </w:p>
        </w:tc>
      </w:tr>
      <w:tr w:rsidR="0058751D" w:rsidRPr="009D6EBC" w14:paraId="7856DED4" w14:textId="77777777" w:rsidTr="009D6EBC">
        <w:trPr>
          <w:trHeight w:val="210"/>
          <w:jc w:val="center"/>
          <w:ins w:id="2924" w:author="arkat" w:date="2017-09-25T14:48:00Z"/>
          <w:trPrChange w:id="2925" w:author="arkat" w:date="2017-09-26T11:29:00Z">
            <w:trPr>
              <w:trHeight w:val="210"/>
              <w:jc w:val="center"/>
            </w:trPr>
          </w:trPrChange>
        </w:trPr>
        <w:tc>
          <w:tcPr>
            <w:tcW w:w="1928" w:type="dxa"/>
            <w:shd w:val="clear" w:color="auto" w:fill="FFFFFF"/>
            <w:hideMark/>
            <w:tcPrChange w:id="2926" w:author="arkat" w:date="2017-09-26T11:29:00Z">
              <w:tcPr>
                <w:tcW w:w="1701" w:type="dxa"/>
                <w:shd w:val="clear" w:color="auto" w:fill="FFFFFF"/>
                <w:hideMark/>
              </w:tcPr>
            </w:tcPrChange>
          </w:tcPr>
          <w:p w14:paraId="3DACCD7A" w14:textId="77777777" w:rsidR="0058751D" w:rsidRPr="009D6EBC" w:rsidRDefault="0058751D" w:rsidP="003347FA">
            <w:pPr>
              <w:spacing w:after="0"/>
              <w:rPr>
                <w:ins w:id="2927" w:author="arkat" w:date="2017-09-25T14:48:00Z"/>
                <w:rFonts w:asciiTheme="majorHAnsi" w:hAnsiTheme="majorHAnsi" w:cstheme="majorHAnsi"/>
                <w:color w:val="000000"/>
                <w:szCs w:val="24"/>
                <w:lang w:eastAsia="en-GB"/>
                <w:rPrChange w:id="2928" w:author="arkat" w:date="2017-09-26T11:30:00Z">
                  <w:rPr>
                    <w:ins w:id="2929" w:author="arkat" w:date="2017-09-25T14:48:00Z"/>
                    <w:color w:val="000000"/>
                    <w:szCs w:val="24"/>
                    <w:lang w:eastAsia="en-GB"/>
                  </w:rPr>
                </w:rPrChange>
              </w:rPr>
            </w:pPr>
            <w:ins w:id="2930" w:author="arkat" w:date="2017-09-25T14:48:00Z">
              <w:r w:rsidRPr="009D6EBC">
                <w:rPr>
                  <w:rFonts w:asciiTheme="majorHAnsi" w:hAnsiTheme="majorHAnsi" w:cstheme="majorHAnsi"/>
                  <w:color w:val="000000"/>
                  <w:szCs w:val="24"/>
                  <w:lang w:eastAsia="en-GB"/>
                  <w:rPrChange w:id="2931" w:author="arkat" w:date="2017-09-26T11:30:00Z">
                    <w:rPr>
                      <w:color w:val="000000"/>
                      <w:szCs w:val="24"/>
                      <w:lang w:eastAsia="en-GB"/>
                    </w:rPr>
                  </w:rPrChange>
                </w:rPr>
                <w:t>XLANG</w:t>
              </w:r>
            </w:ins>
          </w:p>
        </w:tc>
        <w:tc>
          <w:tcPr>
            <w:tcW w:w="2610" w:type="dxa"/>
            <w:shd w:val="clear" w:color="auto" w:fill="FFFFFF"/>
            <w:hideMark/>
            <w:tcPrChange w:id="2932" w:author="arkat" w:date="2017-09-26T11:29:00Z">
              <w:tcPr>
                <w:tcW w:w="3118" w:type="dxa"/>
                <w:shd w:val="clear" w:color="auto" w:fill="FFFFFF"/>
                <w:hideMark/>
              </w:tcPr>
            </w:tcPrChange>
          </w:tcPr>
          <w:p w14:paraId="29539684" w14:textId="205D0994" w:rsidR="0058751D" w:rsidRPr="009D6EBC" w:rsidRDefault="00135261">
            <w:pPr>
              <w:spacing w:after="0"/>
              <w:jc w:val="center"/>
              <w:rPr>
                <w:ins w:id="2933" w:author="arkat" w:date="2017-09-25T14:48:00Z"/>
                <w:rFonts w:asciiTheme="majorHAnsi" w:hAnsiTheme="majorHAnsi" w:cstheme="majorHAnsi"/>
                <w:color w:val="000000"/>
                <w:szCs w:val="24"/>
                <w:lang w:eastAsia="en-GB"/>
                <w:rPrChange w:id="2934" w:author="arkat" w:date="2017-09-26T11:30:00Z">
                  <w:rPr>
                    <w:ins w:id="2935" w:author="arkat" w:date="2017-09-25T14:48:00Z"/>
                    <w:color w:val="000000"/>
                    <w:szCs w:val="24"/>
                    <w:lang w:eastAsia="en-GB"/>
                  </w:rPr>
                </w:rPrChange>
              </w:rPr>
            </w:pPr>
            <w:ins w:id="2936" w:author="arkat" w:date="2017-10-11T10:37:00Z">
              <w:r>
                <w:rPr>
                  <w:rFonts w:asciiTheme="majorHAnsi" w:hAnsiTheme="majorHAnsi" w:cstheme="majorHAnsi"/>
                  <w:color w:val="000000"/>
                  <w:szCs w:val="24"/>
                  <w:lang w:val="en-US" w:eastAsia="en-GB"/>
                </w:rPr>
                <w:t>Eksekusi</w:t>
              </w:r>
            </w:ins>
            <w:ins w:id="2937" w:author="arkat" w:date="2017-09-25T14:48:00Z">
              <w:del w:id="2938" w:author="arkat" w:date="2017-10-11T10:37:00Z">
                <w:r w:rsidR="0058751D" w:rsidRPr="009D6EBC" w:rsidDel="00135261">
                  <w:rPr>
                    <w:rFonts w:asciiTheme="majorHAnsi" w:hAnsiTheme="majorHAnsi" w:cstheme="majorHAnsi"/>
                    <w:color w:val="000000"/>
                    <w:szCs w:val="24"/>
                    <w:lang w:eastAsia="en-GB"/>
                    <w:rPrChange w:id="2939" w:author="arkat" w:date="2017-09-26T11:30:00Z">
                      <w:rPr>
                        <w:color w:val="000000"/>
                        <w:szCs w:val="24"/>
                        <w:lang w:eastAsia="en-GB"/>
                      </w:rPr>
                    </w:rPrChange>
                  </w:rPr>
                  <w:delText>Execution</w:delText>
                </w:r>
              </w:del>
            </w:ins>
          </w:p>
        </w:tc>
        <w:tc>
          <w:tcPr>
            <w:tcW w:w="1699" w:type="dxa"/>
            <w:shd w:val="clear" w:color="auto" w:fill="FFFFFF"/>
            <w:hideMark/>
            <w:tcPrChange w:id="2940" w:author="arkat" w:date="2017-09-26T11:29:00Z">
              <w:tcPr>
                <w:tcW w:w="1418" w:type="dxa"/>
                <w:shd w:val="clear" w:color="auto" w:fill="FFFFFF"/>
                <w:hideMark/>
              </w:tcPr>
            </w:tcPrChange>
          </w:tcPr>
          <w:p w14:paraId="06C20D97" w14:textId="77777777" w:rsidR="0058751D" w:rsidRPr="009D6EBC" w:rsidRDefault="0058751D">
            <w:pPr>
              <w:spacing w:after="0"/>
              <w:jc w:val="center"/>
              <w:rPr>
                <w:ins w:id="2941" w:author="arkat" w:date="2017-09-25T14:48:00Z"/>
                <w:rFonts w:asciiTheme="majorHAnsi" w:hAnsiTheme="majorHAnsi" w:cstheme="majorHAnsi"/>
                <w:color w:val="000000"/>
                <w:szCs w:val="24"/>
                <w:lang w:eastAsia="en-GB"/>
                <w:rPrChange w:id="2942" w:author="arkat" w:date="2017-09-26T11:30:00Z">
                  <w:rPr>
                    <w:ins w:id="2943" w:author="arkat" w:date="2017-09-25T14:48:00Z"/>
                    <w:color w:val="000000"/>
                    <w:szCs w:val="24"/>
                    <w:lang w:eastAsia="en-GB"/>
                  </w:rPr>
                </w:rPrChange>
              </w:rPr>
            </w:pPr>
            <w:ins w:id="2944" w:author="arkat" w:date="2017-09-25T14:48:00Z">
              <w:r w:rsidRPr="009D6EBC">
                <w:rPr>
                  <w:rFonts w:asciiTheme="majorHAnsi" w:hAnsiTheme="majorHAnsi" w:cstheme="majorHAnsi"/>
                  <w:color w:val="000000"/>
                  <w:szCs w:val="24"/>
                  <w:lang w:eastAsia="en-GB"/>
                  <w:rPrChange w:id="2945" w:author="arkat" w:date="2017-09-26T11:30:00Z">
                    <w:rPr>
                      <w:color w:val="000000"/>
                      <w:szCs w:val="24"/>
                      <w:lang w:eastAsia="en-GB"/>
                    </w:rPr>
                  </w:rPrChange>
                </w:rPr>
                <w:t>NA</w:t>
              </w:r>
            </w:ins>
          </w:p>
        </w:tc>
        <w:tc>
          <w:tcPr>
            <w:tcW w:w="1417" w:type="dxa"/>
            <w:shd w:val="clear" w:color="auto" w:fill="FFFFFF"/>
            <w:hideMark/>
            <w:tcPrChange w:id="2946" w:author="arkat" w:date="2017-09-26T11:29:00Z">
              <w:tcPr>
                <w:tcW w:w="1417" w:type="dxa"/>
                <w:shd w:val="clear" w:color="auto" w:fill="FFFFFF"/>
                <w:hideMark/>
              </w:tcPr>
            </w:tcPrChange>
          </w:tcPr>
          <w:p w14:paraId="5D8FFFD8" w14:textId="77777777" w:rsidR="0058751D" w:rsidRPr="009D6EBC" w:rsidRDefault="0058751D">
            <w:pPr>
              <w:spacing w:after="0"/>
              <w:jc w:val="center"/>
              <w:rPr>
                <w:ins w:id="2947" w:author="arkat" w:date="2017-09-25T14:48:00Z"/>
                <w:rFonts w:asciiTheme="majorHAnsi" w:hAnsiTheme="majorHAnsi" w:cstheme="majorHAnsi"/>
                <w:color w:val="000000"/>
                <w:szCs w:val="24"/>
                <w:lang w:eastAsia="en-GB"/>
                <w:rPrChange w:id="2948" w:author="arkat" w:date="2017-09-26T11:30:00Z">
                  <w:rPr>
                    <w:ins w:id="2949" w:author="arkat" w:date="2017-09-25T14:48:00Z"/>
                    <w:color w:val="000000"/>
                    <w:szCs w:val="24"/>
                    <w:lang w:eastAsia="en-GB"/>
                  </w:rPr>
                </w:rPrChange>
              </w:rPr>
            </w:pPr>
            <w:ins w:id="2950" w:author="arkat" w:date="2017-09-25T14:48:00Z">
              <w:r w:rsidRPr="009D6EBC">
                <w:rPr>
                  <w:rFonts w:asciiTheme="majorHAnsi" w:hAnsiTheme="majorHAnsi" w:cstheme="majorHAnsi"/>
                  <w:color w:val="000000"/>
                  <w:szCs w:val="24"/>
                  <w:lang w:eastAsia="en-GB"/>
                  <w:rPrChange w:id="2951" w:author="arkat" w:date="2017-09-26T11:30:00Z">
                    <w:rPr>
                      <w:color w:val="000000"/>
                      <w:szCs w:val="24"/>
                      <w:lang w:eastAsia="en-GB"/>
                    </w:rPr>
                  </w:rPrChange>
                </w:rPr>
                <w:t>-</w:t>
              </w:r>
            </w:ins>
          </w:p>
        </w:tc>
      </w:tr>
      <w:tr w:rsidR="0058751D" w:rsidRPr="009D6EBC" w14:paraId="7B9799F2" w14:textId="77777777" w:rsidTr="009D6EBC">
        <w:trPr>
          <w:trHeight w:val="225"/>
          <w:jc w:val="center"/>
          <w:ins w:id="2952" w:author="arkat" w:date="2017-09-25T14:48:00Z"/>
          <w:trPrChange w:id="2953" w:author="arkat" w:date="2017-09-26T11:29:00Z">
            <w:trPr>
              <w:trHeight w:val="225"/>
              <w:jc w:val="center"/>
            </w:trPr>
          </w:trPrChange>
        </w:trPr>
        <w:tc>
          <w:tcPr>
            <w:tcW w:w="1928" w:type="dxa"/>
            <w:shd w:val="clear" w:color="auto" w:fill="FFFFFF"/>
            <w:hideMark/>
            <w:tcPrChange w:id="2954" w:author="arkat" w:date="2017-09-26T11:29:00Z">
              <w:tcPr>
                <w:tcW w:w="1701" w:type="dxa"/>
                <w:shd w:val="clear" w:color="auto" w:fill="FFFFFF"/>
                <w:hideMark/>
              </w:tcPr>
            </w:tcPrChange>
          </w:tcPr>
          <w:p w14:paraId="37AF514B" w14:textId="77777777" w:rsidR="0058751D" w:rsidRPr="009D6EBC" w:rsidRDefault="0058751D" w:rsidP="003347FA">
            <w:pPr>
              <w:spacing w:after="0"/>
              <w:rPr>
                <w:ins w:id="2955" w:author="arkat" w:date="2017-09-25T14:48:00Z"/>
                <w:rFonts w:asciiTheme="majorHAnsi" w:hAnsiTheme="majorHAnsi" w:cstheme="majorHAnsi"/>
                <w:color w:val="000000"/>
                <w:szCs w:val="24"/>
                <w:lang w:eastAsia="en-GB"/>
                <w:rPrChange w:id="2956" w:author="arkat" w:date="2017-09-26T11:30:00Z">
                  <w:rPr>
                    <w:ins w:id="2957" w:author="arkat" w:date="2017-09-25T14:48:00Z"/>
                    <w:color w:val="000000"/>
                    <w:szCs w:val="24"/>
                    <w:lang w:eastAsia="en-GB"/>
                  </w:rPr>
                </w:rPrChange>
              </w:rPr>
            </w:pPr>
            <w:ins w:id="2958" w:author="arkat" w:date="2017-09-25T14:48:00Z">
              <w:r w:rsidRPr="009D6EBC">
                <w:rPr>
                  <w:rFonts w:asciiTheme="majorHAnsi" w:hAnsiTheme="majorHAnsi" w:cstheme="majorHAnsi"/>
                  <w:color w:val="000000"/>
                  <w:szCs w:val="24"/>
                  <w:lang w:eastAsia="en-GB"/>
                  <w:rPrChange w:id="2959" w:author="arkat" w:date="2017-09-26T11:30:00Z">
                    <w:rPr>
                      <w:color w:val="000000"/>
                      <w:szCs w:val="24"/>
                      <w:lang w:eastAsia="en-GB"/>
                    </w:rPr>
                  </w:rPrChange>
                </w:rPr>
                <w:t>WSFL</w:t>
              </w:r>
            </w:ins>
          </w:p>
        </w:tc>
        <w:tc>
          <w:tcPr>
            <w:tcW w:w="2610" w:type="dxa"/>
            <w:shd w:val="clear" w:color="auto" w:fill="FFFFFF"/>
            <w:hideMark/>
            <w:tcPrChange w:id="2960" w:author="arkat" w:date="2017-09-26T11:29:00Z">
              <w:tcPr>
                <w:tcW w:w="3118" w:type="dxa"/>
                <w:shd w:val="clear" w:color="auto" w:fill="FFFFFF"/>
                <w:hideMark/>
              </w:tcPr>
            </w:tcPrChange>
          </w:tcPr>
          <w:p w14:paraId="5BCE81D6" w14:textId="77D83C27" w:rsidR="0058751D" w:rsidRPr="009D6EBC" w:rsidRDefault="00135261">
            <w:pPr>
              <w:spacing w:after="0"/>
              <w:jc w:val="center"/>
              <w:rPr>
                <w:ins w:id="2961" w:author="arkat" w:date="2017-09-25T14:48:00Z"/>
                <w:rFonts w:asciiTheme="majorHAnsi" w:hAnsiTheme="majorHAnsi" w:cstheme="majorHAnsi"/>
                <w:color w:val="000000"/>
                <w:szCs w:val="24"/>
                <w:lang w:eastAsia="en-GB"/>
                <w:rPrChange w:id="2962" w:author="arkat" w:date="2017-09-26T11:30:00Z">
                  <w:rPr>
                    <w:ins w:id="2963" w:author="arkat" w:date="2017-09-25T14:48:00Z"/>
                    <w:color w:val="000000"/>
                    <w:szCs w:val="24"/>
                    <w:lang w:eastAsia="en-GB"/>
                  </w:rPr>
                </w:rPrChange>
              </w:rPr>
            </w:pPr>
            <w:ins w:id="2964" w:author="arkat" w:date="2017-10-11T10:37:00Z">
              <w:r>
                <w:rPr>
                  <w:rFonts w:asciiTheme="majorHAnsi" w:hAnsiTheme="majorHAnsi" w:cstheme="majorHAnsi"/>
                  <w:color w:val="000000"/>
                  <w:szCs w:val="24"/>
                  <w:lang w:val="en-US" w:eastAsia="en-GB"/>
                </w:rPr>
                <w:t>Eksekusi</w:t>
              </w:r>
            </w:ins>
            <w:ins w:id="2965" w:author="arkat" w:date="2017-09-25T14:48:00Z">
              <w:del w:id="2966" w:author="arkat" w:date="2017-10-11T10:37:00Z">
                <w:r w:rsidR="0058751D" w:rsidRPr="009D6EBC" w:rsidDel="00135261">
                  <w:rPr>
                    <w:rFonts w:asciiTheme="majorHAnsi" w:hAnsiTheme="majorHAnsi" w:cstheme="majorHAnsi"/>
                    <w:color w:val="000000"/>
                    <w:szCs w:val="24"/>
                    <w:lang w:eastAsia="en-GB"/>
                    <w:rPrChange w:id="2967" w:author="arkat" w:date="2017-09-26T11:30:00Z">
                      <w:rPr>
                        <w:color w:val="000000"/>
                        <w:szCs w:val="24"/>
                        <w:lang w:eastAsia="en-GB"/>
                      </w:rPr>
                    </w:rPrChange>
                  </w:rPr>
                  <w:delText>Execution</w:delText>
                </w:r>
              </w:del>
            </w:ins>
          </w:p>
        </w:tc>
        <w:tc>
          <w:tcPr>
            <w:tcW w:w="1699" w:type="dxa"/>
            <w:shd w:val="clear" w:color="auto" w:fill="FFFFFF"/>
            <w:hideMark/>
            <w:tcPrChange w:id="2968" w:author="arkat" w:date="2017-09-26T11:29:00Z">
              <w:tcPr>
                <w:tcW w:w="1418" w:type="dxa"/>
                <w:shd w:val="clear" w:color="auto" w:fill="FFFFFF"/>
                <w:hideMark/>
              </w:tcPr>
            </w:tcPrChange>
          </w:tcPr>
          <w:p w14:paraId="1C57D58C" w14:textId="77777777" w:rsidR="0058751D" w:rsidRPr="009D6EBC" w:rsidRDefault="0058751D">
            <w:pPr>
              <w:spacing w:after="0"/>
              <w:jc w:val="center"/>
              <w:rPr>
                <w:ins w:id="2969" w:author="arkat" w:date="2017-09-25T14:48:00Z"/>
                <w:rFonts w:asciiTheme="majorHAnsi" w:hAnsiTheme="majorHAnsi" w:cstheme="majorHAnsi"/>
                <w:color w:val="000000"/>
                <w:szCs w:val="24"/>
                <w:lang w:eastAsia="en-GB"/>
                <w:rPrChange w:id="2970" w:author="arkat" w:date="2017-09-26T11:30:00Z">
                  <w:rPr>
                    <w:ins w:id="2971" w:author="arkat" w:date="2017-09-25T14:48:00Z"/>
                    <w:color w:val="000000"/>
                    <w:szCs w:val="24"/>
                    <w:lang w:eastAsia="en-GB"/>
                  </w:rPr>
                </w:rPrChange>
              </w:rPr>
            </w:pPr>
            <w:ins w:id="2972" w:author="arkat" w:date="2017-09-25T14:48:00Z">
              <w:r w:rsidRPr="009D6EBC">
                <w:rPr>
                  <w:rFonts w:asciiTheme="majorHAnsi" w:hAnsiTheme="majorHAnsi" w:cstheme="majorHAnsi"/>
                  <w:color w:val="000000"/>
                  <w:szCs w:val="24"/>
                  <w:lang w:eastAsia="en-GB"/>
                  <w:rPrChange w:id="2973" w:author="arkat" w:date="2017-09-26T11:30:00Z">
                    <w:rPr>
                      <w:color w:val="000000"/>
                      <w:szCs w:val="24"/>
                      <w:lang w:eastAsia="en-GB"/>
                    </w:rPr>
                  </w:rPrChange>
                </w:rPr>
                <w:t>No</w:t>
              </w:r>
            </w:ins>
          </w:p>
        </w:tc>
        <w:tc>
          <w:tcPr>
            <w:tcW w:w="1417" w:type="dxa"/>
            <w:shd w:val="clear" w:color="auto" w:fill="FFFFFF"/>
            <w:hideMark/>
            <w:tcPrChange w:id="2974" w:author="arkat" w:date="2017-09-26T11:29:00Z">
              <w:tcPr>
                <w:tcW w:w="1417" w:type="dxa"/>
                <w:shd w:val="clear" w:color="auto" w:fill="FFFFFF"/>
                <w:hideMark/>
              </w:tcPr>
            </w:tcPrChange>
          </w:tcPr>
          <w:p w14:paraId="70A8176D" w14:textId="457BE8E4" w:rsidR="0058751D" w:rsidRPr="009D6EBC" w:rsidRDefault="007772FD">
            <w:pPr>
              <w:spacing w:after="0"/>
              <w:jc w:val="center"/>
              <w:rPr>
                <w:ins w:id="2975" w:author="arkat" w:date="2017-09-25T14:48:00Z"/>
                <w:rFonts w:asciiTheme="majorHAnsi" w:hAnsiTheme="majorHAnsi" w:cstheme="majorHAnsi"/>
                <w:color w:val="000000"/>
                <w:szCs w:val="24"/>
                <w:lang w:eastAsia="en-GB"/>
                <w:rPrChange w:id="2976" w:author="arkat" w:date="2017-09-26T11:30:00Z">
                  <w:rPr>
                    <w:ins w:id="2977" w:author="arkat" w:date="2017-09-25T14:48:00Z"/>
                    <w:color w:val="000000"/>
                    <w:szCs w:val="24"/>
                    <w:lang w:eastAsia="en-GB"/>
                  </w:rPr>
                </w:rPrChange>
              </w:rPr>
            </w:pPr>
            <w:ins w:id="2978" w:author="arkat" w:date="2017-10-11T10:39:00Z">
              <w:r>
                <w:rPr>
                  <w:rFonts w:asciiTheme="majorHAnsi" w:hAnsiTheme="majorHAnsi" w:cstheme="majorHAnsi"/>
                  <w:color w:val="000000"/>
                  <w:szCs w:val="24"/>
                  <w:lang w:val="en-US" w:eastAsia="en-GB"/>
                </w:rPr>
                <w:t>Usang</w:t>
              </w:r>
            </w:ins>
            <w:ins w:id="2979" w:author="arkat" w:date="2017-09-25T14:48:00Z">
              <w:del w:id="2980" w:author="arkat" w:date="2017-10-11T10:39:00Z">
                <w:r w:rsidR="0058751D" w:rsidRPr="009D6EBC" w:rsidDel="007772FD">
                  <w:rPr>
                    <w:rFonts w:asciiTheme="majorHAnsi" w:hAnsiTheme="majorHAnsi" w:cstheme="majorHAnsi"/>
                    <w:color w:val="000000"/>
                    <w:szCs w:val="24"/>
                    <w:lang w:eastAsia="en-GB"/>
                    <w:rPrChange w:id="2981" w:author="arkat" w:date="2017-09-26T11:30:00Z">
                      <w:rPr>
                        <w:color w:val="000000"/>
                        <w:szCs w:val="24"/>
                        <w:lang w:eastAsia="en-GB"/>
                      </w:rPr>
                    </w:rPrChange>
                  </w:rPr>
                  <w:delText>Obsolete</w:delText>
                </w:r>
              </w:del>
            </w:ins>
          </w:p>
        </w:tc>
      </w:tr>
      <w:tr w:rsidR="0058751D" w:rsidRPr="009D6EBC" w14:paraId="3921EF90" w14:textId="77777777" w:rsidTr="009D6EBC">
        <w:trPr>
          <w:trHeight w:val="210"/>
          <w:jc w:val="center"/>
          <w:ins w:id="2982" w:author="arkat" w:date="2017-09-25T14:48:00Z"/>
          <w:trPrChange w:id="2983" w:author="arkat" w:date="2017-09-26T11:29:00Z">
            <w:trPr>
              <w:trHeight w:val="210"/>
              <w:jc w:val="center"/>
            </w:trPr>
          </w:trPrChange>
        </w:trPr>
        <w:tc>
          <w:tcPr>
            <w:tcW w:w="1928" w:type="dxa"/>
            <w:shd w:val="clear" w:color="auto" w:fill="FFFFFF"/>
            <w:hideMark/>
            <w:tcPrChange w:id="2984" w:author="arkat" w:date="2017-09-26T11:29:00Z">
              <w:tcPr>
                <w:tcW w:w="1701" w:type="dxa"/>
                <w:shd w:val="clear" w:color="auto" w:fill="FFFFFF"/>
                <w:hideMark/>
              </w:tcPr>
            </w:tcPrChange>
          </w:tcPr>
          <w:p w14:paraId="01F9C1BE" w14:textId="77777777" w:rsidR="0058751D" w:rsidRPr="009D6EBC" w:rsidRDefault="0058751D" w:rsidP="003347FA">
            <w:pPr>
              <w:spacing w:after="0"/>
              <w:rPr>
                <w:ins w:id="2985" w:author="arkat" w:date="2017-09-25T14:48:00Z"/>
                <w:rFonts w:asciiTheme="majorHAnsi" w:hAnsiTheme="majorHAnsi" w:cstheme="majorHAnsi"/>
                <w:color w:val="000000"/>
                <w:szCs w:val="24"/>
                <w:lang w:eastAsia="en-GB"/>
                <w:rPrChange w:id="2986" w:author="arkat" w:date="2017-09-26T11:30:00Z">
                  <w:rPr>
                    <w:ins w:id="2987" w:author="arkat" w:date="2017-09-25T14:48:00Z"/>
                    <w:color w:val="000000"/>
                    <w:szCs w:val="24"/>
                    <w:lang w:eastAsia="en-GB"/>
                  </w:rPr>
                </w:rPrChange>
              </w:rPr>
            </w:pPr>
            <w:ins w:id="2988" w:author="arkat" w:date="2017-09-25T14:48:00Z">
              <w:r w:rsidRPr="009D6EBC">
                <w:rPr>
                  <w:rFonts w:asciiTheme="majorHAnsi" w:hAnsiTheme="majorHAnsi" w:cstheme="majorHAnsi"/>
                  <w:color w:val="000000"/>
                  <w:szCs w:val="24"/>
                  <w:lang w:eastAsia="en-GB"/>
                  <w:rPrChange w:id="2989" w:author="arkat" w:date="2017-09-26T11:30:00Z">
                    <w:rPr>
                      <w:color w:val="000000"/>
                      <w:szCs w:val="24"/>
                      <w:lang w:eastAsia="en-GB"/>
                    </w:rPr>
                  </w:rPrChange>
                </w:rPr>
                <w:t>Pi-Calculus</w:t>
              </w:r>
            </w:ins>
          </w:p>
        </w:tc>
        <w:tc>
          <w:tcPr>
            <w:tcW w:w="2610" w:type="dxa"/>
            <w:shd w:val="clear" w:color="auto" w:fill="FFFFFF"/>
            <w:hideMark/>
            <w:tcPrChange w:id="2990" w:author="arkat" w:date="2017-09-26T11:29:00Z">
              <w:tcPr>
                <w:tcW w:w="3118" w:type="dxa"/>
                <w:shd w:val="clear" w:color="auto" w:fill="FFFFFF"/>
                <w:hideMark/>
              </w:tcPr>
            </w:tcPrChange>
          </w:tcPr>
          <w:p w14:paraId="658A4DFE" w14:textId="3CA0F312" w:rsidR="0058751D" w:rsidRPr="009D6EBC" w:rsidRDefault="00135261">
            <w:pPr>
              <w:spacing w:after="0"/>
              <w:jc w:val="center"/>
              <w:rPr>
                <w:ins w:id="2991" w:author="arkat" w:date="2017-09-25T14:48:00Z"/>
                <w:rFonts w:asciiTheme="majorHAnsi" w:hAnsiTheme="majorHAnsi" w:cstheme="majorHAnsi"/>
                <w:color w:val="000000"/>
                <w:szCs w:val="24"/>
                <w:lang w:eastAsia="en-GB"/>
                <w:rPrChange w:id="2992" w:author="arkat" w:date="2017-09-26T11:30:00Z">
                  <w:rPr>
                    <w:ins w:id="2993" w:author="arkat" w:date="2017-09-25T14:48:00Z"/>
                    <w:color w:val="000000"/>
                    <w:szCs w:val="24"/>
                    <w:lang w:eastAsia="en-GB"/>
                  </w:rPr>
                </w:rPrChange>
              </w:rPr>
            </w:pPr>
            <w:ins w:id="2994" w:author="arkat" w:date="2017-10-11T10:37:00Z">
              <w:r>
                <w:rPr>
                  <w:rFonts w:asciiTheme="majorHAnsi" w:hAnsiTheme="majorHAnsi" w:cstheme="majorHAnsi"/>
                  <w:color w:val="000000"/>
                  <w:szCs w:val="24"/>
                  <w:lang w:val="en-US" w:eastAsia="en-GB"/>
                </w:rPr>
                <w:t>Eksekusi</w:t>
              </w:r>
            </w:ins>
            <w:ins w:id="2995" w:author="arkat" w:date="2017-09-25T14:48:00Z">
              <w:del w:id="2996" w:author="arkat" w:date="2017-10-11T10:37:00Z">
                <w:r w:rsidR="0058751D" w:rsidRPr="009D6EBC" w:rsidDel="00135261">
                  <w:rPr>
                    <w:rFonts w:asciiTheme="majorHAnsi" w:hAnsiTheme="majorHAnsi" w:cstheme="majorHAnsi"/>
                    <w:color w:val="000000"/>
                    <w:szCs w:val="24"/>
                    <w:lang w:eastAsia="en-GB"/>
                    <w:rPrChange w:id="2997" w:author="arkat" w:date="2017-09-26T11:30:00Z">
                      <w:rPr>
                        <w:color w:val="000000"/>
                        <w:szCs w:val="24"/>
                        <w:lang w:eastAsia="en-GB"/>
                      </w:rPr>
                    </w:rPrChange>
                  </w:rPr>
                  <w:delText>Execution</w:delText>
                </w:r>
              </w:del>
            </w:ins>
          </w:p>
        </w:tc>
        <w:tc>
          <w:tcPr>
            <w:tcW w:w="1699" w:type="dxa"/>
            <w:shd w:val="clear" w:color="auto" w:fill="FFFFFF"/>
            <w:hideMark/>
            <w:tcPrChange w:id="2998" w:author="arkat" w:date="2017-09-26T11:29:00Z">
              <w:tcPr>
                <w:tcW w:w="1418" w:type="dxa"/>
                <w:shd w:val="clear" w:color="auto" w:fill="FFFFFF"/>
                <w:hideMark/>
              </w:tcPr>
            </w:tcPrChange>
          </w:tcPr>
          <w:p w14:paraId="05DEFD6B" w14:textId="77777777" w:rsidR="0058751D" w:rsidRPr="009D6EBC" w:rsidRDefault="0058751D">
            <w:pPr>
              <w:spacing w:after="0"/>
              <w:jc w:val="center"/>
              <w:rPr>
                <w:ins w:id="2999" w:author="arkat" w:date="2017-09-25T14:48:00Z"/>
                <w:rFonts w:asciiTheme="majorHAnsi" w:hAnsiTheme="majorHAnsi" w:cstheme="majorHAnsi"/>
                <w:color w:val="000000"/>
                <w:szCs w:val="24"/>
                <w:lang w:eastAsia="en-GB"/>
                <w:rPrChange w:id="3000" w:author="arkat" w:date="2017-09-26T11:30:00Z">
                  <w:rPr>
                    <w:ins w:id="3001" w:author="arkat" w:date="2017-09-25T14:48:00Z"/>
                    <w:color w:val="000000"/>
                    <w:szCs w:val="24"/>
                    <w:lang w:eastAsia="en-GB"/>
                  </w:rPr>
                </w:rPrChange>
              </w:rPr>
            </w:pPr>
            <w:ins w:id="3002" w:author="arkat" w:date="2017-09-25T14:48:00Z">
              <w:r w:rsidRPr="009D6EBC">
                <w:rPr>
                  <w:rFonts w:asciiTheme="majorHAnsi" w:hAnsiTheme="majorHAnsi" w:cstheme="majorHAnsi"/>
                  <w:color w:val="000000"/>
                  <w:szCs w:val="24"/>
                  <w:lang w:eastAsia="en-GB"/>
                  <w:rPrChange w:id="3003" w:author="arkat" w:date="2017-09-26T11:30:00Z">
                    <w:rPr>
                      <w:color w:val="000000"/>
                      <w:szCs w:val="24"/>
                      <w:lang w:eastAsia="en-GB"/>
                    </w:rPr>
                  </w:rPrChange>
                </w:rPr>
                <w:t>NA</w:t>
              </w:r>
            </w:ins>
          </w:p>
        </w:tc>
        <w:tc>
          <w:tcPr>
            <w:tcW w:w="1417" w:type="dxa"/>
            <w:shd w:val="clear" w:color="auto" w:fill="FFFFFF"/>
            <w:hideMark/>
            <w:tcPrChange w:id="3004" w:author="arkat" w:date="2017-09-26T11:29:00Z">
              <w:tcPr>
                <w:tcW w:w="1417" w:type="dxa"/>
                <w:shd w:val="clear" w:color="auto" w:fill="FFFFFF"/>
                <w:hideMark/>
              </w:tcPr>
            </w:tcPrChange>
          </w:tcPr>
          <w:p w14:paraId="56ACAAD1" w14:textId="440788F2" w:rsidR="0058751D" w:rsidRPr="009D6EBC" w:rsidRDefault="00B7011C">
            <w:pPr>
              <w:spacing w:after="0"/>
              <w:jc w:val="center"/>
              <w:rPr>
                <w:ins w:id="3005" w:author="arkat" w:date="2017-09-25T14:48:00Z"/>
                <w:rFonts w:asciiTheme="majorHAnsi" w:hAnsiTheme="majorHAnsi" w:cstheme="majorHAnsi"/>
                <w:color w:val="000000"/>
                <w:szCs w:val="24"/>
                <w:lang w:eastAsia="en-GB"/>
                <w:rPrChange w:id="3006" w:author="arkat" w:date="2017-09-26T11:30:00Z">
                  <w:rPr>
                    <w:ins w:id="3007" w:author="arkat" w:date="2017-09-25T14:48:00Z"/>
                    <w:color w:val="000000"/>
                    <w:szCs w:val="24"/>
                    <w:lang w:eastAsia="en-GB"/>
                  </w:rPr>
                </w:rPrChange>
              </w:rPr>
            </w:pPr>
            <w:ins w:id="3008" w:author="arkat" w:date="2017-10-11T09:21:00Z">
              <w:r>
                <w:rPr>
                  <w:rFonts w:asciiTheme="majorHAnsi" w:hAnsiTheme="majorHAnsi" w:cstheme="majorHAnsi"/>
                  <w:color w:val="000000"/>
                  <w:szCs w:val="24"/>
                  <w:lang w:eastAsia="en-GB"/>
                </w:rPr>
                <w:t>Populer</w:t>
              </w:r>
            </w:ins>
          </w:p>
        </w:tc>
      </w:tr>
      <w:tr w:rsidR="0058751D" w:rsidRPr="009D6EBC" w14:paraId="552F4949" w14:textId="77777777" w:rsidTr="009D6EBC">
        <w:trPr>
          <w:trHeight w:val="406"/>
          <w:jc w:val="center"/>
          <w:ins w:id="3009" w:author="arkat" w:date="2017-09-25T14:48:00Z"/>
          <w:trPrChange w:id="3010" w:author="arkat" w:date="2017-09-26T11:29:00Z">
            <w:trPr>
              <w:trHeight w:val="406"/>
              <w:jc w:val="center"/>
            </w:trPr>
          </w:trPrChange>
        </w:trPr>
        <w:tc>
          <w:tcPr>
            <w:tcW w:w="1928" w:type="dxa"/>
            <w:shd w:val="clear" w:color="auto" w:fill="FFFFFF"/>
            <w:hideMark/>
            <w:tcPrChange w:id="3011" w:author="arkat" w:date="2017-09-26T11:29:00Z">
              <w:tcPr>
                <w:tcW w:w="1701" w:type="dxa"/>
                <w:shd w:val="clear" w:color="auto" w:fill="FFFFFF"/>
                <w:hideMark/>
              </w:tcPr>
            </w:tcPrChange>
          </w:tcPr>
          <w:p w14:paraId="65F046C5" w14:textId="77777777" w:rsidR="0058751D" w:rsidRPr="009D6EBC" w:rsidRDefault="0058751D" w:rsidP="003347FA">
            <w:pPr>
              <w:spacing w:after="0"/>
              <w:rPr>
                <w:ins w:id="3012" w:author="arkat" w:date="2017-09-25T14:48:00Z"/>
                <w:rFonts w:asciiTheme="majorHAnsi" w:hAnsiTheme="majorHAnsi" w:cstheme="majorHAnsi"/>
                <w:color w:val="000000"/>
                <w:szCs w:val="24"/>
                <w:lang w:eastAsia="en-GB"/>
                <w:rPrChange w:id="3013" w:author="arkat" w:date="2017-09-26T11:30:00Z">
                  <w:rPr>
                    <w:ins w:id="3014" w:author="arkat" w:date="2017-09-25T14:48:00Z"/>
                    <w:color w:val="000000"/>
                    <w:szCs w:val="24"/>
                    <w:lang w:eastAsia="en-GB"/>
                  </w:rPr>
                </w:rPrChange>
              </w:rPr>
            </w:pPr>
            <w:ins w:id="3015" w:author="arkat" w:date="2017-09-25T14:48:00Z">
              <w:r w:rsidRPr="009D6EBC">
                <w:rPr>
                  <w:rFonts w:asciiTheme="majorHAnsi" w:hAnsiTheme="majorHAnsi" w:cstheme="majorHAnsi"/>
                  <w:color w:val="000000"/>
                  <w:szCs w:val="24"/>
                  <w:lang w:eastAsia="en-GB"/>
                  <w:rPrChange w:id="3016" w:author="arkat" w:date="2017-09-26T11:30:00Z">
                    <w:rPr>
                      <w:color w:val="000000"/>
                      <w:szCs w:val="24"/>
                      <w:lang w:eastAsia="en-GB"/>
                    </w:rPr>
                  </w:rPrChange>
                </w:rPr>
                <w:t>BPEL4WS/ WS-BPEL</w:t>
              </w:r>
            </w:ins>
          </w:p>
        </w:tc>
        <w:tc>
          <w:tcPr>
            <w:tcW w:w="2610" w:type="dxa"/>
            <w:shd w:val="clear" w:color="auto" w:fill="FFFFFF"/>
            <w:hideMark/>
            <w:tcPrChange w:id="3017" w:author="arkat" w:date="2017-09-26T11:29:00Z">
              <w:tcPr>
                <w:tcW w:w="3118" w:type="dxa"/>
                <w:shd w:val="clear" w:color="auto" w:fill="FFFFFF"/>
                <w:hideMark/>
              </w:tcPr>
            </w:tcPrChange>
          </w:tcPr>
          <w:p w14:paraId="4DD7DD24" w14:textId="7A1558FC" w:rsidR="0058751D" w:rsidRPr="009D6EBC" w:rsidRDefault="00135261">
            <w:pPr>
              <w:spacing w:after="0"/>
              <w:jc w:val="center"/>
              <w:rPr>
                <w:ins w:id="3018" w:author="arkat" w:date="2017-09-25T14:48:00Z"/>
                <w:rFonts w:asciiTheme="majorHAnsi" w:hAnsiTheme="majorHAnsi" w:cstheme="majorHAnsi"/>
                <w:color w:val="000000"/>
                <w:szCs w:val="24"/>
                <w:lang w:eastAsia="en-GB"/>
                <w:rPrChange w:id="3019" w:author="arkat" w:date="2017-09-26T11:30:00Z">
                  <w:rPr>
                    <w:ins w:id="3020" w:author="arkat" w:date="2017-09-25T14:48:00Z"/>
                    <w:color w:val="000000"/>
                    <w:szCs w:val="24"/>
                    <w:lang w:eastAsia="en-GB"/>
                  </w:rPr>
                </w:rPrChange>
              </w:rPr>
            </w:pPr>
            <w:ins w:id="3021" w:author="arkat" w:date="2017-10-11T10:37:00Z">
              <w:r>
                <w:rPr>
                  <w:rFonts w:asciiTheme="majorHAnsi" w:hAnsiTheme="majorHAnsi" w:cstheme="majorHAnsi"/>
                  <w:color w:val="000000"/>
                  <w:szCs w:val="24"/>
                  <w:lang w:val="en-US" w:eastAsia="en-GB"/>
                </w:rPr>
                <w:t>Eksekusi</w:t>
              </w:r>
            </w:ins>
            <w:ins w:id="3022" w:author="arkat" w:date="2017-09-25T14:48:00Z">
              <w:del w:id="3023" w:author="arkat" w:date="2017-10-11T10:37:00Z">
                <w:r w:rsidR="0058751D" w:rsidRPr="009D6EBC" w:rsidDel="00135261">
                  <w:rPr>
                    <w:rFonts w:asciiTheme="majorHAnsi" w:hAnsiTheme="majorHAnsi" w:cstheme="majorHAnsi"/>
                    <w:color w:val="000000"/>
                    <w:szCs w:val="24"/>
                    <w:lang w:eastAsia="en-GB"/>
                    <w:rPrChange w:id="3024" w:author="arkat" w:date="2017-09-26T11:30:00Z">
                      <w:rPr>
                        <w:color w:val="000000"/>
                        <w:szCs w:val="24"/>
                        <w:lang w:eastAsia="en-GB"/>
                      </w:rPr>
                    </w:rPrChange>
                  </w:rPr>
                  <w:delText>Execution</w:delText>
                </w:r>
              </w:del>
            </w:ins>
          </w:p>
        </w:tc>
        <w:tc>
          <w:tcPr>
            <w:tcW w:w="1699" w:type="dxa"/>
            <w:shd w:val="clear" w:color="auto" w:fill="FFFFFF"/>
            <w:hideMark/>
            <w:tcPrChange w:id="3025" w:author="arkat" w:date="2017-09-26T11:29:00Z">
              <w:tcPr>
                <w:tcW w:w="1418" w:type="dxa"/>
                <w:shd w:val="clear" w:color="auto" w:fill="FFFFFF"/>
                <w:hideMark/>
              </w:tcPr>
            </w:tcPrChange>
          </w:tcPr>
          <w:p w14:paraId="6D4B854B" w14:textId="664260E3" w:rsidR="0058751D" w:rsidRPr="009D6EBC" w:rsidRDefault="00135261">
            <w:pPr>
              <w:spacing w:after="0"/>
              <w:jc w:val="center"/>
              <w:rPr>
                <w:ins w:id="3026" w:author="arkat" w:date="2017-09-25T14:48:00Z"/>
                <w:rFonts w:asciiTheme="majorHAnsi" w:hAnsiTheme="majorHAnsi" w:cstheme="majorHAnsi"/>
                <w:color w:val="000000"/>
                <w:szCs w:val="24"/>
                <w:lang w:eastAsia="en-GB"/>
                <w:rPrChange w:id="3027" w:author="arkat" w:date="2017-09-26T11:30:00Z">
                  <w:rPr>
                    <w:ins w:id="3028" w:author="arkat" w:date="2017-09-25T14:48:00Z"/>
                    <w:color w:val="000000"/>
                    <w:szCs w:val="24"/>
                    <w:lang w:eastAsia="en-GB"/>
                  </w:rPr>
                </w:rPrChange>
              </w:rPr>
            </w:pPr>
            <w:ins w:id="3029" w:author="arkat" w:date="2017-10-11T10:37:00Z">
              <w:r w:rsidRPr="00B150C8">
                <w:rPr>
                  <w:rFonts w:asciiTheme="majorHAnsi" w:hAnsiTheme="majorHAnsi" w:cstheme="majorHAnsi"/>
                  <w:color w:val="000000"/>
                  <w:szCs w:val="24"/>
                  <w:lang w:eastAsia="en-GB"/>
                </w:rPr>
                <w:t>Y</w:t>
              </w:r>
              <w:r>
                <w:rPr>
                  <w:rFonts w:asciiTheme="majorHAnsi" w:hAnsiTheme="majorHAnsi" w:cstheme="majorHAnsi"/>
                  <w:color w:val="000000"/>
                  <w:szCs w:val="24"/>
                  <w:lang w:val="en-US" w:eastAsia="en-GB"/>
                </w:rPr>
                <w:t>a</w:t>
              </w:r>
            </w:ins>
            <w:ins w:id="3030" w:author="arkat" w:date="2017-09-25T14:48:00Z">
              <w:del w:id="3031" w:author="arkat" w:date="2017-10-11T10:37:00Z">
                <w:r w:rsidR="0058751D" w:rsidRPr="009D6EBC" w:rsidDel="00135261">
                  <w:rPr>
                    <w:rFonts w:asciiTheme="majorHAnsi" w:hAnsiTheme="majorHAnsi" w:cstheme="majorHAnsi"/>
                    <w:color w:val="000000"/>
                    <w:szCs w:val="24"/>
                    <w:lang w:eastAsia="en-GB"/>
                    <w:rPrChange w:id="3032" w:author="arkat" w:date="2017-09-26T11:30:00Z">
                      <w:rPr>
                        <w:color w:val="000000"/>
                        <w:szCs w:val="24"/>
                        <w:lang w:eastAsia="en-GB"/>
                      </w:rPr>
                    </w:rPrChange>
                  </w:rPr>
                  <w:delText>Yes</w:delText>
                </w:r>
              </w:del>
            </w:ins>
          </w:p>
        </w:tc>
        <w:tc>
          <w:tcPr>
            <w:tcW w:w="1417" w:type="dxa"/>
            <w:shd w:val="clear" w:color="auto" w:fill="FFFFFF"/>
            <w:hideMark/>
            <w:tcPrChange w:id="3033" w:author="arkat" w:date="2017-09-26T11:29:00Z">
              <w:tcPr>
                <w:tcW w:w="1417" w:type="dxa"/>
                <w:shd w:val="clear" w:color="auto" w:fill="FFFFFF"/>
                <w:hideMark/>
              </w:tcPr>
            </w:tcPrChange>
          </w:tcPr>
          <w:p w14:paraId="05457893" w14:textId="34F4ED91" w:rsidR="0058751D" w:rsidRPr="009D6EBC" w:rsidRDefault="00B7011C">
            <w:pPr>
              <w:spacing w:after="0"/>
              <w:jc w:val="center"/>
              <w:rPr>
                <w:ins w:id="3034" w:author="arkat" w:date="2017-09-25T14:48:00Z"/>
                <w:rFonts w:asciiTheme="majorHAnsi" w:hAnsiTheme="majorHAnsi" w:cstheme="majorHAnsi"/>
                <w:color w:val="000000"/>
                <w:szCs w:val="24"/>
                <w:lang w:eastAsia="en-GB"/>
                <w:rPrChange w:id="3035" w:author="arkat" w:date="2017-09-26T11:30:00Z">
                  <w:rPr>
                    <w:ins w:id="3036" w:author="arkat" w:date="2017-09-25T14:48:00Z"/>
                    <w:color w:val="000000"/>
                    <w:szCs w:val="24"/>
                    <w:lang w:eastAsia="en-GB"/>
                  </w:rPr>
                </w:rPrChange>
              </w:rPr>
            </w:pPr>
            <w:ins w:id="3037" w:author="arkat" w:date="2017-10-11T09:21:00Z">
              <w:r>
                <w:rPr>
                  <w:rFonts w:asciiTheme="majorHAnsi" w:hAnsiTheme="majorHAnsi" w:cstheme="majorHAnsi"/>
                  <w:color w:val="000000"/>
                  <w:szCs w:val="24"/>
                  <w:lang w:eastAsia="en-GB"/>
                </w:rPr>
                <w:t>Populer</w:t>
              </w:r>
            </w:ins>
          </w:p>
        </w:tc>
      </w:tr>
      <w:tr w:rsidR="0058751D" w:rsidRPr="009D6EBC" w14:paraId="3DD57748" w14:textId="77777777" w:rsidTr="009D6EBC">
        <w:trPr>
          <w:trHeight w:val="225"/>
          <w:jc w:val="center"/>
          <w:ins w:id="3038" w:author="arkat" w:date="2017-09-25T14:48:00Z"/>
          <w:trPrChange w:id="3039" w:author="arkat" w:date="2017-09-26T11:29:00Z">
            <w:trPr>
              <w:trHeight w:val="225"/>
              <w:jc w:val="center"/>
            </w:trPr>
          </w:trPrChange>
        </w:trPr>
        <w:tc>
          <w:tcPr>
            <w:tcW w:w="1928" w:type="dxa"/>
            <w:shd w:val="clear" w:color="auto" w:fill="FFFFFF"/>
            <w:hideMark/>
            <w:tcPrChange w:id="3040" w:author="arkat" w:date="2017-09-26T11:29:00Z">
              <w:tcPr>
                <w:tcW w:w="1701" w:type="dxa"/>
                <w:shd w:val="clear" w:color="auto" w:fill="FFFFFF"/>
                <w:hideMark/>
              </w:tcPr>
            </w:tcPrChange>
          </w:tcPr>
          <w:p w14:paraId="121B63F8" w14:textId="77777777" w:rsidR="0058751D" w:rsidRPr="009D6EBC" w:rsidRDefault="0058751D" w:rsidP="003347FA">
            <w:pPr>
              <w:spacing w:after="0"/>
              <w:rPr>
                <w:ins w:id="3041" w:author="arkat" w:date="2017-09-25T14:48:00Z"/>
                <w:rFonts w:asciiTheme="majorHAnsi" w:hAnsiTheme="majorHAnsi" w:cstheme="majorHAnsi"/>
                <w:color w:val="000000"/>
                <w:szCs w:val="24"/>
                <w:lang w:eastAsia="en-GB"/>
                <w:rPrChange w:id="3042" w:author="arkat" w:date="2017-09-26T11:30:00Z">
                  <w:rPr>
                    <w:ins w:id="3043" w:author="arkat" w:date="2017-09-25T14:48:00Z"/>
                    <w:color w:val="000000"/>
                    <w:szCs w:val="24"/>
                    <w:lang w:eastAsia="en-GB"/>
                  </w:rPr>
                </w:rPrChange>
              </w:rPr>
            </w:pPr>
            <w:ins w:id="3044" w:author="arkat" w:date="2017-09-25T14:48:00Z">
              <w:r w:rsidRPr="009D6EBC">
                <w:rPr>
                  <w:rFonts w:asciiTheme="majorHAnsi" w:hAnsiTheme="majorHAnsi" w:cstheme="majorHAnsi"/>
                  <w:color w:val="000000"/>
                  <w:szCs w:val="24"/>
                  <w:lang w:eastAsia="en-GB"/>
                  <w:rPrChange w:id="3045" w:author="arkat" w:date="2017-09-26T11:30:00Z">
                    <w:rPr>
                      <w:color w:val="000000"/>
                      <w:szCs w:val="24"/>
                      <w:lang w:eastAsia="en-GB"/>
                    </w:rPr>
                  </w:rPrChange>
                </w:rPr>
                <w:t>BPDM</w:t>
              </w:r>
            </w:ins>
          </w:p>
        </w:tc>
        <w:tc>
          <w:tcPr>
            <w:tcW w:w="2610" w:type="dxa"/>
            <w:shd w:val="clear" w:color="auto" w:fill="FFFFFF"/>
            <w:hideMark/>
            <w:tcPrChange w:id="3046" w:author="arkat" w:date="2017-09-26T11:29:00Z">
              <w:tcPr>
                <w:tcW w:w="3118" w:type="dxa"/>
                <w:shd w:val="clear" w:color="auto" w:fill="FFFFFF"/>
                <w:hideMark/>
              </w:tcPr>
            </w:tcPrChange>
          </w:tcPr>
          <w:p w14:paraId="3FD6CA88" w14:textId="77777777" w:rsidR="0058751D" w:rsidRPr="009D6EBC" w:rsidRDefault="0058751D">
            <w:pPr>
              <w:spacing w:after="0"/>
              <w:jc w:val="center"/>
              <w:rPr>
                <w:ins w:id="3047" w:author="arkat" w:date="2017-09-25T14:48:00Z"/>
                <w:rFonts w:asciiTheme="majorHAnsi" w:hAnsiTheme="majorHAnsi" w:cstheme="majorHAnsi"/>
                <w:color w:val="000000"/>
                <w:szCs w:val="24"/>
                <w:lang w:eastAsia="en-GB"/>
                <w:rPrChange w:id="3048" w:author="arkat" w:date="2017-09-26T11:30:00Z">
                  <w:rPr>
                    <w:ins w:id="3049" w:author="arkat" w:date="2017-09-25T14:48:00Z"/>
                    <w:color w:val="000000"/>
                    <w:szCs w:val="24"/>
                    <w:lang w:eastAsia="en-GB"/>
                  </w:rPr>
                </w:rPrChange>
              </w:rPr>
            </w:pPr>
            <w:ins w:id="3050" w:author="arkat" w:date="2017-09-25T14:48:00Z">
              <w:r w:rsidRPr="009D6EBC">
                <w:rPr>
                  <w:rFonts w:asciiTheme="majorHAnsi" w:hAnsiTheme="majorHAnsi" w:cstheme="majorHAnsi"/>
                  <w:color w:val="000000"/>
                  <w:szCs w:val="24"/>
                  <w:lang w:eastAsia="en-GB"/>
                  <w:rPrChange w:id="3051" w:author="arkat" w:date="2017-09-26T11:30:00Z">
                    <w:rPr>
                      <w:color w:val="000000"/>
                      <w:szCs w:val="24"/>
                      <w:lang w:eastAsia="en-GB"/>
                    </w:rPr>
                  </w:rPrChange>
                </w:rPr>
                <w:t>Interchange</w:t>
              </w:r>
            </w:ins>
          </w:p>
        </w:tc>
        <w:tc>
          <w:tcPr>
            <w:tcW w:w="1699" w:type="dxa"/>
            <w:shd w:val="clear" w:color="auto" w:fill="FFFFFF"/>
            <w:tcPrChange w:id="3052" w:author="arkat" w:date="2017-09-26T11:29:00Z">
              <w:tcPr>
                <w:tcW w:w="1418" w:type="dxa"/>
                <w:shd w:val="clear" w:color="auto" w:fill="FFFFFF"/>
              </w:tcPr>
            </w:tcPrChange>
          </w:tcPr>
          <w:p w14:paraId="2E24880B" w14:textId="77777777" w:rsidR="0058751D" w:rsidRPr="009D6EBC" w:rsidRDefault="0058751D">
            <w:pPr>
              <w:spacing w:after="0"/>
              <w:jc w:val="center"/>
              <w:rPr>
                <w:ins w:id="3053" w:author="arkat" w:date="2017-09-25T14:48:00Z"/>
                <w:rFonts w:asciiTheme="majorHAnsi" w:hAnsiTheme="majorHAnsi" w:cstheme="majorHAnsi"/>
                <w:color w:val="000000"/>
                <w:szCs w:val="24"/>
                <w:lang w:eastAsia="en-GB"/>
                <w:rPrChange w:id="3054" w:author="arkat" w:date="2017-09-26T11:30:00Z">
                  <w:rPr>
                    <w:ins w:id="3055" w:author="arkat" w:date="2017-09-25T14:48:00Z"/>
                    <w:color w:val="000000"/>
                    <w:szCs w:val="24"/>
                    <w:lang w:eastAsia="en-GB"/>
                  </w:rPr>
                </w:rPrChange>
              </w:rPr>
            </w:pPr>
          </w:p>
        </w:tc>
        <w:tc>
          <w:tcPr>
            <w:tcW w:w="1417" w:type="dxa"/>
            <w:shd w:val="clear" w:color="auto" w:fill="FFFFFF"/>
            <w:hideMark/>
            <w:tcPrChange w:id="3056" w:author="arkat" w:date="2017-09-26T11:29:00Z">
              <w:tcPr>
                <w:tcW w:w="1417" w:type="dxa"/>
                <w:shd w:val="clear" w:color="auto" w:fill="FFFFFF"/>
                <w:hideMark/>
              </w:tcPr>
            </w:tcPrChange>
          </w:tcPr>
          <w:p w14:paraId="4A83D028" w14:textId="77777777" w:rsidR="0058751D" w:rsidRPr="009D6EBC" w:rsidRDefault="0058751D">
            <w:pPr>
              <w:spacing w:after="0"/>
              <w:jc w:val="center"/>
              <w:rPr>
                <w:ins w:id="3057" w:author="arkat" w:date="2017-09-25T14:48:00Z"/>
                <w:rFonts w:asciiTheme="majorHAnsi" w:hAnsiTheme="majorHAnsi" w:cstheme="majorHAnsi"/>
                <w:color w:val="000000"/>
                <w:szCs w:val="24"/>
                <w:lang w:eastAsia="en-GB"/>
                <w:rPrChange w:id="3058" w:author="arkat" w:date="2017-09-26T11:30:00Z">
                  <w:rPr>
                    <w:ins w:id="3059" w:author="arkat" w:date="2017-09-25T14:48:00Z"/>
                    <w:color w:val="000000"/>
                    <w:szCs w:val="24"/>
                    <w:lang w:eastAsia="en-GB"/>
                  </w:rPr>
                </w:rPrChange>
              </w:rPr>
            </w:pPr>
            <w:ins w:id="3060" w:author="arkat" w:date="2017-09-25T14:48:00Z">
              <w:r w:rsidRPr="009D6EBC">
                <w:rPr>
                  <w:rFonts w:asciiTheme="majorHAnsi" w:hAnsiTheme="majorHAnsi" w:cstheme="majorHAnsi"/>
                  <w:color w:val="000000"/>
                  <w:szCs w:val="24"/>
                  <w:lang w:eastAsia="en-GB"/>
                  <w:rPrChange w:id="3061" w:author="arkat" w:date="2017-09-26T11:30:00Z">
                    <w:rPr>
                      <w:color w:val="000000"/>
                      <w:szCs w:val="24"/>
                      <w:lang w:eastAsia="en-GB"/>
                    </w:rPr>
                  </w:rPrChange>
                </w:rPr>
                <w:t>NA</w:t>
              </w:r>
            </w:ins>
          </w:p>
        </w:tc>
      </w:tr>
      <w:tr w:rsidR="0058751D" w:rsidRPr="009D6EBC" w14:paraId="2BA35B56" w14:textId="77777777" w:rsidTr="009D6EBC">
        <w:trPr>
          <w:trHeight w:val="421"/>
          <w:jc w:val="center"/>
          <w:ins w:id="3062" w:author="arkat" w:date="2017-09-25T14:48:00Z"/>
          <w:trPrChange w:id="3063" w:author="arkat" w:date="2017-09-26T11:29:00Z">
            <w:trPr>
              <w:trHeight w:val="421"/>
              <w:jc w:val="center"/>
            </w:trPr>
          </w:trPrChange>
        </w:trPr>
        <w:tc>
          <w:tcPr>
            <w:tcW w:w="1928" w:type="dxa"/>
            <w:shd w:val="clear" w:color="auto" w:fill="FFFFFF"/>
            <w:hideMark/>
            <w:tcPrChange w:id="3064" w:author="arkat" w:date="2017-09-26T11:29:00Z">
              <w:tcPr>
                <w:tcW w:w="1701" w:type="dxa"/>
                <w:shd w:val="clear" w:color="auto" w:fill="FFFFFF"/>
                <w:hideMark/>
              </w:tcPr>
            </w:tcPrChange>
          </w:tcPr>
          <w:p w14:paraId="414DDC73" w14:textId="77777777" w:rsidR="0058751D" w:rsidRPr="009D6EBC" w:rsidRDefault="0058751D" w:rsidP="003347FA">
            <w:pPr>
              <w:spacing w:after="0"/>
              <w:rPr>
                <w:ins w:id="3065" w:author="arkat" w:date="2017-09-25T14:48:00Z"/>
                <w:rFonts w:asciiTheme="majorHAnsi" w:hAnsiTheme="majorHAnsi" w:cstheme="majorHAnsi"/>
                <w:color w:val="000000"/>
                <w:szCs w:val="24"/>
                <w:lang w:eastAsia="en-GB"/>
                <w:rPrChange w:id="3066" w:author="arkat" w:date="2017-09-26T11:30:00Z">
                  <w:rPr>
                    <w:ins w:id="3067" w:author="arkat" w:date="2017-09-25T14:48:00Z"/>
                    <w:color w:val="000000"/>
                    <w:szCs w:val="24"/>
                    <w:lang w:eastAsia="en-GB"/>
                  </w:rPr>
                </w:rPrChange>
              </w:rPr>
            </w:pPr>
            <w:ins w:id="3068" w:author="arkat" w:date="2017-09-25T14:48:00Z">
              <w:r w:rsidRPr="009D6EBC">
                <w:rPr>
                  <w:rFonts w:asciiTheme="majorHAnsi" w:hAnsiTheme="majorHAnsi" w:cstheme="majorHAnsi"/>
                  <w:color w:val="000000"/>
                  <w:szCs w:val="24"/>
                  <w:lang w:eastAsia="en-GB"/>
                  <w:rPrChange w:id="3069" w:author="arkat" w:date="2017-09-26T11:30:00Z">
                    <w:rPr>
                      <w:color w:val="000000"/>
                      <w:szCs w:val="24"/>
                      <w:lang w:eastAsia="en-GB"/>
                    </w:rPr>
                  </w:rPrChange>
                </w:rPr>
                <w:t>XPDL</w:t>
              </w:r>
            </w:ins>
          </w:p>
        </w:tc>
        <w:tc>
          <w:tcPr>
            <w:tcW w:w="2610" w:type="dxa"/>
            <w:shd w:val="clear" w:color="auto" w:fill="FFFFFF"/>
            <w:hideMark/>
            <w:tcPrChange w:id="3070" w:author="arkat" w:date="2017-09-26T11:29:00Z">
              <w:tcPr>
                <w:tcW w:w="3118" w:type="dxa"/>
                <w:shd w:val="clear" w:color="auto" w:fill="FFFFFF"/>
                <w:hideMark/>
              </w:tcPr>
            </w:tcPrChange>
          </w:tcPr>
          <w:p w14:paraId="630EF2B4" w14:textId="47D6C2A3" w:rsidR="0058751D" w:rsidRPr="009D6EBC" w:rsidRDefault="00135261">
            <w:pPr>
              <w:spacing w:after="0"/>
              <w:jc w:val="center"/>
              <w:rPr>
                <w:ins w:id="3071" w:author="arkat" w:date="2017-09-25T14:48:00Z"/>
                <w:rFonts w:asciiTheme="majorHAnsi" w:hAnsiTheme="majorHAnsi" w:cstheme="majorHAnsi"/>
                <w:color w:val="000000"/>
                <w:szCs w:val="24"/>
                <w:lang w:eastAsia="en-GB"/>
                <w:rPrChange w:id="3072" w:author="arkat" w:date="2017-09-26T11:30:00Z">
                  <w:rPr>
                    <w:ins w:id="3073" w:author="arkat" w:date="2017-09-25T14:48:00Z"/>
                    <w:color w:val="000000"/>
                    <w:szCs w:val="24"/>
                    <w:lang w:eastAsia="en-GB"/>
                  </w:rPr>
                </w:rPrChange>
              </w:rPr>
            </w:pPr>
            <w:ins w:id="3074" w:author="arkat" w:date="2017-10-11T10:37:00Z">
              <w:r>
                <w:rPr>
                  <w:rFonts w:asciiTheme="majorHAnsi" w:hAnsiTheme="majorHAnsi" w:cstheme="majorHAnsi"/>
                  <w:color w:val="000000"/>
                  <w:szCs w:val="24"/>
                  <w:lang w:val="en-US" w:eastAsia="en-GB"/>
                </w:rPr>
                <w:t>Eksekusi</w:t>
              </w:r>
            </w:ins>
            <w:ins w:id="3075" w:author="arkat" w:date="2017-09-25T14:48:00Z">
              <w:del w:id="3076" w:author="arkat" w:date="2017-10-11T10:37:00Z">
                <w:r w:rsidR="0058751D" w:rsidRPr="009D6EBC" w:rsidDel="00135261">
                  <w:rPr>
                    <w:rFonts w:asciiTheme="majorHAnsi" w:hAnsiTheme="majorHAnsi" w:cstheme="majorHAnsi"/>
                    <w:color w:val="000000"/>
                    <w:szCs w:val="24"/>
                    <w:lang w:eastAsia="en-GB"/>
                    <w:rPrChange w:id="3077" w:author="arkat" w:date="2017-09-26T11:30:00Z">
                      <w:rPr>
                        <w:color w:val="000000"/>
                        <w:szCs w:val="24"/>
                        <w:lang w:eastAsia="en-GB"/>
                      </w:rPr>
                    </w:rPrChange>
                  </w:rPr>
                  <w:delText>Execution</w:delText>
                </w:r>
              </w:del>
              <w:r w:rsidR="0058751D" w:rsidRPr="009D6EBC">
                <w:rPr>
                  <w:rFonts w:asciiTheme="majorHAnsi" w:hAnsiTheme="majorHAnsi" w:cstheme="majorHAnsi"/>
                  <w:color w:val="000000"/>
                  <w:szCs w:val="24"/>
                  <w:lang w:eastAsia="en-GB"/>
                  <w:rPrChange w:id="3078" w:author="arkat" w:date="2017-09-26T11:30:00Z">
                    <w:rPr>
                      <w:color w:val="000000"/>
                      <w:szCs w:val="24"/>
                      <w:lang w:eastAsia="en-GB"/>
                    </w:rPr>
                  </w:rPrChange>
                </w:rPr>
                <w:t>/ Interchange</w:t>
              </w:r>
            </w:ins>
          </w:p>
        </w:tc>
        <w:tc>
          <w:tcPr>
            <w:tcW w:w="1699" w:type="dxa"/>
            <w:shd w:val="clear" w:color="auto" w:fill="FFFFFF"/>
            <w:hideMark/>
            <w:tcPrChange w:id="3079" w:author="arkat" w:date="2017-09-26T11:29:00Z">
              <w:tcPr>
                <w:tcW w:w="1418" w:type="dxa"/>
                <w:shd w:val="clear" w:color="auto" w:fill="FFFFFF"/>
                <w:hideMark/>
              </w:tcPr>
            </w:tcPrChange>
          </w:tcPr>
          <w:p w14:paraId="4F81D5CE" w14:textId="5EF5FB21" w:rsidR="0058751D" w:rsidRPr="009D6EBC" w:rsidRDefault="00135261">
            <w:pPr>
              <w:spacing w:after="0"/>
              <w:jc w:val="center"/>
              <w:rPr>
                <w:ins w:id="3080" w:author="arkat" w:date="2017-09-25T14:48:00Z"/>
                <w:rFonts w:asciiTheme="majorHAnsi" w:hAnsiTheme="majorHAnsi" w:cstheme="majorHAnsi"/>
                <w:color w:val="000000"/>
                <w:szCs w:val="24"/>
                <w:lang w:eastAsia="en-GB"/>
                <w:rPrChange w:id="3081" w:author="arkat" w:date="2017-09-26T11:30:00Z">
                  <w:rPr>
                    <w:ins w:id="3082" w:author="arkat" w:date="2017-09-25T14:48:00Z"/>
                    <w:color w:val="000000"/>
                    <w:szCs w:val="24"/>
                    <w:lang w:eastAsia="en-GB"/>
                  </w:rPr>
                </w:rPrChange>
              </w:rPr>
            </w:pPr>
            <w:ins w:id="3083" w:author="arkat" w:date="2017-10-11T10:37:00Z">
              <w:r w:rsidRPr="00B150C8">
                <w:rPr>
                  <w:rFonts w:asciiTheme="majorHAnsi" w:hAnsiTheme="majorHAnsi" w:cstheme="majorHAnsi"/>
                  <w:color w:val="000000"/>
                  <w:szCs w:val="24"/>
                  <w:lang w:eastAsia="en-GB"/>
                </w:rPr>
                <w:t>Y</w:t>
              </w:r>
              <w:r>
                <w:rPr>
                  <w:rFonts w:asciiTheme="majorHAnsi" w:hAnsiTheme="majorHAnsi" w:cstheme="majorHAnsi"/>
                  <w:color w:val="000000"/>
                  <w:szCs w:val="24"/>
                  <w:lang w:val="en-US" w:eastAsia="en-GB"/>
                </w:rPr>
                <w:t>a</w:t>
              </w:r>
            </w:ins>
            <w:ins w:id="3084" w:author="arkat" w:date="2017-09-25T14:48:00Z">
              <w:del w:id="3085" w:author="arkat" w:date="2017-10-11T10:37:00Z">
                <w:r w:rsidR="0058751D" w:rsidRPr="009D6EBC" w:rsidDel="00135261">
                  <w:rPr>
                    <w:rFonts w:asciiTheme="majorHAnsi" w:hAnsiTheme="majorHAnsi" w:cstheme="majorHAnsi"/>
                    <w:color w:val="000000"/>
                    <w:szCs w:val="24"/>
                    <w:lang w:eastAsia="en-GB"/>
                    <w:rPrChange w:id="3086" w:author="arkat" w:date="2017-09-26T11:30:00Z">
                      <w:rPr>
                        <w:color w:val="000000"/>
                        <w:szCs w:val="24"/>
                        <w:lang w:eastAsia="en-GB"/>
                      </w:rPr>
                    </w:rPrChange>
                  </w:rPr>
                  <w:delText>Yes</w:delText>
                </w:r>
              </w:del>
            </w:ins>
          </w:p>
        </w:tc>
        <w:tc>
          <w:tcPr>
            <w:tcW w:w="1417" w:type="dxa"/>
            <w:shd w:val="clear" w:color="auto" w:fill="FFFFFF"/>
            <w:hideMark/>
            <w:tcPrChange w:id="3087" w:author="arkat" w:date="2017-09-26T11:29:00Z">
              <w:tcPr>
                <w:tcW w:w="1417" w:type="dxa"/>
                <w:shd w:val="clear" w:color="auto" w:fill="FFFFFF"/>
                <w:hideMark/>
              </w:tcPr>
            </w:tcPrChange>
          </w:tcPr>
          <w:p w14:paraId="42F427B0" w14:textId="00331254" w:rsidR="0058751D" w:rsidRPr="009D6EBC" w:rsidRDefault="007772FD">
            <w:pPr>
              <w:spacing w:after="0"/>
              <w:jc w:val="center"/>
              <w:rPr>
                <w:ins w:id="3088" w:author="arkat" w:date="2017-09-25T14:48:00Z"/>
                <w:rFonts w:asciiTheme="majorHAnsi" w:hAnsiTheme="majorHAnsi" w:cstheme="majorHAnsi"/>
                <w:color w:val="000000"/>
                <w:szCs w:val="24"/>
                <w:lang w:eastAsia="en-GB"/>
                <w:rPrChange w:id="3089" w:author="arkat" w:date="2017-09-26T11:30:00Z">
                  <w:rPr>
                    <w:ins w:id="3090" w:author="arkat" w:date="2017-09-25T14:48:00Z"/>
                    <w:color w:val="000000"/>
                    <w:szCs w:val="24"/>
                    <w:lang w:eastAsia="en-GB"/>
                  </w:rPr>
                </w:rPrChange>
              </w:rPr>
            </w:pPr>
            <w:ins w:id="3091" w:author="arkat" w:date="2017-10-11T10:38:00Z">
              <w:r w:rsidRPr="00B150C8">
                <w:rPr>
                  <w:rFonts w:asciiTheme="majorHAnsi" w:hAnsiTheme="majorHAnsi" w:cstheme="majorHAnsi"/>
                  <w:color w:val="000000"/>
                  <w:szCs w:val="24"/>
                  <w:lang w:eastAsia="en-GB"/>
                </w:rPr>
                <w:t>Stab</w:t>
              </w:r>
              <w:r>
                <w:rPr>
                  <w:rFonts w:asciiTheme="majorHAnsi" w:hAnsiTheme="majorHAnsi" w:cstheme="majorHAnsi"/>
                  <w:color w:val="000000"/>
                  <w:szCs w:val="24"/>
                  <w:lang w:val="en-US" w:eastAsia="en-GB"/>
                </w:rPr>
                <w:t>il</w:t>
              </w:r>
            </w:ins>
            <w:ins w:id="3092" w:author="arkat" w:date="2017-09-25T14:48:00Z">
              <w:del w:id="3093" w:author="arkat" w:date="2017-10-11T10:38:00Z">
                <w:r w:rsidR="0058751D" w:rsidRPr="009D6EBC" w:rsidDel="007772FD">
                  <w:rPr>
                    <w:rFonts w:asciiTheme="majorHAnsi" w:hAnsiTheme="majorHAnsi" w:cstheme="majorHAnsi"/>
                    <w:color w:val="000000"/>
                    <w:szCs w:val="24"/>
                    <w:lang w:eastAsia="en-GB"/>
                    <w:rPrChange w:id="3094" w:author="arkat" w:date="2017-09-26T11:30:00Z">
                      <w:rPr>
                        <w:color w:val="000000"/>
                        <w:szCs w:val="24"/>
                        <w:lang w:eastAsia="en-GB"/>
                      </w:rPr>
                    </w:rPrChange>
                  </w:rPr>
                  <w:delText>Stable</w:delText>
                </w:r>
              </w:del>
            </w:ins>
          </w:p>
        </w:tc>
      </w:tr>
      <w:tr w:rsidR="0058751D" w:rsidRPr="009D6EBC" w14:paraId="258F7707" w14:textId="77777777" w:rsidTr="009D6EBC">
        <w:trPr>
          <w:trHeight w:val="210"/>
          <w:jc w:val="center"/>
          <w:ins w:id="3095" w:author="arkat" w:date="2017-09-25T14:48:00Z"/>
          <w:trPrChange w:id="3096" w:author="arkat" w:date="2017-09-26T11:29:00Z">
            <w:trPr>
              <w:trHeight w:val="210"/>
              <w:jc w:val="center"/>
            </w:trPr>
          </w:trPrChange>
        </w:trPr>
        <w:tc>
          <w:tcPr>
            <w:tcW w:w="1928" w:type="dxa"/>
            <w:shd w:val="clear" w:color="auto" w:fill="FFFFFF"/>
            <w:hideMark/>
            <w:tcPrChange w:id="3097" w:author="arkat" w:date="2017-09-26T11:29:00Z">
              <w:tcPr>
                <w:tcW w:w="1701" w:type="dxa"/>
                <w:shd w:val="clear" w:color="auto" w:fill="FFFFFF"/>
                <w:hideMark/>
              </w:tcPr>
            </w:tcPrChange>
          </w:tcPr>
          <w:p w14:paraId="34F3C843" w14:textId="77777777" w:rsidR="0058751D" w:rsidRPr="009D6EBC" w:rsidRDefault="0058751D" w:rsidP="003347FA">
            <w:pPr>
              <w:spacing w:after="0"/>
              <w:rPr>
                <w:ins w:id="3098" w:author="arkat" w:date="2017-09-25T14:48:00Z"/>
                <w:rFonts w:asciiTheme="majorHAnsi" w:hAnsiTheme="majorHAnsi" w:cstheme="majorHAnsi"/>
                <w:color w:val="000000"/>
                <w:szCs w:val="24"/>
                <w:lang w:eastAsia="en-GB"/>
                <w:rPrChange w:id="3099" w:author="arkat" w:date="2017-09-26T11:30:00Z">
                  <w:rPr>
                    <w:ins w:id="3100" w:author="arkat" w:date="2017-09-25T14:48:00Z"/>
                    <w:color w:val="000000"/>
                    <w:szCs w:val="24"/>
                    <w:lang w:eastAsia="en-GB"/>
                  </w:rPr>
                </w:rPrChange>
              </w:rPr>
            </w:pPr>
            <w:ins w:id="3101" w:author="arkat" w:date="2017-09-25T14:48:00Z">
              <w:r w:rsidRPr="009D6EBC">
                <w:rPr>
                  <w:rFonts w:asciiTheme="majorHAnsi" w:hAnsiTheme="majorHAnsi" w:cstheme="majorHAnsi"/>
                  <w:color w:val="000000"/>
                  <w:szCs w:val="24"/>
                  <w:lang w:eastAsia="en-GB"/>
                  <w:rPrChange w:id="3102" w:author="arkat" w:date="2017-09-26T11:30:00Z">
                    <w:rPr>
                      <w:color w:val="000000"/>
                      <w:szCs w:val="24"/>
                      <w:lang w:eastAsia="en-GB"/>
                    </w:rPr>
                  </w:rPrChange>
                </w:rPr>
                <w:t>BPMD</w:t>
              </w:r>
            </w:ins>
          </w:p>
        </w:tc>
        <w:tc>
          <w:tcPr>
            <w:tcW w:w="2610" w:type="dxa"/>
            <w:shd w:val="clear" w:color="auto" w:fill="FFFFFF"/>
            <w:hideMark/>
            <w:tcPrChange w:id="3103" w:author="arkat" w:date="2017-09-26T11:29:00Z">
              <w:tcPr>
                <w:tcW w:w="3118" w:type="dxa"/>
                <w:shd w:val="clear" w:color="auto" w:fill="FFFFFF"/>
                <w:hideMark/>
              </w:tcPr>
            </w:tcPrChange>
          </w:tcPr>
          <w:p w14:paraId="075679E6" w14:textId="77777777" w:rsidR="0058751D" w:rsidRPr="009D6EBC" w:rsidRDefault="0058751D">
            <w:pPr>
              <w:spacing w:after="0"/>
              <w:jc w:val="center"/>
              <w:rPr>
                <w:ins w:id="3104" w:author="arkat" w:date="2017-09-25T14:48:00Z"/>
                <w:rFonts w:asciiTheme="majorHAnsi" w:hAnsiTheme="majorHAnsi" w:cstheme="majorHAnsi"/>
                <w:color w:val="000000"/>
                <w:szCs w:val="24"/>
                <w:lang w:eastAsia="en-GB"/>
                <w:rPrChange w:id="3105" w:author="arkat" w:date="2017-09-26T11:30:00Z">
                  <w:rPr>
                    <w:ins w:id="3106" w:author="arkat" w:date="2017-09-25T14:48:00Z"/>
                    <w:color w:val="000000"/>
                    <w:szCs w:val="24"/>
                    <w:lang w:eastAsia="en-GB"/>
                  </w:rPr>
                </w:rPrChange>
              </w:rPr>
            </w:pPr>
            <w:ins w:id="3107" w:author="arkat" w:date="2017-09-25T14:48:00Z">
              <w:r w:rsidRPr="009D6EBC">
                <w:rPr>
                  <w:rFonts w:asciiTheme="majorHAnsi" w:hAnsiTheme="majorHAnsi" w:cstheme="majorHAnsi"/>
                  <w:color w:val="000000"/>
                  <w:szCs w:val="24"/>
                  <w:lang w:eastAsia="en-GB"/>
                  <w:rPrChange w:id="3108" w:author="arkat" w:date="2017-09-26T11:30:00Z">
                    <w:rPr>
                      <w:color w:val="000000"/>
                      <w:szCs w:val="24"/>
                      <w:lang w:eastAsia="en-GB"/>
                    </w:rPr>
                  </w:rPrChange>
                </w:rPr>
                <w:t>Interchange</w:t>
              </w:r>
            </w:ins>
          </w:p>
        </w:tc>
        <w:tc>
          <w:tcPr>
            <w:tcW w:w="1699" w:type="dxa"/>
            <w:shd w:val="clear" w:color="auto" w:fill="FFFFFF"/>
            <w:hideMark/>
            <w:tcPrChange w:id="3109" w:author="arkat" w:date="2017-09-26T11:29:00Z">
              <w:tcPr>
                <w:tcW w:w="1418" w:type="dxa"/>
                <w:shd w:val="clear" w:color="auto" w:fill="FFFFFF"/>
                <w:hideMark/>
              </w:tcPr>
            </w:tcPrChange>
          </w:tcPr>
          <w:p w14:paraId="1B8F31F1" w14:textId="074F997D" w:rsidR="0058751D" w:rsidRPr="009D6EBC" w:rsidRDefault="00135261">
            <w:pPr>
              <w:spacing w:after="0"/>
              <w:jc w:val="center"/>
              <w:rPr>
                <w:ins w:id="3110" w:author="arkat" w:date="2017-09-25T14:48:00Z"/>
                <w:rFonts w:asciiTheme="majorHAnsi" w:hAnsiTheme="majorHAnsi" w:cstheme="majorHAnsi"/>
                <w:color w:val="000000"/>
                <w:szCs w:val="24"/>
                <w:lang w:eastAsia="en-GB"/>
                <w:rPrChange w:id="3111" w:author="arkat" w:date="2017-09-26T11:30:00Z">
                  <w:rPr>
                    <w:ins w:id="3112" w:author="arkat" w:date="2017-09-25T14:48:00Z"/>
                    <w:color w:val="000000"/>
                    <w:szCs w:val="24"/>
                    <w:lang w:eastAsia="en-GB"/>
                  </w:rPr>
                </w:rPrChange>
              </w:rPr>
            </w:pPr>
            <w:ins w:id="3113" w:author="arkat" w:date="2017-10-11T10:37:00Z">
              <w:r w:rsidRPr="00B150C8">
                <w:rPr>
                  <w:rFonts w:asciiTheme="majorHAnsi" w:hAnsiTheme="majorHAnsi" w:cstheme="majorHAnsi"/>
                  <w:color w:val="000000"/>
                  <w:szCs w:val="24"/>
                  <w:lang w:eastAsia="en-GB"/>
                </w:rPr>
                <w:t>Y</w:t>
              </w:r>
              <w:r>
                <w:rPr>
                  <w:rFonts w:asciiTheme="majorHAnsi" w:hAnsiTheme="majorHAnsi" w:cstheme="majorHAnsi"/>
                  <w:color w:val="000000"/>
                  <w:szCs w:val="24"/>
                  <w:lang w:val="en-US" w:eastAsia="en-GB"/>
                </w:rPr>
                <w:t>a</w:t>
              </w:r>
            </w:ins>
            <w:ins w:id="3114" w:author="arkat" w:date="2017-09-25T14:48:00Z">
              <w:del w:id="3115" w:author="arkat" w:date="2017-10-11T10:37:00Z">
                <w:r w:rsidR="0058751D" w:rsidRPr="009D6EBC" w:rsidDel="00135261">
                  <w:rPr>
                    <w:rFonts w:asciiTheme="majorHAnsi" w:hAnsiTheme="majorHAnsi" w:cstheme="majorHAnsi"/>
                    <w:color w:val="000000"/>
                    <w:szCs w:val="24"/>
                    <w:lang w:eastAsia="en-GB"/>
                    <w:rPrChange w:id="3116" w:author="arkat" w:date="2017-09-26T11:30:00Z">
                      <w:rPr>
                        <w:color w:val="000000"/>
                        <w:szCs w:val="24"/>
                        <w:lang w:eastAsia="en-GB"/>
                      </w:rPr>
                    </w:rPrChange>
                  </w:rPr>
                  <w:delText>Yes</w:delText>
                </w:r>
              </w:del>
            </w:ins>
          </w:p>
        </w:tc>
        <w:tc>
          <w:tcPr>
            <w:tcW w:w="1417" w:type="dxa"/>
            <w:shd w:val="clear" w:color="auto" w:fill="FFFFFF"/>
            <w:hideMark/>
            <w:tcPrChange w:id="3117" w:author="arkat" w:date="2017-09-26T11:29:00Z">
              <w:tcPr>
                <w:tcW w:w="1417" w:type="dxa"/>
                <w:shd w:val="clear" w:color="auto" w:fill="FFFFFF"/>
                <w:hideMark/>
              </w:tcPr>
            </w:tcPrChange>
          </w:tcPr>
          <w:p w14:paraId="5F7BA5AB" w14:textId="77777777" w:rsidR="0058751D" w:rsidRPr="009D6EBC" w:rsidRDefault="0058751D">
            <w:pPr>
              <w:spacing w:after="0"/>
              <w:jc w:val="center"/>
              <w:rPr>
                <w:ins w:id="3118" w:author="arkat" w:date="2017-09-25T14:48:00Z"/>
                <w:rFonts w:asciiTheme="majorHAnsi" w:hAnsiTheme="majorHAnsi" w:cstheme="majorHAnsi"/>
                <w:color w:val="000000"/>
                <w:szCs w:val="24"/>
                <w:lang w:eastAsia="en-GB"/>
                <w:rPrChange w:id="3119" w:author="arkat" w:date="2017-09-26T11:30:00Z">
                  <w:rPr>
                    <w:ins w:id="3120" w:author="arkat" w:date="2017-09-25T14:48:00Z"/>
                    <w:color w:val="000000"/>
                    <w:szCs w:val="24"/>
                    <w:lang w:eastAsia="en-GB"/>
                  </w:rPr>
                </w:rPrChange>
              </w:rPr>
            </w:pPr>
            <w:ins w:id="3121" w:author="arkat" w:date="2017-09-25T14:48:00Z">
              <w:r w:rsidRPr="009D6EBC">
                <w:rPr>
                  <w:rFonts w:asciiTheme="majorHAnsi" w:hAnsiTheme="majorHAnsi" w:cstheme="majorHAnsi"/>
                  <w:color w:val="000000"/>
                  <w:szCs w:val="24"/>
                  <w:lang w:eastAsia="en-GB"/>
                  <w:rPrChange w:id="3122" w:author="arkat" w:date="2017-09-26T11:30:00Z">
                    <w:rPr>
                      <w:color w:val="000000"/>
                      <w:szCs w:val="24"/>
                      <w:lang w:eastAsia="en-GB"/>
                    </w:rPr>
                  </w:rPrChange>
                </w:rPr>
                <w:t>NA</w:t>
              </w:r>
            </w:ins>
          </w:p>
        </w:tc>
      </w:tr>
    </w:tbl>
    <w:p w14:paraId="32C70EFC" w14:textId="7C9CF1C6" w:rsidR="00506BE3" w:rsidRDefault="00506BE3">
      <w:pPr>
        <w:pStyle w:val="BodyTextIndent"/>
        <w:spacing w:before="240"/>
        <w:ind w:left="0" w:firstLine="720"/>
        <w:jc w:val="center"/>
        <w:rPr>
          <w:ins w:id="3123" w:author="arkat" w:date="2017-10-02T22:00:00Z"/>
          <w:lang w:val="en-US"/>
        </w:rPr>
        <w:pPrChange w:id="3124" w:author="arkat" w:date="2017-10-02T22:01:00Z">
          <w:pPr>
            <w:pStyle w:val="BodyTextIndent"/>
            <w:spacing w:before="240"/>
            <w:ind w:left="0" w:firstLine="426"/>
          </w:pPr>
        </w:pPrChange>
      </w:pPr>
      <w:ins w:id="3125" w:author="arkat" w:date="2017-10-02T22:00:00Z">
        <w:r>
          <w:rPr>
            <w:lang w:val="en-US"/>
          </w:rPr>
          <w:t xml:space="preserve">Sumber : </w:t>
        </w:r>
        <w:r>
          <w:rPr>
            <w:lang w:val="en-US"/>
          </w:rPr>
          <w:fldChar w:fldCharType="begin" w:fldLock="1"/>
        </w:r>
      </w:ins>
      <w:ins w:id="3126" w:author="arkat" w:date="2017-10-02T22:01:00Z">
        <w:r>
          <w:rPr>
            <w:lang w:val="en-US"/>
          </w:rPr>
          <w:instrText>ADDIN CSL_CITATION { "citationItems" : [ { "id" : "ITEM-1", "itemData" : { "DOI" : "10.1108/14637150910987937", "ISBN" : "1061042051060", "ISSN" : "1463-7154", "PMID" : "10407101", "abstract" : "Purpose \u2013 In the last two decades, a proliferation of business process management (BPM) modeling languages, standards and software systems has given rise to much confusion and obstacles to adoption. Since new BPM languages and notation terminologies were not well defined, duplicate features are common. This paper seeks to make sense of the myriad BPM standards, organising them in a classification framework, and to identify key industry trends. Design/methodology/approach \u2013 An extensive literature review is conducted and relevant BPM notations, languages and standards are referenced against the proposed BPM Standards Classification Framework, which lists each standard\u2019s distinct features, strengths and weaknesses. Findings \u2013 The paper is unaware of any classification of BPM languages. An attempt is made to classify BPM languages, standards and notations into four main groups: execution, interchange, graphical, and diagnosis standards. At the present time, there is a lack of established diagnosis standards. It is hoped that such a classification facilitates the meaningful adoption of BPM languages, standards and notations. Practical implications \u2013 The paper differentiates BPM standards, thereby resolving common misconceptions; establishes the need for diagnosis standards; identifies the strengths and limitations of current standards; and highlights current knowledge gaps and future trends. Researchers and practitioners may wish to position their work around this review. Originality/value \u2013 Currently, to the best of one\u2019s knowledge, such an overview and such an analysis of BPM standards have not so far been undertaken. Keywords", "author" : [ { "dropping-particle" : "", "family" : "Ko", "given" : "Ryan K.L.", "non-dropping-particle" : "", "parse-names" : false, "suffix" : "" }, { "dropping-particle" : "", "family" : "Lee", "given" : "Stephen S.G.", "non-dropping-particle" : "", "parse-names" : false, "suffix" : "" }, { "dropping-particle" : "", "family" : "Wah Lee", "given" : "Eng", "non-dropping-particle" : "", "parse-names" : false, "suffix" : "" } ], "container-title" : "Business Process Management Journal", "id" : "ITEM-1", "issue" : "5", "issued" : { "date-parts" : [ [ "2009" ] ] }, "page" : "744-791", "title" : "Business process management (BPM) standards: a survey", "type" : "article-journal", "volume" : "15" }, "uris" : [ "http://www.mendeley.com/documents/?uuid=38cb9614-7669-4ca7-91a5-ae2686f98a3b" ] } ], "mendeley" : { "formattedCitation" : "(Ko &lt;i&gt;et al.&lt;/i&gt;, 2009)", "manualFormatting" : "Ko et al. (2009)", "plainTextFormattedCitation" : "(Ko et al., 2009)", "previouslyFormattedCitation" : "(Ko &lt;i&gt;et al.&lt;/i&gt;, 2009)" }, "properties" : { "noteIndex" : 0 }, "schema" : "https://github.com/citation-style-language/schema/raw/master/csl-citation.json" }</w:instrText>
        </w:r>
      </w:ins>
      <w:del w:id="3127" w:author="arkat" w:date="2017-10-02T22:01:00Z">
        <w:r w:rsidDel="00506BE3">
          <w:rPr>
            <w:lang w:val="en-US"/>
          </w:rPr>
          <w:delInstrText>ADDIN CSL_CITATION { "citationItems" : [ { "id" : "ITEM-1", "itemData" : { "DOI" : "10.1108/14637150910987937", "ISBN" : "1061042051060", "ISSN" : "1463-7154", "PMID" : "10407101", "abstract" : "Purpose \u2013 In the last two decades, a proliferation of business process management (BPM) modeling languages, standards and software systems has given rise to much confusion and obstacles to adoption. Since new BPM languages and notation terminologies were not well defined, duplicate features are common. This paper seeks to make sense of the myriad BPM standards, organising them in a classification framework, and to identify key industry trends. Design/methodology/approach \u2013 An extensive literature review is conducted and relevant BPM notations, languages and standards are referenced against the proposed BPM Standards Classification Framework, which lists each standard\u2019s distinct features, strengths and weaknesses. Findings \u2013 The paper is unaware of any classification of BPM languages. An attempt is made to classify BPM languages, standards and notations into four main groups: execution, interchange, graphical, and diagnosis standards. At the present time, there is a lack of established diagnosis standards. It is hoped that such a classification facilitates the meaningful adoption of BPM languages, standards and notations. Practical implications \u2013 The paper differentiates BPM standards, thereby resolving common misconceptions; establishes the need for diagnosis standards; identifies the strengths and limitations of current standards; and highlights current knowledge gaps and future trends. Researchers and practitioners may wish to position their work around this review. Originality/value \u2013 Currently, to the best of one\u2019s knowledge, such an overview and such an analysis of BPM standards have not so far been undertaken. Keywords", "author" : [ { "dropping-particle" : "", "family" : "Ko", "given" : "Ryan K.L.", "non-dropping-particle" : "", "parse-names" : false, "suffix" : "" }, { "dropping-particle" : "", "family" : "Lee", "given" : "Stephen S.G.", "non-dropping-particle" : "", "parse-names" : false, "suffix" : "" }, { "dropping-particle" : "", "family" : "Wah Lee", "given" : "Eng", "non-dropping-particle" : "", "parse-names" : false, "suffix" : "" } ], "container-title" : "Business Process Management Journal", "id" : "ITEM-1", "issue" : "5", "issued" : { "date-parts" : [ [ "2009" ] ] }, "page" : "744-791", "title" : "Business process management (BPM) standards: a survey", "type" : "article-journal", "volume" : "15" }, "uris" : [ "http://www.mendeley.com/documents/?uuid=38cb9614-7669-4ca7-91a5-ae2686f98a3b" ] } ], "mendeley" : { "formattedCitation" : "(Ko &lt;i&gt;et al.&lt;/i&gt;, 2009)", "manualFormatting" : "(Ko et al. (2009)", "plainTextFormattedCitation" : "(Ko et al., 2009)", "previouslyFormattedCitation" : "(Ko &lt;i&gt;et al.&lt;/i&gt;, 2009)" }, "properties" : { "noteIndex" : 0 }, "schema" : "https://github.com/citation-style-language/schema/raw/master/csl-citation.json" }</w:delInstrText>
        </w:r>
      </w:del>
      <w:r>
        <w:rPr>
          <w:lang w:val="en-US"/>
        </w:rPr>
        <w:fldChar w:fldCharType="separate"/>
      </w:r>
      <w:del w:id="3128" w:author="arkat" w:date="2017-10-02T22:00:00Z">
        <w:r w:rsidRPr="00506BE3" w:rsidDel="00506BE3">
          <w:rPr>
            <w:noProof/>
            <w:lang w:val="en-US"/>
          </w:rPr>
          <w:delText>(</w:delText>
        </w:r>
      </w:del>
      <w:r w:rsidRPr="00506BE3">
        <w:rPr>
          <w:noProof/>
          <w:lang w:val="en-US"/>
        </w:rPr>
        <w:t xml:space="preserve">Ko </w:t>
      </w:r>
      <w:r w:rsidRPr="00506BE3">
        <w:rPr>
          <w:i/>
          <w:noProof/>
          <w:lang w:val="en-US"/>
        </w:rPr>
        <w:t>et al.</w:t>
      </w:r>
      <w:ins w:id="3129" w:author="arkat" w:date="2017-10-02T22:00:00Z">
        <w:r>
          <w:rPr>
            <w:noProof/>
            <w:lang w:val="en-US"/>
          </w:rPr>
          <w:t xml:space="preserve"> </w:t>
        </w:r>
      </w:ins>
      <w:del w:id="3130" w:author="arkat" w:date="2017-10-02T22:00:00Z">
        <w:r w:rsidRPr="00506BE3" w:rsidDel="00506BE3">
          <w:rPr>
            <w:noProof/>
            <w:lang w:val="en-US"/>
          </w:rPr>
          <w:delText xml:space="preserve">, </w:delText>
        </w:r>
      </w:del>
      <w:ins w:id="3131" w:author="arkat" w:date="2017-10-02T22:00:00Z">
        <w:r>
          <w:rPr>
            <w:noProof/>
            <w:lang w:val="en-US"/>
          </w:rPr>
          <w:t>(</w:t>
        </w:r>
      </w:ins>
      <w:r w:rsidRPr="00506BE3">
        <w:rPr>
          <w:noProof/>
          <w:lang w:val="en-US"/>
        </w:rPr>
        <w:t>2009)</w:t>
      </w:r>
      <w:ins w:id="3132" w:author="arkat" w:date="2017-10-02T22:00:00Z">
        <w:r>
          <w:rPr>
            <w:lang w:val="en-US"/>
          </w:rPr>
          <w:fldChar w:fldCharType="end"/>
        </w:r>
      </w:ins>
    </w:p>
    <w:p w14:paraId="22325634" w14:textId="5D21C34B" w:rsidR="0062231C" w:rsidRDefault="007772FD">
      <w:pPr>
        <w:pStyle w:val="BodyTextIndent"/>
        <w:spacing w:before="240"/>
        <w:ind w:left="0" w:firstLine="720"/>
        <w:rPr>
          <w:ins w:id="3133" w:author="arkat" w:date="2017-09-25T14:48:00Z"/>
          <w:lang w:val="en-US"/>
        </w:rPr>
        <w:pPrChange w:id="3134" w:author="arkat" w:date="2017-09-28T16:11:00Z">
          <w:pPr>
            <w:pStyle w:val="BodyTextIndent"/>
            <w:spacing w:before="240"/>
            <w:ind w:left="0" w:firstLine="426"/>
          </w:pPr>
        </w:pPrChange>
      </w:pPr>
      <w:ins w:id="3135" w:author="arkat" w:date="2017-10-11T10:39:00Z">
        <w:r>
          <w:rPr>
            <w:lang w:val="en-US"/>
          </w:rPr>
          <w:fldChar w:fldCharType="begin" w:fldLock="1"/>
        </w:r>
      </w:ins>
      <w:ins w:id="3136" w:author="arkat" w:date="2017-10-11T10:40:00Z">
        <w:r>
          <w:rPr>
            <w:lang w:val="en-US"/>
          </w:rPr>
          <w: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"manualFormatting" : "Harmon &amp; Wolf (2016)", "plainTextFormattedCitation" : "(Harmon &amp; Wolf, 2016)", "previouslyFormattedCitation" : "(Harmon &amp; Wolf, 2016)" }, "properties" : { "noteIndex" : 0 }, "schema" : "https://github.com/citation-style-language/schema/raw/master/csl-citation.json" }</w:instrText>
        </w:r>
      </w:ins>
      <w:r>
        <w:rPr>
          <w:lang w:val="en-US"/>
        </w:rPr>
        <w:fldChar w:fldCharType="separate"/>
      </w:r>
      <w:ins w:id="3137" w:author="arkat" w:date="2017-10-11T10:39:00Z">
        <w:r>
          <w:rPr>
            <w:noProof/>
            <w:lang w:val="en-US"/>
          </w:rPr>
          <w:t>Harmon &amp; Wolf</w:t>
        </w:r>
        <w:r w:rsidRPr="007772FD">
          <w:rPr>
            <w:noProof/>
            <w:lang w:val="en-US"/>
          </w:rPr>
          <w:t xml:space="preserve"> </w:t>
        </w:r>
        <w:r>
          <w:rPr>
            <w:noProof/>
            <w:lang w:val="en-US"/>
          </w:rPr>
          <w:t>(</w:t>
        </w:r>
        <w:r w:rsidRPr="007772FD">
          <w:rPr>
            <w:noProof/>
            <w:lang w:val="en-US"/>
          </w:rPr>
          <w:t>2016)</w:t>
        </w:r>
        <w:r>
          <w:rPr>
            <w:lang w:val="en-US"/>
          </w:rPr>
          <w:fldChar w:fldCharType="end"/>
        </w:r>
        <w:r>
          <w:rPr>
            <w:lang w:val="en-US"/>
          </w:rPr>
          <w:t xml:space="preserve"> </w:t>
        </w:r>
      </w:ins>
      <w:ins w:id="3138" w:author="arkat" w:date="2017-09-25T22:28:00Z">
        <w:del w:id="3139" w:author="arkat" w:date="2017-10-11T10:39:00Z">
          <w:r w:rsidR="0062231C" w:rsidDel="007772FD">
            <w:rPr>
              <w:lang w:val="en-US"/>
            </w:rPr>
            <w:delText>Paul Harmon dan Wolf (</w:delText>
          </w:r>
          <w:r w:rsidR="007A7D9B" w:rsidDel="007772FD">
            <w:rPr>
              <w:lang w:val="en-US"/>
            </w:rPr>
            <w:delText>2015</w:delText>
          </w:r>
          <w:r w:rsidR="00506BE3" w:rsidDel="007772FD">
            <w:rPr>
              <w:lang w:val="en-US"/>
            </w:rPr>
            <w:delText xml:space="preserve">) </w:delText>
          </w:r>
        </w:del>
        <w:r w:rsidR="00506BE3">
          <w:rPr>
            <w:lang w:val="en-US"/>
          </w:rPr>
          <w:t>telah melakukan surveI</w:t>
        </w:r>
        <w:r w:rsidR="0062231C">
          <w:rPr>
            <w:lang w:val="en-US"/>
          </w:rPr>
          <w:t xml:space="preserve"> terkait tren pemodelan proses bisnis</w:t>
        </w:r>
      </w:ins>
      <w:ins w:id="3140" w:author="arkat" w:date="2017-09-25T22:29:00Z">
        <w:r w:rsidR="0062231C">
          <w:rPr>
            <w:lang w:val="en-US"/>
          </w:rPr>
          <w:t xml:space="preserve"> dan BPMN adalah notasi pemodelan grafis yang paling </w:t>
        </w:r>
      </w:ins>
      <w:ins w:id="3141" w:author="arkat" w:date="2017-10-11T09:21:00Z">
        <w:r w:rsidR="00B7011C">
          <w:rPr>
            <w:lang w:val="en-US"/>
          </w:rPr>
          <w:t>populer</w:t>
        </w:r>
      </w:ins>
      <w:ins w:id="3142" w:author="arkat" w:date="2017-09-25T22:29:00Z">
        <w:r w:rsidR="0062231C">
          <w:rPr>
            <w:lang w:val="en-US"/>
          </w:rPr>
          <w:t xml:space="preserve">.  </w:t>
        </w:r>
      </w:ins>
      <w:ins w:id="3143" w:author="arkat" w:date="2017-09-25T22:50:00Z">
        <w:r w:rsidR="00506BE3">
          <w:rPr>
            <w:lang w:val="en-US"/>
          </w:rPr>
          <w:t>SurveI</w:t>
        </w:r>
        <w:r w:rsidR="007A7D9B">
          <w:rPr>
            <w:lang w:val="en-US"/>
          </w:rPr>
          <w:t xml:space="preserve"> ini dilakukan di beberapa Lokasi yakni, </w:t>
        </w:r>
      </w:ins>
      <w:ins w:id="3144" w:author="arkat" w:date="2017-09-25T22:51:00Z">
        <w:r w:rsidR="007A7D9B">
          <w:rPr>
            <w:lang w:val="en-US"/>
          </w:rPr>
          <w:t xml:space="preserve">Amerika Utara, Eropa, Amerika selatan, Australia, India, China, Jepang, Korea dan </w:t>
        </w:r>
      </w:ins>
      <w:ins w:id="3145" w:author="arkat" w:date="2017-09-25T22:52:00Z">
        <w:r w:rsidR="007A7D9B">
          <w:rPr>
            <w:lang w:val="en-US"/>
          </w:rPr>
          <w:t>Afrika dengan 116 responden, detail hasil survey ters</w:t>
        </w:r>
        <w:r w:rsidR="00506BE3">
          <w:rPr>
            <w:lang w:val="en-US"/>
          </w:rPr>
          <w:t xml:space="preserve">ebut sebagaimana pada </w:t>
        </w:r>
      </w:ins>
      <w:ins w:id="3146" w:author="arkat" w:date="2017-10-11T10:40:00Z">
        <w:r>
          <w:rPr>
            <w:lang w:val="en-US"/>
          </w:rPr>
          <w:t>G</w:t>
        </w:r>
      </w:ins>
      <w:ins w:id="3147" w:author="arkat" w:date="2017-09-25T22:52:00Z">
        <w:del w:id="3148" w:author="arkat" w:date="2017-10-11T10:40:00Z">
          <w:r w:rsidR="00506BE3" w:rsidDel="007772FD">
            <w:rPr>
              <w:lang w:val="en-US"/>
            </w:rPr>
            <w:delText>g</w:delText>
          </w:r>
        </w:del>
        <w:r w:rsidR="00506BE3">
          <w:rPr>
            <w:lang w:val="en-US"/>
          </w:rPr>
          <w:t>ambar 2.3</w:t>
        </w:r>
        <w:r w:rsidR="007A7D9B">
          <w:rPr>
            <w:lang w:val="en-US"/>
          </w:rPr>
          <w:t>.</w:t>
        </w:r>
      </w:ins>
    </w:p>
    <w:p w14:paraId="614AF30C" w14:textId="489895F4" w:rsidR="0058751D" w:rsidRDefault="007A7D9B">
      <w:pPr>
        <w:pStyle w:val="BodyTextIndent"/>
        <w:ind w:left="0"/>
        <w:jc w:val="center"/>
        <w:rPr>
          <w:ins w:id="3149" w:author="arkat" w:date="2017-09-25T14:48:00Z"/>
          <w:lang w:val="en-US"/>
        </w:rPr>
        <w:pPrChange w:id="3150" w:author="arkat" w:date="2017-09-25T21:08:00Z">
          <w:pPr>
            <w:pStyle w:val="BodyTextIndent"/>
            <w:ind w:left="0"/>
          </w:pPr>
        </w:pPrChange>
      </w:pPr>
      <w:ins w:id="3151" w:author="arkat" w:date="2017-09-25T22:50:00Z">
        <w:r>
          <w:rPr>
            <w:noProof/>
            <w:lang w:val="en-US"/>
          </w:rPr>
          <w:drawing>
            <wp:inline distT="0" distB="0" distL="0" distR="0" wp14:anchorId="77137A23" wp14:editId="20BD84D0">
              <wp:extent cx="4572000" cy="2743200"/>
              <wp:effectExtent l="0" t="0" r="0" b="0"/>
              <wp:docPr id="154" name="Chart 15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ins>
    </w:p>
    <w:p w14:paraId="2B509A22" w14:textId="3204DF46" w:rsidR="009417B2" w:rsidRPr="00E6554F" w:rsidRDefault="009417B2">
      <w:pPr>
        <w:pStyle w:val="GambarBAB2"/>
        <w:numPr>
          <w:ilvl w:val="0"/>
          <w:numId w:val="45"/>
        </w:numPr>
        <w:ind w:left="0" w:firstLine="0"/>
        <w:rPr>
          <w:ins w:id="3152" w:author="arkat" w:date="2017-10-02T09:02:00Z"/>
          <w:b/>
        </w:rPr>
        <w:pPrChange w:id="3153" w:author="arkat" w:date="2017-09-28T15:12:00Z">
          <w:pPr>
            <w:pStyle w:val="BodyText"/>
            <w:ind w:left="720"/>
          </w:pPr>
        </w:pPrChange>
      </w:pPr>
      <w:bookmarkStart w:id="3154" w:name="_Toc495046361"/>
      <w:ins w:id="3155" w:author="arkat" w:date="2017-10-02T09:02:00Z">
        <w:r w:rsidRPr="00E6554F">
          <w:rPr>
            <w:b/>
          </w:rPr>
          <w:t xml:space="preserve">Grafik </w:t>
        </w:r>
      </w:ins>
      <w:ins w:id="3156" w:author="arkat" w:date="2017-09-25T14:48:00Z">
        <w:r w:rsidRPr="00E6554F">
          <w:rPr>
            <w:b/>
          </w:rPr>
          <w:t>Hasil Survei Pemodelan Proses B</w:t>
        </w:r>
        <w:r w:rsidR="0058751D" w:rsidRPr="00506BE3">
          <w:rPr>
            <w:b/>
            <w:rPrChange w:id="3157" w:author="arkat" w:date="2017-10-02T22:01:00Z">
              <w:rPr/>
            </w:rPrChange>
          </w:rPr>
          <w:t>isnis</w:t>
        </w:r>
      </w:ins>
      <w:bookmarkEnd w:id="3154"/>
    </w:p>
    <w:p w14:paraId="5F973323" w14:textId="716E14DF" w:rsidR="0058751D" w:rsidRPr="009417B2" w:rsidRDefault="009417B2">
      <w:pPr>
        <w:jc w:val="center"/>
        <w:rPr>
          <w:ins w:id="3158" w:author="arkat" w:date="2017-09-25T14:48:00Z"/>
        </w:rPr>
        <w:pPrChange w:id="3159" w:author="arkat" w:date="2017-10-02T09:03:00Z">
          <w:pPr>
            <w:pStyle w:val="BodyText"/>
            <w:ind w:left="720"/>
          </w:pPr>
        </w:pPrChange>
      </w:pPr>
      <w:ins w:id="3160" w:author="arkat" w:date="2017-09-25T14:48:00Z">
        <w:r w:rsidRPr="009417B2">
          <w:t>D</w:t>
        </w:r>
        <w:r w:rsidR="0058751D" w:rsidRPr="009417B2">
          <w:t xml:space="preserve">iadopsi dari </w:t>
        </w:r>
        <w:r w:rsidR="0058751D" w:rsidRPr="00E6554F">
          <w:fldChar w:fldCharType="begin" w:fldLock="1"/>
        </w:r>
        <w:r w:rsidR="0058751D" w:rsidRPr="009417B2">
          <w:instrText>ADDIN CSL_CITATION { "citationItems" : [ { "id" : "ITEM-1", "itemData" : { "abstract" : "This BPTrends Survey Report on Business Process Modeling is a comprehensive Report on how BPM practitioners understand Process Modeling and how and where they use Process Modeling in their organizations. The Report includes an Analysis of the results of the Survey and a Summary Conclusion written by Paul Harmon, Market Analyst and Executive Editor of BPTrends.", "author" : [ { "dropping-particle" : "", "family" : "Harmon", "given" : "Paul", "non-dropping-particle" : "", "parse-names" : false, "suffix" : "" }, { "dropping-particle" : "", "family" : "Wolf", "given" : "Celia", "non-dropping-particle" : "", "parse-names" : false, "suffix" : "" } ], "container-title" : "BPTrends", "id" : "ITEM-1", "issue" : "December", "issued" : { "date-parts" : [ [ "2011" ] ] }, "page" : "36", "title" : "Business Process Modeling Survey", "type" : "article-journal" }, "uris" : [ "http://www.mendeley.com/documents/?uuid=6e69e42d-42d3-47de-b9d1-75a3a3198443", "http://www.mendeley.com/documents/?uuid=975580a6-733c-427b-847e-28e17e6bd7a0", "http://www.mendeley.com/documents/?uuid=181a29ab-b9b9-4e16-884d-91f7622ac986" ] } ], "mendeley" : { "formattedCitation" : "(Harmon &amp; Wolf, 2011)", "plainTextFormattedCitation" : "(Harmon &amp; Wolf, 2011)", "previouslyFormattedCitation" : "(Harmon &amp; Wolf, 2011)" }, "properties" : { "noteIndex" : 0 }, "schema" : "https://github.com/citation-style-language/schema/raw/master/csl-citation.json" }</w:instrText>
        </w:r>
        <w:r w:rsidR="0058751D" w:rsidRPr="00E6554F">
          <w:rPr>
            <w:rPrChange w:id="3161" w:author="arkat" w:date="2017-10-02T09:02:00Z">
              <w:rPr/>
            </w:rPrChange>
          </w:rPr>
          <w:fldChar w:fldCharType="separate"/>
        </w:r>
        <w:r w:rsidR="0058751D" w:rsidRPr="009417B2">
          <w:rPr>
            <w:noProof/>
          </w:rPr>
          <w:t>(Harmon &amp; Wolf, 2011)</w:t>
        </w:r>
        <w:r w:rsidR="0058751D" w:rsidRPr="00E6554F">
          <w:fldChar w:fldCharType="end"/>
        </w:r>
      </w:ins>
    </w:p>
    <w:p w14:paraId="46919E35" w14:textId="05AD2EBD" w:rsidR="0058751D" w:rsidRPr="00C36A8C" w:rsidRDefault="0058751D">
      <w:pPr>
        <w:pStyle w:val="Heading4"/>
        <w:ind w:left="360" w:hanging="360"/>
        <w:rPr>
          <w:ins w:id="3162" w:author="arkat" w:date="2017-09-25T14:48:00Z"/>
          <w:lang w:val="en-US"/>
        </w:rPr>
        <w:pPrChange w:id="3163" w:author="arkat" w:date="2017-09-28T16:28:00Z">
          <w:pPr>
            <w:pStyle w:val="Heading2"/>
            <w:spacing w:before="0" w:after="0"/>
          </w:pPr>
        </w:pPrChange>
      </w:pPr>
      <w:ins w:id="3164" w:author="arkat" w:date="2017-09-25T14:48:00Z">
        <w:r w:rsidRPr="009053E3">
          <w:rPr>
            <w:i w:val="0"/>
            <w:lang w:val="en-US"/>
            <w:rPrChange w:id="3165" w:author="arkat" w:date="2017-09-28T16:28:00Z">
              <w:rPr>
                <w:lang w:val="en-US"/>
              </w:rPr>
            </w:rPrChange>
          </w:rPr>
          <w:t>EPC</w:t>
        </w:r>
      </w:ins>
      <w:ins w:id="3166" w:author="arkat" w:date="2017-09-26T15:22:00Z">
        <w:r w:rsidR="0095050F">
          <w:rPr>
            <w:i w:val="0"/>
            <w:lang w:val="en-US"/>
            <w:rPrChange w:id="3167" w:author="arkat" w:date="2017-09-28T16:28:00Z">
              <w:rPr>
                <w:i/>
                <w:lang w:val="en-US"/>
              </w:rPr>
            </w:rPrChange>
          </w:rPr>
          <w:t xml:space="preserve"> ARIS</w:t>
        </w:r>
      </w:ins>
    </w:p>
    <w:p w14:paraId="696AF449" w14:textId="7A032B4B" w:rsidR="00DC4822" w:rsidRDefault="00C8266F" w:rsidP="00A54029">
      <w:pPr>
        <w:pStyle w:val="BodyText"/>
        <w:spacing w:after="0"/>
        <w:ind w:firstLine="270"/>
        <w:rPr>
          <w:ins w:id="3168" w:author="arkat" w:date="2017-09-28T14:03:00Z"/>
          <w:lang w:val="en-US"/>
        </w:rPr>
      </w:pPr>
      <w:ins w:id="3169" w:author="arkat" w:date="2017-09-25T14:48:00Z">
        <w:r>
          <w:rPr>
            <w:lang w:val="en-US"/>
          </w:rPr>
          <w:t xml:space="preserve">EPC </w:t>
        </w:r>
        <w:r w:rsidR="0058751D" w:rsidRPr="00492557">
          <w:rPr>
            <w:lang w:val="en-US"/>
          </w:rPr>
          <w:t>merup</w:t>
        </w:r>
      </w:ins>
      <w:ins w:id="3170" w:author="arkat" w:date="2017-10-11T09:19:00Z">
        <w:del w:id="3171" w:author="arkat" w:date="2017-10-11T10:32:00Z">
          <w:r w:rsidR="00315295" w:rsidDel="00135261">
            <w:rPr>
              <w:lang w:val="en-US"/>
            </w:rPr>
            <w:delText>akan</w:delText>
          </w:r>
        </w:del>
      </w:ins>
      <w:proofErr w:type="gramStart"/>
      <w:ins w:id="3172" w:author="arkat" w:date="2017-10-11T10:32:00Z">
        <w:r w:rsidR="00135261">
          <w:rPr>
            <w:lang w:val="en-US"/>
          </w:rPr>
          <w:t>akan</w:t>
        </w:r>
      </w:ins>
      <w:proofErr w:type="gramEnd"/>
      <w:ins w:id="3173" w:author="arkat" w:date="2017-09-25T14:48:00Z">
        <w:r w:rsidR="0058751D" w:rsidRPr="00492557">
          <w:rPr>
            <w:lang w:val="en-US"/>
          </w:rPr>
          <w:t xml:space="preserve"> jenis flowchart yang digun</w:t>
        </w:r>
      </w:ins>
      <w:ins w:id="3174" w:author="arkat" w:date="2017-10-11T09:19:00Z">
        <w:del w:id="3175" w:author="arkat" w:date="2017-10-11T10:32:00Z">
          <w:r w:rsidR="00315295" w:rsidDel="00135261">
            <w:rPr>
              <w:lang w:val="en-US"/>
            </w:rPr>
            <w:delText>akan</w:delText>
          </w:r>
        </w:del>
      </w:ins>
      <w:ins w:id="3176" w:author="arkat" w:date="2017-10-11T10:32:00Z">
        <w:r w:rsidR="00135261">
          <w:rPr>
            <w:lang w:val="en-US"/>
          </w:rPr>
          <w:t>akan</w:t>
        </w:r>
      </w:ins>
      <w:ins w:id="3177" w:author="arkat" w:date="2017-09-25T14:48:00Z">
        <w:r w:rsidR="000D50AC">
          <w:rPr>
            <w:lang w:val="en-US"/>
          </w:rPr>
          <w:t xml:space="preserve"> untuk pemodelan proses bisnis. EPC </w:t>
        </w:r>
      </w:ins>
      <w:ins w:id="3178" w:author="arkat" w:date="2017-09-27T10:34:00Z">
        <w:r w:rsidR="000D50AC">
          <w:rPr>
            <w:lang w:val="en-US"/>
          </w:rPr>
          <w:t>d</w:t>
        </w:r>
        <w:r w:rsidR="000D50AC" w:rsidRPr="00B16137">
          <w:rPr>
            <w:lang w:val="en-US"/>
          </w:rPr>
          <w:t>ikembangkan</w:t>
        </w:r>
      </w:ins>
      <w:ins w:id="3179" w:author="arkat" w:date="2017-09-27T10:33:00Z">
        <w:r w:rsidR="000D50AC">
          <w:rPr>
            <w:lang w:val="en-US"/>
          </w:rPr>
          <w:t xml:space="preserve"> </w:t>
        </w:r>
        <w:r w:rsidR="000D50AC" w:rsidRPr="00B16137">
          <w:rPr>
            <w:lang w:val="en-US"/>
          </w:rPr>
          <w:t>menggun</w:t>
        </w:r>
      </w:ins>
      <w:ins w:id="3180" w:author="arkat" w:date="2017-10-11T09:19:00Z">
        <w:del w:id="3181" w:author="arkat" w:date="2017-10-11T10:32:00Z">
          <w:r w:rsidR="00315295" w:rsidDel="00135261">
            <w:rPr>
              <w:lang w:val="en-US"/>
            </w:rPr>
            <w:delText>akan</w:delText>
          </w:r>
        </w:del>
      </w:ins>
      <w:ins w:id="3182" w:author="arkat" w:date="2017-10-11T10:32:00Z">
        <w:r w:rsidR="00135261">
          <w:rPr>
            <w:lang w:val="en-US"/>
          </w:rPr>
          <w:t>akan</w:t>
        </w:r>
      </w:ins>
      <w:ins w:id="3183" w:author="arkat" w:date="2017-09-27T10:33:00Z">
        <w:r w:rsidR="000D50AC" w:rsidRPr="00B16137">
          <w:rPr>
            <w:lang w:val="en-US"/>
          </w:rPr>
          <w:t xml:space="preserve"> </w:t>
        </w:r>
        <w:r w:rsidR="000D50AC" w:rsidRPr="00B16137">
          <w:rPr>
            <w:i/>
            <w:lang w:val="en-US"/>
          </w:rPr>
          <w:t>framework Architecture of Integral Information System</w:t>
        </w:r>
        <w:r w:rsidR="000D50AC" w:rsidRPr="00B16137">
          <w:rPr>
            <w:lang w:val="en-US"/>
          </w:rPr>
          <w:t xml:space="preserve"> (ARIS) oleh August-Wilhem Scheer di Institut für</w:t>
        </w:r>
        <w:r w:rsidR="000D50AC">
          <w:rPr>
            <w:lang w:val="en-US"/>
          </w:rPr>
          <w:t xml:space="preserve"> </w:t>
        </w:r>
        <w:r w:rsidR="000D50AC" w:rsidRPr="00B16137">
          <w:rPr>
            <w:lang w:val="en-US"/>
          </w:rPr>
          <w:t>Wirtschaftsinformatik, Universität des Saarlandes (</w:t>
        </w:r>
        <w:r w:rsidR="000D50AC" w:rsidRPr="00B16137">
          <w:rPr>
            <w:i/>
            <w:lang w:val="en-US"/>
          </w:rPr>
          <w:t>Institute for Business Information Systems at the University of Saarland</w:t>
        </w:r>
        <w:r w:rsidR="000D50AC" w:rsidRPr="00B16137">
          <w:rPr>
            <w:lang w:val="en-US"/>
          </w:rPr>
          <w:t>) pada awal tahun 1990</w:t>
        </w:r>
        <w:r w:rsidR="000D50AC">
          <w:rPr>
            <w:lang w:val="en-US"/>
          </w:rPr>
          <w:t xml:space="preserve">. </w:t>
        </w:r>
      </w:ins>
      <w:ins w:id="3184" w:author="arkat" w:date="2017-09-25T14:48:00Z">
        <w:r w:rsidR="0058751D" w:rsidRPr="00492557">
          <w:rPr>
            <w:lang w:val="en-US"/>
          </w:rPr>
          <w:t>EPC dapat digun</w:t>
        </w:r>
      </w:ins>
      <w:ins w:id="3185" w:author="arkat" w:date="2017-10-11T09:19:00Z">
        <w:del w:id="3186" w:author="arkat" w:date="2017-10-11T10:32:00Z">
          <w:r w:rsidR="00315295" w:rsidDel="00135261">
            <w:rPr>
              <w:lang w:val="en-US"/>
            </w:rPr>
            <w:delText>akan</w:delText>
          </w:r>
        </w:del>
      </w:ins>
      <w:proofErr w:type="gramStart"/>
      <w:ins w:id="3187" w:author="arkat" w:date="2017-10-11T10:32:00Z">
        <w:r w:rsidR="00135261">
          <w:rPr>
            <w:lang w:val="en-US"/>
          </w:rPr>
          <w:t>akan</w:t>
        </w:r>
      </w:ins>
      <w:proofErr w:type="gramEnd"/>
      <w:ins w:id="3188" w:author="arkat" w:date="2017-09-25T14:48:00Z">
        <w:r w:rsidR="0058751D" w:rsidRPr="00492557">
          <w:rPr>
            <w:lang w:val="en-US"/>
          </w:rPr>
          <w:t xml:space="preserve"> untuk mengkonfigurasi atau melakukan evaluasi dan analisis terhadap pelaksanaan </w:t>
        </w:r>
        <w:r w:rsidR="0058751D" w:rsidRPr="00492557">
          <w:rPr>
            <w:lang w:val="en-US"/>
          </w:rPr>
          <w:lastRenderedPageBreak/>
          <w:t>proses bisnis dan untuk perbaikan proses bisnis</w:t>
        </w:r>
        <w:r w:rsidR="0058751D">
          <w:rPr>
            <w:lang w:val="en-US"/>
          </w:rPr>
          <w:t xml:space="preserve">. </w:t>
        </w:r>
        <w:r w:rsidR="0058751D" w:rsidRPr="00492557">
          <w:rPr>
            <w:lang w:val="en-US"/>
          </w:rPr>
          <w:t>Tujuan EPC adalah memet</w:t>
        </w:r>
      </w:ins>
      <w:ins w:id="3189" w:author="arkat" w:date="2017-10-11T09:19:00Z">
        <w:del w:id="3190" w:author="arkat" w:date="2017-10-11T10:32:00Z">
          <w:r w:rsidR="00315295" w:rsidDel="00135261">
            <w:rPr>
              <w:lang w:val="en-US"/>
            </w:rPr>
            <w:delText>akan</w:delText>
          </w:r>
        </w:del>
      </w:ins>
      <w:proofErr w:type="gramStart"/>
      <w:ins w:id="3191" w:author="arkat" w:date="2017-10-11T10:32:00Z">
        <w:r w:rsidR="00135261">
          <w:rPr>
            <w:lang w:val="en-US"/>
          </w:rPr>
          <w:t>akan</w:t>
        </w:r>
      </w:ins>
      <w:proofErr w:type="gramEnd"/>
      <w:ins w:id="3192" w:author="arkat" w:date="2017-09-25T14:48:00Z">
        <w:r w:rsidR="0058751D" w:rsidRPr="00492557">
          <w:rPr>
            <w:lang w:val="en-US"/>
          </w:rPr>
          <w:t xml:space="preserve"> proses bisnis se</w:t>
        </w:r>
      </w:ins>
      <w:ins w:id="3193" w:author="arkat" w:date="2017-10-11T09:20:00Z">
        <w:r w:rsidR="00315295">
          <w:rPr>
            <w:lang w:val="en-US"/>
          </w:rPr>
          <w:t>cara</w:t>
        </w:r>
      </w:ins>
      <w:ins w:id="3194" w:author="arkat" w:date="2017-09-25T14:48:00Z">
        <w:r w:rsidR="0058751D" w:rsidRPr="00492557">
          <w:rPr>
            <w:lang w:val="en-US"/>
          </w:rPr>
          <w:t xml:space="preserve"> lua</w:t>
        </w:r>
        <w:r>
          <w:rPr>
            <w:lang w:val="en-US"/>
          </w:rPr>
          <w:t xml:space="preserve">s dengan </w:t>
        </w:r>
      </w:ins>
      <w:ins w:id="3195" w:author="arkat" w:date="2017-10-11T09:20:00Z">
        <w:r w:rsidR="00315295">
          <w:rPr>
            <w:lang w:val="en-US"/>
          </w:rPr>
          <w:t>Cara</w:t>
        </w:r>
      </w:ins>
      <w:ins w:id="3196" w:author="arkat" w:date="2017-09-25T14:48:00Z">
        <w:r w:rsidR="0058751D" w:rsidRPr="00492557">
          <w:rPr>
            <w:lang w:val="en-US"/>
          </w:rPr>
          <w:t xml:space="preserve"> yang lebih sederhana serta cocok digun</w:t>
        </w:r>
      </w:ins>
      <w:ins w:id="3197" w:author="arkat" w:date="2017-10-11T09:19:00Z">
        <w:del w:id="3198" w:author="arkat" w:date="2017-10-11T10:32:00Z">
          <w:r w:rsidR="00315295" w:rsidDel="00135261">
            <w:rPr>
              <w:lang w:val="en-US"/>
            </w:rPr>
            <w:delText>akan</w:delText>
          </w:r>
        </w:del>
      </w:ins>
      <w:ins w:id="3199" w:author="arkat" w:date="2017-10-11T10:32:00Z">
        <w:r w:rsidR="00135261">
          <w:rPr>
            <w:lang w:val="en-US"/>
          </w:rPr>
          <w:t>akan</w:t>
        </w:r>
      </w:ins>
      <w:ins w:id="3200" w:author="arkat" w:date="2017-09-25T14:48:00Z">
        <w:r w:rsidR="0058751D" w:rsidRPr="00492557">
          <w:rPr>
            <w:lang w:val="en-US"/>
          </w:rPr>
          <w:t xml:space="preserve"> untuk penelitian yang memerlukan beberapa alternatif perbaikan didalam proses bisnis supaya dapat meningkatkan efisiensi dan efektivitas.</w:t>
        </w:r>
      </w:ins>
      <w:ins w:id="3201" w:author="arkat" w:date="2017-09-25T16:25:00Z">
        <w:r>
          <w:rPr>
            <w:lang w:val="en-US"/>
          </w:rPr>
          <w:t xml:space="preserve"> </w:t>
        </w:r>
      </w:ins>
    </w:p>
    <w:p w14:paraId="435F7F81" w14:textId="77777777" w:rsidR="00DC4822" w:rsidRDefault="00DC4822">
      <w:pPr>
        <w:pStyle w:val="BodyText"/>
        <w:spacing w:after="0"/>
        <w:ind w:firstLine="270"/>
        <w:rPr>
          <w:ins w:id="3202" w:author="arkat" w:date="2017-09-28T14:03:00Z"/>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6"/>
        <w:gridCol w:w="2271"/>
        <w:gridCol w:w="352"/>
        <w:gridCol w:w="1062"/>
        <w:gridCol w:w="2648"/>
      </w:tblGrid>
      <w:tr w:rsidR="00E06A8F" w14:paraId="7A38F2BD" w14:textId="77777777" w:rsidTr="00686631">
        <w:trPr>
          <w:ins w:id="3203" w:author="arkat" w:date="2017-09-28T14:07:00Z"/>
        </w:trPr>
        <w:tc>
          <w:tcPr>
            <w:tcW w:w="1631" w:type="dxa"/>
          </w:tcPr>
          <w:p w14:paraId="09D9CB9C" w14:textId="77777777" w:rsidR="00E06A8F" w:rsidRDefault="00E06A8F" w:rsidP="00686631">
            <w:pPr>
              <w:pStyle w:val="BodyText"/>
              <w:spacing w:after="0"/>
              <w:rPr>
                <w:ins w:id="3204" w:author="arkat" w:date="2017-09-28T14:07:00Z"/>
                <w:lang w:val="en-US"/>
              </w:rPr>
            </w:pPr>
            <w:ins w:id="3205" w:author="arkat" w:date="2017-09-28T14:07:00Z">
              <w:r w:rsidRPr="002E3C08">
                <w:rPr>
                  <w:rFonts w:cs="Calibri"/>
                  <w:noProof/>
                  <w:szCs w:val="24"/>
                  <w:lang w:val="en-US"/>
                </w:rPr>
                <w:drawing>
                  <wp:inline distT="0" distB="0" distL="0" distR="0" wp14:anchorId="4257900E" wp14:editId="343E2FF8">
                    <wp:extent cx="622570" cy="40186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5375" cy="403672"/>
                            </a:xfrm>
                            <a:prstGeom prst="rect">
                              <a:avLst/>
                            </a:prstGeom>
                            <a:noFill/>
                            <a:ln>
                              <a:noFill/>
                            </a:ln>
                          </pic:spPr>
                        </pic:pic>
                      </a:graphicData>
                    </a:graphic>
                  </wp:inline>
                </w:drawing>
              </w:r>
            </w:ins>
          </w:p>
        </w:tc>
        <w:tc>
          <w:tcPr>
            <w:tcW w:w="2347" w:type="dxa"/>
          </w:tcPr>
          <w:p w14:paraId="0364D600" w14:textId="77777777" w:rsidR="00E06A8F" w:rsidRDefault="00E06A8F" w:rsidP="00686631">
            <w:pPr>
              <w:pStyle w:val="BodyText"/>
              <w:spacing w:after="0"/>
              <w:rPr>
                <w:ins w:id="3206" w:author="arkat" w:date="2017-09-28T14:07:00Z"/>
                <w:lang w:val="en-US"/>
              </w:rPr>
            </w:pPr>
            <w:ins w:id="3207" w:author="arkat" w:date="2017-09-28T14:07:00Z">
              <w:r>
                <w:rPr>
                  <w:lang w:val="en-US"/>
                </w:rPr>
                <w:t>event</w:t>
              </w:r>
            </w:ins>
          </w:p>
        </w:tc>
        <w:tc>
          <w:tcPr>
            <w:tcW w:w="360" w:type="dxa"/>
          </w:tcPr>
          <w:p w14:paraId="4E726590" w14:textId="77777777" w:rsidR="00E06A8F" w:rsidRDefault="00E06A8F" w:rsidP="00686631">
            <w:pPr>
              <w:pStyle w:val="BodyText"/>
              <w:spacing w:after="0"/>
              <w:rPr>
                <w:ins w:id="3208" w:author="arkat" w:date="2017-09-28T14:07:00Z"/>
                <w:lang w:val="en-US"/>
              </w:rPr>
            </w:pPr>
          </w:p>
        </w:tc>
        <w:tc>
          <w:tcPr>
            <w:tcW w:w="1080" w:type="dxa"/>
          </w:tcPr>
          <w:p w14:paraId="15AF1B8F" w14:textId="77777777" w:rsidR="00E06A8F" w:rsidRDefault="00E06A8F" w:rsidP="00686631">
            <w:pPr>
              <w:pStyle w:val="BodyText"/>
              <w:spacing w:after="0"/>
              <w:rPr>
                <w:ins w:id="3209" w:author="arkat" w:date="2017-09-28T14:07:00Z"/>
                <w:lang w:val="en-US"/>
              </w:rPr>
            </w:pPr>
            <w:ins w:id="3210" w:author="arkat" w:date="2017-09-28T14:07:00Z">
              <w:r w:rsidRPr="002E3C08">
                <w:rPr>
                  <w:rFonts w:cs="Calibri"/>
                  <w:noProof/>
                  <w:szCs w:val="24"/>
                  <w:lang w:val="en-US"/>
                </w:rPr>
                <w:drawing>
                  <wp:inline distT="0" distB="0" distL="0" distR="0" wp14:anchorId="50C3107D" wp14:editId="665C6B9E">
                    <wp:extent cx="353695" cy="35369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3695" cy="353695"/>
                            </a:xfrm>
                            <a:prstGeom prst="rect">
                              <a:avLst/>
                            </a:prstGeom>
                            <a:noFill/>
                            <a:ln>
                              <a:noFill/>
                            </a:ln>
                          </pic:spPr>
                        </pic:pic>
                      </a:graphicData>
                    </a:graphic>
                  </wp:inline>
                </w:drawing>
              </w:r>
            </w:ins>
          </w:p>
        </w:tc>
        <w:tc>
          <w:tcPr>
            <w:tcW w:w="2737" w:type="dxa"/>
          </w:tcPr>
          <w:p w14:paraId="79C0F30B" w14:textId="77777777" w:rsidR="00E06A8F" w:rsidRDefault="00E06A8F" w:rsidP="00686631">
            <w:pPr>
              <w:pStyle w:val="BodyText"/>
              <w:spacing w:after="0"/>
              <w:rPr>
                <w:ins w:id="3211" w:author="arkat" w:date="2017-09-28T14:07:00Z"/>
                <w:lang w:val="en-US"/>
              </w:rPr>
            </w:pPr>
            <w:ins w:id="3212" w:author="arkat" w:date="2017-09-28T14:07:00Z">
              <w:r>
                <w:rPr>
                  <w:lang w:val="en-US"/>
                </w:rPr>
                <w:t>OR-Connector</w:t>
              </w:r>
            </w:ins>
          </w:p>
        </w:tc>
      </w:tr>
      <w:tr w:rsidR="00E06A8F" w14:paraId="21ED9823" w14:textId="77777777" w:rsidTr="00686631">
        <w:trPr>
          <w:ins w:id="3213" w:author="arkat" w:date="2017-09-28T14:07:00Z"/>
        </w:trPr>
        <w:tc>
          <w:tcPr>
            <w:tcW w:w="1631" w:type="dxa"/>
          </w:tcPr>
          <w:p w14:paraId="75C545B3" w14:textId="77777777" w:rsidR="00E06A8F" w:rsidRDefault="00E06A8F" w:rsidP="00686631">
            <w:pPr>
              <w:pStyle w:val="BodyText"/>
              <w:spacing w:after="0"/>
              <w:rPr>
                <w:ins w:id="3214" w:author="arkat" w:date="2017-09-28T14:07:00Z"/>
                <w:lang w:val="en-US"/>
              </w:rPr>
            </w:pPr>
            <w:ins w:id="3215" w:author="arkat" w:date="2017-09-28T14:07:00Z">
              <w:r w:rsidRPr="002E3C08">
                <w:rPr>
                  <w:rFonts w:cs="Calibri"/>
                  <w:noProof/>
                  <w:szCs w:val="24"/>
                  <w:lang w:val="en-US"/>
                </w:rPr>
                <w:drawing>
                  <wp:inline distT="0" distB="0" distL="0" distR="0" wp14:anchorId="02996EEF" wp14:editId="534174D4">
                    <wp:extent cx="622300" cy="401007"/>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1508" cy="406941"/>
                            </a:xfrm>
                            <a:prstGeom prst="rect">
                              <a:avLst/>
                            </a:prstGeom>
                            <a:noFill/>
                            <a:ln>
                              <a:noFill/>
                            </a:ln>
                          </pic:spPr>
                        </pic:pic>
                      </a:graphicData>
                    </a:graphic>
                  </wp:inline>
                </w:drawing>
              </w:r>
            </w:ins>
          </w:p>
        </w:tc>
        <w:tc>
          <w:tcPr>
            <w:tcW w:w="2347" w:type="dxa"/>
          </w:tcPr>
          <w:p w14:paraId="2C0FECC6" w14:textId="77777777" w:rsidR="00E06A8F" w:rsidRDefault="00E06A8F" w:rsidP="00686631">
            <w:pPr>
              <w:pStyle w:val="BodyText"/>
              <w:spacing w:after="0"/>
              <w:rPr>
                <w:ins w:id="3216" w:author="arkat" w:date="2017-09-28T14:07:00Z"/>
                <w:lang w:val="en-US"/>
              </w:rPr>
            </w:pPr>
            <w:ins w:id="3217" w:author="arkat" w:date="2017-09-28T14:07:00Z">
              <w:r>
                <w:rPr>
                  <w:lang w:val="en-US"/>
                </w:rPr>
                <w:t>Function</w:t>
              </w:r>
            </w:ins>
          </w:p>
        </w:tc>
        <w:tc>
          <w:tcPr>
            <w:tcW w:w="360" w:type="dxa"/>
          </w:tcPr>
          <w:p w14:paraId="79FB2E6F" w14:textId="77777777" w:rsidR="00E06A8F" w:rsidRDefault="00E06A8F" w:rsidP="00686631">
            <w:pPr>
              <w:pStyle w:val="BodyText"/>
              <w:spacing w:after="0"/>
              <w:rPr>
                <w:ins w:id="3218" w:author="arkat" w:date="2017-09-28T14:07:00Z"/>
                <w:lang w:val="en-US"/>
              </w:rPr>
            </w:pPr>
          </w:p>
        </w:tc>
        <w:tc>
          <w:tcPr>
            <w:tcW w:w="1080" w:type="dxa"/>
          </w:tcPr>
          <w:p w14:paraId="3431559B" w14:textId="77777777" w:rsidR="00E06A8F" w:rsidRDefault="00E06A8F" w:rsidP="00686631">
            <w:pPr>
              <w:pStyle w:val="BodyText"/>
              <w:spacing w:after="0"/>
              <w:rPr>
                <w:ins w:id="3219" w:author="arkat" w:date="2017-09-28T14:07:00Z"/>
                <w:lang w:val="en-US"/>
              </w:rPr>
            </w:pPr>
            <w:ins w:id="3220" w:author="arkat" w:date="2017-09-28T14:07:00Z">
              <w:r w:rsidRPr="002E3C08">
                <w:rPr>
                  <w:rFonts w:cs="Calibri"/>
                  <w:noProof/>
                  <w:szCs w:val="24"/>
                  <w:lang w:val="en-US"/>
                </w:rPr>
                <w:drawing>
                  <wp:inline distT="0" distB="0" distL="0" distR="0" wp14:anchorId="112BD717" wp14:editId="59E75150">
                    <wp:extent cx="353695" cy="3536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3695" cy="353695"/>
                            </a:xfrm>
                            <a:prstGeom prst="rect">
                              <a:avLst/>
                            </a:prstGeom>
                            <a:noFill/>
                            <a:ln>
                              <a:noFill/>
                            </a:ln>
                          </pic:spPr>
                        </pic:pic>
                      </a:graphicData>
                    </a:graphic>
                  </wp:inline>
                </w:drawing>
              </w:r>
            </w:ins>
          </w:p>
        </w:tc>
        <w:tc>
          <w:tcPr>
            <w:tcW w:w="2737" w:type="dxa"/>
          </w:tcPr>
          <w:p w14:paraId="63ADE9C2" w14:textId="77777777" w:rsidR="00E06A8F" w:rsidRDefault="00E06A8F" w:rsidP="00686631">
            <w:pPr>
              <w:pStyle w:val="BodyText"/>
              <w:spacing w:after="0"/>
              <w:rPr>
                <w:ins w:id="3221" w:author="arkat" w:date="2017-09-28T14:07:00Z"/>
                <w:lang w:val="en-US"/>
              </w:rPr>
            </w:pPr>
            <w:ins w:id="3222" w:author="arkat" w:date="2017-09-28T14:07:00Z">
              <w:r>
                <w:rPr>
                  <w:lang w:val="en-US"/>
                </w:rPr>
                <w:t>AND-Connector</w:t>
              </w:r>
            </w:ins>
          </w:p>
        </w:tc>
      </w:tr>
      <w:tr w:rsidR="00E06A8F" w14:paraId="4D8D5736" w14:textId="77777777" w:rsidTr="00686631">
        <w:trPr>
          <w:ins w:id="3223" w:author="arkat" w:date="2017-09-28T14:07:00Z"/>
        </w:trPr>
        <w:tc>
          <w:tcPr>
            <w:tcW w:w="1631" w:type="dxa"/>
          </w:tcPr>
          <w:p w14:paraId="32F23655" w14:textId="77777777" w:rsidR="00E06A8F" w:rsidRDefault="00E06A8F" w:rsidP="00686631">
            <w:pPr>
              <w:pStyle w:val="BodyText"/>
              <w:spacing w:after="0"/>
              <w:rPr>
                <w:ins w:id="3224" w:author="arkat" w:date="2017-09-28T14:07:00Z"/>
                <w:lang w:val="en-US"/>
              </w:rPr>
            </w:pPr>
            <w:ins w:id="3225" w:author="arkat" w:date="2017-09-28T14:07:00Z">
              <w:r>
                <w:rPr>
                  <w:noProof/>
                  <w:lang w:val="en-US"/>
                </w:rPr>
                <mc:AlternateContent>
                  <mc:Choice Requires="wps">
                    <w:drawing>
                      <wp:anchor distT="0" distB="0" distL="114300" distR="114300" simplePos="0" relativeHeight="251622912" behindDoc="0" locked="0" layoutInCell="1" allowOverlap="1" wp14:anchorId="1A27609A" wp14:editId="288E6C8E">
                        <wp:simplePos x="0" y="0"/>
                        <wp:positionH relativeFrom="column">
                          <wp:posOffset>78105</wp:posOffset>
                        </wp:positionH>
                        <wp:positionV relativeFrom="paragraph">
                          <wp:posOffset>129337</wp:posOffset>
                        </wp:positionV>
                        <wp:extent cx="391885" cy="7684"/>
                        <wp:effectExtent l="38100" t="76200" r="27305" b="125730"/>
                        <wp:wrapNone/>
                        <wp:docPr id="163" name="Straight Arrow Connector 163"/>
                        <wp:cNvGraphicFramePr/>
                        <a:graphic xmlns:a="http://schemas.openxmlformats.org/drawingml/2006/main">
                          <a:graphicData uri="http://schemas.microsoft.com/office/word/2010/wordprocessingShape">
                            <wps:wsp>
                              <wps:cNvCnPr/>
                              <wps:spPr>
                                <a:xfrm flipV="1">
                                  <a:off x="0" y="0"/>
                                  <a:ext cx="391885" cy="768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type w14:anchorId="4062F153" id="_x0000_t32" coordsize="21600,21600" o:spt="32" o:oned="t" path="m,l21600,21600e" filled="f">
                        <v:path arrowok="t" fillok="f" o:connecttype="none"/>
                        <o:lock v:ext="edit" shapetype="t"/>
                      </v:shapetype>
                      <v:shape id="Straight Arrow Connector 163" o:spid="_x0000_s1026" type="#_x0000_t32" style="position:absolute;margin-left:6.15pt;margin-top:10.2pt;width:30.85pt;height:.6pt;flip:y;z-index:25162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" strokecolor="black [3200]" strokeweight="2pt">
                        <v:stroke endarrow="block"/>
                        <v:shadow on="t" color="black" opacity="24903f" origin=",.5" offset="0,.55556mm"/>
                      </v:shape>
                    </w:pict>
                  </mc:Fallback>
                </mc:AlternateContent>
              </w:r>
            </w:ins>
          </w:p>
        </w:tc>
        <w:tc>
          <w:tcPr>
            <w:tcW w:w="2347" w:type="dxa"/>
          </w:tcPr>
          <w:p w14:paraId="111B1686" w14:textId="77777777" w:rsidR="00E06A8F" w:rsidRDefault="00E06A8F" w:rsidP="00686631">
            <w:pPr>
              <w:pStyle w:val="BodyText"/>
              <w:spacing w:after="0"/>
              <w:rPr>
                <w:ins w:id="3226" w:author="arkat" w:date="2017-09-28T14:07:00Z"/>
                <w:lang w:val="en-US"/>
              </w:rPr>
            </w:pPr>
            <w:ins w:id="3227" w:author="arkat" w:date="2017-09-28T14:07:00Z">
              <w:r>
                <w:rPr>
                  <w:lang w:val="en-US"/>
                </w:rPr>
                <w:t>Control Flow</w:t>
              </w:r>
            </w:ins>
          </w:p>
        </w:tc>
        <w:tc>
          <w:tcPr>
            <w:tcW w:w="360" w:type="dxa"/>
          </w:tcPr>
          <w:p w14:paraId="573BDCA2" w14:textId="77777777" w:rsidR="00E06A8F" w:rsidRDefault="00E06A8F" w:rsidP="00686631">
            <w:pPr>
              <w:pStyle w:val="BodyText"/>
              <w:spacing w:after="0"/>
              <w:rPr>
                <w:ins w:id="3228" w:author="arkat" w:date="2017-09-28T14:07:00Z"/>
                <w:lang w:val="en-US"/>
              </w:rPr>
            </w:pPr>
          </w:p>
        </w:tc>
        <w:tc>
          <w:tcPr>
            <w:tcW w:w="1080" w:type="dxa"/>
          </w:tcPr>
          <w:p w14:paraId="2E8C1768" w14:textId="77777777" w:rsidR="00E06A8F" w:rsidRDefault="00E06A8F" w:rsidP="00686631">
            <w:pPr>
              <w:pStyle w:val="BodyText"/>
              <w:spacing w:after="0"/>
              <w:rPr>
                <w:ins w:id="3229" w:author="arkat" w:date="2017-09-28T14:07:00Z"/>
                <w:lang w:val="en-US"/>
              </w:rPr>
            </w:pPr>
            <w:ins w:id="3230" w:author="arkat" w:date="2017-09-28T14:07:00Z">
              <w:r w:rsidRPr="002E3C08">
                <w:rPr>
                  <w:rFonts w:cs="Calibri"/>
                  <w:noProof/>
                  <w:szCs w:val="24"/>
                  <w:lang w:val="en-US"/>
                </w:rPr>
                <w:drawing>
                  <wp:inline distT="0" distB="0" distL="0" distR="0" wp14:anchorId="037BD45F" wp14:editId="7AE75E19">
                    <wp:extent cx="353695" cy="353695"/>
                    <wp:effectExtent l="0" t="0" r="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695" cy="353695"/>
                            </a:xfrm>
                            <a:prstGeom prst="rect">
                              <a:avLst/>
                            </a:prstGeom>
                            <a:noFill/>
                            <a:ln>
                              <a:noFill/>
                            </a:ln>
                          </pic:spPr>
                        </pic:pic>
                      </a:graphicData>
                    </a:graphic>
                  </wp:inline>
                </w:drawing>
              </w:r>
            </w:ins>
          </w:p>
        </w:tc>
        <w:tc>
          <w:tcPr>
            <w:tcW w:w="2737" w:type="dxa"/>
          </w:tcPr>
          <w:p w14:paraId="4F6AC17A" w14:textId="77777777" w:rsidR="00E06A8F" w:rsidRDefault="00E06A8F" w:rsidP="00686631">
            <w:pPr>
              <w:pStyle w:val="BodyText"/>
              <w:spacing w:after="0"/>
              <w:rPr>
                <w:ins w:id="3231" w:author="arkat" w:date="2017-09-28T14:07:00Z"/>
                <w:lang w:val="en-US"/>
              </w:rPr>
            </w:pPr>
            <w:ins w:id="3232" w:author="arkat" w:date="2017-09-28T14:07:00Z">
              <w:r>
                <w:rPr>
                  <w:lang w:val="en-US"/>
                </w:rPr>
                <w:t>XOR-Connector</w:t>
              </w:r>
            </w:ins>
          </w:p>
        </w:tc>
      </w:tr>
    </w:tbl>
    <w:p w14:paraId="49B6E59D" w14:textId="518E062E" w:rsidR="00E06A8F" w:rsidRPr="00506BE3" w:rsidRDefault="00E06A8F">
      <w:pPr>
        <w:pStyle w:val="GambarBAB2"/>
        <w:numPr>
          <w:ilvl w:val="0"/>
          <w:numId w:val="45"/>
        </w:numPr>
        <w:ind w:left="0" w:firstLine="0"/>
        <w:rPr>
          <w:ins w:id="3233" w:author="arkat" w:date="2017-09-28T14:03:00Z"/>
          <w:b/>
          <w:rPrChange w:id="3234" w:author="arkat" w:date="2017-10-02T22:01:00Z">
            <w:rPr>
              <w:ins w:id="3235" w:author="arkat" w:date="2017-09-28T14:03:00Z"/>
            </w:rPr>
          </w:rPrChange>
        </w:rPr>
        <w:pPrChange w:id="3236" w:author="arkat" w:date="2017-09-28T14:30:00Z">
          <w:pPr>
            <w:pStyle w:val="BodyText"/>
            <w:spacing w:after="0"/>
            <w:ind w:firstLine="270"/>
          </w:pPr>
        </w:pPrChange>
      </w:pPr>
      <w:bookmarkStart w:id="3237" w:name="_Toc495046362"/>
      <w:ins w:id="3238" w:author="arkat" w:date="2017-09-28T14:07:00Z">
        <w:r w:rsidRPr="00506BE3">
          <w:rPr>
            <w:b/>
            <w:rPrChange w:id="3239" w:author="arkat" w:date="2017-10-02T22:01:00Z">
              <w:rPr/>
            </w:rPrChange>
          </w:rPr>
          <w:t>Elemen Inti EPC</w:t>
        </w:r>
      </w:ins>
      <w:bookmarkEnd w:id="3237"/>
    </w:p>
    <w:p w14:paraId="6697DEF9" w14:textId="3D1C64F8" w:rsidR="00DC4822" w:rsidRDefault="00506BE3">
      <w:pPr>
        <w:pStyle w:val="BodyText"/>
        <w:spacing w:after="0"/>
        <w:ind w:left="2610" w:firstLine="270"/>
        <w:rPr>
          <w:ins w:id="3240" w:author="arkat" w:date="2017-09-28T14:03:00Z"/>
          <w:lang w:val="en-US"/>
        </w:rPr>
        <w:pPrChange w:id="3241" w:author="arkat" w:date="2017-10-02T22:01:00Z">
          <w:pPr>
            <w:pStyle w:val="BodyText"/>
            <w:spacing w:after="0"/>
            <w:ind w:firstLine="270"/>
          </w:pPr>
        </w:pPrChange>
      </w:pPr>
      <w:ins w:id="3242" w:author="arkat" w:date="2017-10-02T22:02:00Z">
        <w:r>
          <w:rPr>
            <w:lang w:val="en-US"/>
          </w:rPr>
          <w:t xml:space="preserve">Sumber : </w:t>
        </w:r>
        <w:r>
          <w:rPr>
            <w:lang w:val="en-US"/>
          </w:rPr>
          <w:fldChar w:fldCharType="begin" w:fldLock="1"/>
        </w:r>
      </w:ins>
      <w:ins w:id="3243" w:author="arkat" w:date="2017-10-02T22:03:00Z">
        <w:r>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(1992)", "plainTextFormattedCitation" : "(Keller et al., 1992)", "previouslyFormattedCitation" : "(Keller &lt;i&gt;et al.&lt;/i&gt;, 1992)" }, "properties" : { "noteIndex" : 0 }, "schema" : "https://github.com/citation-style-language/schema/raw/master/csl-citation.json" }</w:instrText>
        </w:r>
      </w:ins>
      <w:del w:id="3244" w:author="arkat" w:date="2017-10-02T22:03:00Z">
        <w:r w:rsidDel="00506BE3">
          <w:rPr>
            <w:lang w:val="en-US"/>
          </w:rPr>
          <w:del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(1992)", "plainTextFormattedCitation" : "(Keller et al., 1992)", "previouslyFormattedCitation" : "(Keller &lt;i&gt;et al.&lt;/i&gt;, 1992)" }, "properties" : { "noteIndex" : 0 }, "schema" : "https://github.com/citation-style-language/schema/raw/master/csl-citation.json" }</w:delInstrText>
        </w:r>
      </w:del>
      <w:r>
        <w:rPr>
          <w:lang w:val="en-US"/>
        </w:rPr>
        <w:fldChar w:fldCharType="separate"/>
      </w:r>
      <w:del w:id="3245" w:author="arkat" w:date="2017-10-02T22:03:00Z">
        <w:r w:rsidRPr="00506BE3" w:rsidDel="00506BE3">
          <w:rPr>
            <w:noProof/>
            <w:lang w:val="en-US"/>
          </w:rPr>
          <w:delText>(</w:delText>
        </w:r>
      </w:del>
      <w:r w:rsidRPr="00506BE3">
        <w:rPr>
          <w:noProof/>
          <w:lang w:val="en-US"/>
        </w:rPr>
        <w:t xml:space="preserve">Keller </w:t>
      </w:r>
      <w:r w:rsidRPr="00506BE3">
        <w:rPr>
          <w:i/>
          <w:noProof/>
          <w:lang w:val="en-US"/>
        </w:rPr>
        <w:t>et al.</w:t>
      </w:r>
      <w:del w:id="3246" w:author="arkat" w:date="2017-10-02T22:02:00Z">
        <w:r w:rsidRPr="00506BE3" w:rsidDel="00506BE3">
          <w:rPr>
            <w:noProof/>
            <w:lang w:val="en-US"/>
          </w:rPr>
          <w:delText>,</w:delText>
        </w:r>
      </w:del>
      <w:r w:rsidRPr="00506BE3">
        <w:rPr>
          <w:noProof/>
          <w:lang w:val="en-US"/>
        </w:rPr>
        <w:t xml:space="preserve"> </w:t>
      </w:r>
      <w:ins w:id="3247" w:author="arkat" w:date="2017-10-02T22:02:00Z">
        <w:r>
          <w:rPr>
            <w:noProof/>
            <w:lang w:val="en-US"/>
          </w:rPr>
          <w:t>(</w:t>
        </w:r>
      </w:ins>
      <w:r w:rsidRPr="00506BE3">
        <w:rPr>
          <w:noProof/>
          <w:lang w:val="en-US"/>
        </w:rPr>
        <w:t>1992)</w:t>
      </w:r>
      <w:ins w:id="3248" w:author="arkat" w:date="2017-10-02T22:02:00Z">
        <w:r>
          <w:rPr>
            <w:lang w:val="en-US"/>
          </w:rPr>
          <w:fldChar w:fldCharType="end"/>
        </w:r>
      </w:ins>
    </w:p>
    <w:p w14:paraId="43FA186D" w14:textId="734DF6B3" w:rsidR="00E31470" w:rsidRDefault="0080155A">
      <w:pPr>
        <w:pStyle w:val="BodyText"/>
        <w:spacing w:after="0"/>
        <w:ind w:firstLine="270"/>
        <w:rPr>
          <w:ins w:id="3249" w:author="arkat" w:date="2017-09-28T14:48:00Z"/>
          <w:lang w:val="en-US"/>
        </w:rPr>
        <w:pPrChange w:id="3250" w:author="arkat" w:date="2017-09-28T14:47:00Z">
          <w:pPr>
            <w:pStyle w:val="BodyText"/>
            <w:spacing w:after="0"/>
          </w:pPr>
        </w:pPrChange>
      </w:pPr>
      <w:ins w:id="3251" w:author="arkat" w:date="2017-09-28T12:41:00Z">
        <w:r>
          <w:rPr>
            <w:lang w:val="en-US"/>
          </w:rPr>
          <w:t xml:space="preserve">Elemen inti EPC terdiri dari </w:t>
        </w:r>
      </w:ins>
      <w:ins w:id="3252" w:author="arkat" w:date="2017-09-28T12:43:00Z">
        <w:r w:rsidRPr="0080155A">
          <w:rPr>
            <w:i/>
            <w:lang w:val="en-US"/>
            <w:rPrChange w:id="3253" w:author="arkat" w:date="2017-09-28T12:43:00Z">
              <w:rPr>
                <w:lang w:val="en-US"/>
              </w:rPr>
            </w:rPrChange>
          </w:rPr>
          <w:t>Function, Event, Connector</w:t>
        </w:r>
        <w:r>
          <w:rPr>
            <w:lang w:val="en-US"/>
          </w:rPr>
          <w:t xml:space="preserve"> dan </w:t>
        </w:r>
        <w:r w:rsidRPr="0080155A">
          <w:rPr>
            <w:i/>
            <w:lang w:val="en-US"/>
            <w:rPrChange w:id="3254" w:author="arkat" w:date="2017-09-28T12:43:00Z">
              <w:rPr>
                <w:lang w:val="en-US"/>
              </w:rPr>
            </w:rPrChange>
          </w:rPr>
          <w:t>Control Flow</w:t>
        </w:r>
      </w:ins>
      <w:ins w:id="3255" w:author="arkat" w:date="2017-09-28T12:44:00Z">
        <w:r>
          <w:rPr>
            <w:i/>
            <w:lang w:val="en-US"/>
          </w:rPr>
          <w:t xml:space="preserve"> </w:t>
        </w:r>
        <w:r>
          <w:rPr>
            <w:lang w:val="en-US"/>
          </w:rPr>
          <w:t xml:space="preserve">seperti yang didokumentasikan oleh </w:t>
        </w:r>
      </w:ins>
      <w:ins w:id="3256" w:author="arkat" w:date="2017-09-28T12:45:00Z">
        <w:r>
          <w:rPr>
            <w:lang w:val="en-US"/>
          </w:rPr>
          <w:fldChar w:fldCharType="begin" w:fldLock="1"/>
        </w:r>
      </w:ins>
      <w:r w:rsidR="00686631">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(2017)", "plainTextFormattedCitation" : "(Keller et al., 1992)", "previouslyFormattedCitation" : "(Keller &lt;i&gt;et al.&lt;/i&gt;, 1992)" }, "properties" : { "noteIndex" : 0 }, "schema" : "https://github.com/citation-style-language/schema/raw/master/csl-citation.json" }</w:instrText>
      </w:r>
      <w:r>
        <w:rPr>
          <w:lang w:val="en-US"/>
        </w:rPr>
        <w:fldChar w:fldCharType="separate"/>
      </w:r>
      <w:del w:id="3257" w:author="arkat" w:date="2017-09-28T12:49:00Z">
        <w:r w:rsidRPr="0080155A" w:rsidDel="009E1F88">
          <w:rPr>
            <w:noProof/>
            <w:lang w:val="en-US"/>
          </w:rPr>
          <w:delText>(</w:delText>
        </w:r>
      </w:del>
      <w:r w:rsidRPr="0080155A">
        <w:rPr>
          <w:noProof/>
          <w:lang w:val="en-US"/>
        </w:rPr>
        <w:t xml:space="preserve">Keller </w:t>
      </w:r>
      <w:r w:rsidRPr="0080155A">
        <w:rPr>
          <w:i/>
          <w:noProof/>
          <w:lang w:val="en-US"/>
        </w:rPr>
        <w:t>et al.</w:t>
      </w:r>
      <w:r w:rsidRPr="0080155A">
        <w:rPr>
          <w:noProof/>
          <w:lang w:val="en-US"/>
        </w:rPr>
        <w:t xml:space="preserve">, </w:t>
      </w:r>
      <w:ins w:id="3258" w:author="arkat" w:date="2017-09-28T12:49:00Z">
        <w:r w:rsidR="009E1F88">
          <w:rPr>
            <w:noProof/>
            <w:lang w:val="en-US"/>
          </w:rPr>
          <w:t>(</w:t>
        </w:r>
      </w:ins>
      <w:r w:rsidRPr="0080155A">
        <w:rPr>
          <w:noProof/>
          <w:lang w:val="en-US"/>
        </w:rPr>
        <w:t>2017)</w:t>
      </w:r>
      <w:ins w:id="3259" w:author="arkat" w:date="2017-09-28T12:45:00Z">
        <w:r>
          <w:rPr>
            <w:lang w:val="en-US"/>
          </w:rPr>
          <w:fldChar w:fldCharType="end"/>
        </w:r>
      </w:ins>
      <w:ins w:id="3260" w:author="arkat" w:date="2017-09-28T14:07:00Z">
        <w:r w:rsidR="00E06A8F">
          <w:rPr>
            <w:lang w:val="en-US"/>
          </w:rPr>
          <w:t xml:space="preserve"> dengan no</w:t>
        </w:r>
        <w:r w:rsidR="00894A29">
          <w:rPr>
            <w:lang w:val="en-US"/>
          </w:rPr>
          <w:t xml:space="preserve">tasi sebagaimana pada </w:t>
        </w:r>
      </w:ins>
      <w:ins w:id="3261" w:author="arkat" w:date="2017-10-11T10:40:00Z">
        <w:r w:rsidR="007772FD">
          <w:rPr>
            <w:lang w:val="en-US"/>
          </w:rPr>
          <w:t>G</w:t>
        </w:r>
      </w:ins>
      <w:ins w:id="3262" w:author="arkat" w:date="2017-09-28T14:07:00Z">
        <w:del w:id="3263" w:author="arkat" w:date="2017-10-11T10:40:00Z">
          <w:r w:rsidR="00894A29" w:rsidDel="007772FD">
            <w:rPr>
              <w:lang w:val="en-US"/>
            </w:rPr>
            <w:delText>g</w:delText>
          </w:r>
        </w:del>
        <w:r w:rsidR="00894A29">
          <w:rPr>
            <w:lang w:val="en-US"/>
          </w:rPr>
          <w:t>ambar 2.4</w:t>
        </w:r>
      </w:ins>
      <w:ins w:id="3264" w:author="arkat" w:date="2017-09-28T13:44:00Z">
        <w:r w:rsidR="003C2E0B">
          <w:rPr>
            <w:lang w:val="en-US"/>
          </w:rPr>
          <w:t xml:space="preserve">.  </w:t>
        </w:r>
      </w:ins>
      <w:ins w:id="3265" w:author="arkat" w:date="2017-09-28T15:06:00Z">
        <w:r w:rsidR="002902F4">
          <w:rPr>
            <w:lang w:val="en-US"/>
          </w:rPr>
          <w:t>Definisi</w:t>
        </w:r>
      </w:ins>
      <w:ins w:id="3266" w:author="arkat" w:date="2017-09-28T14:47:00Z">
        <w:r w:rsidR="00E31470">
          <w:rPr>
            <w:lang w:val="en-US"/>
          </w:rPr>
          <w:t xml:space="preserve"> masing-masing elemen tersebut sebagaimana berikut:</w:t>
        </w:r>
      </w:ins>
    </w:p>
    <w:p w14:paraId="350AC56B" w14:textId="40BDC190" w:rsidR="00E31470" w:rsidRDefault="00E31470">
      <w:pPr>
        <w:pStyle w:val="BodyText"/>
        <w:numPr>
          <w:ilvl w:val="0"/>
          <w:numId w:val="71"/>
        </w:numPr>
        <w:spacing w:after="0"/>
        <w:ind w:left="270" w:hanging="270"/>
        <w:rPr>
          <w:ins w:id="3267" w:author="arkat" w:date="2017-09-28T14:47:00Z"/>
          <w:lang w:val="en-US"/>
        </w:rPr>
        <w:pPrChange w:id="3268" w:author="arkat" w:date="2017-09-29T07:36:00Z">
          <w:pPr>
            <w:pStyle w:val="BodyText"/>
            <w:spacing w:after="0"/>
          </w:pPr>
        </w:pPrChange>
      </w:pPr>
      <w:ins w:id="3269" w:author="arkat" w:date="2017-09-28T14:47:00Z">
        <w:r w:rsidRPr="00E116C1">
          <w:rPr>
            <w:i/>
            <w:lang w:val="en-US"/>
            <w:rPrChange w:id="3270" w:author="arkat" w:date="2017-09-29T06:56:00Z">
              <w:rPr>
                <w:b/>
                <w:i/>
                <w:lang w:val="en-US"/>
              </w:rPr>
            </w:rPrChange>
          </w:rPr>
          <w:t>Event</w:t>
        </w:r>
        <w:r w:rsidR="00134EC7">
          <w:rPr>
            <w:b/>
            <w:i/>
            <w:lang w:val="en-US"/>
          </w:rPr>
          <w:t xml:space="preserve">, </w:t>
        </w:r>
        <w:r>
          <w:rPr>
            <w:lang w:val="en-US"/>
          </w:rPr>
          <w:fldChar w:fldCharType="begin" w:fldLock="1"/>
        </w:r>
      </w:ins>
      <w:ins w:id="3271" w:author="arkat" w:date="2017-10-02T22:05:00Z">
        <w:r w:rsidR="00BD7AC8">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(1992)", "plainTextFormattedCitation" : "(Keller et al., 1992)", "previouslyFormattedCitation" : "(Keller &lt;i&gt;et al.&lt;/i&gt;, 1992)" }, "properties" : { "noteIndex" : 0 }, "schema" : "https://github.com/citation-style-language/schema/raw/master/csl-citation.json" }</w:instrText>
        </w:r>
      </w:ins>
      <w:del w:id="3272" w:author="arkat" w:date="2017-10-02T22:05:00Z">
        <w:r w:rsidR="00686631" w:rsidDel="00BD7AC8">
          <w:rPr>
            <w:lang w:val="en-US"/>
          </w:rPr>
          <w:del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"plainTextFormattedCitation" : "(Keller et al., 1992)", "previouslyFormattedCitation" : "(Keller &lt;i&gt;et al.&lt;/i&gt;, 1992)" }, "properties" : { "noteIndex" : 0 }, "schema" : "https://github.com/citation-style-language/schema/raw/master/csl-citation.json" }</w:delInstrText>
        </w:r>
      </w:del>
      <w:ins w:id="3273" w:author="arkat" w:date="2017-09-28T14:47:00Z">
        <w:r>
          <w:rPr>
            <w:lang w:val="en-US"/>
          </w:rPr>
          <w:fldChar w:fldCharType="separate"/>
        </w:r>
      </w:ins>
      <w:del w:id="3274" w:author="arkat" w:date="2017-10-02T22:05:00Z">
        <w:r w:rsidR="009D16AE" w:rsidRPr="009D16AE" w:rsidDel="00BD7AC8">
          <w:rPr>
            <w:noProof/>
            <w:lang w:val="en-US"/>
          </w:rPr>
          <w:delText>(</w:delText>
        </w:r>
      </w:del>
      <w:r w:rsidR="009D16AE" w:rsidRPr="009D16AE">
        <w:rPr>
          <w:noProof/>
          <w:lang w:val="en-US"/>
        </w:rPr>
        <w:t xml:space="preserve">Keller </w:t>
      </w:r>
      <w:r w:rsidR="009D16AE" w:rsidRPr="009D16AE">
        <w:rPr>
          <w:i/>
          <w:noProof/>
          <w:lang w:val="en-US"/>
        </w:rPr>
        <w:t>et al.</w:t>
      </w:r>
      <w:ins w:id="3275" w:author="arkat" w:date="2017-10-02T22:05:00Z">
        <w:r w:rsidR="00BD7AC8">
          <w:rPr>
            <w:noProof/>
            <w:lang w:val="en-US"/>
          </w:rPr>
          <w:t xml:space="preserve"> </w:t>
        </w:r>
      </w:ins>
      <w:del w:id="3276" w:author="arkat" w:date="2017-10-02T22:05:00Z">
        <w:r w:rsidR="009D16AE" w:rsidRPr="009D16AE" w:rsidDel="00BD7AC8">
          <w:rPr>
            <w:noProof/>
            <w:lang w:val="en-US"/>
          </w:rPr>
          <w:delText xml:space="preserve">, </w:delText>
        </w:r>
      </w:del>
      <w:ins w:id="3277" w:author="arkat" w:date="2017-10-02T22:05:00Z">
        <w:r w:rsidR="00BD7AC8">
          <w:rPr>
            <w:noProof/>
            <w:lang w:val="en-US"/>
          </w:rPr>
          <w:t>(</w:t>
        </w:r>
      </w:ins>
      <w:r w:rsidR="009D16AE" w:rsidRPr="009D16AE">
        <w:rPr>
          <w:noProof/>
          <w:lang w:val="en-US"/>
        </w:rPr>
        <w:t>1992)</w:t>
      </w:r>
      <w:ins w:id="3278" w:author="arkat" w:date="2017-09-28T14:47:00Z">
        <w:r>
          <w:rPr>
            <w:lang w:val="en-US"/>
          </w:rPr>
          <w:fldChar w:fldCharType="end"/>
        </w:r>
        <w:r>
          <w:rPr>
            <w:lang w:val="en-US"/>
          </w:rPr>
          <w:t xml:space="preserve"> menyat</w:t>
        </w:r>
      </w:ins>
      <w:ins w:id="3279" w:author="arkat" w:date="2017-10-11T09:19:00Z">
        <w:del w:id="3280" w:author="arkat" w:date="2017-10-11T10:32:00Z">
          <w:r w:rsidR="00315295" w:rsidDel="00135261">
            <w:rPr>
              <w:lang w:val="en-US"/>
            </w:rPr>
            <w:delText>akan</w:delText>
          </w:r>
        </w:del>
      </w:ins>
      <w:ins w:id="3281" w:author="arkat" w:date="2017-10-11T10:32:00Z">
        <w:r w:rsidR="00135261">
          <w:rPr>
            <w:lang w:val="en-US"/>
          </w:rPr>
          <w:t>akan</w:t>
        </w:r>
      </w:ins>
      <w:ins w:id="3282" w:author="arkat" w:date="2017-09-28T14:47:00Z">
        <w:r>
          <w:rPr>
            <w:lang w:val="en-US"/>
          </w:rPr>
          <w:t xml:space="preserve"> bahwa </w:t>
        </w:r>
        <w:r w:rsidRPr="00506BE3">
          <w:rPr>
            <w:i/>
            <w:lang w:val="en-US"/>
            <w:rPrChange w:id="3283" w:author="arkat" w:date="2017-10-02T22:03:00Z">
              <w:rPr>
                <w:lang w:val="en-US"/>
              </w:rPr>
            </w:rPrChange>
          </w:rPr>
          <w:t>event</w:t>
        </w:r>
        <w:r>
          <w:rPr>
            <w:lang w:val="en-US"/>
          </w:rPr>
          <w:t xml:space="preserve"> dapat memicu fungsi, </w:t>
        </w:r>
        <w:r w:rsidRPr="00506BE3">
          <w:rPr>
            <w:i/>
            <w:lang w:val="en-US"/>
            <w:rPrChange w:id="3284" w:author="arkat" w:date="2017-10-02T22:03:00Z">
              <w:rPr>
                <w:lang w:val="en-US"/>
              </w:rPr>
            </w:rPrChange>
          </w:rPr>
          <w:t>event</w:t>
        </w:r>
        <w:r>
          <w:rPr>
            <w:lang w:val="en-US"/>
          </w:rPr>
          <w:t xml:space="preserve"> dapat dipicu oleh fungsi, </w:t>
        </w:r>
        <w:r w:rsidRPr="00506BE3">
          <w:rPr>
            <w:i/>
            <w:lang w:val="en-US"/>
            <w:rPrChange w:id="3285" w:author="arkat" w:date="2017-10-02T22:03:00Z">
              <w:rPr>
                <w:lang w:val="en-US"/>
              </w:rPr>
            </w:rPrChange>
          </w:rPr>
          <w:t>event</w:t>
        </w:r>
        <w:r>
          <w:rPr>
            <w:lang w:val="en-US"/>
          </w:rPr>
          <w:t xml:space="preserve"> menentukan situasi bisnis yang terjadi, dan </w:t>
        </w:r>
        <w:r w:rsidRPr="00506BE3">
          <w:rPr>
            <w:i/>
            <w:lang w:val="en-US"/>
            <w:rPrChange w:id="3286" w:author="arkat" w:date="2017-10-02T22:03:00Z">
              <w:rPr>
                <w:lang w:val="en-US"/>
              </w:rPr>
            </w:rPrChange>
          </w:rPr>
          <w:t>event</w:t>
        </w:r>
        <w:r>
          <w:rPr>
            <w:lang w:val="en-US"/>
          </w:rPr>
          <w:t xml:space="preserve"> menentukan kondisi bisnis. </w:t>
        </w:r>
      </w:ins>
      <w:ins w:id="3287" w:author="arkat" w:date="2017-09-29T06:57:00Z">
        <w:r w:rsidR="0095050F">
          <w:rPr>
            <w:lang w:val="en-US"/>
          </w:rPr>
          <w:t>ARIS</w:t>
        </w:r>
        <w:r w:rsidR="00E116C1" w:rsidRPr="00832701">
          <w:rPr>
            <w:lang w:val="en-US"/>
          </w:rPr>
          <w:t xml:space="preserve"> di dalam dokumentasinya mendefinisikan </w:t>
        </w:r>
        <w:r w:rsidR="00E116C1" w:rsidRPr="00832701">
          <w:rPr>
            <w:i/>
            <w:lang w:val="en-US"/>
          </w:rPr>
          <w:t>event</w:t>
        </w:r>
        <w:r w:rsidR="00E116C1" w:rsidRPr="00832701">
          <w:rPr>
            <w:lang w:val="en-US"/>
          </w:rPr>
          <w:t xml:space="preserve"> sebagai sebuah keadaan atau kondisi yang menyebabkan aktivitas </w:t>
        </w:r>
        <w:r w:rsidR="00E116C1">
          <w:rPr>
            <w:lang w:val="en-US"/>
          </w:rPr>
          <w:t>di</w:t>
        </w:r>
        <w:r w:rsidR="00E116C1" w:rsidRPr="00832701">
          <w:rPr>
            <w:lang w:val="en-US"/>
          </w:rPr>
          <w:t xml:space="preserve">mulai sebagaimana keadaan yang mendefinsikan penyelesaian sebuah aktivitas. Awal dan akhir dari sebuah proses bisnis selalu </w:t>
        </w:r>
        <w:r w:rsidR="00E116C1" w:rsidRPr="00BD7AC8">
          <w:rPr>
            <w:i/>
            <w:lang w:val="en-US"/>
            <w:rPrChange w:id="3288" w:author="arkat" w:date="2017-10-02T22:04:00Z">
              <w:rPr>
                <w:lang w:val="en-US"/>
              </w:rPr>
            </w:rPrChange>
          </w:rPr>
          <w:t>event</w:t>
        </w:r>
        <w:r w:rsidR="00E116C1" w:rsidRPr="00832701">
          <w:rPr>
            <w:lang w:val="en-US"/>
          </w:rPr>
          <w:t xml:space="preserve">. </w:t>
        </w:r>
        <w:r w:rsidR="00E116C1" w:rsidRPr="00BD7AC8">
          <w:rPr>
            <w:i/>
            <w:lang w:val="en-US"/>
            <w:rPrChange w:id="3289" w:author="arkat" w:date="2017-10-02T22:04:00Z">
              <w:rPr>
                <w:lang w:val="en-US"/>
              </w:rPr>
            </w:rPrChange>
          </w:rPr>
          <w:t>Event</w:t>
        </w:r>
        <w:r w:rsidR="00E116C1" w:rsidRPr="00832701">
          <w:rPr>
            <w:lang w:val="en-US"/>
          </w:rPr>
          <w:t xml:space="preserve"> bisa menjadi sumber dari beberapa aktifitas yang simultan. selain itu, sebuah aktifitas bisa dihasilkan oleh beber</w:t>
        </w:r>
      </w:ins>
      <w:ins w:id="3290" w:author="arkat" w:date="2017-10-02T22:04:00Z">
        <w:r w:rsidR="00BD7AC8">
          <w:rPr>
            <w:lang w:val="en-US"/>
          </w:rPr>
          <w:t>a</w:t>
        </w:r>
      </w:ins>
      <w:ins w:id="3291" w:author="arkat" w:date="2017-09-29T06:57:00Z">
        <w:r w:rsidR="00E116C1" w:rsidRPr="00832701">
          <w:rPr>
            <w:lang w:val="en-US"/>
          </w:rPr>
          <w:t xml:space="preserve">pa </w:t>
        </w:r>
        <w:r w:rsidR="00E116C1" w:rsidRPr="00BD7AC8">
          <w:rPr>
            <w:i/>
            <w:lang w:val="en-US"/>
            <w:rPrChange w:id="3292" w:author="arkat" w:date="2017-10-02T22:04:00Z">
              <w:rPr>
                <w:lang w:val="en-US"/>
              </w:rPr>
            </w:rPrChange>
          </w:rPr>
          <w:t>event</w:t>
        </w:r>
        <w:r w:rsidR="00E116C1" w:rsidRPr="00832701">
          <w:rPr>
            <w:lang w:val="en-US"/>
          </w:rPr>
          <w:t xml:space="preserve"> </w:t>
        </w:r>
        <w:r w:rsidR="00E116C1" w:rsidRPr="00832701">
          <w:rPr>
            <w:lang w:val="en-US"/>
          </w:rPr>
          <w:fldChar w:fldCharType="begin" w:fldLock="1"/>
        </w:r>
      </w:ins>
      <w:r w:rsidR="00704B5D">
        <w:rPr>
          <w:lang w:val="en-US"/>
        </w:rPr>
        <w:instrText>ADDIN CSL_CITATION { "citationItems" : [ { "id" : "ITEM-1", "itemData" : { "author" : [ { "dropping-particle" : "", "family" : "ARIS", "given" : "", "non-dropping-particle" : "", "parse-names" : false, "suffix" : "" } ], "id" : "ITEM-1", "issued" : { "date-parts" : [ [ "2010" ] ] }, "title" : "Organizational chart Business process Data model System landscape Attributes BPMN Diagram- ARISExpress", "type" : "article-journal" }, "uris" : [ "http://www.mendeley.com/documents/?uuid=0b1efc9f-0df6-4c53-a4d8-1c772b7bf5ce" ] } ], "mendeley" : { "formattedCitation" : "(ARIS, 2010)", "plainTextFormattedCitation" : "(ARIS, 2010)", "previouslyFormattedCitation" : "(ARIS, 2010)" }, "properties" : { "noteIndex" : 0 }, "schema" : "https://github.com/citation-style-language/schema/raw/master/csl-citation.json" }</w:instrText>
      </w:r>
      <w:ins w:id="3293" w:author="arkat" w:date="2017-09-29T06:57:00Z">
        <w:r w:rsidR="00E116C1" w:rsidRPr="00832701">
          <w:rPr>
            <w:lang w:val="en-US"/>
          </w:rPr>
          <w:fldChar w:fldCharType="separate"/>
        </w:r>
      </w:ins>
      <w:r w:rsidR="00BD7AC8" w:rsidRPr="00BD7AC8">
        <w:rPr>
          <w:noProof/>
          <w:lang w:val="en-US"/>
        </w:rPr>
        <w:t>(ARIS, 2010)</w:t>
      </w:r>
      <w:ins w:id="3294" w:author="arkat" w:date="2017-09-29T06:57:00Z">
        <w:r w:rsidR="00E116C1" w:rsidRPr="00832701">
          <w:rPr>
            <w:lang w:val="en-US"/>
          </w:rPr>
          <w:fldChar w:fldCharType="end"/>
        </w:r>
        <w:r w:rsidR="00E116C1" w:rsidRPr="00832701">
          <w:rPr>
            <w:lang w:val="en-US"/>
          </w:rPr>
          <w:t xml:space="preserve">. </w:t>
        </w:r>
      </w:ins>
      <w:ins w:id="3295" w:author="arkat" w:date="2017-09-28T14:47:00Z">
        <w:r>
          <w:rPr>
            <w:lang w:val="en-US"/>
          </w:rPr>
          <w:t xml:space="preserve">Hal ini dapat diartikan bahwa </w:t>
        </w:r>
        <w:r w:rsidRPr="00BD7AC8">
          <w:rPr>
            <w:i/>
            <w:lang w:val="en-US"/>
            <w:rPrChange w:id="3296" w:author="arkat" w:date="2017-10-02T22:04:00Z">
              <w:rPr>
                <w:lang w:val="en-US"/>
              </w:rPr>
            </w:rPrChange>
          </w:rPr>
          <w:t>event</w:t>
        </w:r>
        <w:r>
          <w:rPr>
            <w:lang w:val="en-US"/>
          </w:rPr>
          <w:t xml:space="preserve"> adal</w:t>
        </w:r>
        <w:r w:rsidR="00BD7AC8">
          <w:rPr>
            <w:lang w:val="en-US"/>
          </w:rPr>
          <w:t>ah keadaan yang terjadi dalam si</w:t>
        </w:r>
        <w:r>
          <w:rPr>
            <w:lang w:val="en-US"/>
          </w:rPr>
          <w:t>stem informasi yang dapat menentukan arus proses dan dapat digambarkan</w:t>
        </w:r>
        <w:r w:rsidR="00BD7AC8">
          <w:rPr>
            <w:lang w:val="en-US"/>
          </w:rPr>
          <w:t xml:space="preserve"> sebagai komponen pasif dalam si</w:t>
        </w:r>
        <w:r>
          <w:rPr>
            <w:lang w:val="en-US"/>
          </w:rPr>
          <w:t xml:space="preserve">stem informasi. </w:t>
        </w:r>
      </w:ins>
    </w:p>
    <w:p w14:paraId="79445B21" w14:textId="416F2663" w:rsidR="00E31470" w:rsidRDefault="00E31470">
      <w:pPr>
        <w:pStyle w:val="BodyText"/>
        <w:numPr>
          <w:ilvl w:val="0"/>
          <w:numId w:val="71"/>
        </w:numPr>
        <w:spacing w:after="0"/>
        <w:ind w:left="270" w:hanging="270"/>
        <w:rPr>
          <w:ins w:id="3297" w:author="arkat" w:date="2017-09-28T14:47:00Z"/>
          <w:lang w:val="en-US"/>
        </w:rPr>
        <w:pPrChange w:id="3298" w:author="arkat" w:date="2017-09-29T07:36:00Z">
          <w:pPr>
            <w:pStyle w:val="BodyText"/>
            <w:spacing w:after="0"/>
          </w:pPr>
        </w:pPrChange>
      </w:pPr>
      <w:ins w:id="3299" w:author="arkat" w:date="2017-09-28T14:47:00Z">
        <w:r w:rsidRPr="00E116C1">
          <w:rPr>
            <w:i/>
            <w:lang w:val="en-US"/>
            <w:rPrChange w:id="3300" w:author="arkat" w:date="2017-09-29T06:56:00Z">
              <w:rPr>
                <w:b/>
                <w:i/>
                <w:lang w:val="en-US"/>
              </w:rPr>
            </w:rPrChange>
          </w:rPr>
          <w:t>Function</w:t>
        </w:r>
        <w:r w:rsidR="00134EC7">
          <w:rPr>
            <w:b/>
            <w:i/>
            <w:lang w:val="en-US"/>
          </w:rPr>
          <w:t xml:space="preserve">, </w:t>
        </w:r>
        <w:r>
          <w:rPr>
            <w:lang w:val="en-US"/>
          </w:rPr>
          <w:t xml:space="preserve">menggambarkan sebuah kegiatan yang mendukung penyelesaian tujuan bisnis </w:t>
        </w:r>
        <w:r>
          <w:rPr>
            <w:lang w:val="en-US"/>
          </w:rPr>
          <w:fldChar w:fldCharType="begin" w:fldLock="1"/>
        </w:r>
      </w:ins>
      <w:r w:rsidR="00686631">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"plainTextFormattedCitation" : "(Keller et al., 1992)", "previouslyFormattedCitation" : "(Keller &lt;i&gt;et al.&lt;/i&gt;, 1992)" }, "properties" : { "noteIndex" : 0 }, "schema" : "https://github.com/citation-style-language/schema/raw/master/csl-citation.json" }</w:instrText>
      </w:r>
      <w:ins w:id="3301" w:author="arkat" w:date="2017-09-28T14:47:00Z">
        <w:r>
          <w:rPr>
            <w:lang w:val="en-US"/>
          </w:rPr>
          <w:fldChar w:fldCharType="separate"/>
        </w:r>
      </w:ins>
      <w:r w:rsidR="009D16AE" w:rsidRPr="009D16AE">
        <w:rPr>
          <w:noProof/>
          <w:lang w:val="en-US"/>
        </w:rPr>
        <w:t xml:space="preserve">(Keller </w:t>
      </w:r>
      <w:r w:rsidR="009D16AE" w:rsidRPr="009D16AE">
        <w:rPr>
          <w:i/>
          <w:noProof/>
          <w:lang w:val="en-US"/>
        </w:rPr>
        <w:t>et al.</w:t>
      </w:r>
      <w:r w:rsidR="009D16AE" w:rsidRPr="009D16AE">
        <w:rPr>
          <w:noProof/>
          <w:lang w:val="en-US"/>
        </w:rPr>
        <w:t>, 1992)</w:t>
      </w:r>
      <w:ins w:id="3302" w:author="arkat" w:date="2017-09-28T14:47:00Z">
        <w:r>
          <w:rPr>
            <w:lang w:val="en-US"/>
          </w:rPr>
          <w:fldChar w:fldCharType="end"/>
        </w:r>
        <w:r>
          <w:rPr>
            <w:lang w:val="en-US"/>
          </w:rPr>
          <w:t xml:space="preserve">. </w:t>
        </w:r>
        <w:r w:rsidRPr="00BD7AC8">
          <w:rPr>
            <w:i/>
            <w:lang w:val="en-US"/>
            <w:rPrChange w:id="3303" w:author="arkat" w:date="2017-10-02T22:04:00Z">
              <w:rPr>
                <w:lang w:val="en-US"/>
              </w:rPr>
            </w:rPrChange>
          </w:rPr>
          <w:t>Functi</w:t>
        </w:r>
        <w:r w:rsidR="00BD7AC8" w:rsidRPr="00BD7AC8">
          <w:rPr>
            <w:i/>
            <w:lang w:val="en-US"/>
            <w:rPrChange w:id="3304" w:author="arkat" w:date="2017-10-02T22:04:00Z">
              <w:rPr>
                <w:lang w:val="en-US"/>
              </w:rPr>
            </w:rPrChange>
          </w:rPr>
          <w:t>on</w:t>
        </w:r>
        <w:r w:rsidR="00BD7AC8">
          <w:rPr>
            <w:lang w:val="en-US"/>
          </w:rPr>
          <w:t xml:space="preserve"> adalah aturan proses semantik</w:t>
        </w:r>
        <w:r>
          <w:rPr>
            <w:lang w:val="en-US"/>
          </w:rPr>
          <w:t xml:space="preserve"> untuk mengubah input menjadi output. </w:t>
        </w:r>
      </w:ins>
    </w:p>
    <w:p w14:paraId="08941C35" w14:textId="41AA5D66" w:rsidR="00E31470" w:rsidRDefault="00E31470">
      <w:pPr>
        <w:pStyle w:val="BodyText"/>
        <w:numPr>
          <w:ilvl w:val="0"/>
          <w:numId w:val="71"/>
        </w:numPr>
        <w:spacing w:after="0"/>
        <w:ind w:left="270" w:hanging="270"/>
        <w:rPr>
          <w:ins w:id="3305" w:author="arkat" w:date="2017-09-29T07:36:00Z"/>
          <w:lang w:val="en-US"/>
        </w:rPr>
        <w:pPrChange w:id="3306" w:author="arkat" w:date="2017-09-29T07:36:00Z">
          <w:pPr>
            <w:pStyle w:val="BodyText"/>
            <w:spacing w:after="0"/>
            <w:ind w:firstLine="270"/>
          </w:pPr>
        </w:pPrChange>
      </w:pPr>
      <w:ins w:id="3307" w:author="arkat" w:date="2017-09-28T14:47:00Z">
        <w:r w:rsidRPr="00E116C1">
          <w:rPr>
            <w:i/>
            <w:lang w:val="en-US"/>
            <w:rPrChange w:id="3308" w:author="arkat" w:date="2017-09-29T06:56:00Z">
              <w:rPr>
                <w:b/>
                <w:i/>
                <w:lang w:val="en-US"/>
              </w:rPr>
            </w:rPrChange>
          </w:rPr>
          <w:t>Connector</w:t>
        </w:r>
        <w:r w:rsidR="00134EC7">
          <w:rPr>
            <w:b/>
            <w:i/>
            <w:lang w:val="en-US"/>
          </w:rPr>
          <w:t xml:space="preserve">, </w:t>
        </w:r>
        <w:r>
          <w:rPr>
            <w:lang w:val="en-US"/>
          </w:rPr>
          <w:t xml:space="preserve">didefinisikan sebagai titik sambung dalam proses untuk </w:t>
        </w:r>
      </w:ins>
      <w:ins w:id="3309" w:author="arkat" w:date="2017-10-02T22:06:00Z">
        <w:r w:rsidR="00BD7AC8" w:rsidRPr="00BD7AC8">
          <w:rPr>
            <w:i/>
            <w:lang w:val="en-US"/>
            <w:rPrChange w:id="3310" w:author="arkat" w:date="2017-10-02T22:06:00Z">
              <w:rPr>
                <w:lang w:val="en-US"/>
              </w:rPr>
            </w:rPrChange>
          </w:rPr>
          <w:t>event</w:t>
        </w:r>
        <w:r w:rsidR="00BD7AC8">
          <w:rPr>
            <w:lang w:val="en-US"/>
          </w:rPr>
          <w:t xml:space="preserve"> </w:t>
        </w:r>
      </w:ins>
      <w:ins w:id="3311" w:author="arkat" w:date="2017-09-28T14:47:00Z">
        <w:r w:rsidR="00BD7AC8">
          <w:rPr>
            <w:lang w:val="en-US"/>
          </w:rPr>
          <w:t xml:space="preserve">dan </w:t>
        </w:r>
        <w:r w:rsidR="00BD7AC8" w:rsidRPr="00BD7AC8">
          <w:rPr>
            <w:i/>
            <w:lang w:val="en-US"/>
            <w:rPrChange w:id="3312" w:author="arkat" w:date="2017-10-02T22:06:00Z">
              <w:rPr>
                <w:lang w:val="en-US"/>
              </w:rPr>
            </w:rPrChange>
          </w:rPr>
          <w:t>function</w:t>
        </w:r>
        <w:r>
          <w:rPr>
            <w:lang w:val="en-US"/>
          </w:rPr>
          <w:t xml:space="preserve">. </w:t>
        </w:r>
        <w:r>
          <w:rPr>
            <w:lang w:val="en-US"/>
          </w:rPr>
          <w:fldChar w:fldCharType="begin" w:fldLock="1"/>
        </w:r>
      </w:ins>
      <w:r w:rsidR="00686631">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"plainTextFormattedCitation" : "(Keller et al., 1992)", "previouslyFormattedCitation" : "(Keller &lt;i&gt;et al.&lt;/i&gt;, 1992)" }, "properties" : { "noteIndex" : 0 }, "schema" : "https://github.com/citation-style-language/schema/raw/master/csl-citation.json" }</w:instrText>
      </w:r>
      <w:ins w:id="3313" w:author="arkat" w:date="2017-09-28T14:47:00Z">
        <w:r>
          <w:rPr>
            <w:lang w:val="en-US"/>
          </w:rPr>
          <w:fldChar w:fldCharType="separate"/>
        </w:r>
      </w:ins>
      <w:r w:rsidR="009D16AE" w:rsidRPr="009D16AE">
        <w:rPr>
          <w:noProof/>
          <w:lang w:val="en-US"/>
        </w:rPr>
        <w:t xml:space="preserve">(Keller </w:t>
      </w:r>
      <w:r w:rsidR="009D16AE" w:rsidRPr="009D16AE">
        <w:rPr>
          <w:i/>
          <w:noProof/>
          <w:lang w:val="en-US"/>
        </w:rPr>
        <w:t>et al.</w:t>
      </w:r>
      <w:r w:rsidR="009D16AE" w:rsidRPr="009D16AE">
        <w:rPr>
          <w:noProof/>
          <w:lang w:val="en-US"/>
        </w:rPr>
        <w:t>, 1992)</w:t>
      </w:r>
      <w:ins w:id="3314" w:author="arkat" w:date="2017-09-28T14:47:00Z">
        <w:r>
          <w:rPr>
            <w:lang w:val="en-US"/>
          </w:rPr>
          <w:fldChar w:fldCharType="end"/>
        </w:r>
        <w:r>
          <w:rPr>
            <w:lang w:val="en-US"/>
          </w:rPr>
          <w:t xml:space="preserve">. </w:t>
        </w:r>
        <w:r w:rsidRPr="00BD7AC8">
          <w:rPr>
            <w:i/>
            <w:lang w:val="en-US"/>
            <w:rPrChange w:id="3315" w:author="arkat" w:date="2017-10-02T22:06:00Z">
              <w:rPr>
                <w:lang w:val="en-US"/>
              </w:rPr>
            </w:rPrChange>
          </w:rPr>
          <w:t>Connector</w:t>
        </w:r>
        <w:r>
          <w:rPr>
            <w:lang w:val="en-US"/>
          </w:rPr>
          <w:t xml:space="preserve"> terdiri dari </w:t>
        </w:r>
        <w:r w:rsidRPr="00BD7AC8">
          <w:rPr>
            <w:i/>
            <w:lang w:val="en-US"/>
            <w:rPrChange w:id="3316" w:author="arkat" w:date="2017-10-02T22:06:00Z">
              <w:rPr>
                <w:lang w:val="en-US"/>
              </w:rPr>
            </w:rPrChange>
          </w:rPr>
          <w:t>OR-Connector</w:t>
        </w:r>
        <w:r>
          <w:rPr>
            <w:lang w:val="en-US"/>
          </w:rPr>
          <w:t xml:space="preserve">, </w:t>
        </w:r>
        <w:r w:rsidRPr="00BD7AC8">
          <w:rPr>
            <w:i/>
            <w:lang w:val="en-US"/>
            <w:rPrChange w:id="3317" w:author="arkat" w:date="2017-10-02T22:06:00Z">
              <w:rPr>
                <w:lang w:val="en-US"/>
              </w:rPr>
            </w:rPrChange>
          </w:rPr>
          <w:t>AND-Connertor</w:t>
        </w:r>
        <w:r>
          <w:rPr>
            <w:lang w:val="en-US"/>
          </w:rPr>
          <w:t xml:space="preserve"> dan </w:t>
        </w:r>
        <w:r w:rsidRPr="00BD7AC8">
          <w:rPr>
            <w:i/>
            <w:lang w:val="en-US"/>
            <w:rPrChange w:id="3318" w:author="arkat" w:date="2017-10-02T22:06:00Z">
              <w:rPr>
                <w:lang w:val="en-US"/>
              </w:rPr>
            </w:rPrChange>
          </w:rPr>
          <w:t>XOR-Connector</w:t>
        </w:r>
        <w:r>
          <w:rPr>
            <w:lang w:val="en-US"/>
          </w:rPr>
          <w:t xml:space="preserve">. </w:t>
        </w:r>
      </w:ins>
    </w:p>
    <w:p w14:paraId="65A654B8" w14:textId="41C7AC3F" w:rsidR="00134EC7" w:rsidRDefault="00134EC7">
      <w:pPr>
        <w:pStyle w:val="BodyText"/>
        <w:numPr>
          <w:ilvl w:val="0"/>
          <w:numId w:val="71"/>
        </w:numPr>
        <w:spacing w:after="0"/>
        <w:ind w:left="270" w:hanging="270"/>
        <w:rPr>
          <w:ins w:id="3319" w:author="arkat" w:date="2017-09-29T06:56:00Z"/>
          <w:lang w:val="en-US"/>
        </w:rPr>
        <w:pPrChange w:id="3320" w:author="arkat" w:date="2017-09-29T07:36:00Z">
          <w:pPr>
            <w:pStyle w:val="BodyText"/>
            <w:spacing w:after="0"/>
            <w:ind w:firstLine="270"/>
          </w:pPr>
        </w:pPrChange>
      </w:pPr>
      <w:ins w:id="3321" w:author="arkat" w:date="2017-09-29T07:36:00Z">
        <w:r w:rsidRPr="00134EC7">
          <w:rPr>
            <w:i/>
            <w:lang w:val="en-US"/>
            <w:rPrChange w:id="3322" w:author="arkat" w:date="2017-09-29T07:36:00Z">
              <w:rPr>
                <w:lang w:val="en-US"/>
              </w:rPr>
            </w:rPrChange>
          </w:rPr>
          <w:t>Control Flow</w:t>
        </w:r>
        <w:r>
          <w:rPr>
            <w:lang w:val="en-US"/>
          </w:rPr>
          <w:t xml:space="preserve">, Hubungan antara elemen satu dengan elemen lainya dihubungkan dengan </w:t>
        </w:r>
        <w:r w:rsidRPr="00134EC7">
          <w:rPr>
            <w:i/>
            <w:lang w:val="en-US"/>
            <w:rPrChange w:id="3323" w:author="arkat" w:date="2017-09-29T07:36:00Z">
              <w:rPr>
                <w:lang w:val="en-US"/>
              </w:rPr>
            </w:rPrChange>
          </w:rPr>
          <w:t>control flow</w:t>
        </w:r>
        <w:r>
          <w:rPr>
            <w:lang w:val="en-US"/>
          </w:rPr>
          <w:t>.</w:t>
        </w:r>
      </w:ins>
    </w:p>
    <w:p w14:paraId="7FF63D31" w14:textId="7BC466F8" w:rsidR="002C4E48" w:rsidRDefault="003C2E0B">
      <w:pPr>
        <w:pStyle w:val="BodyText"/>
        <w:spacing w:after="0"/>
        <w:ind w:firstLine="270"/>
        <w:rPr>
          <w:ins w:id="3324" w:author="arkat" w:date="2017-10-02T09:07:00Z"/>
          <w:lang w:val="en-US"/>
        </w:rPr>
      </w:pPr>
      <w:ins w:id="3325" w:author="arkat" w:date="2017-09-28T13:47:00Z">
        <w:r>
          <w:rPr>
            <w:lang w:val="en-US"/>
          </w:rPr>
          <w:t>Hanya elemen inti EPC</w:t>
        </w:r>
      </w:ins>
      <w:ins w:id="3326" w:author="arkat" w:date="2017-09-28T13:50:00Z">
        <w:r>
          <w:rPr>
            <w:lang w:val="en-US"/>
          </w:rPr>
          <w:t xml:space="preserve"> ini</w:t>
        </w:r>
      </w:ins>
      <w:ins w:id="3327" w:author="arkat" w:date="2017-09-28T13:47:00Z">
        <w:r>
          <w:rPr>
            <w:lang w:val="en-US"/>
          </w:rPr>
          <w:t xml:space="preserve"> yang didokumentasikan dan diformalkan</w:t>
        </w:r>
      </w:ins>
      <w:ins w:id="3328" w:author="arkat" w:date="2017-09-28T13:48:00Z">
        <w:r>
          <w:rPr>
            <w:lang w:val="en-US"/>
          </w:rPr>
          <w:t xml:space="preserve"> </w:t>
        </w:r>
      </w:ins>
      <w:ins w:id="3329" w:author="arkat" w:date="2017-09-28T13:49:00Z">
        <w:r>
          <w:rPr>
            <w:lang w:val="en-US"/>
          </w:rPr>
          <w:fldChar w:fldCharType="begin" w:fldLock="1"/>
        </w:r>
      </w:ins>
      <w:r w:rsidR="00686631">
        <w:rPr>
          <w:lang w:val="en-US"/>
        </w:rPr>
        <w:instrText>ADDIN CSL_CITATION { "citationItems" : [ { "id" : "ITEM-1", "itemData" : { "DOI" : "10.1016/S0950-5849(99)00016-6", "ISBN" : "0950-5849", "ISSN" : "09505849", "abstract" : "For many companies, business processes have become the focal point of attention. As a result, many tools have been developed for business process engineering and the actual deployment of business processes. Typical examples of these tools are Business Process Reengineering (BPR) tools, Enterprise Resource Planning (ERP) systems, and Workflow Management (WFM) systems. Some of the leading products, e.g. SAP R/3 (ERP/WFM) and ARIS (BPR), use Event-driven Process Chains (EPCs) to model business processes. Although the EPCs have become a widespread process modeling technique, they suffer from a serious drawback: neither the syntax nor the semantics of an EPC are well defined. In this paper, this problem is tackled by mapping EPCs (without connectors of type V) onto Petri nets. The Petri nets have formal semantics and provide an abundance of analysis techniques. As a result, the approach presented in this paper gives formal semantics to EPCs. Moreover, many analysis techniques are available for EPCs. To illustrate the approach, it is shown that the correctness of an EPC can be checked in polynomial time by using Petri-net-based analysis techniques.", "author" : [ { "dropping-particle" : "der", "family" : "Aalst", "given" : "Van", "non-dropping-particle" : "", "parse-names" : false, "suffix" : "" } ], "container-title" : "Information and Software Technology", "id" : "ITEM-1", "issue" : "10", "issued" : { "date-parts" : [ [ "1999", "7", "15" ] ] }, "page" : "639-650", "publisher" : "Elsevier", "title" : "Formalization and verification of event-driven process chains", "type" : "article-journal", "volume" : "41" }, "uris" : [ "http://www.mendeley.com/documents/?uuid=0dd1435e-8ea5-3eb0-a9e7-f3fd4eb9cfc7" ] } ], "mendeley" : { "formattedCitation" : "(Aalst, 1999)", "plainTextFormattedCitation" : "(Aalst, 1999)", "previouslyFormattedCitation" : "(Aalst, 1999)" }, "properties" : { "noteIndex" : 0 }, "schema" : "https://github.com/citation-style-language/schema/raw/master/csl-citation.json" }</w:instrText>
      </w:r>
      <w:r>
        <w:rPr>
          <w:lang w:val="en-US"/>
        </w:rPr>
        <w:fldChar w:fldCharType="separate"/>
      </w:r>
      <w:r w:rsidR="009D16AE" w:rsidRPr="009D16AE">
        <w:rPr>
          <w:noProof/>
          <w:lang w:val="en-US"/>
        </w:rPr>
        <w:t>(Aalst, 1999)</w:t>
      </w:r>
      <w:ins w:id="3330" w:author="arkat" w:date="2017-09-28T13:49:00Z">
        <w:r>
          <w:rPr>
            <w:lang w:val="en-US"/>
          </w:rPr>
          <w:fldChar w:fldCharType="end"/>
        </w:r>
      </w:ins>
      <w:ins w:id="3331" w:author="arkat" w:date="2017-09-28T13:47:00Z">
        <w:r>
          <w:rPr>
            <w:lang w:val="en-US"/>
          </w:rPr>
          <w:t>.</w:t>
        </w:r>
      </w:ins>
      <w:ins w:id="3332" w:author="arkat" w:date="2017-09-28T13:51:00Z">
        <w:r>
          <w:rPr>
            <w:lang w:val="en-US"/>
          </w:rPr>
          <w:t xml:space="preserve"> Perluasan elemen (</w:t>
        </w:r>
        <w:r w:rsidRPr="003C2E0B">
          <w:rPr>
            <w:i/>
            <w:lang w:val="en-US"/>
            <w:rPrChange w:id="3333" w:author="arkat" w:date="2017-09-28T13:53:00Z">
              <w:rPr>
                <w:lang w:val="en-US"/>
              </w:rPr>
            </w:rPrChange>
          </w:rPr>
          <w:t>extended</w:t>
        </w:r>
        <w:r>
          <w:rPr>
            <w:lang w:val="en-US"/>
          </w:rPr>
          <w:t>)</w:t>
        </w:r>
      </w:ins>
      <w:ins w:id="3334" w:author="arkat" w:date="2017-09-28T13:52:00Z">
        <w:r>
          <w:rPr>
            <w:lang w:val="en-US"/>
          </w:rPr>
          <w:t xml:space="preserve"> EPC tidak didokumentasikan dan diformalkan </w:t>
        </w:r>
      </w:ins>
      <w:ins w:id="3335" w:author="arkat" w:date="2017-09-28T13:53:00Z">
        <w:r>
          <w:rPr>
            <w:lang w:val="en-US"/>
          </w:rPr>
          <w:t xml:space="preserve">dengan baik, sehingga ada banyak elemen perluasan di beberapa referensi. Berikut penulis </w:t>
        </w:r>
      </w:ins>
      <w:ins w:id="3336" w:author="arkat" w:date="2017-10-02T22:07:00Z">
        <w:r w:rsidR="00BD7AC8">
          <w:rPr>
            <w:lang w:val="en-US"/>
          </w:rPr>
          <w:t xml:space="preserve">deskripsikan </w:t>
        </w:r>
      </w:ins>
      <w:ins w:id="3337" w:author="arkat" w:date="2017-09-28T13:53:00Z">
        <w:r>
          <w:rPr>
            <w:lang w:val="en-US"/>
          </w:rPr>
          <w:t xml:space="preserve">perbedaan perluasan notasi </w:t>
        </w:r>
      </w:ins>
      <w:ins w:id="3338" w:author="arkat" w:date="2017-09-28T13:55:00Z">
        <w:r w:rsidR="00DC4822">
          <w:rPr>
            <w:lang w:val="en-US"/>
          </w:rPr>
          <w:t xml:space="preserve">EPC yang </w:t>
        </w:r>
      </w:ins>
      <w:ins w:id="3339" w:author="arkat" w:date="2017-09-28T14:34:00Z">
        <w:r w:rsidR="0073701D">
          <w:rPr>
            <w:lang w:val="en-US"/>
          </w:rPr>
          <w:t>digun</w:t>
        </w:r>
      </w:ins>
      <w:ins w:id="3340" w:author="arkat" w:date="2017-10-11T09:19:00Z">
        <w:del w:id="3341" w:author="arkat" w:date="2017-10-11T10:32:00Z">
          <w:r w:rsidR="00315295" w:rsidDel="00135261">
            <w:rPr>
              <w:lang w:val="en-US"/>
            </w:rPr>
            <w:delText>akan</w:delText>
          </w:r>
        </w:del>
      </w:ins>
      <w:ins w:id="3342" w:author="arkat" w:date="2017-10-11T10:32:00Z">
        <w:r w:rsidR="00135261">
          <w:rPr>
            <w:lang w:val="en-US"/>
          </w:rPr>
          <w:t>akan</w:t>
        </w:r>
      </w:ins>
      <w:ins w:id="3343" w:author="arkat" w:date="2017-09-28T14:34:00Z">
        <w:r w:rsidR="0073701D">
          <w:rPr>
            <w:lang w:val="en-US"/>
          </w:rPr>
          <w:t xml:space="preserve"> </w:t>
        </w:r>
      </w:ins>
      <w:ins w:id="3344" w:author="arkat" w:date="2017-09-28T13:55:00Z">
        <w:r w:rsidR="00DC4822">
          <w:rPr>
            <w:lang w:val="en-US"/>
          </w:rPr>
          <w:t xml:space="preserve">oleh </w:t>
        </w:r>
      </w:ins>
      <w:ins w:id="3345" w:author="arkat" w:date="2017-09-28T13:58:00Z">
        <w:r w:rsidR="00DC4822">
          <w:rPr>
            <w:lang w:val="en-US"/>
          </w:rPr>
          <w:fldChar w:fldCharType="begin" w:fldLock="1"/>
        </w:r>
      </w:ins>
      <w:r w:rsidR="00DC4822">
        <w:rPr>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sidR="00DC4822">
        <w:rPr>
          <w:lang w:val="en-US"/>
        </w:rPr>
        <w:fldChar w:fldCharType="separate"/>
      </w:r>
      <w:del w:id="3346" w:author="arkat" w:date="2017-09-28T13:58:00Z">
        <w:r w:rsidR="00DC4822" w:rsidRPr="00DC4822" w:rsidDel="00DC4822">
          <w:rPr>
            <w:noProof/>
            <w:lang w:val="en-US"/>
          </w:rPr>
          <w:delText>(</w:delText>
        </w:r>
      </w:del>
      <w:r w:rsidR="00DC4822" w:rsidRPr="00DC4822">
        <w:rPr>
          <w:noProof/>
          <w:lang w:val="en-US"/>
        </w:rPr>
        <w:t>Decker &amp; Tscheschner</w:t>
      </w:r>
      <w:del w:id="3347" w:author="arkat" w:date="2017-09-28T13:58:00Z">
        <w:r w:rsidR="00DC4822" w:rsidRPr="00DC4822" w:rsidDel="00DC4822">
          <w:rPr>
            <w:noProof/>
            <w:lang w:val="en-US"/>
          </w:rPr>
          <w:delText>,</w:delText>
        </w:r>
      </w:del>
      <w:r w:rsidR="00DC4822" w:rsidRPr="00DC4822">
        <w:rPr>
          <w:noProof/>
          <w:lang w:val="en-US"/>
        </w:rPr>
        <w:t xml:space="preserve"> </w:t>
      </w:r>
      <w:ins w:id="3348" w:author="arkat" w:date="2017-09-28T13:58:00Z">
        <w:r w:rsidR="00DC4822">
          <w:rPr>
            <w:noProof/>
            <w:lang w:val="en-US"/>
          </w:rPr>
          <w:t>(</w:t>
        </w:r>
      </w:ins>
      <w:r w:rsidR="00DC4822" w:rsidRPr="00DC4822">
        <w:rPr>
          <w:noProof/>
          <w:lang w:val="en-US"/>
        </w:rPr>
        <w:t>2009)</w:t>
      </w:r>
      <w:ins w:id="3349" w:author="arkat" w:date="2017-09-28T13:58:00Z">
        <w:r w:rsidR="00DC4822">
          <w:rPr>
            <w:lang w:val="en-US"/>
          </w:rPr>
          <w:fldChar w:fldCharType="end"/>
        </w:r>
        <w:r w:rsidR="00DC4822">
          <w:rPr>
            <w:lang w:val="en-US"/>
          </w:rPr>
          <w:t xml:space="preserve"> dan perluasan notasi EPC di ArisExpress</w:t>
        </w:r>
      </w:ins>
      <w:ins w:id="3350" w:author="arkat" w:date="2017-10-06T09:40:00Z">
        <w:r w:rsidR="0095050F">
          <w:rPr>
            <w:lang w:val="en-US"/>
          </w:rPr>
          <w:t xml:space="preserve">, yakni </w:t>
        </w:r>
      </w:ins>
      <w:ins w:id="3351" w:author="arkat" w:date="2017-10-06T09:41:00Z">
        <w:r w:rsidR="0095050F">
          <w:rPr>
            <w:i/>
            <w:lang w:val="en-US"/>
          </w:rPr>
          <w:t xml:space="preserve">tool </w:t>
        </w:r>
        <w:r w:rsidR="0095050F">
          <w:rPr>
            <w:lang w:val="en-US"/>
          </w:rPr>
          <w:t>pemodelan EPC di ARIS</w:t>
        </w:r>
      </w:ins>
      <w:ins w:id="3352" w:author="arkat" w:date="2017-09-28T13:58:00Z">
        <w:r w:rsidR="00DC4822">
          <w:rPr>
            <w:lang w:val="en-US"/>
          </w:rPr>
          <w:t>.</w:t>
        </w:r>
      </w:ins>
      <w:ins w:id="3353" w:author="arkat" w:date="2017-09-28T15:07:00Z">
        <w:r w:rsidR="002902F4">
          <w:rPr>
            <w:lang w:val="en-US"/>
          </w:rPr>
          <w:t xml:space="preserve"> </w:t>
        </w:r>
      </w:ins>
    </w:p>
    <w:p w14:paraId="31BE79C8" w14:textId="35296C1E" w:rsidR="00784D78" w:rsidRPr="00832701" w:rsidRDefault="00A70FC1">
      <w:pPr>
        <w:ind w:firstLine="270"/>
        <w:rPr>
          <w:ins w:id="3354" w:author="arkat" w:date="2017-10-02T09:08:00Z"/>
        </w:rPr>
      </w:pPr>
      <w:ins w:id="3355" w:author="arkat" w:date="2017-10-02T09:08:00Z">
        <w:r w:rsidRPr="00832701">
          <w:t>Untuk merepresentasikan percabangan dan pe</w:t>
        </w:r>
        <w:r w:rsidR="00BD7AC8">
          <w:t xml:space="preserve">rulangan di dalam proses bisnis. </w:t>
        </w:r>
      </w:ins>
      <w:ins w:id="3356" w:author="arkat" w:date="2017-10-02T22:07:00Z">
        <w:r w:rsidR="0095050F">
          <w:t>ARIS</w:t>
        </w:r>
      </w:ins>
      <w:ins w:id="3357" w:author="arkat" w:date="2017-10-02T09:08:00Z">
        <w:r w:rsidR="00BD7AC8">
          <w:t xml:space="preserve"> menambahkan </w:t>
        </w:r>
        <w:r w:rsidRPr="00832701">
          <w:t>aturan organisasi untuk mengilustrasikan struktural mereka dengan dengan menggun</w:t>
        </w:r>
      </w:ins>
      <w:ins w:id="3358" w:author="arkat" w:date="2017-10-11T09:19:00Z">
        <w:del w:id="3359" w:author="arkat" w:date="2017-10-11T10:32:00Z">
          <w:r w:rsidR="00315295" w:rsidDel="00135261">
            <w:delText>akan</w:delText>
          </w:r>
        </w:del>
      </w:ins>
      <w:ins w:id="3360" w:author="arkat" w:date="2017-10-11T10:32:00Z">
        <w:r w:rsidR="00135261">
          <w:t>akan</w:t>
        </w:r>
      </w:ins>
      <w:ins w:id="3361" w:author="arkat" w:date="2017-10-02T09:08:00Z">
        <w:r w:rsidRPr="00832701">
          <w:t xml:space="preserve"> diagram organisasai</w:t>
        </w:r>
      </w:ins>
      <w:ins w:id="3362" w:author="arkat" w:date="2017-10-02T22:08:00Z">
        <w:r w:rsidR="00BD7AC8">
          <w:rPr>
            <w:lang w:val="en-US"/>
          </w:rPr>
          <w:t xml:space="preserve"> </w:t>
        </w:r>
        <w:r w:rsidR="00BD7AC8" w:rsidRPr="00832701">
          <w:t>(</w:t>
        </w:r>
        <w:r w:rsidR="00BD7AC8" w:rsidRPr="00832701">
          <w:rPr>
            <w:i/>
          </w:rPr>
          <w:t>organizational unit</w:t>
        </w:r>
        <w:r w:rsidR="00BD7AC8" w:rsidRPr="00832701">
          <w:t xml:space="preserve">, </w:t>
        </w:r>
        <w:r w:rsidR="00BD7AC8" w:rsidRPr="00832701">
          <w:rPr>
            <w:i/>
          </w:rPr>
          <w:t>role</w:t>
        </w:r>
        <w:r w:rsidR="00BD7AC8" w:rsidRPr="00832701">
          <w:t xml:space="preserve"> dan </w:t>
        </w:r>
        <w:r w:rsidR="00BD7AC8" w:rsidRPr="00832701">
          <w:rPr>
            <w:i/>
          </w:rPr>
          <w:t>person</w:t>
        </w:r>
        <w:r w:rsidR="00BD7AC8" w:rsidRPr="00832701">
          <w:t>)</w:t>
        </w:r>
      </w:ins>
      <w:ins w:id="3363" w:author="arkat" w:date="2017-10-02T09:08:00Z">
        <w:r w:rsidRPr="00832701">
          <w:t xml:space="preserve">. </w:t>
        </w:r>
      </w:ins>
      <w:ins w:id="3364" w:author="arkat" w:date="2017-10-02T22:09:00Z">
        <w:r w:rsidR="00BD7AC8">
          <w:rPr>
            <w:lang w:val="en-US"/>
          </w:rPr>
          <w:t xml:space="preserve"> Elemen-elemen tersebut menggambarkan hubungan: </w:t>
        </w:r>
      </w:ins>
    </w:p>
    <w:p w14:paraId="3E07B01A" w14:textId="77777777" w:rsidR="00A70FC1" w:rsidRPr="00832701" w:rsidRDefault="00A70FC1" w:rsidP="00A70FC1">
      <w:pPr>
        <w:pStyle w:val="ListParagraph"/>
        <w:numPr>
          <w:ilvl w:val="0"/>
          <w:numId w:val="117"/>
        </w:numPr>
        <w:ind w:left="360"/>
        <w:rPr>
          <w:ins w:id="3365" w:author="arkat" w:date="2017-10-02T09:08:00Z"/>
        </w:rPr>
      </w:pPr>
      <w:ins w:id="3366" w:author="arkat" w:date="2017-10-02T09:08:00Z">
        <w:r w:rsidRPr="00832701">
          <w:lastRenderedPageBreak/>
          <w:t>Siapa yang bertanggungjawab untuk siapa?</w:t>
        </w:r>
      </w:ins>
    </w:p>
    <w:p w14:paraId="47FBBA4C" w14:textId="77777777" w:rsidR="00A70FC1" w:rsidRPr="00832701" w:rsidRDefault="00A70FC1" w:rsidP="00A70FC1">
      <w:pPr>
        <w:pStyle w:val="ListParagraph"/>
        <w:numPr>
          <w:ilvl w:val="0"/>
          <w:numId w:val="117"/>
        </w:numPr>
        <w:ind w:left="360"/>
        <w:rPr>
          <w:ins w:id="3367" w:author="arkat" w:date="2017-10-02T09:08:00Z"/>
        </w:rPr>
      </w:pPr>
      <w:ins w:id="3368" w:author="arkat" w:date="2017-10-02T09:08:00Z">
        <w:r w:rsidRPr="00832701">
          <w:t xml:space="preserve">Siapa yang </w:t>
        </w:r>
        <w:r w:rsidRPr="00BD7AC8">
          <w:t>supervisor</w:t>
        </w:r>
        <w:r w:rsidRPr="00832701">
          <w:t xml:space="preserve"> siapa yang </w:t>
        </w:r>
        <w:r w:rsidRPr="00BD7AC8">
          <w:t>inferior</w:t>
        </w:r>
        <w:r w:rsidRPr="00832701">
          <w:t>?</w:t>
        </w:r>
      </w:ins>
    </w:p>
    <w:p w14:paraId="6FBE1803" w14:textId="4BC27BB7" w:rsidR="002C4E48" w:rsidRPr="00784D78" w:rsidRDefault="00A70FC1">
      <w:pPr>
        <w:pStyle w:val="ListParagraph"/>
        <w:numPr>
          <w:ilvl w:val="0"/>
          <w:numId w:val="117"/>
        </w:numPr>
        <w:ind w:left="360"/>
        <w:rPr>
          <w:ins w:id="3369" w:author="arkat" w:date="2017-09-28T14:08:00Z"/>
          <w:rPrChange w:id="3370" w:author="arkat" w:date="2017-10-02T21:12:00Z">
            <w:rPr>
              <w:ins w:id="3371" w:author="arkat" w:date="2017-09-28T14:08:00Z"/>
              <w:lang w:val="en-US"/>
            </w:rPr>
          </w:rPrChange>
        </w:rPr>
        <w:pPrChange w:id="3372" w:author="arkat" w:date="2017-10-02T21:12:00Z">
          <w:pPr>
            <w:pStyle w:val="BodyText"/>
            <w:spacing w:after="0"/>
            <w:ind w:firstLine="270"/>
          </w:pPr>
        </w:pPrChange>
      </w:pPr>
      <w:ins w:id="3373" w:author="arkat" w:date="2017-10-02T09:08:00Z">
        <w:r w:rsidRPr="00832701">
          <w:t>Bagaimana saluran komunikasinya?</w:t>
        </w:r>
      </w:ins>
    </w:p>
    <w:p w14:paraId="309F8E8D" w14:textId="77777777" w:rsidR="00E06A8F" w:rsidRDefault="00E06A8F">
      <w:pPr>
        <w:pStyle w:val="BodyText"/>
        <w:spacing w:after="0"/>
        <w:ind w:firstLine="270"/>
        <w:rPr>
          <w:ins w:id="3374" w:author="arkat" w:date="2017-09-28T14:01:00Z"/>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375" w:author="arkat" w:date="2017-09-28T14:33:00Z">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692"/>
        <w:gridCol w:w="2106"/>
        <w:gridCol w:w="222"/>
        <w:gridCol w:w="1686"/>
        <w:gridCol w:w="1236"/>
        <w:tblGridChange w:id="3376">
          <w:tblGrid>
            <w:gridCol w:w="1692"/>
            <w:gridCol w:w="2145"/>
            <w:gridCol w:w="321"/>
            <w:gridCol w:w="1686"/>
            <w:gridCol w:w="2311"/>
          </w:tblGrid>
        </w:tblGridChange>
      </w:tblGrid>
      <w:tr w:rsidR="006F2A3B" w14:paraId="0D9115EC" w14:textId="77777777" w:rsidTr="0073701D">
        <w:trPr>
          <w:jc w:val="center"/>
          <w:ins w:id="3377" w:author="arkat" w:date="2017-09-28T14:09:00Z"/>
        </w:trPr>
        <w:tc>
          <w:tcPr>
            <w:tcW w:w="0" w:type="auto"/>
            <w:tcPrChange w:id="3378" w:author="arkat" w:date="2017-09-28T14:33:00Z">
              <w:tcPr>
                <w:tcW w:w="1631" w:type="dxa"/>
              </w:tcPr>
            </w:tcPrChange>
          </w:tcPr>
          <w:p w14:paraId="4AC14994" w14:textId="3E9BD0B7" w:rsidR="00A90F6E" w:rsidRDefault="00A90F6E" w:rsidP="00686631">
            <w:pPr>
              <w:pStyle w:val="BodyText"/>
              <w:spacing w:after="0"/>
              <w:rPr>
                <w:ins w:id="3379" w:author="arkat" w:date="2017-09-28T14:09:00Z"/>
                <w:lang w:val="en-US"/>
              </w:rPr>
            </w:pPr>
            <w:ins w:id="3380" w:author="arkat" w:date="2017-09-28T14:09:00Z">
              <w:r w:rsidRPr="00A768AA">
                <w:rPr>
                  <w:rFonts w:cs="Calibri"/>
                  <w:noProof/>
                  <w:szCs w:val="24"/>
                  <w:lang w:val="en-US"/>
                  <w:rPrChange w:id="3381" w:author="Unknown">
                    <w:rPr>
                      <w:noProof/>
                      <w:lang w:val="en-US"/>
                    </w:rPr>
                  </w:rPrChange>
                </w:rPr>
                <w:drawing>
                  <wp:inline distT="0" distB="0" distL="0" distR="0" wp14:anchorId="7AA2D02C" wp14:editId="1911CF1C">
                    <wp:extent cx="836295" cy="47671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57202" cy="488629"/>
                            </a:xfrm>
                            <a:prstGeom prst="rect">
                              <a:avLst/>
                            </a:prstGeom>
                            <a:noFill/>
                            <a:ln>
                              <a:noFill/>
                            </a:ln>
                          </pic:spPr>
                        </pic:pic>
                      </a:graphicData>
                    </a:graphic>
                  </wp:inline>
                </w:drawing>
              </w:r>
            </w:ins>
          </w:p>
        </w:tc>
        <w:tc>
          <w:tcPr>
            <w:tcW w:w="0" w:type="auto"/>
            <w:vAlign w:val="center"/>
            <w:tcPrChange w:id="3382" w:author="arkat" w:date="2017-09-28T14:33:00Z">
              <w:tcPr>
                <w:tcW w:w="2347" w:type="dxa"/>
                <w:vAlign w:val="center"/>
              </w:tcPr>
            </w:tcPrChange>
          </w:tcPr>
          <w:p w14:paraId="74309A63" w14:textId="0E9811F4" w:rsidR="00A90F6E" w:rsidRDefault="00A90F6E" w:rsidP="00686631">
            <w:pPr>
              <w:pStyle w:val="BodyText"/>
              <w:spacing w:after="0"/>
              <w:rPr>
                <w:ins w:id="3383" w:author="arkat" w:date="2017-09-28T14:09:00Z"/>
                <w:lang w:val="en-US"/>
              </w:rPr>
            </w:pPr>
            <w:ins w:id="3384" w:author="arkat" w:date="2017-09-28T14:09:00Z">
              <w:r>
                <w:rPr>
                  <w:lang w:val="en-US"/>
                </w:rPr>
                <w:t>Process Interfacs</w:t>
              </w:r>
            </w:ins>
          </w:p>
        </w:tc>
        <w:tc>
          <w:tcPr>
            <w:tcW w:w="0" w:type="auto"/>
            <w:vAlign w:val="center"/>
            <w:tcPrChange w:id="3385" w:author="arkat" w:date="2017-09-28T14:33:00Z">
              <w:tcPr>
                <w:tcW w:w="360" w:type="dxa"/>
                <w:vAlign w:val="center"/>
              </w:tcPr>
            </w:tcPrChange>
          </w:tcPr>
          <w:p w14:paraId="079FD030" w14:textId="77777777" w:rsidR="00A90F6E" w:rsidRDefault="00A90F6E" w:rsidP="00686631">
            <w:pPr>
              <w:pStyle w:val="BodyText"/>
              <w:spacing w:after="0"/>
              <w:rPr>
                <w:ins w:id="3386" w:author="arkat" w:date="2017-09-28T14:09:00Z"/>
                <w:lang w:val="en-US"/>
              </w:rPr>
            </w:pPr>
          </w:p>
        </w:tc>
        <w:tc>
          <w:tcPr>
            <w:tcW w:w="0" w:type="auto"/>
            <w:vAlign w:val="center"/>
            <w:tcPrChange w:id="3387" w:author="arkat" w:date="2017-09-28T14:33:00Z">
              <w:tcPr>
                <w:tcW w:w="1080" w:type="dxa"/>
                <w:vAlign w:val="center"/>
              </w:tcPr>
            </w:tcPrChange>
          </w:tcPr>
          <w:p w14:paraId="19027D9C" w14:textId="243DD54E" w:rsidR="00A90F6E" w:rsidRDefault="006F2A3B" w:rsidP="00686631">
            <w:pPr>
              <w:pStyle w:val="BodyText"/>
              <w:spacing w:after="0"/>
              <w:rPr>
                <w:ins w:id="3388" w:author="arkat" w:date="2017-09-28T14:09:00Z"/>
                <w:lang w:val="en-US"/>
              </w:rPr>
            </w:pPr>
            <w:ins w:id="3389" w:author="arkat" w:date="2017-09-28T14:21:00Z">
              <w:r w:rsidRPr="002E3C08">
                <w:rPr>
                  <w:rFonts w:cs="Calibri"/>
                  <w:noProof/>
                  <w:szCs w:val="24"/>
                  <w:lang w:val="en-US"/>
                </w:rPr>
                <w:drawing>
                  <wp:inline distT="0" distB="0" distL="0" distR="0" wp14:anchorId="732CD525" wp14:editId="5B43198C">
                    <wp:extent cx="933855" cy="50713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37651" cy="509192"/>
                            </a:xfrm>
                            <a:prstGeom prst="rect">
                              <a:avLst/>
                            </a:prstGeom>
                            <a:noFill/>
                            <a:ln>
                              <a:noFill/>
                            </a:ln>
                          </pic:spPr>
                        </pic:pic>
                      </a:graphicData>
                    </a:graphic>
                  </wp:inline>
                </w:drawing>
              </w:r>
            </w:ins>
          </w:p>
        </w:tc>
        <w:tc>
          <w:tcPr>
            <w:tcW w:w="0" w:type="auto"/>
            <w:vAlign w:val="center"/>
            <w:tcPrChange w:id="3390" w:author="arkat" w:date="2017-09-28T14:33:00Z">
              <w:tcPr>
                <w:tcW w:w="2737" w:type="dxa"/>
                <w:vAlign w:val="center"/>
              </w:tcPr>
            </w:tcPrChange>
          </w:tcPr>
          <w:p w14:paraId="0F9977AE" w14:textId="1FF5A7C3" w:rsidR="00A90F6E" w:rsidRDefault="006F2A3B" w:rsidP="00686631">
            <w:pPr>
              <w:pStyle w:val="BodyText"/>
              <w:spacing w:after="0"/>
              <w:rPr>
                <w:ins w:id="3391" w:author="arkat" w:date="2017-09-28T14:09:00Z"/>
                <w:lang w:val="en-US"/>
              </w:rPr>
            </w:pPr>
            <w:ins w:id="3392" w:author="arkat" w:date="2017-09-28T14:09:00Z">
              <w:r>
                <w:rPr>
                  <w:lang w:val="en-US"/>
                </w:rPr>
                <w:t>Person</w:t>
              </w:r>
            </w:ins>
          </w:p>
        </w:tc>
      </w:tr>
      <w:tr w:rsidR="006F2A3B" w14:paraId="40ADF324" w14:textId="77777777" w:rsidTr="0073701D">
        <w:trPr>
          <w:jc w:val="center"/>
          <w:ins w:id="3393" w:author="arkat" w:date="2017-09-28T14:09:00Z"/>
        </w:trPr>
        <w:tc>
          <w:tcPr>
            <w:tcW w:w="0" w:type="auto"/>
            <w:tcPrChange w:id="3394" w:author="arkat" w:date="2017-09-28T14:33:00Z">
              <w:tcPr>
                <w:tcW w:w="1631" w:type="dxa"/>
              </w:tcPr>
            </w:tcPrChange>
          </w:tcPr>
          <w:p w14:paraId="1202ABB2" w14:textId="4BBD0535" w:rsidR="00A90F6E" w:rsidRDefault="00A90F6E" w:rsidP="00686631">
            <w:pPr>
              <w:pStyle w:val="BodyText"/>
              <w:spacing w:after="0"/>
              <w:rPr>
                <w:ins w:id="3395" w:author="arkat" w:date="2017-09-28T14:09:00Z"/>
                <w:lang w:val="en-US"/>
              </w:rPr>
            </w:pPr>
            <w:ins w:id="3396" w:author="arkat" w:date="2017-09-28T14:09:00Z">
              <w:r w:rsidRPr="002E3C08">
                <w:rPr>
                  <w:rFonts w:cs="Calibri"/>
                  <w:noProof/>
                  <w:szCs w:val="24"/>
                  <w:lang w:val="en-US"/>
                </w:rPr>
                <w:drawing>
                  <wp:inline distT="0" distB="0" distL="0" distR="0" wp14:anchorId="2D7D96A0" wp14:editId="3837E86D">
                    <wp:extent cx="836579" cy="476250"/>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4780" cy="486612"/>
                            </a:xfrm>
                            <a:prstGeom prst="rect">
                              <a:avLst/>
                            </a:prstGeom>
                            <a:noFill/>
                            <a:ln>
                              <a:noFill/>
                            </a:ln>
                          </pic:spPr>
                        </pic:pic>
                      </a:graphicData>
                    </a:graphic>
                  </wp:inline>
                </w:drawing>
              </w:r>
            </w:ins>
          </w:p>
        </w:tc>
        <w:tc>
          <w:tcPr>
            <w:tcW w:w="0" w:type="auto"/>
            <w:vAlign w:val="center"/>
            <w:tcPrChange w:id="3397" w:author="arkat" w:date="2017-09-28T14:33:00Z">
              <w:tcPr>
                <w:tcW w:w="2347" w:type="dxa"/>
                <w:vAlign w:val="center"/>
              </w:tcPr>
            </w:tcPrChange>
          </w:tcPr>
          <w:p w14:paraId="0B817E8B" w14:textId="5DB8F124" w:rsidR="00A90F6E" w:rsidRDefault="00A90F6E" w:rsidP="00686631">
            <w:pPr>
              <w:pStyle w:val="BodyText"/>
              <w:spacing w:after="0"/>
              <w:rPr>
                <w:ins w:id="3398" w:author="arkat" w:date="2017-09-28T14:09:00Z"/>
                <w:lang w:val="en-US"/>
              </w:rPr>
            </w:pPr>
            <w:ins w:id="3399" w:author="arkat" w:date="2017-09-28T14:10:00Z">
              <w:r>
                <w:rPr>
                  <w:rFonts w:cs="Calibri"/>
                  <w:noProof/>
                  <w:szCs w:val="24"/>
                  <w:lang w:val="en-US"/>
                </w:rPr>
                <w:t>Organizational Unit</w:t>
              </w:r>
            </w:ins>
          </w:p>
        </w:tc>
        <w:tc>
          <w:tcPr>
            <w:tcW w:w="0" w:type="auto"/>
            <w:vAlign w:val="center"/>
            <w:tcPrChange w:id="3400" w:author="arkat" w:date="2017-09-28T14:33:00Z">
              <w:tcPr>
                <w:tcW w:w="360" w:type="dxa"/>
                <w:vAlign w:val="center"/>
              </w:tcPr>
            </w:tcPrChange>
          </w:tcPr>
          <w:p w14:paraId="01E05ACA" w14:textId="77777777" w:rsidR="00A90F6E" w:rsidRDefault="00A90F6E" w:rsidP="00686631">
            <w:pPr>
              <w:pStyle w:val="BodyText"/>
              <w:spacing w:after="0"/>
              <w:rPr>
                <w:ins w:id="3401" w:author="arkat" w:date="2017-09-28T14:09:00Z"/>
                <w:lang w:val="en-US"/>
              </w:rPr>
            </w:pPr>
          </w:p>
        </w:tc>
        <w:tc>
          <w:tcPr>
            <w:tcW w:w="0" w:type="auto"/>
            <w:vAlign w:val="center"/>
            <w:tcPrChange w:id="3402" w:author="arkat" w:date="2017-09-28T14:33:00Z">
              <w:tcPr>
                <w:tcW w:w="1080" w:type="dxa"/>
                <w:vAlign w:val="center"/>
              </w:tcPr>
            </w:tcPrChange>
          </w:tcPr>
          <w:p w14:paraId="1707A504" w14:textId="7EADBB29" w:rsidR="00A90F6E" w:rsidRDefault="006F2A3B" w:rsidP="00686631">
            <w:pPr>
              <w:pStyle w:val="BodyText"/>
              <w:spacing w:after="0"/>
              <w:rPr>
                <w:ins w:id="3403" w:author="arkat" w:date="2017-09-28T14:09:00Z"/>
                <w:lang w:val="en-US"/>
              </w:rPr>
            </w:pPr>
            <w:ins w:id="3404" w:author="arkat" w:date="2017-09-28T14:22:00Z">
              <w:r w:rsidRPr="002E3C08">
                <w:rPr>
                  <w:rFonts w:cs="Calibri"/>
                  <w:noProof/>
                  <w:szCs w:val="24"/>
                  <w:lang w:val="en-US"/>
                </w:rPr>
                <w:drawing>
                  <wp:inline distT="0" distB="0" distL="0" distR="0" wp14:anchorId="69F20DE0" wp14:editId="53DC6BE6">
                    <wp:extent cx="933450" cy="511225"/>
                    <wp:effectExtent l="0" t="0" r="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36003" cy="512623"/>
                            </a:xfrm>
                            <a:prstGeom prst="rect">
                              <a:avLst/>
                            </a:prstGeom>
                            <a:noFill/>
                            <a:ln>
                              <a:noFill/>
                            </a:ln>
                          </pic:spPr>
                        </pic:pic>
                      </a:graphicData>
                    </a:graphic>
                  </wp:inline>
                </w:drawing>
              </w:r>
            </w:ins>
          </w:p>
        </w:tc>
        <w:tc>
          <w:tcPr>
            <w:tcW w:w="0" w:type="auto"/>
            <w:vAlign w:val="center"/>
            <w:tcPrChange w:id="3405" w:author="arkat" w:date="2017-09-28T14:33:00Z">
              <w:tcPr>
                <w:tcW w:w="2737" w:type="dxa"/>
                <w:vAlign w:val="center"/>
              </w:tcPr>
            </w:tcPrChange>
          </w:tcPr>
          <w:p w14:paraId="1B5255B0" w14:textId="55F4D49B" w:rsidR="00A90F6E" w:rsidRDefault="006F2A3B" w:rsidP="00686631">
            <w:pPr>
              <w:pStyle w:val="BodyText"/>
              <w:spacing w:after="0"/>
              <w:rPr>
                <w:ins w:id="3406" w:author="arkat" w:date="2017-09-28T14:09:00Z"/>
                <w:lang w:val="en-US"/>
              </w:rPr>
            </w:pPr>
            <w:ins w:id="3407" w:author="arkat" w:date="2017-09-28T14:23:00Z">
              <w:r>
                <w:rPr>
                  <w:lang w:val="en-US"/>
                </w:rPr>
                <w:t>Location</w:t>
              </w:r>
            </w:ins>
          </w:p>
        </w:tc>
      </w:tr>
      <w:tr w:rsidR="006F2A3B" w14:paraId="1A1743F9" w14:textId="77777777" w:rsidTr="0073701D">
        <w:trPr>
          <w:jc w:val="center"/>
          <w:ins w:id="3408" w:author="arkat" w:date="2017-09-28T14:09:00Z"/>
        </w:trPr>
        <w:tc>
          <w:tcPr>
            <w:tcW w:w="0" w:type="auto"/>
            <w:tcPrChange w:id="3409" w:author="arkat" w:date="2017-09-28T14:33:00Z">
              <w:tcPr>
                <w:tcW w:w="1631" w:type="dxa"/>
              </w:tcPr>
            </w:tcPrChange>
          </w:tcPr>
          <w:p w14:paraId="6C557A60" w14:textId="3F98A847" w:rsidR="00A90F6E" w:rsidRDefault="00A90F6E" w:rsidP="00686631">
            <w:pPr>
              <w:pStyle w:val="BodyText"/>
              <w:spacing w:after="0"/>
              <w:rPr>
                <w:ins w:id="3410" w:author="arkat" w:date="2017-09-28T14:09:00Z"/>
                <w:lang w:val="en-US"/>
              </w:rPr>
            </w:pPr>
            <w:ins w:id="3411" w:author="arkat" w:date="2017-09-28T14:09:00Z">
              <w:r w:rsidRPr="002E3C08">
                <w:rPr>
                  <w:rFonts w:cs="Calibri"/>
                  <w:noProof/>
                  <w:szCs w:val="24"/>
                  <w:lang w:val="en-US"/>
                </w:rPr>
                <w:drawing>
                  <wp:inline distT="0" distB="0" distL="0" distR="0" wp14:anchorId="5E7C7DB0" wp14:editId="4A242946">
                    <wp:extent cx="935990" cy="506496"/>
                    <wp:effectExtent l="0" t="0" r="0"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64732" cy="522049"/>
                            </a:xfrm>
                            <a:prstGeom prst="rect">
                              <a:avLst/>
                            </a:prstGeom>
                            <a:noFill/>
                            <a:ln>
                              <a:noFill/>
                            </a:ln>
                          </pic:spPr>
                        </pic:pic>
                      </a:graphicData>
                    </a:graphic>
                  </wp:inline>
                </w:drawing>
              </w:r>
            </w:ins>
          </w:p>
        </w:tc>
        <w:tc>
          <w:tcPr>
            <w:tcW w:w="0" w:type="auto"/>
            <w:vAlign w:val="center"/>
            <w:tcPrChange w:id="3412" w:author="arkat" w:date="2017-09-28T14:33:00Z">
              <w:tcPr>
                <w:tcW w:w="2347" w:type="dxa"/>
                <w:vAlign w:val="center"/>
              </w:tcPr>
            </w:tcPrChange>
          </w:tcPr>
          <w:p w14:paraId="2644ADF6" w14:textId="7087A9D6" w:rsidR="00A90F6E" w:rsidRDefault="006F2A3B" w:rsidP="00686631">
            <w:pPr>
              <w:pStyle w:val="BodyText"/>
              <w:spacing w:after="0"/>
              <w:rPr>
                <w:ins w:id="3413" w:author="arkat" w:date="2017-09-28T14:09:00Z"/>
                <w:lang w:val="en-US"/>
              </w:rPr>
            </w:pPr>
            <w:ins w:id="3414" w:author="arkat" w:date="2017-09-28T14:09:00Z">
              <w:r>
                <w:rPr>
                  <w:lang w:val="en-US"/>
                </w:rPr>
                <w:t>Role</w:t>
              </w:r>
            </w:ins>
          </w:p>
        </w:tc>
        <w:tc>
          <w:tcPr>
            <w:tcW w:w="0" w:type="auto"/>
            <w:vAlign w:val="center"/>
            <w:tcPrChange w:id="3415" w:author="arkat" w:date="2017-09-28T14:33:00Z">
              <w:tcPr>
                <w:tcW w:w="360" w:type="dxa"/>
                <w:vAlign w:val="center"/>
              </w:tcPr>
            </w:tcPrChange>
          </w:tcPr>
          <w:p w14:paraId="33D27E39" w14:textId="77777777" w:rsidR="00A90F6E" w:rsidRDefault="00A90F6E" w:rsidP="00686631">
            <w:pPr>
              <w:pStyle w:val="BodyText"/>
              <w:spacing w:after="0"/>
              <w:rPr>
                <w:ins w:id="3416" w:author="arkat" w:date="2017-09-28T14:09:00Z"/>
                <w:lang w:val="en-US"/>
              </w:rPr>
            </w:pPr>
          </w:p>
        </w:tc>
        <w:tc>
          <w:tcPr>
            <w:tcW w:w="0" w:type="auto"/>
            <w:vAlign w:val="center"/>
            <w:tcPrChange w:id="3417" w:author="arkat" w:date="2017-09-28T14:33:00Z">
              <w:tcPr>
                <w:tcW w:w="1080" w:type="dxa"/>
                <w:vAlign w:val="center"/>
              </w:tcPr>
            </w:tcPrChange>
          </w:tcPr>
          <w:p w14:paraId="2D4131F7" w14:textId="7471D64B" w:rsidR="00A90F6E" w:rsidRDefault="006F2A3B" w:rsidP="00686631">
            <w:pPr>
              <w:pStyle w:val="BodyText"/>
              <w:spacing w:after="0"/>
              <w:rPr>
                <w:ins w:id="3418" w:author="arkat" w:date="2017-09-28T14:09:00Z"/>
                <w:lang w:val="en-US"/>
              </w:rPr>
            </w:pPr>
            <w:ins w:id="3419" w:author="arkat" w:date="2017-09-28T14:22:00Z">
              <w:r w:rsidRPr="002E3C08">
                <w:rPr>
                  <w:rFonts w:cs="Calibri"/>
                  <w:noProof/>
                  <w:szCs w:val="24"/>
                  <w:lang w:val="en-US"/>
                </w:rPr>
                <w:drawing>
                  <wp:inline distT="0" distB="0" distL="0" distR="0" wp14:anchorId="4E36F468" wp14:editId="685050A6">
                    <wp:extent cx="933450" cy="506910"/>
                    <wp:effectExtent l="0" t="0" r="0"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36751" cy="508703"/>
                            </a:xfrm>
                            <a:prstGeom prst="rect">
                              <a:avLst/>
                            </a:prstGeom>
                            <a:noFill/>
                            <a:ln>
                              <a:noFill/>
                            </a:ln>
                          </pic:spPr>
                        </pic:pic>
                      </a:graphicData>
                    </a:graphic>
                  </wp:inline>
                </w:drawing>
              </w:r>
            </w:ins>
          </w:p>
        </w:tc>
        <w:tc>
          <w:tcPr>
            <w:tcW w:w="0" w:type="auto"/>
            <w:vAlign w:val="center"/>
            <w:tcPrChange w:id="3420" w:author="arkat" w:date="2017-09-28T14:33:00Z">
              <w:tcPr>
                <w:tcW w:w="2737" w:type="dxa"/>
                <w:vAlign w:val="center"/>
              </w:tcPr>
            </w:tcPrChange>
          </w:tcPr>
          <w:p w14:paraId="3926A1BB" w14:textId="7372E122" w:rsidR="00A90F6E" w:rsidRDefault="006F2A3B" w:rsidP="00686631">
            <w:pPr>
              <w:pStyle w:val="BodyText"/>
              <w:spacing w:after="0"/>
              <w:rPr>
                <w:ins w:id="3421" w:author="arkat" w:date="2017-09-28T14:09:00Z"/>
                <w:lang w:val="en-US"/>
              </w:rPr>
            </w:pPr>
            <w:ins w:id="3422" w:author="arkat" w:date="2017-09-28T14:23:00Z">
              <w:r>
                <w:rPr>
                  <w:lang w:val="en-US"/>
                </w:rPr>
                <w:t>Entity</w:t>
              </w:r>
            </w:ins>
          </w:p>
        </w:tc>
      </w:tr>
      <w:tr w:rsidR="006F2A3B" w14:paraId="74C0A602" w14:textId="77777777" w:rsidTr="0073701D">
        <w:tblPrEx>
          <w:tblPrExChange w:id="3423" w:author="arkat" w:date="2017-09-28T14:33: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3424" w:author="arkat" w:date="2017-09-28T14:22:00Z"/>
        </w:trPr>
        <w:tc>
          <w:tcPr>
            <w:tcW w:w="0" w:type="auto"/>
            <w:tcPrChange w:id="3425" w:author="arkat" w:date="2017-09-28T14:33:00Z">
              <w:tcPr>
                <w:tcW w:w="1631" w:type="dxa"/>
              </w:tcPr>
            </w:tcPrChange>
          </w:tcPr>
          <w:p w14:paraId="4BDE8C39" w14:textId="696708C9" w:rsidR="006F2A3B" w:rsidRPr="00A60671" w:rsidRDefault="006F2A3B" w:rsidP="00686631">
            <w:pPr>
              <w:pStyle w:val="BodyText"/>
              <w:spacing w:after="0"/>
              <w:rPr>
                <w:ins w:id="3426" w:author="arkat" w:date="2017-09-28T14:22:00Z"/>
                <w:rFonts w:cs="Calibri"/>
                <w:noProof/>
                <w:szCs w:val="24"/>
                <w:lang w:val="en-US"/>
              </w:rPr>
            </w:pPr>
            <w:ins w:id="3427" w:author="arkat" w:date="2017-09-28T14:22:00Z">
              <w:r w:rsidRPr="002E3C08">
                <w:rPr>
                  <w:rFonts w:cs="Calibri"/>
                  <w:noProof/>
                  <w:szCs w:val="24"/>
                  <w:lang w:val="en-US"/>
                </w:rPr>
                <w:drawing>
                  <wp:inline distT="0" distB="0" distL="0" distR="0" wp14:anchorId="30C8EA27" wp14:editId="6C32D18F">
                    <wp:extent cx="937260" cy="513312"/>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39770" cy="514687"/>
                            </a:xfrm>
                            <a:prstGeom prst="rect">
                              <a:avLst/>
                            </a:prstGeom>
                            <a:noFill/>
                            <a:ln>
                              <a:noFill/>
                            </a:ln>
                          </pic:spPr>
                        </pic:pic>
                      </a:graphicData>
                    </a:graphic>
                  </wp:inline>
                </w:drawing>
              </w:r>
            </w:ins>
          </w:p>
        </w:tc>
        <w:tc>
          <w:tcPr>
            <w:tcW w:w="0" w:type="auto"/>
            <w:vAlign w:val="center"/>
            <w:tcPrChange w:id="3428" w:author="arkat" w:date="2017-09-28T14:33:00Z">
              <w:tcPr>
                <w:tcW w:w="2347" w:type="dxa"/>
                <w:vAlign w:val="center"/>
              </w:tcPr>
            </w:tcPrChange>
          </w:tcPr>
          <w:p w14:paraId="33B63BAD" w14:textId="1933C61F" w:rsidR="006F2A3B" w:rsidRDefault="006F2A3B" w:rsidP="00686631">
            <w:pPr>
              <w:pStyle w:val="BodyText"/>
              <w:spacing w:after="0"/>
              <w:rPr>
                <w:ins w:id="3429" w:author="arkat" w:date="2017-09-28T14:22:00Z"/>
                <w:lang w:val="en-US"/>
              </w:rPr>
            </w:pPr>
            <w:ins w:id="3430" w:author="arkat" w:date="2017-09-28T14:23:00Z">
              <w:r>
                <w:rPr>
                  <w:lang w:val="en-US"/>
                </w:rPr>
                <w:t>Database</w:t>
              </w:r>
            </w:ins>
          </w:p>
        </w:tc>
        <w:tc>
          <w:tcPr>
            <w:tcW w:w="0" w:type="auto"/>
            <w:vAlign w:val="center"/>
            <w:tcPrChange w:id="3431" w:author="arkat" w:date="2017-09-28T14:33:00Z">
              <w:tcPr>
                <w:tcW w:w="360" w:type="dxa"/>
                <w:vAlign w:val="center"/>
              </w:tcPr>
            </w:tcPrChange>
          </w:tcPr>
          <w:p w14:paraId="711C34EF" w14:textId="77777777" w:rsidR="006F2A3B" w:rsidRDefault="006F2A3B" w:rsidP="00686631">
            <w:pPr>
              <w:pStyle w:val="BodyText"/>
              <w:spacing w:after="0"/>
              <w:rPr>
                <w:ins w:id="3432" w:author="arkat" w:date="2017-09-28T14:22:00Z"/>
                <w:lang w:val="en-US"/>
              </w:rPr>
            </w:pPr>
          </w:p>
        </w:tc>
        <w:tc>
          <w:tcPr>
            <w:tcW w:w="0" w:type="auto"/>
            <w:vAlign w:val="center"/>
            <w:tcPrChange w:id="3433" w:author="arkat" w:date="2017-09-28T14:33:00Z">
              <w:tcPr>
                <w:tcW w:w="1080" w:type="dxa"/>
                <w:vAlign w:val="center"/>
              </w:tcPr>
            </w:tcPrChange>
          </w:tcPr>
          <w:p w14:paraId="6227B3E7" w14:textId="4BACAFCF" w:rsidR="006F2A3B" w:rsidRPr="00A60671" w:rsidRDefault="006F2A3B" w:rsidP="00686631">
            <w:pPr>
              <w:pStyle w:val="BodyText"/>
              <w:spacing w:after="0"/>
              <w:rPr>
                <w:ins w:id="3434" w:author="arkat" w:date="2017-09-28T14:22:00Z"/>
                <w:rFonts w:cs="Calibri"/>
                <w:noProof/>
                <w:szCs w:val="24"/>
                <w:lang w:val="en-US"/>
              </w:rPr>
            </w:pPr>
            <w:ins w:id="3435" w:author="arkat" w:date="2017-09-28T14:22:00Z">
              <w:r w:rsidRPr="002E3C08">
                <w:rPr>
                  <w:rFonts w:cs="Calibri"/>
                  <w:noProof/>
                  <w:szCs w:val="24"/>
                  <w:lang w:val="en-US"/>
                </w:rPr>
                <w:drawing>
                  <wp:inline distT="0" distB="0" distL="0" distR="0" wp14:anchorId="3AE16DEB" wp14:editId="749E524F">
                    <wp:extent cx="855950" cy="513080"/>
                    <wp:effectExtent l="0" t="0" r="1905"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57851" cy="514220"/>
                            </a:xfrm>
                            <a:prstGeom prst="rect">
                              <a:avLst/>
                            </a:prstGeom>
                            <a:noFill/>
                            <a:ln>
                              <a:noFill/>
                            </a:ln>
                          </pic:spPr>
                        </pic:pic>
                      </a:graphicData>
                    </a:graphic>
                  </wp:inline>
                </w:drawing>
              </w:r>
            </w:ins>
          </w:p>
        </w:tc>
        <w:tc>
          <w:tcPr>
            <w:tcW w:w="0" w:type="auto"/>
            <w:vAlign w:val="center"/>
            <w:tcPrChange w:id="3436" w:author="arkat" w:date="2017-09-28T14:33:00Z">
              <w:tcPr>
                <w:tcW w:w="2737" w:type="dxa"/>
                <w:vAlign w:val="center"/>
              </w:tcPr>
            </w:tcPrChange>
          </w:tcPr>
          <w:p w14:paraId="282D8128" w14:textId="724454F9" w:rsidR="006F2A3B" w:rsidRDefault="006F2A3B" w:rsidP="00686631">
            <w:pPr>
              <w:pStyle w:val="BodyText"/>
              <w:spacing w:after="0"/>
              <w:rPr>
                <w:ins w:id="3437" w:author="arkat" w:date="2017-09-28T14:22:00Z"/>
                <w:lang w:val="en-US"/>
              </w:rPr>
            </w:pPr>
            <w:ins w:id="3438" w:author="arkat" w:date="2017-09-28T14:23:00Z">
              <w:r>
                <w:rPr>
                  <w:lang w:val="en-US"/>
                </w:rPr>
                <w:t>Document</w:t>
              </w:r>
            </w:ins>
          </w:p>
        </w:tc>
      </w:tr>
      <w:tr w:rsidR="006F2A3B" w14:paraId="255C9F1D" w14:textId="77777777" w:rsidTr="0073701D">
        <w:tblPrEx>
          <w:tblPrExChange w:id="3439" w:author="arkat" w:date="2017-09-28T14:33: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3440" w:author="arkat" w:date="2017-09-28T14:22:00Z"/>
        </w:trPr>
        <w:tc>
          <w:tcPr>
            <w:tcW w:w="0" w:type="auto"/>
            <w:tcPrChange w:id="3441" w:author="arkat" w:date="2017-09-28T14:33:00Z">
              <w:tcPr>
                <w:tcW w:w="1631" w:type="dxa"/>
              </w:tcPr>
            </w:tcPrChange>
          </w:tcPr>
          <w:p w14:paraId="4C832631" w14:textId="3F5EA5BE" w:rsidR="006F2A3B" w:rsidRPr="00A60671" w:rsidRDefault="006F2A3B" w:rsidP="00686631">
            <w:pPr>
              <w:pStyle w:val="BodyText"/>
              <w:spacing w:after="0"/>
              <w:rPr>
                <w:ins w:id="3442" w:author="arkat" w:date="2017-09-28T14:22:00Z"/>
                <w:rFonts w:cs="Calibri"/>
                <w:noProof/>
                <w:szCs w:val="24"/>
                <w:lang w:val="en-US"/>
              </w:rPr>
            </w:pPr>
            <w:ins w:id="3443" w:author="arkat" w:date="2017-09-28T14:22:00Z">
              <w:r w:rsidRPr="002E3C08">
                <w:rPr>
                  <w:rFonts w:cs="Calibri"/>
                  <w:noProof/>
                  <w:szCs w:val="24"/>
                  <w:lang w:val="en-US"/>
                </w:rPr>
                <w:drawing>
                  <wp:inline distT="0" distB="0" distL="0" distR="0" wp14:anchorId="2D0941C4" wp14:editId="78C8882C">
                    <wp:extent cx="936196" cy="48577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5701" cy="495896"/>
                            </a:xfrm>
                            <a:prstGeom prst="rect">
                              <a:avLst/>
                            </a:prstGeom>
                            <a:noFill/>
                            <a:ln>
                              <a:noFill/>
                            </a:ln>
                          </pic:spPr>
                        </pic:pic>
                      </a:graphicData>
                    </a:graphic>
                  </wp:inline>
                </w:drawing>
              </w:r>
            </w:ins>
          </w:p>
        </w:tc>
        <w:tc>
          <w:tcPr>
            <w:tcW w:w="0" w:type="auto"/>
            <w:vAlign w:val="center"/>
            <w:tcPrChange w:id="3444" w:author="arkat" w:date="2017-09-28T14:33:00Z">
              <w:tcPr>
                <w:tcW w:w="2347" w:type="dxa"/>
                <w:vAlign w:val="center"/>
              </w:tcPr>
            </w:tcPrChange>
          </w:tcPr>
          <w:p w14:paraId="5E5D13A5" w14:textId="23D8A457" w:rsidR="006F2A3B" w:rsidRDefault="006F2A3B" w:rsidP="00686631">
            <w:pPr>
              <w:pStyle w:val="BodyText"/>
              <w:spacing w:after="0"/>
              <w:rPr>
                <w:ins w:id="3445" w:author="arkat" w:date="2017-09-28T14:22:00Z"/>
                <w:lang w:val="en-US"/>
              </w:rPr>
            </w:pPr>
            <w:ins w:id="3446" w:author="arkat" w:date="2017-09-28T14:25:00Z">
              <w:r>
                <w:rPr>
                  <w:lang w:val="en-US"/>
                </w:rPr>
                <w:t>IT System</w:t>
              </w:r>
            </w:ins>
          </w:p>
        </w:tc>
        <w:tc>
          <w:tcPr>
            <w:tcW w:w="0" w:type="auto"/>
            <w:vAlign w:val="center"/>
            <w:tcPrChange w:id="3447" w:author="arkat" w:date="2017-09-28T14:33:00Z">
              <w:tcPr>
                <w:tcW w:w="360" w:type="dxa"/>
                <w:vAlign w:val="center"/>
              </w:tcPr>
            </w:tcPrChange>
          </w:tcPr>
          <w:p w14:paraId="33C785B9" w14:textId="77777777" w:rsidR="006F2A3B" w:rsidRDefault="006F2A3B" w:rsidP="00686631">
            <w:pPr>
              <w:pStyle w:val="BodyText"/>
              <w:spacing w:after="0"/>
              <w:rPr>
                <w:ins w:id="3448" w:author="arkat" w:date="2017-09-28T14:22:00Z"/>
                <w:lang w:val="en-US"/>
              </w:rPr>
            </w:pPr>
          </w:p>
        </w:tc>
        <w:tc>
          <w:tcPr>
            <w:tcW w:w="0" w:type="auto"/>
            <w:vAlign w:val="center"/>
            <w:tcPrChange w:id="3449" w:author="arkat" w:date="2017-09-28T14:33:00Z">
              <w:tcPr>
                <w:tcW w:w="1080" w:type="dxa"/>
                <w:vAlign w:val="center"/>
              </w:tcPr>
            </w:tcPrChange>
          </w:tcPr>
          <w:p w14:paraId="0861C973" w14:textId="056D07B1" w:rsidR="006F2A3B" w:rsidRPr="00A60671" w:rsidRDefault="006F2A3B" w:rsidP="00686631">
            <w:pPr>
              <w:pStyle w:val="BodyText"/>
              <w:spacing w:after="0"/>
              <w:rPr>
                <w:ins w:id="3450" w:author="arkat" w:date="2017-09-28T14:22:00Z"/>
                <w:rFonts w:cs="Calibri"/>
                <w:noProof/>
                <w:szCs w:val="24"/>
                <w:lang w:val="en-US"/>
              </w:rPr>
            </w:pPr>
            <w:ins w:id="3451" w:author="arkat" w:date="2017-09-28T14:22:00Z">
              <w:r w:rsidRPr="002E3C08">
                <w:rPr>
                  <w:rFonts w:cs="Calibri"/>
                  <w:noProof/>
                  <w:szCs w:val="24"/>
                  <w:lang w:val="en-US"/>
                </w:rPr>
                <w:drawing>
                  <wp:inline distT="0" distB="0" distL="0" distR="0" wp14:anchorId="42CCC813" wp14:editId="401CFA58">
                    <wp:extent cx="886981" cy="496111"/>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02412" cy="504742"/>
                            </a:xfrm>
                            <a:prstGeom prst="rect">
                              <a:avLst/>
                            </a:prstGeom>
                            <a:noFill/>
                            <a:ln>
                              <a:noFill/>
                            </a:ln>
                          </pic:spPr>
                        </pic:pic>
                      </a:graphicData>
                    </a:graphic>
                  </wp:inline>
                </w:drawing>
              </w:r>
            </w:ins>
          </w:p>
        </w:tc>
        <w:tc>
          <w:tcPr>
            <w:tcW w:w="0" w:type="auto"/>
            <w:vAlign w:val="center"/>
            <w:tcPrChange w:id="3452" w:author="arkat" w:date="2017-09-28T14:33:00Z">
              <w:tcPr>
                <w:tcW w:w="2737" w:type="dxa"/>
                <w:vAlign w:val="center"/>
              </w:tcPr>
            </w:tcPrChange>
          </w:tcPr>
          <w:p w14:paraId="2A79FFF2" w14:textId="4925531B" w:rsidR="006F2A3B" w:rsidRDefault="006F2A3B" w:rsidP="00686631">
            <w:pPr>
              <w:pStyle w:val="BodyText"/>
              <w:spacing w:after="0"/>
              <w:rPr>
                <w:ins w:id="3453" w:author="arkat" w:date="2017-09-28T14:22:00Z"/>
                <w:lang w:val="en-US"/>
              </w:rPr>
            </w:pPr>
            <w:ins w:id="3454" w:author="arkat" w:date="2017-09-28T14:25:00Z">
              <w:r>
                <w:rPr>
                  <w:lang w:val="en-US"/>
                </w:rPr>
                <w:t>Product</w:t>
              </w:r>
            </w:ins>
          </w:p>
        </w:tc>
      </w:tr>
      <w:tr w:rsidR="006F2A3B" w14:paraId="39B42B19" w14:textId="77777777" w:rsidTr="0073701D">
        <w:tblPrEx>
          <w:tblPrExChange w:id="3455" w:author="arkat" w:date="2017-09-28T14:33: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3456" w:author="arkat" w:date="2017-09-28T14:22:00Z"/>
        </w:trPr>
        <w:tc>
          <w:tcPr>
            <w:tcW w:w="0" w:type="auto"/>
            <w:tcPrChange w:id="3457" w:author="arkat" w:date="2017-09-28T14:33:00Z">
              <w:tcPr>
                <w:tcW w:w="1631" w:type="dxa"/>
              </w:tcPr>
            </w:tcPrChange>
          </w:tcPr>
          <w:p w14:paraId="7A8753F3" w14:textId="05E4D6C3" w:rsidR="006F2A3B" w:rsidRPr="00A60671" w:rsidRDefault="006F2A3B" w:rsidP="00686631">
            <w:pPr>
              <w:pStyle w:val="BodyText"/>
              <w:spacing w:after="0"/>
              <w:rPr>
                <w:ins w:id="3458" w:author="arkat" w:date="2017-09-28T14:22:00Z"/>
                <w:rFonts w:cs="Calibri"/>
                <w:noProof/>
                <w:szCs w:val="24"/>
                <w:lang w:val="en-US"/>
              </w:rPr>
            </w:pPr>
            <w:ins w:id="3459" w:author="arkat" w:date="2017-09-28T14:22:00Z">
              <w:r w:rsidRPr="002E3C08">
                <w:rPr>
                  <w:rFonts w:cs="Calibri"/>
                  <w:noProof/>
                  <w:szCs w:val="24"/>
                  <w:lang w:val="en-US"/>
                </w:rPr>
                <w:drawing>
                  <wp:inline distT="0" distB="0" distL="0" distR="0" wp14:anchorId="370F9988" wp14:editId="32BCCD46">
                    <wp:extent cx="937260" cy="505333"/>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43636" cy="508770"/>
                            </a:xfrm>
                            <a:prstGeom prst="rect">
                              <a:avLst/>
                            </a:prstGeom>
                            <a:noFill/>
                            <a:ln>
                              <a:noFill/>
                            </a:ln>
                          </pic:spPr>
                        </pic:pic>
                      </a:graphicData>
                    </a:graphic>
                  </wp:inline>
                </w:drawing>
              </w:r>
            </w:ins>
          </w:p>
        </w:tc>
        <w:tc>
          <w:tcPr>
            <w:tcW w:w="0" w:type="auto"/>
            <w:vAlign w:val="center"/>
            <w:tcPrChange w:id="3460" w:author="arkat" w:date="2017-09-28T14:33:00Z">
              <w:tcPr>
                <w:tcW w:w="2347" w:type="dxa"/>
                <w:vAlign w:val="center"/>
              </w:tcPr>
            </w:tcPrChange>
          </w:tcPr>
          <w:p w14:paraId="34AC9D9E" w14:textId="37F200CF" w:rsidR="006F2A3B" w:rsidRDefault="006F2A3B" w:rsidP="00686631">
            <w:pPr>
              <w:pStyle w:val="BodyText"/>
              <w:spacing w:after="0"/>
              <w:rPr>
                <w:ins w:id="3461" w:author="arkat" w:date="2017-09-28T14:22:00Z"/>
                <w:lang w:val="en-US"/>
              </w:rPr>
            </w:pPr>
            <w:ins w:id="3462" w:author="arkat" w:date="2017-09-28T14:25:00Z">
              <w:r>
                <w:rPr>
                  <w:lang w:val="en-US"/>
                </w:rPr>
                <w:t>Risk</w:t>
              </w:r>
            </w:ins>
          </w:p>
        </w:tc>
        <w:tc>
          <w:tcPr>
            <w:tcW w:w="0" w:type="auto"/>
            <w:vAlign w:val="center"/>
            <w:tcPrChange w:id="3463" w:author="arkat" w:date="2017-09-28T14:33:00Z">
              <w:tcPr>
                <w:tcW w:w="360" w:type="dxa"/>
                <w:vAlign w:val="center"/>
              </w:tcPr>
            </w:tcPrChange>
          </w:tcPr>
          <w:p w14:paraId="5D27987A" w14:textId="77777777" w:rsidR="006F2A3B" w:rsidRDefault="006F2A3B" w:rsidP="00686631">
            <w:pPr>
              <w:pStyle w:val="BodyText"/>
              <w:spacing w:after="0"/>
              <w:rPr>
                <w:ins w:id="3464" w:author="arkat" w:date="2017-09-28T14:22:00Z"/>
                <w:lang w:val="en-US"/>
              </w:rPr>
            </w:pPr>
          </w:p>
        </w:tc>
        <w:tc>
          <w:tcPr>
            <w:tcW w:w="0" w:type="auto"/>
            <w:vAlign w:val="center"/>
            <w:tcPrChange w:id="3465" w:author="arkat" w:date="2017-09-28T14:33:00Z">
              <w:tcPr>
                <w:tcW w:w="1080" w:type="dxa"/>
                <w:vAlign w:val="center"/>
              </w:tcPr>
            </w:tcPrChange>
          </w:tcPr>
          <w:p w14:paraId="5311779B" w14:textId="609BC639" w:rsidR="006F2A3B" w:rsidRPr="00A60671" w:rsidRDefault="0073701D" w:rsidP="00686631">
            <w:pPr>
              <w:pStyle w:val="BodyText"/>
              <w:spacing w:after="0"/>
              <w:rPr>
                <w:ins w:id="3466" w:author="arkat" w:date="2017-09-28T14:22:00Z"/>
                <w:rFonts w:cs="Calibri"/>
                <w:noProof/>
                <w:szCs w:val="24"/>
                <w:lang w:val="en-US"/>
              </w:rPr>
            </w:pPr>
            <w:ins w:id="3467" w:author="arkat" w:date="2017-09-28T14:36:00Z">
              <w:r w:rsidRPr="002E3C08">
                <w:rPr>
                  <w:rFonts w:cs="Calibri"/>
                  <w:noProof/>
                  <w:szCs w:val="24"/>
                  <w:lang w:val="en-US"/>
                </w:rPr>
                <mc:AlternateContent>
                  <mc:Choice Requires="wps">
                    <w:drawing>
                      <wp:anchor distT="0" distB="0" distL="114300" distR="114300" simplePos="0" relativeHeight="251624960" behindDoc="0" locked="0" layoutInCell="1" allowOverlap="1" wp14:anchorId="53105039" wp14:editId="101BBEF7">
                        <wp:simplePos x="0" y="0"/>
                        <wp:positionH relativeFrom="column">
                          <wp:posOffset>139700</wp:posOffset>
                        </wp:positionH>
                        <wp:positionV relativeFrom="paragraph">
                          <wp:posOffset>97155</wp:posOffset>
                        </wp:positionV>
                        <wp:extent cx="534670" cy="0"/>
                        <wp:effectExtent l="38100" t="38100" r="74930" b="95250"/>
                        <wp:wrapNone/>
                        <wp:docPr id="184" name="Straight Connector 184"/>
                        <wp:cNvGraphicFramePr/>
                        <a:graphic xmlns:a="http://schemas.openxmlformats.org/drawingml/2006/main">
                          <a:graphicData uri="http://schemas.microsoft.com/office/word/2010/wordprocessingShape">
                            <wps:wsp>
                              <wps:cNvCnPr/>
                              <wps:spPr>
                                <a:xfrm>
                                  <a:off x="0" y="0"/>
                                  <a:ext cx="53467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599826" id="Straight Connector 184" o:spid="_x0000_s1026" style="position:absolute;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pt,7.65pt" to="53.1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" strokecolor="black [3200]" strokeweight="2pt">
                        <v:shadow on="t" color="black" opacity="24903f" origin=",.5" offset="0,.55556mm"/>
                      </v:line>
                    </w:pict>
                  </mc:Fallback>
                </mc:AlternateContent>
              </w:r>
            </w:ins>
          </w:p>
        </w:tc>
        <w:tc>
          <w:tcPr>
            <w:tcW w:w="0" w:type="auto"/>
            <w:vAlign w:val="center"/>
            <w:tcPrChange w:id="3468" w:author="arkat" w:date="2017-09-28T14:33:00Z">
              <w:tcPr>
                <w:tcW w:w="2737" w:type="dxa"/>
                <w:vAlign w:val="center"/>
              </w:tcPr>
            </w:tcPrChange>
          </w:tcPr>
          <w:p w14:paraId="602655BD" w14:textId="50F7229A" w:rsidR="006F2A3B" w:rsidRDefault="0073701D" w:rsidP="00686631">
            <w:pPr>
              <w:pStyle w:val="BodyText"/>
              <w:spacing w:after="0"/>
              <w:rPr>
                <w:ins w:id="3469" w:author="arkat" w:date="2017-09-28T14:22:00Z"/>
                <w:lang w:val="en-US"/>
              </w:rPr>
            </w:pPr>
            <w:ins w:id="3470" w:author="arkat" w:date="2017-09-28T14:36:00Z">
              <w:r>
                <w:rPr>
                  <w:lang w:val="en-US"/>
                </w:rPr>
                <w:t>Relation</w:t>
              </w:r>
            </w:ins>
          </w:p>
        </w:tc>
      </w:tr>
    </w:tbl>
    <w:p w14:paraId="750F5CE0" w14:textId="77777777" w:rsidR="00DC4822" w:rsidRPr="00BD7AC8" w:rsidRDefault="00DC4822" w:rsidP="00A54029">
      <w:pPr>
        <w:pStyle w:val="BodyText"/>
        <w:spacing w:after="0"/>
        <w:ind w:firstLine="270"/>
        <w:rPr>
          <w:ins w:id="3471" w:author="arkat" w:date="2017-09-28T13:53:00Z"/>
          <w:b/>
          <w:lang w:val="en-US"/>
          <w:rPrChange w:id="3472" w:author="arkat" w:date="2017-10-02T22:09:00Z">
            <w:rPr>
              <w:ins w:id="3473" w:author="arkat" w:date="2017-09-28T13:53:00Z"/>
              <w:lang w:val="en-US"/>
            </w:rPr>
          </w:rPrChange>
        </w:rPr>
      </w:pPr>
    </w:p>
    <w:p w14:paraId="41BDED37" w14:textId="6F91E12D" w:rsidR="00E06A8F" w:rsidRPr="00E6554F" w:rsidRDefault="0073701D">
      <w:pPr>
        <w:pStyle w:val="GambarBAB2"/>
        <w:numPr>
          <w:ilvl w:val="0"/>
          <w:numId w:val="45"/>
        </w:numPr>
        <w:ind w:left="0" w:firstLine="0"/>
        <w:rPr>
          <w:ins w:id="3474" w:author="arkat" w:date="2017-09-28T20:51:00Z"/>
          <w:b/>
        </w:rPr>
        <w:pPrChange w:id="3475" w:author="arkat" w:date="2017-09-28T16:04:00Z">
          <w:pPr>
            <w:pStyle w:val="BodyText"/>
            <w:spacing w:after="0"/>
            <w:ind w:firstLine="270"/>
          </w:pPr>
        </w:pPrChange>
      </w:pPr>
      <w:bookmarkStart w:id="3476" w:name="_Toc495046363"/>
      <w:ins w:id="3477" w:author="arkat" w:date="2017-09-28T14:31:00Z">
        <w:r w:rsidRPr="00BD7AC8">
          <w:rPr>
            <w:b/>
            <w:rPrChange w:id="3478" w:author="arkat" w:date="2017-10-02T22:09:00Z">
              <w:rPr/>
            </w:rPrChange>
          </w:rPr>
          <w:t>Elemen Perluasan</w:t>
        </w:r>
      </w:ins>
      <w:ins w:id="3479" w:author="arkat" w:date="2017-09-28T14:32:00Z">
        <w:r w:rsidRPr="00E6554F">
          <w:rPr>
            <w:b/>
          </w:rPr>
          <w:t xml:space="preserve"> EPC</w:t>
        </w:r>
      </w:ins>
      <w:ins w:id="3480" w:author="arkat" w:date="2017-09-28T14:31:00Z">
        <w:r w:rsidR="0095050F" w:rsidRPr="0075366F">
          <w:rPr>
            <w:b/>
          </w:rPr>
          <w:t>-</w:t>
        </w:r>
        <w:r w:rsidRPr="00BD7AC8">
          <w:rPr>
            <w:b/>
            <w:rPrChange w:id="3481" w:author="arkat" w:date="2017-10-02T22:09:00Z">
              <w:rPr/>
            </w:rPrChange>
          </w:rPr>
          <w:t>ARIS</w:t>
        </w:r>
      </w:ins>
      <w:bookmarkEnd w:id="3476"/>
    </w:p>
    <w:p w14:paraId="1EA19A80" w14:textId="269ADAD2" w:rsidR="00E116C1" w:rsidRDefault="00BD7AC8">
      <w:pPr>
        <w:pStyle w:val="BodyText"/>
        <w:spacing w:after="0"/>
        <w:jc w:val="center"/>
        <w:rPr>
          <w:ins w:id="3482" w:author="arkat" w:date="2017-09-29T06:59:00Z"/>
          <w:lang w:val="en-US"/>
        </w:rPr>
        <w:pPrChange w:id="3483" w:author="arkat" w:date="2017-10-02T22:15:00Z">
          <w:pPr>
            <w:pStyle w:val="BodyText"/>
            <w:spacing w:after="0"/>
            <w:ind w:firstLine="270"/>
          </w:pPr>
        </w:pPrChange>
      </w:pPr>
      <w:ins w:id="3484" w:author="arkat" w:date="2017-10-02T22:12:00Z">
        <w:r>
          <w:rPr>
            <w:lang w:val="en-US"/>
          </w:rPr>
          <w:t xml:space="preserve">Sumber : </w:t>
        </w:r>
      </w:ins>
      <w:ins w:id="3485" w:author="arkat" w:date="2017-10-02T22:13:00Z">
        <w:r>
          <w:rPr>
            <w:lang w:val="en-US"/>
          </w:rPr>
          <w:fldChar w:fldCharType="begin" w:fldLock="1"/>
        </w:r>
      </w:ins>
      <w:ins w:id="3486" w:author="arkat" w:date="2017-10-02T22:15:00Z">
        <w:r w:rsidR="00704B5D">
          <w:rPr>
            <w:lang w:val="en-US"/>
          </w:rPr>
          <w:instrText>ADDIN CSL_CITATION { "citationItems" : [ { "id" : "ITEM-1", "itemData" : { "author" : [ { "dropping-particle" : "", "family" : "ARIS", "given" : "", "non-dropping-particle" : "", "parse-names" : false, "suffix" : "" } ], "id" : "ITEM-1", "issued" : { "date-parts" : [ [ "2010" ] ] }, "title" : "Organizational chart Business process Data model System landscape Attributes BPMN Diagram- ARISExpress", "type" : "article-journal" }, "uris" : [ "http://www.mendeley.com/documents/?uuid=0b1efc9f-0df6-4c53-a4d8-1c772b7bf5ce" ] } ], "mendeley" : { "formattedCitation" : "(ARIS, 2010)", "manualFormatting" : "ARIS (2010)", "plainTextFormattedCitation" : "(ARIS, 2010)", "previouslyFormattedCitation" : "(ARIS, 2010)" }, "properties" : { "noteIndex" : 0 }, "schema" : "https://github.com/citation-style-language/schema/raw/master/csl-citation.json" }</w:instrText>
        </w:r>
      </w:ins>
      <w:del w:id="3487" w:author="arkat" w:date="2017-10-02T22:15:00Z">
        <w:r w:rsidR="00704B5D" w:rsidDel="00704B5D">
          <w:rPr>
            <w:lang w:val="en-US"/>
          </w:rPr>
          <w:delInstrText>ADDIN CSL_CITATION { "citationItems" : [ { "id" : "ITEM-1", "itemData" : { "author" : [ { "dropping-particle" : "", "family" : "ARIS", "given" : "", "non-dropping-particle" : "", "parse-names" : false, "suffix" : "" } ], "id" : "ITEM-1", "issued" : { "date-parts" : [ [ "2010" ] ] }, "title" : "Organizational chart Business process Data model System landscape Attributes BPMN Diagram- ARISExpress", "type" : "article-journal" }, "uris" : [ "http://www.mendeley.com/documents/?uuid=0b1efc9f-0df6-4c53-a4d8-1c772b7bf5ce" ] } ], "mendeley" : { "formattedCitation" : "(ARIS, 2010)", "manualFormatting" : "ARIS (n.d.)", "plainTextFormattedCitation" : "(ARIS, 2010)", "previouslyFormattedCitation" : "(ARIS, 2010)" }, "properties" : { "noteIndex" : 0 }, "schema" : "https://github.com/citation-style-language/schema/raw/master/csl-citation.json" }</w:delInstrText>
        </w:r>
      </w:del>
      <w:r>
        <w:rPr>
          <w:lang w:val="en-US"/>
        </w:rPr>
        <w:fldChar w:fldCharType="separate"/>
      </w:r>
      <w:del w:id="3488" w:author="arkat" w:date="2017-10-02T22:13:00Z">
        <w:r w:rsidRPr="00BD7AC8" w:rsidDel="00BD7AC8">
          <w:rPr>
            <w:noProof/>
            <w:lang w:val="en-US"/>
          </w:rPr>
          <w:delText>(</w:delText>
        </w:r>
      </w:del>
      <w:r w:rsidRPr="00BD7AC8">
        <w:rPr>
          <w:noProof/>
          <w:lang w:val="en-US"/>
        </w:rPr>
        <w:t>ARIS</w:t>
      </w:r>
      <w:del w:id="3489" w:author="arkat" w:date="2017-10-02T22:13:00Z">
        <w:r w:rsidRPr="00BD7AC8" w:rsidDel="00BD7AC8">
          <w:rPr>
            <w:noProof/>
            <w:lang w:val="en-US"/>
          </w:rPr>
          <w:delText>,</w:delText>
        </w:r>
      </w:del>
      <w:r w:rsidRPr="00BD7AC8">
        <w:rPr>
          <w:noProof/>
          <w:lang w:val="en-US"/>
        </w:rPr>
        <w:t xml:space="preserve"> </w:t>
      </w:r>
      <w:ins w:id="3490" w:author="arkat" w:date="2017-10-02T22:13:00Z">
        <w:r>
          <w:rPr>
            <w:noProof/>
            <w:lang w:val="en-US"/>
          </w:rPr>
          <w:t>(</w:t>
        </w:r>
      </w:ins>
      <w:ins w:id="3491" w:author="arkat" w:date="2017-10-02T22:15:00Z">
        <w:r w:rsidR="00704B5D">
          <w:rPr>
            <w:noProof/>
            <w:lang w:val="en-US"/>
          </w:rPr>
          <w:t>2010</w:t>
        </w:r>
      </w:ins>
      <w:del w:id="3492" w:author="arkat" w:date="2017-10-02T22:15:00Z">
        <w:r w:rsidRPr="00BD7AC8" w:rsidDel="00704B5D">
          <w:rPr>
            <w:noProof/>
            <w:lang w:val="en-US"/>
          </w:rPr>
          <w:delText>n.d.</w:delText>
        </w:r>
      </w:del>
      <w:r w:rsidRPr="00BD7AC8">
        <w:rPr>
          <w:noProof/>
          <w:lang w:val="en-US"/>
        </w:rPr>
        <w:t>)</w:t>
      </w:r>
      <w:ins w:id="3493" w:author="arkat" w:date="2017-10-02T22:13:00Z">
        <w:r>
          <w:rPr>
            <w:lang w:val="en-US"/>
          </w:rPr>
          <w:fldChar w:fldCharType="end"/>
        </w:r>
      </w:ins>
    </w:p>
    <w:p w14:paraId="6560DAD4" w14:textId="2DF7478B" w:rsidR="001976ED" w:rsidRPr="00A54029" w:rsidRDefault="00BD7AC8">
      <w:pPr>
        <w:pStyle w:val="BodyText"/>
        <w:spacing w:after="0"/>
        <w:ind w:firstLine="270"/>
        <w:rPr>
          <w:ins w:id="3494" w:author="arkat" w:date="2017-09-29T06:25:00Z"/>
          <w:lang w:val="en-US"/>
          <w:rPrChange w:id="3495" w:author="arkat" w:date="2017-09-29T06:47:00Z">
            <w:rPr>
              <w:ins w:id="3496" w:author="arkat" w:date="2017-09-29T06:25:00Z"/>
              <w:rFonts w:ascii="ArialMT" w:hAnsi="ArialMT"/>
              <w:color w:val="231F20"/>
              <w:szCs w:val="24"/>
            </w:rPr>
          </w:rPrChange>
        </w:rPr>
      </w:pPr>
      <w:ins w:id="3497" w:author="arkat" w:date="2017-10-02T22:10:00Z">
        <w:r>
          <w:t>Gambar 2.5</w:t>
        </w:r>
        <w:r w:rsidRPr="00832701">
          <w:t xml:space="preserve"> adalah perluasan elemen EPC yang ada pada </w:t>
        </w:r>
        <w:r w:rsidRPr="00832701">
          <w:rPr>
            <w:i/>
          </w:rPr>
          <w:t>tool</w:t>
        </w:r>
        <w:r w:rsidRPr="00832701">
          <w:t xml:space="preserve"> ARISExpress</w:t>
        </w:r>
        <w:r w:rsidR="00704B5D">
          <w:rPr>
            <w:lang w:val="en-US"/>
          </w:rPr>
          <w:t xml:space="preserve">. </w:t>
        </w:r>
      </w:ins>
      <w:ins w:id="3498" w:author="arkat" w:date="2017-09-29T06:25:00Z">
        <w:r w:rsidR="001976ED" w:rsidRPr="00A54029">
          <w:rPr>
            <w:lang w:val="en-US"/>
            <w:rPrChange w:id="3499" w:author="arkat" w:date="2017-09-29T06:47:00Z">
              <w:rPr>
                <w:rFonts w:ascii="ArialMT" w:hAnsi="ArialMT"/>
                <w:color w:val="231F20"/>
                <w:szCs w:val="24"/>
              </w:rPr>
            </w:rPrChange>
          </w:rPr>
          <w:t xml:space="preserve">Definisi dari masing-masing </w:t>
        </w:r>
      </w:ins>
      <w:ins w:id="3500" w:author="arkat" w:date="2017-09-29T06:46:00Z">
        <w:r w:rsidR="00A54029" w:rsidRPr="00A54029">
          <w:rPr>
            <w:lang w:val="en-US"/>
            <w:rPrChange w:id="3501" w:author="arkat" w:date="2017-09-29T06:47:00Z">
              <w:rPr>
                <w:rFonts w:ascii="ArialMT" w:hAnsi="ArialMT"/>
                <w:color w:val="231F20"/>
                <w:szCs w:val="24"/>
              </w:rPr>
            </w:rPrChange>
          </w:rPr>
          <w:t xml:space="preserve">elemen seperti yang didefinisikan oleh </w:t>
        </w:r>
      </w:ins>
      <w:ins w:id="3502" w:author="arkat" w:date="2017-09-29T06:25:00Z">
        <w:r w:rsidR="001976ED" w:rsidRPr="00A54029">
          <w:rPr>
            <w:lang w:val="en-US"/>
            <w:rPrChange w:id="3503" w:author="arkat" w:date="2017-09-29T06:47:00Z">
              <w:rPr>
                <w:rFonts w:ascii="ArialMT" w:hAnsi="ArialMT"/>
                <w:color w:val="231F20"/>
                <w:szCs w:val="24"/>
              </w:rPr>
            </w:rPrChange>
          </w:rPr>
          <w:t>ARIS</w:t>
        </w:r>
      </w:ins>
      <w:ins w:id="3504" w:author="arkat" w:date="2017-09-29T06:46:00Z">
        <w:r w:rsidR="00A54029" w:rsidRPr="00A54029">
          <w:rPr>
            <w:lang w:val="en-US"/>
            <w:rPrChange w:id="3505" w:author="arkat" w:date="2017-09-29T06:47:00Z">
              <w:rPr>
                <w:rFonts w:ascii="ArialMT" w:hAnsi="ArialMT"/>
                <w:color w:val="231F20"/>
                <w:szCs w:val="24"/>
              </w:rPr>
            </w:rPrChange>
          </w:rPr>
          <w:t xml:space="preserve"> di dalam dokumentasinya </w:t>
        </w:r>
      </w:ins>
      <w:ins w:id="3506" w:author="arkat" w:date="2017-10-02T22:11:00Z">
        <w:r>
          <w:rPr>
            <w:lang w:val="en-US"/>
          </w:rPr>
          <w:fldChar w:fldCharType="begin" w:fldLock="1"/>
        </w:r>
      </w:ins>
      <w:r w:rsidR="00704B5D">
        <w:rPr>
          <w:lang w:val="en-US"/>
        </w:rPr>
        <w:instrText>ADDIN CSL_CITATION { "citationItems" : [ { "id" : "ITEM-1", "itemData" : { "author" : [ { "dropping-particle" : "", "family" : "ARIS", "given" : "", "non-dropping-particle" : "", "parse-names" : false, "suffix" : "" } ], "id" : "ITEM-1", "issued" : { "date-parts" : [ [ "2010" ] ] }, "title" : "Organizational chart Business process Data model System landscape Attributes BPMN Diagram- ARISExpress", "type" : "article-journal" }, "uris" : [ "http://www.mendeley.com/documents/?uuid=0b1efc9f-0df6-4c53-a4d8-1c772b7bf5ce" ] } ], "mendeley" : { "formattedCitation" : "(ARIS, 2010)", "plainTextFormattedCitation" : "(ARIS, 2010)", "previouslyFormattedCitation" : "(ARIS, 2010)" }, "properties" : { "noteIndex" : 0 }, "schema" : "https://github.com/citation-style-language/schema/raw/master/csl-citation.json" }</w:instrText>
      </w:r>
      <w:ins w:id="3507" w:author="arkat" w:date="2017-10-02T22:11:00Z">
        <w:r>
          <w:rPr>
            <w:lang w:val="en-US"/>
          </w:rPr>
          <w:fldChar w:fldCharType="separate"/>
        </w:r>
      </w:ins>
      <w:r w:rsidRPr="00BD7AC8">
        <w:rPr>
          <w:noProof/>
          <w:lang w:val="en-US"/>
        </w:rPr>
        <w:t>(ARIS, 2010)</w:t>
      </w:r>
      <w:ins w:id="3508" w:author="arkat" w:date="2017-10-02T22:11:00Z">
        <w:r>
          <w:rPr>
            <w:lang w:val="en-US"/>
          </w:rPr>
          <w:fldChar w:fldCharType="end"/>
        </w:r>
        <w:r>
          <w:rPr>
            <w:lang w:val="en-US"/>
          </w:rPr>
          <w:t xml:space="preserve"> </w:t>
        </w:r>
      </w:ins>
      <w:ins w:id="3509" w:author="arkat" w:date="2017-09-29T06:46:00Z">
        <w:r w:rsidR="00A54029" w:rsidRPr="00A54029">
          <w:rPr>
            <w:lang w:val="en-US"/>
            <w:rPrChange w:id="3510" w:author="arkat" w:date="2017-09-29T06:47:00Z">
              <w:rPr>
                <w:rFonts w:ascii="ArialMT" w:hAnsi="ArialMT"/>
                <w:color w:val="231F20"/>
                <w:szCs w:val="24"/>
              </w:rPr>
            </w:rPrChange>
          </w:rPr>
          <w:t>adalah sebagai berikut</w:t>
        </w:r>
      </w:ins>
      <w:ins w:id="3511" w:author="arkat" w:date="2017-09-29T06:25:00Z">
        <w:r w:rsidR="001976ED" w:rsidRPr="00A54029">
          <w:rPr>
            <w:lang w:val="en-US"/>
            <w:rPrChange w:id="3512" w:author="arkat" w:date="2017-09-29T06:47:00Z">
              <w:rPr>
                <w:rFonts w:ascii="ArialMT" w:hAnsi="ArialMT"/>
                <w:color w:val="231F20"/>
                <w:szCs w:val="24"/>
              </w:rPr>
            </w:rPrChange>
          </w:rPr>
          <w:t>:</w:t>
        </w:r>
      </w:ins>
    </w:p>
    <w:p w14:paraId="40D92CB6" w14:textId="202B3D86" w:rsidR="00A54029" w:rsidRPr="00B61FBE" w:rsidRDefault="005A390D">
      <w:pPr>
        <w:pStyle w:val="ListParagraph"/>
        <w:numPr>
          <w:ilvl w:val="0"/>
          <w:numId w:val="118"/>
        </w:numPr>
        <w:ind w:left="270" w:hanging="270"/>
        <w:rPr>
          <w:ins w:id="3513" w:author="arkat" w:date="2017-09-29T07:00:00Z"/>
        </w:rPr>
        <w:pPrChange w:id="3514" w:author="arkat" w:date="2017-10-02T08:50:00Z">
          <w:pPr>
            <w:pStyle w:val="BodyText"/>
            <w:spacing w:after="0"/>
            <w:ind w:firstLine="270"/>
          </w:pPr>
        </w:pPrChange>
      </w:pPr>
      <w:ins w:id="3515" w:author="arkat" w:date="2017-09-28T20:52:00Z">
        <w:r w:rsidRPr="00B61FBE">
          <w:rPr>
            <w:i/>
            <w:rPrChange w:id="3516" w:author="arkat" w:date="2017-10-02T08:51:00Z">
              <w:rPr>
                <w:rFonts w:ascii="ArialMT-Bold" w:hAnsi="ArialMT-Bold"/>
                <w:b/>
                <w:bCs/>
                <w:color w:val="231F20"/>
                <w:szCs w:val="24"/>
              </w:rPr>
            </w:rPrChange>
          </w:rPr>
          <w:t>Process Interface</w:t>
        </w:r>
      </w:ins>
      <w:ins w:id="3517" w:author="arkat" w:date="2017-09-29T06:31:00Z">
        <w:r w:rsidR="00AA0BF0" w:rsidRPr="00B61FBE">
          <w:rPr>
            <w:rPrChange w:id="3518" w:author="arkat" w:date="2017-10-02T08:50:00Z">
              <w:rPr>
                <w:rFonts w:ascii="ArialMT-Bold" w:hAnsi="ArialMT-Bold"/>
                <w:b/>
                <w:bCs/>
                <w:color w:val="231F20"/>
                <w:szCs w:val="24"/>
              </w:rPr>
            </w:rPrChange>
          </w:rPr>
          <w:t>, sebuah proses tidak berjalan se</w:t>
        </w:r>
      </w:ins>
      <w:ins w:id="3519" w:author="arkat" w:date="2017-10-11T09:20:00Z">
        <w:r w:rsidR="00315295">
          <w:t>cara</w:t>
        </w:r>
      </w:ins>
      <w:ins w:id="3520" w:author="arkat" w:date="2017-09-29T06:31:00Z">
        <w:r w:rsidR="00AA0BF0" w:rsidRPr="00B61FBE">
          <w:rPr>
            <w:rPrChange w:id="3521" w:author="arkat" w:date="2017-10-02T08:50:00Z">
              <w:rPr>
                <w:rFonts w:ascii="ArialMT-Bold" w:hAnsi="ArialMT-Bold"/>
                <w:b/>
                <w:bCs/>
                <w:color w:val="231F20"/>
                <w:szCs w:val="24"/>
              </w:rPr>
            </w:rPrChange>
          </w:rPr>
          <w:t xml:space="preserve"> terisolasi, </w:t>
        </w:r>
      </w:ins>
      <w:ins w:id="3522" w:author="arkat" w:date="2017-10-11T09:19:00Z">
        <w:del w:id="3523" w:author="arkat" w:date="2017-10-11T10:32:00Z">
          <w:r w:rsidR="00315295" w:rsidDel="00135261">
            <w:delText>akan</w:delText>
          </w:r>
        </w:del>
      </w:ins>
      <w:ins w:id="3524" w:author="arkat" w:date="2017-10-11T10:32:00Z">
        <w:r w:rsidR="00135261">
          <w:t>akan</w:t>
        </w:r>
      </w:ins>
      <w:ins w:id="3525" w:author="arkat" w:date="2017-09-29T06:33:00Z">
        <w:r w:rsidR="00AA0BF0" w:rsidRPr="00B61FBE">
          <w:rPr>
            <w:rPrChange w:id="3526" w:author="arkat" w:date="2017-10-02T08:50:00Z">
              <w:rPr>
                <w:rFonts w:ascii="ArialMT-Bold" w:hAnsi="ArialMT-Bold"/>
                <w:b/>
                <w:bCs/>
                <w:color w:val="231F20"/>
                <w:szCs w:val="24"/>
              </w:rPr>
            </w:rPrChange>
          </w:rPr>
          <w:t xml:space="preserve"> tetapi tertanam di dalam sebuah hubungan jaringan yang komplek. </w:t>
        </w:r>
        <w:r w:rsidR="00AA0BF0" w:rsidRPr="00B61FBE">
          <w:rPr>
            <w:i/>
            <w:rPrChange w:id="3527" w:author="arkat" w:date="2017-10-02T08:51:00Z">
              <w:rPr>
                <w:rFonts w:ascii="ArialMT-Bold" w:hAnsi="ArialMT-Bold"/>
                <w:b/>
                <w:bCs/>
                <w:color w:val="231F20"/>
                <w:szCs w:val="24"/>
              </w:rPr>
            </w:rPrChange>
          </w:rPr>
          <w:t>Process interface</w:t>
        </w:r>
        <w:r w:rsidR="00AA0BF0" w:rsidRPr="00B61FBE">
          <w:rPr>
            <w:rPrChange w:id="3528" w:author="arkat" w:date="2017-10-02T08:50:00Z">
              <w:rPr>
                <w:rFonts w:ascii="ArialMT-Bold" w:hAnsi="ArialMT-Bold"/>
                <w:b/>
                <w:bCs/>
                <w:color w:val="231F20"/>
                <w:szCs w:val="24"/>
              </w:rPr>
            </w:rPrChange>
          </w:rPr>
          <w:t xml:space="preserve"> digun</w:t>
        </w:r>
      </w:ins>
      <w:ins w:id="3529" w:author="arkat" w:date="2017-10-11T09:19:00Z">
        <w:del w:id="3530" w:author="arkat" w:date="2017-10-11T10:32:00Z">
          <w:r w:rsidR="00315295" w:rsidDel="00135261">
            <w:delText>akan</w:delText>
          </w:r>
        </w:del>
      </w:ins>
      <w:ins w:id="3531" w:author="arkat" w:date="2017-10-11T10:32:00Z">
        <w:r w:rsidR="00135261">
          <w:t>akan</w:t>
        </w:r>
      </w:ins>
      <w:ins w:id="3532" w:author="arkat" w:date="2017-09-29T06:33:00Z">
        <w:r w:rsidR="00AA0BF0" w:rsidRPr="00B61FBE">
          <w:rPr>
            <w:rPrChange w:id="3533" w:author="arkat" w:date="2017-10-02T08:50:00Z">
              <w:rPr>
                <w:rFonts w:ascii="ArialMT-Bold" w:hAnsi="ArialMT-Bold"/>
                <w:b/>
                <w:bCs/>
                <w:color w:val="231F20"/>
                <w:szCs w:val="24"/>
              </w:rPr>
            </w:rPrChange>
          </w:rPr>
          <w:t xml:space="preserve"> untuk menggambarkan proses yang terjadi di hulu dan di hilir.</w:t>
        </w:r>
      </w:ins>
    </w:p>
    <w:p w14:paraId="14F8A735" w14:textId="77777777" w:rsidR="00E116C1" w:rsidRPr="00B61FBE" w:rsidRDefault="00E116C1">
      <w:pPr>
        <w:pStyle w:val="ListParagraph"/>
        <w:numPr>
          <w:ilvl w:val="0"/>
          <w:numId w:val="118"/>
        </w:numPr>
        <w:ind w:left="270" w:hanging="270"/>
        <w:rPr>
          <w:ins w:id="3534" w:author="arkat" w:date="2017-09-29T07:00:00Z"/>
          <w:rPrChange w:id="3535" w:author="arkat" w:date="2017-10-02T08:50:00Z">
            <w:rPr>
              <w:ins w:id="3536" w:author="arkat" w:date="2017-09-29T07:00:00Z"/>
              <w:rFonts w:asciiTheme="majorHAnsi" w:hAnsiTheme="majorHAnsi" w:cstheme="majorHAnsi"/>
              <w:bCs/>
              <w:color w:val="231F20"/>
            </w:rPr>
          </w:rPrChange>
        </w:rPr>
        <w:pPrChange w:id="3537" w:author="arkat" w:date="2017-10-02T08:50:00Z">
          <w:pPr>
            <w:pStyle w:val="GambarBAB2"/>
            <w:numPr>
              <w:numId w:val="67"/>
            </w:numPr>
            <w:ind w:left="360"/>
            <w:jc w:val="both"/>
          </w:pPr>
        </w:pPrChange>
      </w:pPr>
      <w:ins w:id="3538" w:author="arkat" w:date="2017-09-29T07:00:00Z">
        <w:r w:rsidRPr="00B61FBE">
          <w:rPr>
            <w:i/>
          </w:rPr>
          <w:t>Person</w:t>
        </w:r>
        <w:r w:rsidRPr="00B61FBE">
          <w:t xml:space="preserve">, personal individu dapat ditugaskan ke unit organisasi. </w:t>
        </w:r>
      </w:ins>
    </w:p>
    <w:p w14:paraId="61F8D27B" w14:textId="083F33D3" w:rsidR="00E116C1" w:rsidRPr="00B61FBE" w:rsidRDefault="00E116C1">
      <w:pPr>
        <w:pStyle w:val="ListParagraph"/>
        <w:numPr>
          <w:ilvl w:val="0"/>
          <w:numId w:val="118"/>
        </w:numPr>
        <w:ind w:left="270" w:hanging="270"/>
        <w:rPr>
          <w:ins w:id="3539" w:author="arkat" w:date="2017-09-29T07:00:00Z"/>
        </w:rPr>
        <w:pPrChange w:id="3540" w:author="arkat" w:date="2017-10-02T08:50:00Z">
          <w:pPr>
            <w:pStyle w:val="GambarBAB2"/>
            <w:numPr>
              <w:numId w:val="67"/>
            </w:numPr>
            <w:ind w:left="360"/>
            <w:jc w:val="both"/>
          </w:pPr>
        </w:pPrChange>
      </w:pPr>
      <w:ins w:id="3541" w:author="arkat" w:date="2017-09-29T07:00:00Z">
        <w:r w:rsidRPr="00B61FBE">
          <w:rPr>
            <w:i/>
          </w:rPr>
          <w:t>Organizational unit</w:t>
        </w:r>
        <w:r w:rsidRPr="00B61FBE">
          <w:t>, unit didalam sebuah organisasi bersifat hirarki, contohnya departemen atau divisi, elemen ini digun</w:t>
        </w:r>
      </w:ins>
      <w:ins w:id="3542" w:author="arkat" w:date="2017-10-11T09:19:00Z">
        <w:del w:id="3543" w:author="arkat" w:date="2017-10-11T10:32:00Z">
          <w:r w:rsidR="00315295" w:rsidDel="00135261">
            <w:delText>akan</w:delText>
          </w:r>
        </w:del>
      </w:ins>
      <w:ins w:id="3544" w:author="arkat" w:date="2017-10-11T10:32:00Z">
        <w:r w:rsidR="00135261">
          <w:t>akan</w:t>
        </w:r>
      </w:ins>
      <w:ins w:id="3545" w:author="arkat" w:date="2017-09-29T07:00:00Z">
        <w:r w:rsidRPr="00B61FBE">
          <w:t xml:space="preserve"> untuk menunjukkan unit organisasi mana yang lebih superior dibandingkan dengan unit organisasi lainya. </w:t>
        </w:r>
      </w:ins>
    </w:p>
    <w:p w14:paraId="2645E1EC" w14:textId="2DF4EBE3" w:rsidR="00E116C1" w:rsidRPr="00B61FBE" w:rsidRDefault="00E116C1">
      <w:pPr>
        <w:pStyle w:val="ListParagraph"/>
        <w:numPr>
          <w:ilvl w:val="0"/>
          <w:numId w:val="118"/>
        </w:numPr>
        <w:ind w:left="270" w:hanging="270"/>
        <w:rPr>
          <w:ins w:id="3546" w:author="arkat" w:date="2017-09-29T07:00:00Z"/>
        </w:rPr>
        <w:pPrChange w:id="3547" w:author="arkat" w:date="2017-10-02T08:50:00Z">
          <w:pPr>
            <w:pStyle w:val="GambarBAB2"/>
            <w:numPr>
              <w:numId w:val="67"/>
            </w:numPr>
            <w:ind w:left="720"/>
            <w:jc w:val="both"/>
          </w:pPr>
        </w:pPrChange>
      </w:pPr>
      <w:ins w:id="3548" w:author="arkat" w:date="2017-09-29T07:00:00Z">
        <w:r w:rsidRPr="00B61FBE">
          <w:rPr>
            <w:i/>
            <w:rPrChange w:id="3549" w:author="arkat" w:date="2017-10-02T08:52:00Z">
              <w:rPr>
                <w:rFonts w:asciiTheme="majorHAnsi" w:hAnsiTheme="majorHAnsi" w:cstheme="majorHAnsi"/>
                <w:color w:val="231F20"/>
                <w:szCs w:val="24"/>
              </w:rPr>
            </w:rPrChange>
          </w:rPr>
          <w:t>Location</w:t>
        </w:r>
        <w:r w:rsidRPr="00B61FBE">
          <w:rPr>
            <w:rPrChange w:id="3550" w:author="arkat" w:date="2017-10-02T08:50:00Z">
              <w:rPr>
                <w:rFonts w:asciiTheme="majorHAnsi" w:hAnsiTheme="majorHAnsi" w:cstheme="majorHAnsi"/>
                <w:color w:val="231F20"/>
                <w:szCs w:val="24"/>
              </w:rPr>
            </w:rPrChange>
          </w:rPr>
          <w:t xml:space="preserve">, </w:t>
        </w:r>
      </w:ins>
      <w:ins w:id="3551" w:author="arkat" w:date="2017-09-29T07:03:00Z">
        <w:r w:rsidR="003A3213" w:rsidRPr="00B61FBE">
          <w:rPr>
            <w:rPrChange w:id="3552" w:author="arkat" w:date="2017-10-02T08:50:00Z">
              <w:rPr>
                <w:rFonts w:asciiTheme="majorHAnsi" w:hAnsiTheme="majorHAnsi" w:cstheme="majorHAnsi"/>
                <w:color w:val="231F20"/>
                <w:szCs w:val="24"/>
              </w:rPr>
            </w:rPrChange>
          </w:rPr>
          <w:t>bisa berupa pabrik, bangunan, atau kantor atau tempat kerja</w:t>
        </w:r>
      </w:ins>
    </w:p>
    <w:p w14:paraId="6863E70A" w14:textId="1F75E128" w:rsidR="00E116C1" w:rsidRPr="00E6554F" w:rsidRDefault="00E116C1">
      <w:pPr>
        <w:pStyle w:val="ListParagraph"/>
        <w:numPr>
          <w:ilvl w:val="0"/>
          <w:numId w:val="118"/>
        </w:numPr>
        <w:ind w:left="270" w:hanging="270"/>
        <w:rPr>
          <w:ins w:id="3553" w:author="arkat" w:date="2017-09-29T07:02:00Z"/>
        </w:rPr>
        <w:pPrChange w:id="3554" w:author="arkat" w:date="2017-10-02T08:50:00Z">
          <w:pPr>
            <w:pStyle w:val="GambarBAB2"/>
            <w:numPr>
              <w:numId w:val="67"/>
            </w:numPr>
            <w:ind w:left="360"/>
            <w:jc w:val="both"/>
          </w:pPr>
        </w:pPrChange>
      </w:pPr>
      <w:ins w:id="3555" w:author="arkat" w:date="2017-09-29T07:00:00Z">
        <w:r w:rsidRPr="00161C34">
          <w:rPr>
            <w:i/>
          </w:rPr>
          <w:t>Role</w:t>
        </w:r>
        <w:r w:rsidRPr="00161C34">
          <w:t xml:space="preserve"> menggambarkan siapa yang melakukan aktivitas.</w:t>
        </w:r>
      </w:ins>
    </w:p>
    <w:p w14:paraId="72323DB7" w14:textId="7B54582A" w:rsidR="00E116C1" w:rsidRPr="00B61FBE" w:rsidRDefault="003A3213">
      <w:pPr>
        <w:pStyle w:val="ListParagraph"/>
        <w:numPr>
          <w:ilvl w:val="0"/>
          <w:numId w:val="118"/>
        </w:numPr>
        <w:ind w:left="270" w:hanging="270"/>
        <w:rPr>
          <w:ins w:id="3556" w:author="arkat" w:date="2017-09-29T07:02:00Z"/>
          <w:rPrChange w:id="3557" w:author="arkat" w:date="2017-10-02T08:50:00Z">
            <w:rPr>
              <w:ins w:id="3558" w:author="arkat" w:date="2017-09-29T07:02:00Z"/>
              <w:rFonts w:asciiTheme="majorHAnsi" w:hAnsiTheme="majorHAnsi" w:cstheme="majorHAnsi"/>
              <w:color w:val="231F20"/>
              <w:szCs w:val="24"/>
            </w:rPr>
          </w:rPrChange>
        </w:rPr>
        <w:pPrChange w:id="3559" w:author="arkat" w:date="2017-10-02T08:50:00Z">
          <w:pPr>
            <w:pStyle w:val="GambarBAB2"/>
            <w:numPr>
              <w:numId w:val="67"/>
            </w:numPr>
            <w:ind w:left="360"/>
            <w:jc w:val="both"/>
          </w:pPr>
        </w:pPrChange>
      </w:pPr>
      <w:ins w:id="3560" w:author="arkat" w:date="2017-09-29T07:04:00Z">
        <w:r w:rsidRPr="00A257E1">
          <w:rPr>
            <w:i/>
          </w:rPr>
          <w:t>Entity</w:t>
        </w:r>
        <w:r w:rsidRPr="00A257E1">
          <w:t xml:space="preserve"> adalah sebuah obyek di dunia nyata yang dapat diidentifikasi se</w:t>
        </w:r>
      </w:ins>
      <w:ins w:id="3561" w:author="arkat" w:date="2017-10-11T09:20:00Z">
        <w:r w:rsidR="00315295">
          <w:t>cara</w:t>
        </w:r>
      </w:ins>
      <w:ins w:id="3562" w:author="arkat" w:date="2017-09-29T07:04:00Z">
        <w:r w:rsidRPr="00A257E1">
          <w:t xml:space="preserve"> individu, pada basis data entity direpresentasikan sebagai sebuah table.</w:t>
        </w:r>
      </w:ins>
    </w:p>
    <w:p w14:paraId="6EEA2E93" w14:textId="778A17F8" w:rsidR="00E116C1" w:rsidRPr="00161C34" w:rsidRDefault="00E116C1">
      <w:pPr>
        <w:pStyle w:val="ListParagraph"/>
        <w:numPr>
          <w:ilvl w:val="0"/>
          <w:numId w:val="118"/>
        </w:numPr>
        <w:ind w:left="270" w:hanging="270"/>
        <w:rPr>
          <w:ins w:id="3563" w:author="arkat" w:date="2017-09-29T07:02:00Z"/>
        </w:rPr>
        <w:pPrChange w:id="3564" w:author="arkat" w:date="2017-10-02T08:50:00Z">
          <w:pPr>
            <w:pStyle w:val="GambarBAB2"/>
            <w:numPr>
              <w:numId w:val="67"/>
            </w:numPr>
            <w:ind w:left="360"/>
            <w:jc w:val="both"/>
          </w:pPr>
        </w:pPrChange>
      </w:pPr>
      <w:ins w:id="3565" w:author="arkat" w:date="2017-09-29T07:02:00Z">
        <w:r w:rsidRPr="00B61FBE">
          <w:rPr>
            <w:i/>
            <w:rPrChange w:id="3566" w:author="arkat" w:date="2017-10-02T08:52:00Z">
              <w:rPr/>
            </w:rPrChange>
          </w:rPr>
          <w:t>Database</w:t>
        </w:r>
        <w:r w:rsidRPr="00161C34">
          <w:t xml:space="preserve">, </w:t>
        </w:r>
      </w:ins>
      <w:ins w:id="3567" w:author="arkat" w:date="2017-09-29T07:24:00Z">
        <w:r w:rsidR="00277093" w:rsidRPr="00B61FBE">
          <w:t>sebuah proses menghasilkan atau memerlukan data untuk melanjutkan. Data ini dimodelkan dengan sebagai input atau ouput dari aktifitas.</w:t>
        </w:r>
      </w:ins>
    </w:p>
    <w:p w14:paraId="4A566193" w14:textId="1F1BBFC6" w:rsidR="00E116C1" w:rsidRPr="00E6554F" w:rsidRDefault="00E116C1">
      <w:pPr>
        <w:pStyle w:val="ListParagraph"/>
        <w:numPr>
          <w:ilvl w:val="0"/>
          <w:numId w:val="118"/>
        </w:numPr>
        <w:ind w:left="270" w:hanging="270"/>
        <w:rPr>
          <w:ins w:id="3568" w:author="arkat" w:date="2017-09-29T07:00:00Z"/>
        </w:rPr>
        <w:pPrChange w:id="3569" w:author="arkat" w:date="2017-10-02T08:50:00Z">
          <w:pPr>
            <w:pStyle w:val="GambarBAB2"/>
            <w:numPr>
              <w:numId w:val="67"/>
            </w:numPr>
            <w:ind w:left="360"/>
            <w:jc w:val="both"/>
          </w:pPr>
        </w:pPrChange>
      </w:pPr>
      <w:ins w:id="3570" w:author="arkat" w:date="2017-09-29T07:02:00Z">
        <w:r w:rsidRPr="00B61FBE">
          <w:rPr>
            <w:i/>
            <w:rPrChange w:id="3571" w:author="arkat" w:date="2017-10-02T08:52:00Z">
              <w:rPr/>
            </w:rPrChange>
          </w:rPr>
          <w:t>Document</w:t>
        </w:r>
        <w:r w:rsidRPr="00161C34">
          <w:t xml:space="preserve">, </w:t>
        </w:r>
      </w:ins>
      <w:ins w:id="3572" w:author="arkat" w:date="2017-10-02T08:42:00Z">
        <w:r w:rsidR="0017371E" w:rsidRPr="00161C34">
          <w:t>menggambarkan dokumen input atau input yang dibutuhkan atau yang dihasilkan dar</w:t>
        </w:r>
        <w:r w:rsidR="0017371E" w:rsidRPr="00E6554F">
          <w:t>i sebuah proses.</w:t>
        </w:r>
      </w:ins>
    </w:p>
    <w:p w14:paraId="3E780F96" w14:textId="2811F0DC" w:rsidR="00E116C1" w:rsidRPr="00A42612" w:rsidRDefault="00E116C1">
      <w:pPr>
        <w:pStyle w:val="ListParagraph"/>
        <w:numPr>
          <w:ilvl w:val="0"/>
          <w:numId w:val="118"/>
        </w:numPr>
        <w:ind w:left="270" w:hanging="270"/>
        <w:rPr>
          <w:ins w:id="3573" w:author="arkat" w:date="2017-09-29T07:02:00Z"/>
        </w:rPr>
        <w:pPrChange w:id="3574" w:author="arkat" w:date="2017-10-02T08:50:00Z">
          <w:pPr>
            <w:pStyle w:val="GambarBAB2"/>
            <w:numPr>
              <w:numId w:val="67"/>
            </w:numPr>
            <w:ind w:left="360"/>
            <w:jc w:val="both"/>
          </w:pPr>
        </w:pPrChange>
      </w:pPr>
      <w:ins w:id="3575" w:author="arkat" w:date="2017-09-29T07:00:00Z">
        <w:r w:rsidRPr="00A257E1">
          <w:rPr>
            <w:i/>
          </w:rPr>
          <w:lastRenderedPageBreak/>
          <w:t>IT System</w:t>
        </w:r>
        <w:r w:rsidRPr="00A257E1">
          <w:t>, sebuah aktifitas d</w:t>
        </w:r>
        <w:r w:rsidRPr="0021262F">
          <w:t>apat dilakukan se</w:t>
        </w:r>
      </w:ins>
      <w:ins w:id="3576" w:author="arkat" w:date="2017-10-11T09:20:00Z">
        <w:r w:rsidR="00315295">
          <w:t>cara</w:t>
        </w:r>
      </w:ins>
      <w:ins w:id="3577" w:author="arkat" w:date="2017-09-29T07:00:00Z">
        <w:r w:rsidRPr="0021262F">
          <w:t xml:space="preserve"> manual atau se</w:t>
        </w:r>
      </w:ins>
      <w:ins w:id="3578" w:author="arkat" w:date="2017-10-11T09:20:00Z">
        <w:r w:rsidR="00315295">
          <w:t>cara</w:t>
        </w:r>
      </w:ins>
      <w:ins w:id="3579" w:author="arkat" w:date="2017-09-29T07:00:00Z">
        <w:r w:rsidRPr="0021262F">
          <w:t xml:space="preserve"> otomatis. Aktifitas yang dilakukan se</w:t>
        </w:r>
      </w:ins>
      <w:ins w:id="3580" w:author="arkat" w:date="2017-10-11T09:20:00Z">
        <w:r w:rsidR="00315295">
          <w:t>cara</w:t>
        </w:r>
      </w:ins>
      <w:ins w:id="3581" w:author="arkat" w:date="2017-09-29T07:00:00Z">
        <w:r w:rsidRPr="0021262F">
          <w:t xml:space="preserve"> otomati</w:t>
        </w:r>
        <w:r w:rsidRPr="009F2FD2">
          <w:t>s digambarkan dengan IT System.</w:t>
        </w:r>
      </w:ins>
    </w:p>
    <w:p w14:paraId="4392F4E5" w14:textId="39DE4577" w:rsidR="003A3213" w:rsidRPr="00161C34" w:rsidRDefault="003A3213">
      <w:pPr>
        <w:pStyle w:val="ListParagraph"/>
        <w:numPr>
          <w:ilvl w:val="0"/>
          <w:numId w:val="118"/>
        </w:numPr>
        <w:ind w:left="270" w:hanging="270"/>
        <w:rPr>
          <w:ins w:id="3582" w:author="arkat" w:date="2017-09-29T07:02:00Z"/>
        </w:rPr>
        <w:pPrChange w:id="3583" w:author="arkat" w:date="2017-10-02T08:50:00Z">
          <w:pPr>
            <w:pStyle w:val="GambarBAB2"/>
            <w:numPr>
              <w:numId w:val="67"/>
            </w:numPr>
            <w:ind w:left="360"/>
            <w:jc w:val="both"/>
          </w:pPr>
        </w:pPrChange>
      </w:pPr>
      <w:ins w:id="3584" w:author="arkat" w:date="2017-09-29T07:02:00Z">
        <w:r w:rsidRPr="00A42612">
          <w:rPr>
            <w:i/>
          </w:rPr>
          <w:t>Product</w:t>
        </w:r>
      </w:ins>
      <w:ins w:id="3585" w:author="arkat" w:date="2017-10-02T08:41:00Z">
        <w:r w:rsidR="0017371E" w:rsidRPr="00B61FBE">
          <w:rPr>
            <w:rPrChange w:id="3586" w:author="arkat" w:date="2017-10-02T08:50:00Z">
              <w:rPr>
                <w:i/>
              </w:rPr>
            </w:rPrChange>
          </w:rPr>
          <w:t xml:space="preserve">, </w:t>
        </w:r>
      </w:ins>
      <w:ins w:id="3587" w:author="arkat" w:date="2017-10-02T08:42:00Z">
        <w:r w:rsidR="0017371E" w:rsidRPr="00161C34">
          <w:t xml:space="preserve">menggambarkan hasil dari sebuah </w:t>
        </w:r>
        <w:r w:rsidR="0017371E" w:rsidRPr="0095050F">
          <w:rPr>
            <w:i/>
            <w:rPrChange w:id="3588" w:author="arkat" w:date="2017-10-06T09:26:00Z">
              <w:rPr/>
            </w:rPrChange>
          </w:rPr>
          <w:t>activitiy</w:t>
        </w:r>
        <w:r w:rsidR="0017371E" w:rsidRPr="00161C34">
          <w:t>.</w:t>
        </w:r>
      </w:ins>
    </w:p>
    <w:p w14:paraId="264E6165" w14:textId="377F3919" w:rsidR="003A3213" w:rsidRPr="00B61FBE" w:rsidRDefault="003A3213">
      <w:pPr>
        <w:pStyle w:val="ListParagraph"/>
        <w:numPr>
          <w:ilvl w:val="0"/>
          <w:numId w:val="118"/>
        </w:numPr>
        <w:ind w:left="270" w:hanging="270"/>
        <w:rPr>
          <w:ins w:id="3589" w:author="arkat" w:date="2017-09-29T07:00:00Z"/>
          <w:rPrChange w:id="3590" w:author="arkat" w:date="2017-10-02T08:50:00Z">
            <w:rPr>
              <w:ins w:id="3591" w:author="arkat" w:date="2017-09-29T07:00:00Z"/>
              <w:rFonts w:asciiTheme="majorHAnsi" w:hAnsiTheme="majorHAnsi" w:cstheme="majorHAnsi"/>
              <w:color w:val="231F20"/>
              <w:szCs w:val="24"/>
            </w:rPr>
          </w:rPrChange>
        </w:rPr>
        <w:pPrChange w:id="3592" w:author="arkat" w:date="2017-10-02T08:50:00Z">
          <w:pPr>
            <w:pStyle w:val="GambarBAB2"/>
            <w:numPr>
              <w:numId w:val="67"/>
            </w:numPr>
            <w:ind w:left="360"/>
            <w:jc w:val="both"/>
          </w:pPr>
        </w:pPrChange>
      </w:pPr>
      <w:ins w:id="3593" w:author="arkat" w:date="2017-09-29T07:02:00Z">
        <w:r w:rsidRPr="00B61FBE">
          <w:rPr>
            <w:i/>
          </w:rPr>
          <w:t>Risks</w:t>
        </w:r>
        <w:r w:rsidRPr="00161C34">
          <w:t>, digun</w:t>
        </w:r>
      </w:ins>
      <w:ins w:id="3594" w:author="arkat" w:date="2017-10-11T09:19:00Z">
        <w:del w:id="3595" w:author="arkat" w:date="2017-10-11T10:32:00Z">
          <w:r w:rsidR="00315295" w:rsidDel="00135261">
            <w:delText>akan</w:delText>
          </w:r>
        </w:del>
      </w:ins>
      <w:ins w:id="3596" w:author="arkat" w:date="2017-10-11T10:32:00Z">
        <w:r w:rsidR="00135261">
          <w:t>akan</w:t>
        </w:r>
      </w:ins>
      <w:ins w:id="3597" w:author="arkat" w:date="2017-09-29T07:02:00Z">
        <w:r w:rsidRPr="00161C34">
          <w:t xml:space="preserve"> untuk menganotasikan sebuah aktifitas yang mungkin memiliki akibat sangat kritis pada sebuah proses dan juga mendefinisikan tind</w:t>
        </w:r>
      </w:ins>
      <w:ins w:id="3598" w:author="arkat" w:date="2017-10-11T09:19:00Z">
        <w:del w:id="3599" w:author="arkat" w:date="2017-10-11T10:32:00Z">
          <w:r w:rsidR="00315295" w:rsidDel="00135261">
            <w:delText>akan</w:delText>
          </w:r>
        </w:del>
      </w:ins>
      <w:ins w:id="3600" w:author="arkat" w:date="2017-10-11T10:32:00Z">
        <w:r w:rsidR="00135261">
          <w:t>akan</w:t>
        </w:r>
      </w:ins>
      <w:ins w:id="3601" w:author="arkat" w:date="2017-09-29T07:02:00Z">
        <w:r w:rsidRPr="00161C34">
          <w:t xml:space="preserve"> pencegahan terhadap resiko tersebut. </w:t>
        </w:r>
      </w:ins>
    </w:p>
    <w:p w14:paraId="76A64AF4" w14:textId="41A1F8E4" w:rsidR="00A54029" w:rsidRPr="00B61FBE" w:rsidRDefault="00A54029">
      <w:pPr>
        <w:pStyle w:val="ListParagraph"/>
        <w:numPr>
          <w:ilvl w:val="0"/>
          <w:numId w:val="118"/>
        </w:numPr>
        <w:ind w:left="270" w:hanging="270"/>
        <w:rPr>
          <w:ins w:id="3602" w:author="arkat" w:date="2017-09-29T06:50:00Z"/>
          <w:rPrChange w:id="3603" w:author="arkat" w:date="2017-10-02T08:50:00Z">
            <w:rPr>
              <w:ins w:id="3604" w:author="arkat" w:date="2017-09-29T06:50:00Z"/>
              <w:rFonts w:asciiTheme="majorHAnsi" w:hAnsiTheme="majorHAnsi" w:cstheme="majorHAnsi"/>
              <w:bCs/>
              <w:i/>
              <w:color w:val="231F20"/>
              <w:szCs w:val="24"/>
            </w:rPr>
          </w:rPrChange>
        </w:rPr>
        <w:pPrChange w:id="3605" w:author="arkat" w:date="2017-10-02T08:50:00Z">
          <w:pPr>
            <w:pStyle w:val="BodyText"/>
            <w:spacing w:after="0"/>
            <w:ind w:firstLine="270"/>
          </w:pPr>
        </w:pPrChange>
      </w:pPr>
      <w:ins w:id="3606" w:author="arkat" w:date="2017-09-29T06:48:00Z">
        <w:r w:rsidRPr="00B61FBE">
          <w:rPr>
            <w:i/>
          </w:rPr>
          <w:t xml:space="preserve">Group of </w:t>
        </w:r>
      </w:ins>
      <w:ins w:id="3607" w:author="arkat" w:date="2017-09-29T06:53:00Z">
        <w:r w:rsidR="00E116C1" w:rsidRPr="00B61FBE">
          <w:rPr>
            <w:i/>
          </w:rPr>
          <w:t>persons</w:t>
        </w:r>
        <w:r w:rsidR="00B61FBE">
          <w:t xml:space="preserve">, </w:t>
        </w:r>
      </w:ins>
      <w:ins w:id="3608" w:author="arkat" w:date="2017-09-29T06:49:00Z">
        <w:r w:rsidR="005F5B62">
          <w:t>didefinisikan sebagai 2 orang</w:t>
        </w:r>
        <w:r w:rsidRPr="00B61FBE">
          <w:rPr>
            <w:rPrChange w:id="3609" w:author="arkat" w:date="2017-10-02T08:50:00Z">
              <w:rPr>
                <w:i/>
              </w:rPr>
            </w:rPrChange>
          </w:rPr>
          <w:t xml:space="preserve"> yang memiliki 1 role.</w:t>
        </w:r>
      </w:ins>
    </w:p>
    <w:p w14:paraId="712B8528" w14:textId="6912B394" w:rsidR="00E116C1" w:rsidRPr="00277093" w:rsidRDefault="00B61FBE">
      <w:pPr>
        <w:pStyle w:val="ListParagraph"/>
        <w:numPr>
          <w:ilvl w:val="0"/>
          <w:numId w:val="118"/>
        </w:numPr>
        <w:ind w:left="270" w:hanging="270"/>
        <w:rPr>
          <w:ins w:id="3610" w:author="arkat" w:date="2017-09-29T06:59:00Z"/>
        </w:rPr>
        <w:pPrChange w:id="3611" w:author="arkat" w:date="2017-10-02T08:50:00Z">
          <w:pPr>
            <w:pStyle w:val="BodyText"/>
            <w:spacing w:after="0"/>
            <w:ind w:firstLine="270"/>
          </w:pPr>
        </w:pPrChange>
      </w:pPr>
      <w:ins w:id="3612" w:author="arkat" w:date="2017-10-02T08:52:00Z">
        <w:r>
          <w:rPr>
            <w:lang w:val="en-US"/>
          </w:rPr>
          <w:t xml:space="preserve"> </w:t>
        </w:r>
      </w:ins>
      <w:ins w:id="3613" w:author="arkat" w:date="2017-09-29T06:52:00Z">
        <w:r w:rsidR="00E116C1" w:rsidRPr="00B61FBE">
          <w:rPr>
            <w:i/>
            <w:rPrChange w:id="3614" w:author="arkat" w:date="2017-10-02T08:52:00Z">
              <w:rPr>
                <w:rFonts w:asciiTheme="majorHAnsi" w:hAnsiTheme="majorHAnsi" w:cstheme="majorHAnsi"/>
                <w:color w:val="231F20"/>
                <w:szCs w:val="24"/>
              </w:rPr>
            </w:rPrChange>
          </w:rPr>
          <w:t>Activities</w:t>
        </w:r>
        <w:r w:rsidR="00E116C1" w:rsidRPr="00B61FBE">
          <w:t>, mendeskripsikan sesuatu yang terjadi selama</w:t>
        </w:r>
      </w:ins>
      <w:ins w:id="3615" w:author="arkat" w:date="2017-09-29T06:53:00Z">
        <w:r w:rsidR="00E116C1" w:rsidRPr="00B61FBE">
          <w:t xml:space="preserve"> proses</w:t>
        </w:r>
      </w:ins>
      <w:ins w:id="3616" w:author="arkat" w:date="2017-09-29T06:54:00Z">
        <w:r w:rsidR="00E116C1" w:rsidRPr="00B61FBE">
          <w:t xml:space="preserve"> berlangsung</w:t>
        </w:r>
      </w:ins>
      <w:ins w:id="3617" w:author="arkat" w:date="2017-09-29T06:53:00Z">
        <w:r w:rsidR="00277093" w:rsidRPr="00B61FBE">
          <w:t>, yakni apa yang sebenanrya terjadi</w:t>
        </w:r>
        <w:r w:rsidR="00E116C1" w:rsidRPr="00B61FBE">
          <w:t xml:space="preserve">. </w:t>
        </w:r>
        <w:r w:rsidR="00E116C1" w:rsidRPr="005F5B62">
          <w:rPr>
            <w:i/>
            <w:rPrChange w:id="3618" w:author="arkat" w:date="2017-10-02T22:18:00Z">
              <w:rPr/>
            </w:rPrChange>
          </w:rPr>
          <w:t>Activities</w:t>
        </w:r>
        <w:r w:rsidR="00E116C1" w:rsidRPr="00B61FBE">
          <w:t xml:space="preserve"> adalah inti dari sebuah proses.</w:t>
        </w:r>
      </w:ins>
    </w:p>
    <w:p w14:paraId="2EF34E71" w14:textId="0E232273" w:rsidR="00277093" w:rsidRPr="00134EC7" w:rsidRDefault="00277093">
      <w:pPr>
        <w:pStyle w:val="BodyText"/>
        <w:spacing w:after="0"/>
        <w:ind w:firstLine="270"/>
        <w:rPr>
          <w:ins w:id="3619" w:author="arkat" w:date="2017-09-28T14:06:00Z"/>
          <w:lang w:val="en-US"/>
          <w:rPrChange w:id="3620" w:author="arkat" w:date="2017-09-29T07:34:00Z">
            <w:rPr>
              <w:ins w:id="3621" w:author="arkat" w:date="2017-09-28T14:06:00Z"/>
            </w:rPr>
          </w:rPrChange>
        </w:rPr>
      </w:pPr>
      <w:ins w:id="3622" w:author="arkat" w:date="2017-09-29T07:30:00Z">
        <w:r w:rsidRPr="00277093">
          <w:rPr>
            <w:lang w:val="en-US"/>
            <w:rPrChange w:id="3623" w:author="arkat" w:date="2017-09-29T07:31:00Z">
              <w:rPr/>
            </w:rPrChange>
          </w:rPr>
          <w:t xml:space="preserve">Sedangkan </w:t>
        </w:r>
        <w:r>
          <w:rPr>
            <w:lang w:val="en-US"/>
          </w:rPr>
          <w:t>perluasan notasi EPC yang digun</w:t>
        </w:r>
      </w:ins>
      <w:ins w:id="3624" w:author="arkat" w:date="2017-10-11T09:19:00Z">
        <w:del w:id="3625" w:author="arkat" w:date="2017-10-11T10:32:00Z">
          <w:r w:rsidR="00315295" w:rsidDel="00135261">
            <w:rPr>
              <w:lang w:val="en-US"/>
            </w:rPr>
            <w:delText>akan</w:delText>
          </w:r>
        </w:del>
      </w:ins>
      <w:ins w:id="3626" w:author="arkat" w:date="2017-10-11T10:32:00Z">
        <w:r w:rsidR="00135261">
          <w:rPr>
            <w:lang w:val="en-US"/>
          </w:rPr>
          <w:t>akan</w:t>
        </w:r>
      </w:ins>
      <w:ins w:id="3627" w:author="arkat" w:date="2017-09-29T07:30:00Z">
        <w:r>
          <w:rPr>
            <w:lang w:val="en-US"/>
          </w:rPr>
          <w:t xml:space="preserve"> oleh </w:t>
        </w:r>
        <w:r>
          <w:rPr>
            <w:lang w:val="en-US"/>
          </w:rPr>
          <w:fldChar w:fldCharType="begin" w:fldLock="1"/>
        </w:r>
        <w:r>
          <w:rPr>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Pr>
            <w:lang w:val="en-US"/>
          </w:rPr>
          <w:fldChar w:fldCharType="separate"/>
        </w:r>
        <w:r w:rsidRPr="00DC4822">
          <w:rPr>
            <w:noProof/>
            <w:lang w:val="en-US"/>
          </w:rPr>
          <w:t xml:space="preserve">Decker &amp; Tscheschner </w:t>
        </w:r>
        <w:r>
          <w:rPr>
            <w:noProof/>
            <w:lang w:val="en-US"/>
          </w:rPr>
          <w:t>(</w:t>
        </w:r>
        <w:r w:rsidRPr="00DC4822">
          <w:rPr>
            <w:noProof/>
            <w:lang w:val="en-US"/>
          </w:rPr>
          <w:t>2009)</w:t>
        </w:r>
        <w:r>
          <w:rPr>
            <w:lang w:val="en-US"/>
          </w:rPr>
          <w:fldChar w:fldCharType="end"/>
        </w:r>
        <w:r w:rsidRPr="00277093">
          <w:rPr>
            <w:lang w:val="en-US"/>
            <w:rPrChange w:id="3628" w:author="arkat" w:date="2017-09-29T07:31:00Z">
              <w:rPr/>
            </w:rPrChange>
          </w:rPr>
          <w:t xml:space="preserve"> pada penelitianya hanya terdiri dari 6 elemen, dan </w:t>
        </w:r>
      </w:ins>
      <w:ins w:id="3629" w:author="arkat" w:date="2017-09-29T07:31:00Z">
        <w:r>
          <w:rPr>
            <w:lang w:val="en-US"/>
          </w:rPr>
          <w:t>elemen tersebut tidak disebutkan se</w:t>
        </w:r>
      </w:ins>
      <w:ins w:id="3630" w:author="arkat" w:date="2017-10-11T09:20:00Z">
        <w:r w:rsidR="00315295">
          <w:rPr>
            <w:lang w:val="en-US"/>
          </w:rPr>
          <w:t>cara</w:t>
        </w:r>
      </w:ins>
      <w:ins w:id="3631" w:author="arkat" w:date="2017-09-29T07:31:00Z">
        <w:r>
          <w:rPr>
            <w:lang w:val="en-US"/>
          </w:rPr>
          <w:t xml:space="preserve"> jelas dari mana referensinya, </w:t>
        </w:r>
      </w:ins>
      <w:ins w:id="3632" w:author="arkat" w:date="2017-09-29T07:32:00Z">
        <w:r w:rsidR="00134EC7">
          <w:rPr>
            <w:lang w:val="en-US"/>
          </w:rPr>
          <w:t xml:space="preserve">keenam elemen tersebut adalah </w:t>
        </w:r>
        <w:r w:rsidR="00134EC7" w:rsidRPr="00134EC7">
          <w:rPr>
            <w:i/>
            <w:lang w:val="en-US"/>
            <w:rPrChange w:id="3633" w:author="arkat" w:date="2017-09-29T07:33:00Z">
              <w:rPr>
                <w:lang w:val="en-US"/>
              </w:rPr>
            </w:rPrChange>
          </w:rPr>
          <w:t>Process link</w:t>
        </w:r>
        <w:r w:rsidR="00134EC7" w:rsidRPr="00134EC7">
          <w:rPr>
            <w:lang w:val="en-US"/>
          </w:rPr>
          <w:t xml:space="preserve">, </w:t>
        </w:r>
        <w:r w:rsidR="00134EC7" w:rsidRPr="00134EC7">
          <w:rPr>
            <w:i/>
            <w:lang w:val="en-US"/>
            <w:rPrChange w:id="3634" w:author="arkat" w:date="2017-09-29T07:33:00Z">
              <w:rPr>
                <w:b/>
                <w:i/>
                <w:lang w:val="en-US"/>
              </w:rPr>
            </w:rPrChange>
          </w:rPr>
          <w:t xml:space="preserve">Organizational Unit, </w:t>
        </w:r>
        <w:r w:rsidR="00134EC7">
          <w:rPr>
            <w:i/>
            <w:lang w:val="en-US"/>
          </w:rPr>
          <w:t>Position, System, D</w:t>
        </w:r>
        <w:r w:rsidR="00134EC7" w:rsidRPr="00134EC7">
          <w:rPr>
            <w:i/>
            <w:lang w:val="en-US"/>
            <w:rPrChange w:id="3635" w:author="arkat" w:date="2017-09-29T07:33:00Z">
              <w:rPr>
                <w:b/>
                <w:i/>
                <w:lang w:val="en-US"/>
              </w:rPr>
            </w:rPrChange>
          </w:rPr>
          <w:t xml:space="preserve">ata </w:t>
        </w:r>
      </w:ins>
      <w:ins w:id="3636" w:author="arkat" w:date="2017-09-29T07:33:00Z">
        <w:r w:rsidR="00134EC7">
          <w:rPr>
            <w:lang w:val="en-US"/>
          </w:rPr>
          <w:t xml:space="preserve">dan </w:t>
        </w:r>
        <w:r w:rsidR="00134EC7" w:rsidRPr="00134EC7">
          <w:rPr>
            <w:i/>
            <w:lang w:val="en-US"/>
            <w:rPrChange w:id="3637" w:author="arkat" w:date="2017-09-29T07:33:00Z">
              <w:rPr>
                <w:lang w:val="en-US"/>
              </w:rPr>
            </w:rPrChange>
          </w:rPr>
          <w:t>Relation</w:t>
        </w:r>
        <w:r w:rsidR="00134EC7">
          <w:rPr>
            <w:b/>
            <w:lang w:val="en-US"/>
          </w:rPr>
          <w:t>.</w:t>
        </w:r>
      </w:ins>
      <w:ins w:id="3638" w:author="arkat" w:date="2017-09-29T07:34:00Z">
        <w:r w:rsidR="00134EC7">
          <w:rPr>
            <w:b/>
            <w:lang w:val="en-US"/>
          </w:rPr>
          <w:t xml:space="preserve"> </w:t>
        </w:r>
        <w:r w:rsidR="00134EC7">
          <w:rPr>
            <w:lang w:val="en-US"/>
          </w:rPr>
          <w:t>Symbol dari masing-masing elemen tersebut se</w:t>
        </w:r>
      </w:ins>
      <w:ins w:id="3639" w:author="arkat" w:date="2017-10-11T09:20:00Z">
        <w:r w:rsidR="00315295">
          <w:rPr>
            <w:lang w:val="en-US"/>
          </w:rPr>
          <w:t>cara</w:t>
        </w:r>
      </w:ins>
      <w:ins w:id="3640" w:author="arkat" w:date="2017-09-29T07:34:00Z">
        <w:r w:rsidR="00134EC7">
          <w:rPr>
            <w:lang w:val="en-US"/>
          </w:rPr>
          <w:t xml:space="preserve"> jel</w:t>
        </w:r>
        <w:r w:rsidR="00704B5D">
          <w:rPr>
            <w:lang w:val="en-US"/>
          </w:rPr>
          <w:t xml:space="preserve">as dapat dilihat pada </w:t>
        </w:r>
      </w:ins>
      <w:ins w:id="3641" w:author="arkat" w:date="2017-10-11T10:41:00Z">
        <w:r w:rsidR="007772FD">
          <w:rPr>
            <w:lang w:val="en-US"/>
          </w:rPr>
          <w:t>G</w:t>
        </w:r>
      </w:ins>
      <w:ins w:id="3642" w:author="arkat" w:date="2017-09-29T07:34:00Z">
        <w:del w:id="3643" w:author="arkat" w:date="2017-10-11T10:41:00Z">
          <w:r w:rsidR="00704B5D" w:rsidDel="007772FD">
            <w:rPr>
              <w:lang w:val="en-US"/>
            </w:rPr>
            <w:delText>g</w:delText>
          </w:r>
        </w:del>
        <w:r w:rsidR="00704B5D">
          <w:rPr>
            <w:lang w:val="en-US"/>
          </w:rPr>
          <w:t>ambar 2.6</w:t>
        </w:r>
        <w:r w:rsidR="00134EC7">
          <w:rPr>
            <w:lang w:val="en-US"/>
          </w:rPr>
          <w:t>, sedangkan definisi dari masing-masing elemen adalah sebagai berikut:</w:t>
        </w:r>
      </w:ins>
    </w:p>
    <w:p w14:paraId="3A00BFEA" w14:textId="164C358D" w:rsidR="00134EC7" w:rsidRPr="00134EC7" w:rsidRDefault="00134EC7">
      <w:pPr>
        <w:pStyle w:val="BodyText"/>
        <w:numPr>
          <w:ilvl w:val="0"/>
          <w:numId w:val="70"/>
        </w:numPr>
        <w:spacing w:after="0"/>
        <w:ind w:left="360"/>
        <w:rPr>
          <w:ins w:id="3644" w:author="arkat" w:date="2017-09-29T07:35:00Z"/>
          <w:i/>
          <w:lang w:val="en-US"/>
          <w:rPrChange w:id="3645" w:author="arkat" w:date="2017-09-29T07:38:00Z">
            <w:rPr>
              <w:ins w:id="3646" w:author="arkat" w:date="2017-09-29T07:35:00Z"/>
              <w:lang w:val="en-US"/>
            </w:rPr>
          </w:rPrChange>
        </w:rPr>
        <w:pPrChange w:id="3647" w:author="arkat" w:date="2017-09-29T07:35:00Z">
          <w:pPr>
            <w:pStyle w:val="BodyText"/>
            <w:spacing w:after="0"/>
            <w:ind w:firstLine="270"/>
          </w:pPr>
        </w:pPrChange>
      </w:pPr>
      <w:ins w:id="3648" w:author="arkat" w:date="2017-09-28T15:12:00Z">
        <w:r>
          <w:rPr>
            <w:i/>
            <w:lang w:val="en-US"/>
          </w:rPr>
          <w:t>Process Link</w:t>
        </w:r>
      </w:ins>
      <w:ins w:id="3649" w:author="arkat" w:date="2017-09-29T07:42:00Z">
        <w:r>
          <w:rPr>
            <w:i/>
            <w:lang w:val="en-US"/>
          </w:rPr>
          <w:t xml:space="preserve">, </w:t>
        </w:r>
        <w:r w:rsidR="00CC4A2A">
          <w:rPr>
            <w:lang w:val="en-US"/>
          </w:rPr>
          <w:t>Elemen yang digun</w:t>
        </w:r>
      </w:ins>
      <w:ins w:id="3650" w:author="arkat" w:date="2017-10-11T09:19:00Z">
        <w:del w:id="3651" w:author="arkat" w:date="2017-10-11T10:32:00Z">
          <w:r w:rsidR="00315295" w:rsidDel="00135261">
            <w:rPr>
              <w:lang w:val="en-US"/>
            </w:rPr>
            <w:delText>akan</w:delText>
          </w:r>
        </w:del>
      </w:ins>
      <w:proofErr w:type="gramStart"/>
      <w:ins w:id="3652" w:author="arkat" w:date="2017-10-11T10:32:00Z">
        <w:r w:rsidR="00135261">
          <w:rPr>
            <w:lang w:val="en-US"/>
          </w:rPr>
          <w:t>akan</w:t>
        </w:r>
      </w:ins>
      <w:proofErr w:type="gramEnd"/>
      <w:ins w:id="3653" w:author="arkat" w:date="2017-09-29T07:42:00Z">
        <w:r w:rsidR="00CC4A2A">
          <w:rPr>
            <w:lang w:val="en-US"/>
          </w:rPr>
          <w:t xml:space="preserve"> untuk membagi sebuah proses menjadi sub proses</w:t>
        </w:r>
      </w:ins>
      <w:ins w:id="3654" w:author="arkat" w:date="2017-09-29T07:43:00Z">
        <w:r w:rsidR="00CC4A2A">
          <w:rPr>
            <w:lang w:val="en-US"/>
          </w:rPr>
          <w:t xml:space="preserve"> atau merujuk pada proses berikutnya. </w:t>
        </w:r>
      </w:ins>
      <w:ins w:id="3655" w:author="arkat" w:date="2017-09-29T07:46:00Z">
        <w:r w:rsidR="00CC4A2A">
          <w:rPr>
            <w:lang w:val="en-US"/>
          </w:rPr>
          <w:t xml:space="preserve">Dengan kata lain, </w:t>
        </w:r>
        <w:r w:rsidR="00CC4A2A">
          <w:rPr>
            <w:i/>
            <w:lang w:val="en-US"/>
          </w:rPr>
          <w:t xml:space="preserve">process link </w:t>
        </w:r>
        <w:r w:rsidR="00CC4A2A">
          <w:rPr>
            <w:lang w:val="en-US"/>
          </w:rPr>
          <w:t>dapat digun</w:t>
        </w:r>
      </w:ins>
      <w:ins w:id="3656" w:author="arkat" w:date="2017-10-11T09:19:00Z">
        <w:del w:id="3657" w:author="arkat" w:date="2017-10-11T10:32:00Z">
          <w:r w:rsidR="00315295" w:rsidDel="00135261">
            <w:rPr>
              <w:lang w:val="en-US"/>
            </w:rPr>
            <w:delText>akan</w:delText>
          </w:r>
        </w:del>
      </w:ins>
      <w:proofErr w:type="gramStart"/>
      <w:ins w:id="3658" w:author="arkat" w:date="2017-10-11T10:32:00Z">
        <w:r w:rsidR="00135261">
          <w:rPr>
            <w:lang w:val="en-US"/>
          </w:rPr>
          <w:t>akan</w:t>
        </w:r>
      </w:ins>
      <w:proofErr w:type="gramEnd"/>
      <w:ins w:id="3659" w:author="arkat" w:date="2017-09-29T07:46:00Z">
        <w:r w:rsidR="00CC4A2A">
          <w:rPr>
            <w:lang w:val="en-US"/>
          </w:rPr>
          <w:t xml:space="preserve"> untuk menspesifikkan proses atau menghubungkan ke proses berikutnya.</w:t>
        </w:r>
      </w:ins>
    </w:p>
    <w:p w14:paraId="7CABEA90" w14:textId="5B55893D" w:rsidR="00134EC7" w:rsidRDefault="002714BA">
      <w:pPr>
        <w:pStyle w:val="BodyText"/>
        <w:numPr>
          <w:ilvl w:val="0"/>
          <w:numId w:val="70"/>
        </w:numPr>
        <w:spacing w:after="0"/>
        <w:ind w:left="360"/>
        <w:rPr>
          <w:ins w:id="3660" w:author="arkat" w:date="2017-09-28T15:12:00Z"/>
          <w:lang w:val="en-US"/>
        </w:rPr>
        <w:pPrChange w:id="3661" w:author="arkat" w:date="2017-09-29T07:35:00Z">
          <w:pPr>
            <w:pStyle w:val="BodyText"/>
            <w:spacing w:after="0"/>
            <w:ind w:firstLine="270"/>
          </w:pPr>
        </w:pPrChange>
      </w:pPr>
      <w:ins w:id="3662" w:author="arkat" w:date="2017-09-28T15:12:00Z">
        <w:r w:rsidRPr="00134EC7">
          <w:rPr>
            <w:i/>
            <w:lang w:val="en-US"/>
            <w:rPrChange w:id="3663" w:author="arkat" w:date="2017-09-29T07:38:00Z">
              <w:rPr>
                <w:b/>
                <w:i/>
                <w:lang w:val="en-US"/>
              </w:rPr>
            </w:rPrChange>
          </w:rPr>
          <w:t>Organizational Unit</w:t>
        </w:r>
        <w:r w:rsidR="00134EC7">
          <w:rPr>
            <w:i/>
            <w:lang w:val="en-US"/>
          </w:rPr>
          <w:t xml:space="preserve">, </w:t>
        </w:r>
        <w:r w:rsidR="00766837">
          <w:rPr>
            <w:lang w:val="en-US"/>
          </w:rPr>
          <w:t xml:space="preserve">didefinisikan sebagai </w:t>
        </w:r>
      </w:ins>
      <w:ins w:id="3664" w:author="arkat" w:date="2017-10-02T22:20:00Z">
        <w:r w:rsidR="00766837">
          <w:rPr>
            <w:lang w:val="en-US"/>
          </w:rPr>
          <w:t>structural di</w:t>
        </w:r>
      </w:ins>
      <w:ins w:id="3665" w:author="arkat" w:date="2017-09-28T15:12:00Z">
        <w:r w:rsidR="00134EC7">
          <w:rPr>
            <w:lang w:val="en-US"/>
          </w:rPr>
          <w:t xml:space="preserve"> dalam perusahaan</w:t>
        </w:r>
      </w:ins>
      <w:ins w:id="3666" w:author="arkat" w:date="2017-10-02T22:20:00Z">
        <w:r w:rsidR="00766837">
          <w:rPr>
            <w:lang w:val="en-US"/>
          </w:rPr>
          <w:t>.</w:t>
        </w:r>
      </w:ins>
    </w:p>
    <w:p w14:paraId="7AFB136D" w14:textId="6D1DEE67" w:rsidR="00134EC7" w:rsidRDefault="002714BA">
      <w:pPr>
        <w:pStyle w:val="BodyText"/>
        <w:numPr>
          <w:ilvl w:val="0"/>
          <w:numId w:val="70"/>
        </w:numPr>
        <w:spacing w:after="0"/>
        <w:ind w:left="360"/>
        <w:rPr>
          <w:ins w:id="3667" w:author="arkat" w:date="2017-09-29T07:35:00Z"/>
          <w:lang w:val="en-US"/>
        </w:rPr>
        <w:pPrChange w:id="3668" w:author="arkat" w:date="2017-09-29T07:35:00Z">
          <w:pPr>
            <w:pStyle w:val="BodyText"/>
            <w:spacing w:after="0"/>
            <w:ind w:firstLine="270"/>
          </w:pPr>
        </w:pPrChange>
      </w:pPr>
      <w:ins w:id="3669" w:author="arkat" w:date="2017-09-28T15:12:00Z">
        <w:r w:rsidRPr="00134EC7">
          <w:rPr>
            <w:i/>
            <w:lang w:val="en-US"/>
            <w:rPrChange w:id="3670" w:author="arkat" w:date="2017-09-29T07:38:00Z">
              <w:rPr>
                <w:b/>
                <w:i/>
                <w:lang w:val="en-US"/>
              </w:rPr>
            </w:rPrChange>
          </w:rPr>
          <w:t>Position</w:t>
        </w:r>
        <w:r w:rsidR="00134EC7">
          <w:rPr>
            <w:b/>
            <w:i/>
            <w:lang w:val="en-US"/>
          </w:rPr>
          <w:t>,</w:t>
        </w:r>
        <w:r>
          <w:rPr>
            <w:b/>
            <w:i/>
            <w:lang w:val="en-US"/>
          </w:rPr>
          <w:t xml:space="preserve"> </w:t>
        </w:r>
        <w:r>
          <w:rPr>
            <w:lang w:val="en-US"/>
          </w:rPr>
          <w:t xml:space="preserve">ditentukan sebagai peran spesifik yang terjadi dalam proses. </w:t>
        </w:r>
      </w:ins>
    </w:p>
    <w:p w14:paraId="6915F0BB" w14:textId="2E62FA7A" w:rsidR="00134EC7" w:rsidRDefault="002714BA">
      <w:pPr>
        <w:pStyle w:val="BodyText"/>
        <w:numPr>
          <w:ilvl w:val="0"/>
          <w:numId w:val="70"/>
        </w:numPr>
        <w:spacing w:after="0"/>
        <w:ind w:left="360"/>
        <w:rPr>
          <w:ins w:id="3671" w:author="arkat" w:date="2017-09-29T07:35:00Z"/>
          <w:lang w:val="en-US"/>
        </w:rPr>
        <w:pPrChange w:id="3672" w:author="arkat" w:date="2017-09-29T07:35:00Z">
          <w:pPr>
            <w:pStyle w:val="BodyText"/>
            <w:spacing w:after="0"/>
            <w:ind w:firstLine="270"/>
          </w:pPr>
        </w:pPrChange>
      </w:pPr>
      <w:ins w:id="3673" w:author="arkat" w:date="2017-09-28T15:12:00Z">
        <w:r w:rsidRPr="00134EC7">
          <w:rPr>
            <w:i/>
            <w:lang w:val="en-US"/>
            <w:rPrChange w:id="3674" w:author="arkat" w:date="2017-09-29T07:38:00Z">
              <w:rPr>
                <w:b/>
                <w:i/>
                <w:lang w:val="en-US"/>
              </w:rPr>
            </w:rPrChange>
          </w:rPr>
          <w:t>System</w:t>
        </w:r>
        <w:r w:rsidR="00134EC7">
          <w:rPr>
            <w:b/>
            <w:i/>
            <w:lang w:val="en-US"/>
          </w:rPr>
          <w:t xml:space="preserve">, </w:t>
        </w:r>
        <w:r>
          <w:rPr>
            <w:lang w:val="en-US"/>
          </w:rPr>
          <w:t>Sistem digun</w:t>
        </w:r>
      </w:ins>
      <w:ins w:id="3675" w:author="arkat" w:date="2017-10-11T09:19:00Z">
        <w:del w:id="3676" w:author="arkat" w:date="2017-10-11T10:32:00Z">
          <w:r w:rsidR="00315295" w:rsidDel="00135261">
            <w:rPr>
              <w:lang w:val="en-US"/>
            </w:rPr>
            <w:delText>akan</w:delText>
          </w:r>
        </w:del>
      </w:ins>
      <w:proofErr w:type="gramStart"/>
      <w:ins w:id="3677" w:author="arkat" w:date="2017-10-11T10:32:00Z">
        <w:r w:rsidR="00135261">
          <w:rPr>
            <w:lang w:val="en-US"/>
          </w:rPr>
          <w:t>akan</w:t>
        </w:r>
      </w:ins>
      <w:proofErr w:type="gramEnd"/>
      <w:ins w:id="3678" w:author="arkat" w:date="2017-09-28T15:12:00Z">
        <w:r>
          <w:rPr>
            <w:lang w:val="en-US"/>
          </w:rPr>
          <w:t xml:space="preserve"> untuk fungsi tertentu. Artiny</w:t>
        </w:r>
        <w:r w:rsidR="00766837">
          <w:rPr>
            <w:lang w:val="en-US"/>
          </w:rPr>
          <w:t>a, pengguna harus menggun</w:t>
        </w:r>
      </w:ins>
      <w:ins w:id="3679" w:author="arkat" w:date="2017-10-11T09:19:00Z">
        <w:del w:id="3680" w:author="arkat" w:date="2017-10-11T10:32:00Z">
          <w:r w:rsidR="00315295" w:rsidDel="00135261">
            <w:rPr>
              <w:lang w:val="en-US"/>
            </w:rPr>
            <w:delText>akan</w:delText>
          </w:r>
        </w:del>
      </w:ins>
      <w:proofErr w:type="gramStart"/>
      <w:ins w:id="3681" w:author="arkat" w:date="2017-10-11T10:32:00Z">
        <w:r w:rsidR="00135261">
          <w:rPr>
            <w:lang w:val="en-US"/>
          </w:rPr>
          <w:t>akan</w:t>
        </w:r>
      </w:ins>
      <w:proofErr w:type="gramEnd"/>
      <w:ins w:id="3682" w:author="arkat" w:date="2017-09-28T15:12:00Z">
        <w:r w:rsidR="00766837">
          <w:rPr>
            <w:lang w:val="en-US"/>
          </w:rPr>
          <w:t xml:space="preserve"> si</w:t>
        </w:r>
        <w:r>
          <w:rPr>
            <w:lang w:val="en-US"/>
          </w:rPr>
          <w:t xml:space="preserve">stem ini untuk memenuhi suatu fungsi agar mendapatkan </w:t>
        </w:r>
        <w:r w:rsidRPr="00766837">
          <w:rPr>
            <w:i/>
            <w:lang w:val="en-US"/>
            <w:rPrChange w:id="3683" w:author="arkat" w:date="2017-10-02T22:20:00Z">
              <w:rPr>
                <w:lang w:val="en-US"/>
              </w:rPr>
            </w:rPrChange>
          </w:rPr>
          <w:t>output</w:t>
        </w:r>
        <w:r>
          <w:rPr>
            <w:lang w:val="en-US"/>
          </w:rPr>
          <w:t xml:space="preserve"> yang ditentukan.  </w:t>
        </w:r>
      </w:ins>
    </w:p>
    <w:p w14:paraId="7EB98B19" w14:textId="158BFF0A" w:rsidR="002714BA" w:rsidRDefault="002714BA">
      <w:pPr>
        <w:pStyle w:val="BodyText"/>
        <w:numPr>
          <w:ilvl w:val="0"/>
          <w:numId w:val="70"/>
        </w:numPr>
        <w:spacing w:after="0"/>
        <w:ind w:left="360"/>
        <w:rPr>
          <w:ins w:id="3684" w:author="arkat" w:date="2017-09-28T09:14:00Z"/>
          <w:lang w:val="en-US"/>
        </w:rPr>
        <w:pPrChange w:id="3685" w:author="arkat" w:date="2017-09-29T07:35:00Z">
          <w:pPr>
            <w:pStyle w:val="BodyText"/>
            <w:spacing w:after="0"/>
            <w:ind w:firstLine="270"/>
          </w:pPr>
        </w:pPrChange>
      </w:pPr>
      <w:ins w:id="3686" w:author="arkat" w:date="2017-09-28T15:12:00Z">
        <w:r w:rsidRPr="00766837">
          <w:rPr>
            <w:i/>
            <w:lang w:val="en-US"/>
            <w:rPrChange w:id="3687" w:author="arkat" w:date="2017-10-02T22:19:00Z">
              <w:rPr>
                <w:b/>
                <w:i/>
                <w:lang w:val="en-US"/>
              </w:rPr>
            </w:rPrChange>
          </w:rPr>
          <w:t>Data</w:t>
        </w:r>
        <w:r w:rsidR="00766837">
          <w:rPr>
            <w:b/>
            <w:i/>
            <w:lang w:val="en-US"/>
          </w:rPr>
          <w:t xml:space="preserve">, </w:t>
        </w:r>
        <w:r w:rsidRPr="00E84E58">
          <w:rPr>
            <w:lang w:val="en-US"/>
          </w:rPr>
          <w:t xml:space="preserve">Dalam EPC sebuah fungsi dapat memanipulasi, membaca, atau menulis akses ke data atau infomasi (tergantung pada arah relasi). </w:t>
        </w:r>
        <w:r>
          <w:rPr>
            <w:lang w:val="en-US"/>
          </w:rPr>
          <w:t>Hal i</w:t>
        </w:r>
        <w:r w:rsidRPr="00E84E58">
          <w:rPr>
            <w:lang w:val="en-US"/>
          </w:rPr>
          <w:t>ni bisa memiliki pengaruh implisit dari arus proses. Jika misalnya informasinya tidak tersedia maka alur</w:t>
        </w:r>
        <w:r>
          <w:rPr>
            <w:lang w:val="en-US"/>
          </w:rPr>
          <w:t xml:space="preserve"> prosesnya </w:t>
        </w:r>
      </w:ins>
      <w:ins w:id="3688" w:author="arkat" w:date="2017-10-11T09:19:00Z">
        <w:del w:id="3689" w:author="arkat" w:date="2017-10-11T10:32:00Z">
          <w:r w:rsidR="00315295" w:rsidDel="00135261">
            <w:rPr>
              <w:lang w:val="en-US"/>
            </w:rPr>
            <w:delText>Akan</w:delText>
          </w:r>
        </w:del>
      </w:ins>
      <w:ins w:id="3690" w:author="arkat" w:date="2017-10-11T10:32:00Z">
        <w:r w:rsidR="00135261">
          <w:rPr>
            <w:lang w:val="en-US"/>
          </w:rPr>
          <w:t>Akan</w:t>
        </w:r>
      </w:ins>
      <w:ins w:id="3691" w:author="arkat" w:date="2017-09-28T15:12:00Z">
        <w:r>
          <w:rPr>
            <w:lang w:val="en-US"/>
          </w:rPr>
          <w:t xml:space="preserve"> ditunggu</w:t>
        </w:r>
        <w:r w:rsidRPr="00E84E58">
          <w:rPr>
            <w:lang w:val="en-US"/>
          </w:rPr>
          <w:t xml:space="preserve"> aksesnya.</w:t>
        </w:r>
      </w:ins>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692" w:author="arkat" w:date="2017-09-28T16:08:00Z">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156"/>
        <w:gridCol w:w="2358"/>
        <w:gridCol w:w="335"/>
        <w:gridCol w:w="2545"/>
        <w:gridCol w:w="1545"/>
        <w:tblGridChange w:id="3693">
          <w:tblGrid>
            <w:gridCol w:w="222"/>
            <w:gridCol w:w="2106"/>
            <w:gridCol w:w="222"/>
            <w:gridCol w:w="1686"/>
            <w:gridCol w:w="1024"/>
          </w:tblGrid>
        </w:tblGridChange>
      </w:tblGrid>
      <w:tr w:rsidR="005019E0" w14:paraId="65338B5E" w14:textId="77777777" w:rsidTr="00A6208A">
        <w:trPr>
          <w:jc w:val="center"/>
          <w:ins w:id="3694" w:author="arkat" w:date="2017-09-28T14:51:00Z"/>
          <w:trPrChange w:id="3695" w:author="arkat" w:date="2017-09-28T16:08:00Z">
            <w:trPr>
              <w:jc w:val="center"/>
            </w:trPr>
          </w:trPrChange>
        </w:trPr>
        <w:tc>
          <w:tcPr>
            <w:tcW w:w="728" w:type="pct"/>
            <w:tcPrChange w:id="3696" w:author="arkat" w:date="2017-09-28T16:08:00Z">
              <w:tcPr>
                <w:tcW w:w="0" w:type="auto"/>
              </w:tcPr>
            </w:tcPrChange>
          </w:tcPr>
          <w:p w14:paraId="1D44EAC7" w14:textId="603DE783" w:rsidR="00E31470" w:rsidRDefault="005019E0" w:rsidP="00686631">
            <w:pPr>
              <w:pStyle w:val="BodyText"/>
              <w:spacing w:after="0"/>
              <w:rPr>
                <w:ins w:id="3697" w:author="arkat" w:date="2017-09-28T14:51:00Z"/>
                <w:lang w:val="en-US"/>
              </w:rPr>
            </w:pPr>
            <w:r>
              <w:rPr>
                <w:noProof/>
                <w:lang w:val="en-US"/>
              </w:rPr>
              <mc:AlternateContent>
                <mc:Choice Requires="wpg">
                  <w:drawing>
                    <wp:anchor distT="0" distB="0" distL="114300" distR="114300" simplePos="0" relativeHeight="251670016" behindDoc="0" locked="0" layoutInCell="1" allowOverlap="1" wp14:anchorId="02AC2C87" wp14:editId="1379B69E">
                      <wp:simplePos x="0" y="0"/>
                      <wp:positionH relativeFrom="column">
                        <wp:posOffset>-540</wp:posOffset>
                      </wp:positionH>
                      <wp:positionV relativeFrom="paragraph">
                        <wp:posOffset>85320</wp:posOffset>
                      </wp:positionV>
                      <wp:extent cx="622570" cy="369205"/>
                      <wp:effectExtent l="0" t="0" r="25400" b="12065"/>
                      <wp:wrapNone/>
                      <wp:docPr id="203" name="Group 203"/>
                      <wp:cNvGraphicFramePr/>
                      <a:graphic xmlns:a="http://schemas.openxmlformats.org/drawingml/2006/main">
                        <a:graphicData uri="http://schemas.microsoft.com/office/word/2010/wordprocessingGroup">
                          <wpg:wgp>
                            <wpg:cNvGrpSpPr/>
                            <wpg:grpSpPr>
                              <a:xfrm>
                                <a:off x="0" y="0"/>
                                <a:ext cx="622570" cy="369205"/>
                                <a:chOff x="0" y="0"/>
                                <a:chExt cx="1295914" cy="661481"/>
                              </a:xfrm>
                            </wpg:grpSpPr>
                            <wps:wsp>
                              <wps:cNvPr id="201" name="Pentagon 201"/>
                              <wps:cNvSpPr/>
                              <wps:spPr>
                                <a:xfrm>
                                  <a:off x="165371" y="48639"/>
                                  <a:ext cx="1130543" cy="612842"/>
                                </a:xfrm>
                                <a:prstGeom prst="homePlat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202"/>
                              <wps:cNvSpPr/>
                              <wps:spPr>
                                <a:xfrm>
                                  <a:off x="0" y="0"/>
                                  <a:ext cx="1030862" cy="544749"/>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12276B" id="Group 203" o:spid="_x0000_s1026" style="position:absolute;margin-left:-.05pt;margin-top:6.7pt;width:49pt;height:29.05pt;z-index:251670016;mso-width-relative:margin;mso-height-relative:margin" coordsize="12959,6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01" o:spid="_x0000_s1027" type="#_x0000_t15" style="position:absolute;left:1653;top:486;width:11306;height:61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2xK8IA&#10;AADcAAAADwAAAGRycy9kb3ducmV2LnhtbESPQYvCMBSE7wv+h/AEb2uiB1mqUURQ9iToLqzH1+bZ&#10;ljYvJcna6q83wsIeh5n5hlltBtuKG/lQO9YwmyoQxIUzNZcavr/27x8gQkQ22DomDXcKsFmP3laY&#10;GdfziW7nWIoE4ZChhirGLpMyFBVZDFPXESfv6rzFmKQvpfHYJ7ht5VyphbRYc1qosKNdRUVz/rUa&#10;wuNyyOUxUuu5V/3PosnzY6P1ZDxslyAiDfE//Nf+NBrmagavM+k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zbErwgAAANwAAAAPAAAAAAAAAAAAAAAAAJgCAABkcnMvZG93&#10;bnJldi54bWxQSwUGAAAAAAQABAD1AAAAhwMAAAAA&#10;" adj="15746" fillcolor="white [3201]" strokecolor="black [3200]" strokeweight="2pt"/>
                      <v:rect id="Rectangle 202" o:spid="_x0000_s1028" style="position:absolute;width:10308;height:54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oEcUA&#10;AADcAAAADwAAAGRycy9kb3ducmV2LnhtbESPwWrDMBBE74H+g9hCb7EcH0LjRgnBUFraUxzn0Nti&#10;bS1Ta2Us1bH79VEhkOMwM2+Y7X6ynRhp8K1jBaskBUFcO91yo6A6vS6fQfiArLFzTApm8rDfPSy2&#10;mGt34SONZWhEhLDPUYEJoc+l9LUhiz5xPXH0vt1gMUQ5NFIPeIlw28ksTdfSYstxwWBPhaH6p/y1&#10;Cj5nGcbqvN78jUU76/KrePugQqmnx+nwAiLQFO7hW/tdK8jSDP7PxCMgd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6gRxQAAANwAAAAPAAAAAAAAAAAAAAAAAJgCAABkcnMv&#10;ZG93bnJldi54bWxQSwUGAAAAAAQABAD1AAAAigMAAAAA&#10;" fillcolor="white [3201]" strokecolor="black [3200]" strokeweight="2pt"/>
                    </v:group>
                  </w:pict>
                </mc:Fallback>
              </mc:AlternateContent>
            </w:r>
          </w:p>
        </w:tc>
        <w:tc>
          <w:tcPr>
            <w:tcW w:w="1485" w:type="pct"/>
            <w:vAlign w:val="center"/>
            <w:tcPrChange w:id="3698" w:author="arkat" w:date="2017-09-28T16:08:00Z">
              <w:tcPr>
                <w:tcW w:w="0" w:type="auto"/>
                <w:vAlign w:val="center"/>
              </w:tcPr>
            </w:tcPrChange>
          </w:tcPr>
          <w:p w14:paraId="77EF9CAC" w14:textId="68D36C7B" w:rsidR="00E31470" w:rsidRDefault="005019E0" w:rsidP="00686631">
            <w:pPr>
              <w:pStyle w:val="BodyText"/>
              <w:spacing w:after="0"/>
              <w:rPr>
                <w:ins w:id="3699" w:author="arkat" w:date="2017-09-28T14:51:00Z"/>
                <w:lang w:val="en-US"/>
              </w:rPr>
            </w:pPr>
            <w:ins w:id="3700" w:author="arkat" w:date="2017-09-28T14:51:00Z">
              <w:r>
                <w:rPr>
                  <w:lang w:val="en-US"/>
                </w:rPr>
                <w:t>Process Link</w:t>
              </w:r>
            </w:ins>
          </w:p>
        </w:tc>
        <w:tc>
          <w:tcPr>
            <w:tcW w:w="211" w:type="pct"/>
            <w:vAlign w:val="center"/>
            <w:tcPrChange w:id="3701" w:author="arkat" w:date="2017-09-28T16:08:00Z">
              <w:tcPr>
                <w:tcW w:w="0" w:type="auto"/>
                <w:vAlign w:val="center"/>
              </w:tcPr>
            </w:tcPrChange>
          </w:tcPr>
          <w:p w14:paraId="3E5A5E28" w14:textId="715F1339" w:rsidR="00E31470" w:rsidRDefault="00E31470" w:rsidP="00686631">
            <w:pPr>
              <w:pStyle w:val="BodyText"/>
              <w:spacing w:after="0"/>
              <w:rPr>
                <w:ins w:id="3702" w:author="arkat" w:date="2017-09-28T14:51:00Z"/>
                <w:lang w:val="en-US"/>
              </w:rPr>
            </w:pPr>
          </w:p>
        </w:tc>
        <w:tc>
          <w:tcPr>
            <w:tcW w:w="1603" w:type="pct"/>
            <w:vAlign w:val="center"/>
            <w:tcPrChange w:id="3703" w:author="arkat" w:date="2017-09-28T16:08:00Z">
              <w:tcPr>
                <w:tcW w:w="0" w:type="auto"/>
                <w:vAlign w:val="center"/>
              </w:tcPr>
            </w:tcPrChange>
          </w:tcPr>
          <w:p w14:paraId="59028FCA" w14:textId="378D3F07" w:rsidR="005019E0" w:rsidRDefault="005019E0" w:rsidP="00686631">
            <w:pPr>
              <w:pStyle w:val="BodyText"/>
              <w:spacing w:after="0"/>
              <w:rPr>
                <w:ins w:id="3704" w:author="arkat" w:date="2017-09-28T15:01:00Z"/>
                <w:lang w:val="en-US"/>
              </w:rPr>
            </w:pPr>
            <w:r>
              <w:rPr>
                <w:noProof/>
                <w:lang w:val="en-US"/>
              </w:rPr>
              <mc:AlternateContent>
                <mc:Choice Requires="wpg">
                  <w:drawing>
                    <wp:anchor distT="0" distB="0" distL="114300" distR="114300" simplePos="0" relativeHeight="251687424" behindDoc="0" locked="0" layoutInCell="1" allowOverlap="1" wp14:anchorId="531EC1EA" wp14:editId="3F5F774F">
                      <wp:simplePos x="0" y="0"/>
                      <wp:positionH relativeFrom="column">
                        <wp:posOffset>95250</wp:posOffset>
                      </wp:positionH>
                      <wp:positionV relativeFrom="paragraph">
                        <wp:posOffset>104775</wp:posOffset>
                      </wp:positionV>
                      <wp:extent cx="671195" cy="398780"/>
                      <wp:effectExtent l="0" t="19050" r="14605" b="96520"/>
                      <wp:wrapNone/>
                      <wp:docPr id="206" name="Group 206"/>
                      <wp:cNvGraphicFramePr/>
                      <a:graphic xmlns:a="http://schemas.openxmlformats.org/drawingml/2006/main">
                        <a:graphicData uri="http://schemas.microsoft.com/office/word/2010/wordprocessingGroup">
                          <wpg:wgp>
                            <wpg:cNvGrpSpPr/>
                            <wpg:grpSpPr>
                              <a:xfrm>
                                <a:off x="0" y="0"/>
                                <a:ext cx="671209" cy="398834"/>
                                <a:chOff x="0" y="0"/>
                                <a:chExt cx="962066" cy="525293"/>
                              </a:xfrm>
                            </wpg:grpSpPr>
                            <wps:wsp>
                              <wps:cNvPr id="204" name="Rectangle 204"/>
                              <wps:cNvSpPr/>
                              <wps:spPr>
                                <a:xfrm>
                                  <a:off x="0" y="0"/>
                                  <a:ext cx="962066" cy="52529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Straight Connector 205"/>
                              <wps:cNvCnPr/>
                              <wps:spPr>
                                <a:xfrm>
                                  <a:off x="184826" y="0"/>
                                  <a:ext cx="0" cy="525145"/>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975600C" id="Group 206" o:spid="_x0000_s1026" style="position:absolute;margin-left:7.5pt;margin-top:8.25pt;width:52.85pt;height:31.4pt;z-index:251687424;mso-width-relative:margin;mso-height-relative:margin" coordsize="9620,5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">
                      <v:rect id="Rectangle 204" o:spid="_x0000_s1027" style="position:absolute;width:9620;height:5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qV/sUA&#10;AADcAAAADwAAAGRycy9kb3ducmV2LnhtbESPQWuDQBSE74H8h+UVekvWSgipdZUihIT2FJseenu4&#10;ryp134q7Mdpf3y0Echxm5hsmzSfTiZEG11pW8LSOQBBXVrdcKzh/7Fc7EM4ja+wsk4KZHOTZcpFi&#10;ou2VTzSWvhYBwi5BBY33fSKlqxoy6Na2Jw7etx0M+iCHWuoBrwFuOhlH0VYabDksNNhT0VD1U16M&#10;gvdZ+vH8uX3+HYt21uVXcXijQqnHh+n1BYSnyd/Dt/ZRK4ijDfyfCUdA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WpX+xQAAANwAAAAPAAAAAAAAAAAAAAAAAJgCAABkcnMv&#10;ZG93bnJldi54bWxQSwUGAAAAAAQABAD1AAAAigMAAAAA&#10;" fillcolor="white [3201]" strokecolor="black [3200]" strokeweight="2pt"/>
                      <v:line id="Straight Connector 205" o:spid="_x0000_s1028" style="position:absolute;visibility:visible;mso-wrap-style:square" from="1848,0" to="1848,5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qOAsQAAADcAAAADwAAAGRycy9kb3ducmV2LnhtbESP0WoCMRRE3wv9h3ALvmnWBYvdGqUI&#10;ihZB3fYDbje3u6GbmyWJuv69EYQ+DjNzhpktetuKM/lgHCsYjzIQxJXThmsF31+r4RREiMgaW8ek&#10;4EoBFvPnpxkW2l34SOcy1iJBOBSooImxK6QMVUMWw8h1xMn7dd5iTNLXUnu8JLhtZZ5lr9Ki4bTQ&#10;YEfLhqq/8mQVmJ9j+5lvtntvyrfxNE7Wu+UhV2rw0n+8g4jUx//wo73RCvJsAvcz6QjI+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ao4CxAAAANwAAAAPAAAAAAAAAAAA&#10;AAAAAKECAABkcnMvZG93bnJldi54bWxQSwUGAAAAAAQABAD5AAAAkgMAAAAA&#10;" strokecolor="black [3200]" strokeweight="2pt">
                        <v:shadow on="t" color="black" opacity="24903f" origin=",.5" offset="0,.55556mm"/>
                      </v:line>
                    </v:group>
                  </w:pict>
                </mc:Fallback>
              </mc:AlternateContent>
            </w:r>
          </w:p>
          <w:p w14:paraId="52532687" w14:textId="77777777" w:rsidR="005019E0" w:rsidRDefault="005019E0" w:rsidP="00686631">
            <w:pPr>
              <w:pStyle w:val="BodyText"/>
              <w:spacing w:after="0"/>
              <w:rPr>
                <w:ins w:id="3705" w:author="arkat" w:date="2017-09-28T15:01:00Z"/>
                <w:lang w:val="en-US"/>
              </w:rPr>
            </w:pPr>
          </w:p>
          <w:p w14:paraId="2BDAFF1F" w14:textId="15A12733" w:rsidR="005019E0" w:rsidRDefault="005019E0" w:rsidP="00686631">
            <w:pPr>
              <w:pStyle w:val="BodyText"/>
              <w:spacing w:after="0"/>
              <w:rPr>
                <w:ins w:id="3706" w:author="arkat" w:date="2017-09-28T14:51:00Z"/>
                <w:lang w:val="en-US"/>
              </w:rPr>
            </w:pPr>
          </w:p>
        </w:tc>
        <w:tc>
          <w:tcPr>
            <w:tcW w:w="973" w:type="pct"/>
            <w:vAlign w:val="center"/>
            <w:tcPrChange w:id="3707" w:author="arkat" w:date="2017-09-28T16:08:00Z">
              <w:tcPr>
                <w:tcW w:w="0" w:type="auto"/>
                <w:vAlign w:val="center"/>
              </w:tcPr>
            </w:tcPrChange>
          </w:tcPr>
          <w:p w14:paraId="0B7A12E5" w14:textId="4834DEC2" w:rsidR="00E31470" w:rsidRDefault="005019E0" w:rsidP="00686631">
            <w:pPr>
              <w:pStyle w:val="BodyText"/>
              <w:spacing w:after="0"/>
              <w:rPr>
                <w:ins w:id="3708" w:author="arkat" w:date="2017-09-28T14:51:00Z"/>
                <w:lang w:val="en-US"/>
              </w:rPr>
            </w:pPr>
            <w:ins w:id="3709" w:author="arkat" w:date="2017-09-28T14:51:00Z">
              <w:r>
                <w:rPr>
                  <w:lang w:val="en-US"/>
                </w:rPr>
                <w:t>Positon</w:t>
              </w:r>
            </w:ins>
          </w:p>
        </w:tc>
      </w:tr>
      <w:tr w:rsidR="005019E0" w14:paraId="2D0CE026" w14:textId="77777777" w:rsidTr="00A6208A">
        <w:trPr>
          <w:trHeight w:val="973"/>
          <w:jc w:val="center"/>
          <w:ins w:id="3710" w:author="arkat" w:date="2017-09-28T14:51:00Z"/>
          <w:trPrChange w:id="3711" w:author="arkat" w:date="2017-09-28T16:08:00Z">
            <w:trPr>
              <w:jc w:val="center"/>
            </w:trPr>
          </w:trPrChange>
        </w:trPr>
        <w:tc>
          <w:tcPr>
            <w:tcW w:w="728" w:type="pct"/>
            <w:tcPrChange w:id="3712" w:author="arkat" w:date="2017-09-28T16:08:00Z">
              <w:tcPr>
                <w:tcW w:w="0" w:type="auto"/>
              </w:tcPr>
            </w:tcPrChange>
          </w:tcPr>
          <w:p w14:paraId="05768D7D" w14:textId="695E4304" w:rsidR="00E31470" w:rsidRDefault="005019E0" w:rsidP="00686631">
            <w:pPr>
              <w:pStyle w:val="BodyText"/>
              <w:spacing w:after="0"/>
              <w:rPr>
                <w:ins w:id="3713" w:author="arkat" w:date="2017-09-28T14:51:00Z"/>
                <w:lang w:val="en-US"/>
              </w:rPr>
            </w:pPr>
            <w:ins w:id="3714" w:author="arkat" w:date="2017-09-28T14:56:00Z">
              <w:r>
                <w:rPr>
                  <w:noProof/>
                  <w:lang w:val="en-US"/>
                </w:rPr>
                <mc:AlternateContent>
                  <mc:Choice Requires="wps">
                    <w:drawing>
                      <wp:anchor distT="0" distB="0" distL="114300" distR="114300" simplePos="0" relativeHeight="251620864" behindDoc="0" locked="0" layoutInCell="1" allowOverlap="1" wp14:anchorId="76201BC6" wp14:editId="4C70D61C">
                        <wp:simplePos x="0" y="0"/>
                        <wp:positionH relativeFrom="column">
                          <wp:posOffset>67093</wp:posOffset>
                        </wp:positionH>
                        <wp:positionV relativeFrom="paragraph">
                          <wp:posOffset>200727</wp:posOffset>
                        </wp:positionV>
                        <wp:extent cx="496111" cy="325066"/>
                        <wp:effectExtent l="0" t="0" r="18415" b="18415"/>
                        <wp:wrapNone/>
                        <wp:docPr id="198" name="Flowchart: Document 198"/>
                        <wp:cNvGraphicFramePr/>
                        <a:graphic xmlns:a="http://schemas.openxmlformats.org/drawingml/2006/main">
                          <a:graphicData uri="http://schemas.microsoft.com/office/word/2010/wordprocessingShape">
                            <wps:wsp>
                              <wps:cNvSpPr/>
                              <wps:spPr>
                                <a:xfrm>
                                  <a:off x="0" y="0"/>
                                  <a:ext cx="496111" cy="325066"/>
                                </a:xfrm>
                                <a:prstGeom prst="flowChartDocumen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C6E37B"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98" o:spid="_x0000_s1026" type="#_x0000_t114" style="position:absolute;margin-left:5.3pt;margin-top:15.8pt;width:39.05pt;height:25.6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" fillcolor="white [3201]" strokecolor="black [3200]" strokeweight="2pt"/>
                    </w:pict>
                  </mc:Fallback>
                </mc:AlternateContent>
              </w:r>
            </w:ins>
          </w:p>
        </w:tc>
        <w:tc>
          <w:tcPr>
            <w:tcW w:w="1485" w:type="pct"/>
            <w:vAlign w:val="center"/>
            <w:tcPrChange w:id="3715" w:author="arkat" w:date="2017-09-28T16:08:00Z">
              <w:tcPr>
                <w:tcW w:w="0" w:type="auto"/>
                <w:vAlign w:val="center"/>
              </w:tcPr>
            </w:tcPrChange>
          </w:tcPr>
          <w:p w14:paraId="301E9CF3" w14:textId="6D6A27F8" w:rsidR="00E31470" w:rsidRDefault="00E31470" w:rsidP="00686631">
            <w:pPr>
              <w:pStyle w:val="BodyText"/>
              <w:spacing w:after="0"/>
              <w:rPr>
                <w:ins w:id="3716" w:author="arkat" w:date="2017-09-28T14:51:00Z"/>
                <w:lang w:val="en-US"/>
              </w:rPr>
            </w:pPr>
            <w:ins w:id="3717" w:author="arkat" w:date="2017-09-28T14:51:00Z">
              <w:r>
                <w:rPr>
                  <w:rFonts w:cs="Calibri"/>
                  <w:noProof/>
                  <w:szCs w:val="24"/>
                  <w:lang w:val="en-US"/>
                </w:rPr>
                <w:t>Organizational Unit</w:t>
              </w:r>
            </w:ins>
          </w:p>
        </w:tc>
        <w:tc>
          <w:tcPr>
            <w:tcW w:w="211" w:type="pct"/>
            <w:vAlign w:val="center"/>
            <w:tcPrChange w:id="3718" w:author="arkat" w:date="2017-09-28T16:08:00Z">
              <w:tcPr>
                <w:tcW w:w="0" w:type="auto"/>
                <w:vAlign w:val="center"/>
              </w:tcPr>
            </w:tcPrChange>
          </w:tcPr>
          <w:p w14:paraId="2177D405" w14:textId="77777777" w:rsidR="00E31470" w:rsidRDefault="00E31470" w:rsidP="00686631">
            <w:pPr>
              <w:pStyle w:val="BodyText"/>
              <w:spacing w:after="0"/>
              <w:rPr>
                <w:ins w:id="3719" w:author="arkat" w:date="2017-09-28T14:51:00Z"/>
                <w:lang w:val="en-US"/>
              </w:rPr>
            </w:pPr>
          </w:p>
        </w:tc>
        <w:tc>
          <w:tcPr>
            <w:tcW w:w="1603" w:type="pct"/>
            <w:vAlign w:val="center"/>
            <w:tcPrChange w:id="3720" w:author="arkat" w:date="2017-09-28T16:08:00Z">
              <w:tcPr>
                <w:tcW w:w="0" w:type="auto"/>
                <w:vAlign w:val="center"/>
              </w:tcPr>
            </w:tcPrChange>
          </w:tcPr>
          <w:p w14:paraId="50387DA0" w14:textId="6DE85A45" w:rsidR="00E31470" w:rsidRDefault="005019E0" w:rsidP="00686631">
            <w:pPr>
              <w:pStyle w:val="BodyText"/>
              <w:spacing w:after="0"/>
              <w:rPr>
                <w:ins w:id="3721" w:author="arkat" w:date="2017-09-28T14:56:00Z"/>
                <w:lang w:val="en-US"/>
              </w:rPr>
            </w:pPr>
            <w:ins w:id="3722" w:author="arkat" w:date="2017-09-28T14:56:00Z">
              <w:r w:rsidRPr="002E3C08">
                <w:rPr>
                  <w:rFonts w:cs="Calibri"/>
                  <w:noProof/>
                  <w:szCs w:val="24"/>
                  <w:lang w:val="en-US"/>
                </w:rPr>
                <mc:AlternateContent>
                  <mc:Choice Requires="wps">
                    <w:drawing>
                      <wp:anchor distT="0" distB="0" distL="114300" distR="114300" simplePos="0" relativeHeight="251641344" behindDoc="0" locked="0" layoutInCell="1" allowOverlap="1" wp14:anchorId="11A1BB71" wp14:editId="1FD2C3CB">
                        <wp:simplePos x="0" y="0"/>
                        <wp:positionH relativeFrom="column">
                          <wp:posOffset>109220</wp:posOffset>
                        </wp:positionH>
                        <wp:positionV relativeFrom="paragraph">
                          <wp:posOffset>136525</wp:posOffset>
                        </wp:positionV>
                        <wp:extent cx="641350" cy="388620"/>
                        <wp:effectExtent l="0" t="0" r="25400" b="11430"/>
                        <wp:wrapNone/>
                        <wp:docPr id="199" name="Flowchart: Predefined Process 199"/>
                        <wp:cNvGraphicFramePr/>
                        <a:graphic xmlns:a="http://schemas.openxmlformats.org/drawingml/2006/main">
                          <a:graphicData uri="http://schemas.microsoft.com/office/word/2010/wordprocessingShape">
                            <wps:wsp>
                              <wps:cNvSpPr/>
                              <wps:spPr>
                                <a:xfrm>
                                  <a:off x="0" y="0"/>
                                  <a:ext cx="641674" cy="389106"/>
                                </a:xfrm>
                                <a:prstGeom prst="flowChartPredefined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9C1B00" id="_x0000_t112" coordsize="21600,21600" o:spt="112" path="m,l,21600r21600,l21600,xem2610,nfl2610,21600em18990,nfl18990,21600e">
                        <v:stroke joinstyle="miter"/>
                        <v:path o:extrusionok="f" gradientshapeok="t" o:connecttype="rect" textboxrect="2610,0,18990,21600"/>
                      </v:shapetype>
                      <v:shape id="Flowchart: Predefined Process 199" o:spid="_x0000_s1026" type="#_x0000_t112" style="position:absolute;margin-left:8.6pt;margin-top:10.75pt;width:50.5pt;height:30.6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" fillcolor="white [3201]" strokecolor="black [3200]" strokeweight="2pt"/>
                    </w:pict>
                  </mc:Fallback>
                </mc:AlternateContent>
              </w:r>
            </w:ins>
          </w:p>
          <w:p w14:paraId="22383E77" w14:textId="369ADBA0" w:rsidR="005019E0" w:rsidRDefault="005019E0" w:rsidP="00686631">
            <w:pPr>
              <w:pStyle w:val="BodyText"/>
              <w:spacing w:after="0"/>
              <w:rPr>
                <w:ins w:id="3723" w:author="arkat" w:date="2017-09-28T14:56:00Z"/>
                <w:lang w:val="en-US"/>
              </w:rPr>
            </w:pPr>
          </w:p>
          <w:p w14:paraId="62C11ED0" w14:textId="77777777" w:rsidR="005019E0" w:rsidRDefault="005019E0" w:rsidP="00686631">
            <w:pPr>
              <w:pStyle w:val="BodyText"/>
              <w:spacing w:after="0"/>
              <w:rPr>
                <w:ins w:id="3724" w:author="arkat" w:date="2017-09-28T14:56:00Z"/>
                <w:lang w:val="en-US"/>
              </w:rPr>
            </w:pPr>
          </w:p>
          <w:p w14:paraId="0D0D9112" w14:textId="67C43A3B" w:rsidR="005019E0" w:rsidRDefault="005019E0" w:rsidP="00686631">
            <w:pPr>
              <w:pStyle w:val="BodyText"/>
              <w:spacing w:after="0"/>
              <w:rPr>
                <w:ins w:id="3725" w:author="arkat" w:date="2017-09-28T14:51:00Z"/>
                <w:lang w:val="en-US"/>
              </w:rPr>
            </w:pPr>
          </w:p>
        </w:tc>
        <w:tc>
          <w:tcPr>
            <w:tcW w:w="973" w:type="pct"/>
            <w:vAlign w:val="center"/>
            <w:tcPrChange w:id="3726" w:author="arkat" w:date="2017-09-28T16:08:00Z">
              <w:tcPr>
                <w:tcW w:w="0" w:type="auto"/>
                <w:vAlign w:val="center"/>
              </w:tcPr>
            </w:tcPrChange>
          </w:tcPr>
          <w:p w14:paraId="5C831D6E" w14:textId="0C7C4DD8" w:rsidR="00E31470" w:rsidRDefault="005019E0" w:rsidP="00686631">
            <w:pPr>
              <w:pStyle w:val="BodyText"/>
              <w:spacing w:after="0"/>
              <w:rPr>
                <w:ins w:id="3727" w:author="arkat" w:date="2017-09-28T14:51:00Z"/>
                <w:lang w:val="en-US"/>
              </w:rPr>
            </w:pPr>
            <w:ins w:id="3728" w:author="arkat" w:date="2017-09-28T14:51:00Z">
              <w:r>
                <w:rPr>
                  <w:lang w:val="en-US"/>
                </w:rPr>
                <w:t>System</w:t>
              </w:r>
            </w:ins>
          </w:p>
        </w:tc>
      </w:tr>
      <w:tr w:rsidR="005019E0" w14:paraId="4B11DD0C" w14:textId="77777777" w:rsidTr="00A6208A">
        <w:trPr>
          <w:jc w:val="center"/>
          <w:ins w:id="3729" w:author="arkat" w:date="2017-09-28T14:51:00Z"/>
          <w:trPrChange w:id="3730" w:author="arkat" w:date="2017-09-28T16:08:00Z">
            <w:trPr>
              <w:jc w:val="center"/>
            </w:trPr>
          </w:trPrChange>
        </w:trPr>
        <w:tc>
          <w:tcPr>
            <w:tcW w:w="728" w:type="pct"/>
            <w:tcPrChange w:id="3731" w:author="arkat" w:date="2017-09-28T16:08:00Z">
              <w:tcPr>
                <w:tcW w:w="0" w:type="auto"/>
              </w:tcPr>
            </w:tcPrChange>
          </w:tcPr>
          <w:p w14:paraId="6A5ECCA6" w14:textId="17AFE1AF" w:rsidR="00E31470" w:rsidRDefault="00A03312" w:rsidP="00686631">
            <w:pPr>
              <w:pStyle w:val="BodyText"/>
              <w:spacing w:after="0"/>
              <w:rPr>
                <w:ins w:id="3732" w:author="arkat" w:date="2017-09-28T15:02:00Z"/>
                <w:lang w:val="en-US"/>
              </w:rPr>
            </w:pPr>
            <w:r>
              <w:rPr>
                <w:noProof/>
                <w:lang w:val="en-US"/>
              </w:rPr>
              <mc:AlternateContent>
                <mc:Choice Requires="wpg">
                  <w:drawing>
                    <wp:anchor distT="0" distB="0" distL="114300" distR="114300" simplePos="0" relativeHeight="251701760" behindDoc="0" locked="0" layoutInCell="1" allowOverlap="1" wp14:anchorId="6C34B483" wp14:editId="73AE117E">
                      <wp:simplePos x="0" y="0"/>
                      <wp:positionH relativeFrom="column">
                        <wp:posOffset>-19253</wp:posOffset>
                      </wp:positionH>
                      <wp:positionV relativeFrom="paragraph">
                        <wp:posOffset>151130</wp:posOffset>
                      </wp:positionV>
                      <wp:extent cx="671208" cy="295073"/>
                      <wp:effectExtent l="0" t="0" r="14605" b="67310"/>
                      <wp:wrapNone/>
                      <wp:docPr id="209" name="Group 209"/>
                      <wp:cNvGraphicFramePr/>
                      <a:graphic xmlns:a="http://schemas.openxmlformats.org/drawingml/2006/main">
                        <a:graphicData uri="http://schemas.microsoft.com/office/word/2010/wordprocessingGroup">
                          <wpg:wgp>
                            <wpg:cNvGrpSpPr/>
                            <wpg:grpSpPr>
                              <a:xfrm>
                                <a:off x="0" y="0"/>
                                <a:ext cx="671208" cy="295073"/>
                                <a:chOff x="0" y="0"/>
                                <a:chExt cx="924127" cy="457200"/>
                              </a:xfrm>
                            </wpg:grpSpPr>
                            <wps:wsp>
                              <wps:cNvPr id="207" name="Oval 207"/>
                              <wps:cNvSpPr/>
                              <wps:spPr>
                                <a:xfrm>
                                  <a:off x="0" y="0"/>
                                  <a:ext cx="924127" cy="4572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Straight Connector 208"/>
                              <wps:cNvCnPr/>
                              <wps:spPr>
                                <a:xfrm>
                                  <a:off x="136187" y="77821"/>
                                  <a:ext cx="9728" cy="330741"/>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5EC6EA6" id="Group 209" o:spid="_x0000_s1026" style="position:absolute;margin-left:-1.5pt;margin-top:11.9pt;width:52.85pt;height:23.25pt;z-index:251701760;mso-width-relative:margin;mso-height-relative:margin" coordsize="9241,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">
                      <v:oval id="Oval 207" o:spid="_x0000_s1027" style="position:absolute;width:9241;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UquMMA&#10;AADcAAAADwAAAGRycy9kb3ducmV2LnhtbESPQYvCMBSE7wv+h/CEva2pPay2GkUEQWUvtoLXZ/Ns&#10;q81LaaLWf79ZWPA4zMw3zHzZm0Y8qHO1ZQXjUQSCuLC65lLBMd98TUE4j6yxsUwKXuRguRh8zDHV&#10;9skHemS+FAHCLkUFlfdtKqUrKjLoRrYlDt7FdgZ9kF0pdYfPADeNjKPoWxqsOSxU2NK6ouKW3Y2C&#10;8nBz+xiT4npOJtmuqfOf5JQr9TnsVzMQnnr/Dv+3t1pBHE3g70w4An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VUquMMAAADcAAAADwAAAAAAAAAAAAAAAACYAgAAZHJzL2Rv&#10;d25yZXYueG1sUEsFBgAAAAAEAAQA9QAAAIgDAAAAAA==&#10;" fillcolor="white [3201]" strokecolor="black [3200]" strokeweight="2pt"/>
                      <v:line id="Straight Connector 208" o:spid="_x0000_s1028" style="position:absolute;visibility:visible;mso-wrap-style:square" from="1361,778" to="1459,40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shnMEAAADcAAAADwAAAGRycy9kb3ducmV2LnhtbERP3WrCMBS+H/gO4QjezdSCQzujDEFR&#10;GUzrHuDYHNuw5qQkUevbLxeDXX58/4tVb1txJx+MYwWTcQaCuHLacK3g+7x5nYEIEVlj65gUPCnA&#10;ajl4WWCh3YNPdC9jLVIIhwIVNDF2hZShashiGLuOOHFX5y3GBH0ttcdHCretzLPsTVo0nBoa7Gjd&#10;UPVT3qwCczm1h3y3//KmnE9mcbr9XB9zpUbD/uMdRKQ+/ov/3DutIM/S2nQmHQG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ayGcwQAAANwAAAAPAAAAAAAAAAAAAAAA&#10;AKECAABkcnMvZG93bnJldi54bWxQSwUGAAAAAAQABAD5AAAAjwMAAAAA&#10;" strokecolor="black [3200]" strokeweight="2pt">
                        <v:shadow on="t" color="black" opacity="24903f" origin=",.5" offset="0,.55556mm"/>
                      </v:line>
                    </v:group>
                  </w:pict>
                </mc:Fallback>
              </mc:AlternateContent>
            </w:r>
          </w:p>
          <w:p w14:paraId="19722365" w14:textId="404AFBEF" w:rsidR="005019E0" w:rsidRDefault="005019E0" w:rsidP="00686631">
            <w:pPr>
              <w:pStyle w:val="BodyText"/>
              <w:spacing w:after="0"/>
              <w:rPr>
                <w:ins w:id="3733" w:author="arkat" w:date="2017-09-28T15:02:00Z"/>
                <w:lang w:val="en-US"/>
              </w:rPr>
            </w:pPr>
          </w:p>
          <w:p w14:paraId="61FFEDD1" w14:textId="110E3B8D" w:rsidR="005019E0" w:rsidRDefault="005019E0" w:rsidP="00686631">
            <w:pPr>
              <w:pStyle w:val="BodyText"/>
              <w:spacing w:after="0"/>
              <w:rPr>
                <w:ins w:id="3734" w:author="arkat" w:date="2017-09-28T14:51:00Z"/>
                <w:lang w:val="en-US"/>
              </w:rPr>
            </w:pPr>
          </w:p>
        </w:tc>
        <w:tc>
          <w:tcPr>
            <w:tcW w:w="1485" w:type="pct"/>
            <w:vAlign w:val="center"/>
            <w:tcPrChange w:id="3735" w:author="arkat" w:date="2017-09-28T16:08:00Z">
              <w:tcPr>
                <w:tcW w:w="0" w:type="auto"/>
                <w:vAlign w:val="center"/>
              </w:tcPr>
            </w:tcPrChange>
          </w:tcPr>
          <w:p w14:paraId="325346DD" w14:textId="31E0A811" w:rsidR="00E31470" w:rsidRDefault="005019E0" w:rsidP="00686631">
            <w:pPr>
              <w:pStyle w:val="BodyText"/>
              <w:spacing w:after="0"/>
              <w:rPr>
                <w:ins w:id="3736" w:author="arkat" w:date="2017-09-28T14:51:00Z"/>
                <w:lang w:val="en-US"/>
              </w:rPr>
            </w:pPr>
            <w:ins w:id="3737" w:author="arkat" w:date="2017-09-28T14:51:00Z">
              <w:r>
                <w:rPr>
                  <w:lang w:val="en-US"/>
                </w:rPr>
                <w:t>Data</w:t>
              </w:r>
            </w:ins>
          </w:p>
        </w:tc>
        <w:tc>
          <w:tcPr>
            <w:tcW w:w="211" w:type="pct"/>
            <w:vAlign w:val="center"/>
            <w:tcPrChange w:id="3738" w:author="arkat" w:date="2017-09-28T16:08:00Z">
              <w:tcPr>
                <w:tcW w:w="0" w:type="auto"/>
                <w:vAlign w:val="center"/>
              </w:tcPr>
            </w:tcPrChange>
          </w:tcPr>
          <w:p w14:paraId="3FD26141" w14:textId="77777777" w:rsidR="00E31470" w:rsidRDefault="00E31470" w:rsidP="00686631">
            <w:pPr>
              <w:pStyle w:val="BodyText"/>
              <w:spacing w:after="0"/>
              <w:rPr>
                <w:ins w:id="3739" w:author="arkat" w:date="2017-09-28T14:51:00Z"/>
                <w:lang w:val="en-US"/>
              </w:rPr>
            </w:pPr>
          </w:p>
        </w:tc>
        <w:tc>
          <w:tcPr>
            <w:tcW w:w="1603" w:type="pct"/>
            <w:vAlign w:val="center"/>
            <w:tcPrChange w:id="3740" w:author="arkat" w:date="2017-09-28T16:08:00Z">
              <w:tcPr>
                <w:tcW w:w="0" w:type="auto"/>
                <w:vAlign w:val="center"/>
              </w:tcPr>
            </w:tcPrChange>
          </w:tcPr>
          <w:p w14:paraId="04E9D3B5" w14:textId="3713872D" w:rsidR="00E31470" w:rsidRDefault="005019E0" w:rsidP="00686631">
            <w:pPr>
              <w:pStyle w:val="BodyText"/>
              <w:spacing w:after="0"/>
              <w:rPr>
                <w:ins w:id="3741" w:author="arkat" w:date="2017-09-28T14:51:00Z"/>
                <w:lang w:val="en-US"/>
              </w:rPr>
            </w:pPr>
            <w:ins w:id="3742" w:author="arkat" w:date="2017-09-28T14:51:00Z">
              <w:r w:rsidRPr="002E3C08">
                <w:rPr>
                  <w:rFonts w:cs="Calibri"/>
                  <w:noProof/>
                  <w:szCs w:val="24"/>
                  <w:lang w:val="en-US"/>
                </w:rPr>
                <mc:AlternateContent>
                  <mc:Choice Requires="wps">
                    <w:drawing>
                      <wp:anchor distT="0" distB="0" distL="114300" distR="114300" simplePos="0" relativeHeight="251603456" behindDoc="0" locked="0" layoutInCell="1" allowOverlap="1" wp14:anchorId="2C2B9563" wp14:editId="77E20B4D">
                        <wp:simplePos x="0" y="0"/>
                        <wp:positionH relativeFrom="column">
                          <wp:posOffset>216535</wp:posOffset>
                        </wp:positionH>
                        <wp:positionV relativeFrom="paragraph">
                          <wp:posOffset>69850</wp:posOffset>
                        </wp:positionV>
                        <wp:extent cx="534670" cy="0"/>
                        <wp:effectExtent l="38100" t="38100" r="74930" b="95250"/>
                        <wp:wrapNone/>
                        <wp:docPr id="185" name="Straight Connector 185"/>
                        <wp:cNvGraphicFramePr/>
                        <a:graphic xmlns:a="http://schemas.openxmlformats.org/drawingml/2006/main">
                          <a:graphicData uri="http://schemas.microsoft.com/office/word/2010/wordprocessingShape">
                            <wps:wsp>
                              <wps:cNvCnPr/>
                              <wps:spPr>
                                <a:xfrm>
                                  <a:off x="0" y="0"/>
                                  <a:ext cx="53467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A684E8" id="Straight Connector 185" o:spid="_x0000_s1026" style="position:absolute;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pt,5.5pt" to="59.1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" strokecolor="black [3200]" strokeweight="2pt">
                        <v:shadow on="t" color="black" opacity="24903f" origin=",.5" offset="0,.55556mm"/>
                      </v:line>
                    </w:pict>
                  </mc:Fallback>
                </mc:AlternateContent>
              </w:r>
            </w:ins>
          </w:p>
        </w:tc>
        <w:tc>
          <w:tcPr>
            <w:tcW w:w="973" w:type="pct"/>
            <w:vAlign w:val="center"/>
            <w:tcPrChange w:id="3743" w:author="arkat" w:date="2017-09-28T16:08:00Z">
              <w:tcPr>
                <w:tcW w:w="0" w:type="auto"/>
                <w:vAlign w:val="center"/>
              </w:tcPr>
            </w:tcPrChange>
          </w:tcPr>
          <w:p w14:paraId="196B791C" w14:textId="16C51AA9" w:rsidR="00E31470" w:rsidRDefault="005019E0" w:rsidP="00686631">
            <w:pPr>
              <w:pStyle w:val="BodyText"/>
              <w:spacing w:after="0"/>
              <w:rPr>
                <w:ins w:id="3744" w:author="arkat" w:date="2017-09-28T14:51:00Z"/>
                <w:lang w:val="en-US"/>
              </w:rPr>
            </w:pPr>
            <w:ins w:id="3745" w:author="arkat" w:date="2017-09-28T14:53:00Z">
              <w:r>
                <w:rPr>
                  <w:lang w:val="en-US"/>
                </w:rPr>
                <w:t>Relation</w:t>
              </w:r>
            </w:ins>
          </w:p>
        </w:tc>
      </w:tr>
    </w:tbl>
    <w:p w14:paraId="2A131736" w14:textId="750E399A" w:rsidR="00567555" w:rsidRPr="00766837" w:rsidRDefault="002C4E48">
      <w:pPr>
        <w:pStyle w:val="GambarBAB2"/>
        <w:numPr>
          <w:ilvl w:val="0"/>
          <w:numId w:val="45"/>
        </w:numPr>
        <w:ind w:left="0" w:firstLine="0"/>
        <w:rPr>
          <w:ins w:id="3746" w:author="arkat" w:date="2017-09-28T09:14:00Z"/>
          <w:b/>
          <w:rPrChange w:id="3747" w:author="arkat" w:date="2017-10-02T22:22:00Z">
            <w:rPr>
              <w:ins w:id="3748" w:author="arkat" w:date="2017-09-28T09:14:00Z"/>
            </w:rPr>
          </w:rPrChange>
        </w:rPr>
        <w:pPrChange w:id="3749" w:author="arkat" w:date="2017-09-28T15:06:00Z">
          <w:pPr>
            <w:pStyle w:val="BodyText"/>
            <w:spacing w:after="0"/>
            <w:ind w:firstLine="270"/>
          </w:pPr>
        </w:pPrChange>
      </w:pPr>
      <w:bookmarkStart w:id="3750" w:name="_Toc494698369"/>
      <w:bookmarkStart w:id="3751" w:name="_Toc495046364"/>
      <w:ins w:id="3752" w:author="arkat" w:date="2017-09-28T15:04:00Z">
        <w:r w:rsidRPr="00E6554F">
          <w:rPr>
            <w:b/>
          </w:rPr>
          <w:t>Elemen Perluasan EPC Pada P</w:t>
        </w:r>
        <w:r w:rsidR="00A03312" w:rsidRPr="00766837">
          <w:rPr>
            <w:b/>
            <w:rPrChange w:id="3753" w:author="arkat" w:date="2017-10-02T22:22:00Z">
              <w:rPr/>
            </w:rPrChange>
          </w:rPr>
          <w:t xml:space="preserve">enelitian </w:t>
        </w:r>
      </w:ins>
      <w:bookmarkEnd w:id="3750"/>
      <w:ins w:id="3754" w:author="arkat" w:date="2017-10-02T22:21:00Z">
        <w:r w:rsidR="00766837" w:rsidRPr="00766837">
          <w:rPr>
            <w:b/>
            <w:rPrChange w:id="3755" w:author="arkat" w:date="2017-10-02T22:22:00Z">
              <w:rPr/>
            </w:rPrChange>
          </w:rPr>
          <w:t>Decker &amp; Tsechezner</w:t>
        </w:r>
      </w:ins>
      <w:bookmarkEnd w:id="3751"/>
    </w:p>
    <w:p w14:paraId="1DB20AE7" w14:textId="6E13D204" w:rsidR="00A32F41" w:rsidRDefault="00A03312" w:rsidP="007772FD">
      <w:pPr>
        <w:pStyle w:val="BodyText"/>
        <w:spacing w:after="0"/>
        <w:rPr>
          <w:ins w:id="3756" w:author="arkat" w:date="2017-09-28T11:53:00Z"/>
          <w:lang w:val="en-US"/>
        </w:rPr>
      </w:pPr>
      <w:ins w:id="3757" w:author="arkat" w:date="2017-09-28T15:04:00Z">
        <w:r>
          <w:rPr>
            <w:lang w:val="en-US"/>
          </w:rPr>
          <w:tab/>
        </w:r>
        <w:r>
          <w:rPr>
            <w:lang w:val="en-US"/>
          </w:rPr>
          <w:tab/>
        </w:r>
        <w:r>
          <w:rPr>
            <w:lang w:val="en-US"/>
          </w:rPr>
          <w:tab/>
        </w:r>
        <w:r>
          <w:rPr>
            <w:lang w:val="en-US"/>
          </w:rPr>
          <w:tab/>
        </w:r>
      </w:ins>
      <w:ins w:id="3758" w:author="arkat" w:date="2017-10-02T22:21:00Z">
        <w:r w:rsidR="00766837">
          <w:rPr>
            <w:lang w:val="en-US"/>
          </w:rPr>
          <w:t xml:space="preserve">Sumber : </w:t>
        </w:r>
        <w:r w:rsidR="00766837">
          <w:rPr>
            <w:lang w:val="en-US"/>
          </w:rPr>
          <w:fldChar w:fldCharType="begin" w:fldLock="1"/>
        </w:r>
      </w:ins>
      <w:ins w:id="3759" w:author="arkat" w:date="2017-10-02T22:22:00Z">
        <w:r w:rsidR="00766837">
          <w:rPr>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"Deckesr &amp; Tscheschner (2009)", "plainTextFormattedCitation" : "(Decker &amp; Tscheschner, 2009)", "previouslyFormattedCitation" : "(Decker &amp; Tscheschner, 2009)" }, "properties" : { "noteIndex" : 0 }, "schema" : "https://github.com/citation-style-language/schema/raw/master/csl-citation.json" }</w:instrText>
        </w:r>
      </w:ins>
      <w:del w:id="3760" w:author="arkat" w:date="2017-10-02T22:22:00Z">
        <w:r w:rsidR="00766837" w:rsidDel="00766837">
          <w:rPr>
            <w:lang w:val="en-US"/>
          </w:rPr>
          <w:del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delInstrText>
        </w:r>
      </w:del>
      <w:r w:rsidR="00766837">
        <w:rPr>
          <w:lang w:val="en-US"/>
        </w:rPr>
        <w:fldChar w:fldCharType="separate"/>
      </w:r>
      <w:del w:id="3761" w:author="arkat" w:date="2017-10-02T22:22:00Z">
        <w:r w:rsidR="00766837" w:rsidRPr="00766837" w:rsidDel="00766837">
          <w:rPr>
            <w:noProof/>
            <w:lang w:val="en-US"/>
          </w:rPr>
          <w:delText>(</w:delText>
        </w:r>
      </w:del>
      <w:r w:rsidR="00766837" w:rsidRPr="00766837">
        <w:rPr>
          <w:noProof/>
          <w:lang w:val="en-US"/>
        </w:rPr>
        <w:t>Decke</w:t>
      </w:r>
      <w:ins w:id="3762" w:author="arkat" w:date="2017-10-02T22:22:00Z">
        <w:r w:rsidR="00766837">
          <w:rPr>
            <w:noProof/>
            <w:lang w:val="en-US"/>
          </w:rPr>
          <w:t>s</w:t>
        </w:r>
      </w:ins>
      <w:r w:rsidR="00766837" w:rsidRPr="00766837">
        <w:rPr>
          <w:noProof/>
          <w:lang w:val="en-US"/>
        </w:rPr>
        <w:t>r &amp; Tscheschner</w:t>
      </w:r>
      <w:del w:id="3763" w:author="arkat" w:date="2017-10-02T22:22:00Z">
        <w:r w:rsidR="00766837" w:rsidRPr="00766837" w:rsidDel="00766837">
          <w:rPr>
            <w:noProof/>
            <w:lang w:val="en-US"/>
          </w:rPr>
          <w:delText>,</w:delText>
        </w:r>
      </w:del>
      <w:r w:rsidR="00766837" w:rsidRPr="00766837">
        <w:rPr>
          <w:noProof/>
          <w:lang w:val="en-US"/>
        </w:rPr>
        <w:t xml:space="preserve"> </w:t>
      </w:r>
      <w:ins w:id="3764" w:author="arkat" w:date="2017-10-02T22:22:00Z">
        <w:r w:rsidR="00766837">
          <w:rPr>
            <w:noProof/>
            <w:lang w:val="en-US"/>
          </w:rPr>
          <w:t>(</w:t>
        </w:r>
      </w:ins>
      <w:r w:rsidR="00766837" w:rsidRPr="00766837">
        <w:rPr>
          <w:noProof/>
          <w:lang w:val="en-US"/>
        </w:rPr>
        <w:t>2009)</w:t>
      </w:r>
      <w:ins w:id="3765" w:author="arkat" w:date="2017-10-02T22:21:00Z">
        <w:r w:rsidR="00766837">
          <w:rPr>
            <w:lang w:val="en-US"/>
          </w:rPr>
          <w:fldChar w:fldCharType="end"/>
        </w:r>
      </w:ins>
      <w:ins w:id="3766" w:author="arkat" w:date="2017-09-28T15:04:00Z">
        <w:r>
          <w:rPr>
            <w:lang w:val="en-US"/>
          </w:rPr>
          <w:tab/>
        </w:r>
        <w:r>
          <w:rPr>
            <w:lang w:val="en-US"/>
          </w:rPr>
          <w:tab/>
        </w:r>
      </w:ins>
    </w:p>
    <w:p w14:paraId="680E3EFD" w14:textId="0B476759" w:rsidR="00F36898" w:rsidRPr="00F36898" w:rsidRDefault="00766837">
      <w:pPr>
        <w:pStyle w:val="BodyText"/>
        <w:spacing w:after="0"/>
        <w:ind w:firstLine="270"/>
        <w:rPr>
          <w:ins w:id="3767" w:author="arkat" w:date="2017-09-28T15:48:00Z"/>
          <w:lang w:val="en-US"/>
        </w:rPr>
      </w:pPr>
      <w:ins w:id="3768" w:author="arkat" w:date="2017-10-02T22:22:00Z">
        <w:r>
          <w:rPr>
            <w:lang w:val="en-US"/>
          </w:rPr>
          <w:t xml:space="preserve">EPC </w:t>
        </w:r>
      </w:ins>
      <w:ins w:id="3769" w:author="arkat" w:date="2017-10-11T09:21:00Z">
        <w:r w:rsidR="00B7011C">
          <w:rPr>
            <w:lang w:val="en-US"/>
          </w:rPr>
          <w:t>populer</w:t>
        </w:r>
      </w:ins>
      <w:ins w:id="3770" w:author="arkat" w:date="2017-10-02T22:23:00Z">
        <w:r>
          <w:rPr>
            <w:lang w:val="en-US"/>
          </w:rPr>
          <w:t xml:space="preserve"> dikalangan industri</w:t>
        </w:r>
      </w:ins>
      <w:ins w:id="3771" w:author="arkat" w:date="2017-10-02T22:22:00Z">
        <w:r>
          <w:rPr>
            <w:lang w:val="en-US"/>
          </w:rPr>
          <w:t xml:space="preserve"> </w:t>
        </w:r>
      </w:ins>
      <w:ins w:id="3772" w:author="arkat" w:date="2017-10-02T22:23:00Z">
        <w:r>
          <w:rPr>
            <w:lang w:val="en-US"/>
          </w:rPr>
          <w:t>dikaren</w:t>
        </w:r>
      </w:ins>
      <w:ins w:id="3773" w:author="arkat" w:date="2017-10-11T09:19:00Z">
        <w:del w:id="3774" w:author="arkat" w:date="2017-10-11T10:32:00Z">
          <w:r w:rsidR="00315295" w:rsidDel="00135261">
            <w:rPr>
              <w:lang w:val="en-US"/>
            </w:rPr>
            <w:delText>akan</w:delText>
          </w:r>
        </w:del>
      </w:ins>
      <w:proofErr w:type="gramStart"/>
      <w:ins w:id="3775" w:author="arkat" w:date="2017-10-11T10:32:00Z">
        <w:r w:rsidR="00135261">
          <w:rPr>
            <w:lang w:val="en-US"/>
          </w:rPr>
          <w:t>akan</w:t>
        </w:r>
      </w:ins>
      <w:proofErr w:type="gramEnd"/>
      <w:ins w:id="3776" w:author="arkat" w:date="2017-10-02T22:23:00Z">
        <w:r w:rsidR="0095050F">
          <w:rPr>
            <w:lang w:val="en-US"/>
          </w:rPr>
          <w:t xml:space="preserve"> penggunaan EPC di ARIS </w:t>
        </w:r>
      </w:ins>
      <w:ins w:id="3777" w:author="arkat" w:date="2017-10-06T09:41:00Z">
        <w:r w:rsidR="0095050F">
          <w:rPr>
            <w:i/>
            <w:lang w:val="en-US"/>
          </w:rPr>
          <w:t>toolset</w:t>
        </w:r>
      </w:ins>
      <w:ins w:id="3778" w:author="arkat" w:date="2017-10-02T22:23:00Z">
        <w:r>
          <w:rPr>
            <w:lang w:val="en-US"/>
          </w:rPr>
          <w:t xml:space="preserve">. Selain </w:t>
        </w:r>
      </w:ins>
      <w:ins w:id="3779" w:author="arkat" w:date="2017-10-02T22:24:00Z">
        <w:r w:rsidR="0095050F">
          <w:rPr>
            <w:lang w:val="en-US"/>
          </w:rPr>
          <w:t xml:space="preserve">ARIS </w:t>
        </w:r>
      </w:ins>
      <w:ins w:id="3780" w:author="arkat" w:date="2017-10-06T09:41:00Z">
        <w:r w:rsidR="0095050F">
          <w:rPr>
            <w:i/>
            <w:lang w:val="en-US"/>
          </w:rPr>
          <w:t xml:space="preserve">toolset </w:t>
        </w:r>
      </w:ins>
      <w:ins w:id="3781" w:author="arkat" w:date="2017-10-02T22:24:00Z">
        <w:r>
          <w:rPr>
            <w:lang w:val="en-US"/>
          </w:rPr>
          <w:t xml:space="preserve">ada beberapa </w:t>
        </w:r>
      </w:ins>
      <w:ins w:id="3782" w:author="arkat" w:date="2017-10-02T22:26:00Z">
        <w:r w:rsidR="00FF33F1">
          <w:rPr>
            <w:i/>
            <w:lang w:val="en-US"/>
          </w:rPr>
          <w:t xml:space="preserve">tool </w:t>
        </w:r>
        <w:r w:rsidR="00FF33F1">
          <w:rPr>
            <w:lang w:val="en-US"/>
          </w:rPr>
          <w:t>yang</w:t>
        </w:r>
      </w:ins>
      <w:ins w:id="3783" w:author="arkat" w:date="2017-10-02T22:24:00Z">
        <w:r>
          <w:rPr>
            <w:lang w:val="en-US"/>
          </w:rPr>
          <w:t xml:space="preserve"> mendukung konsep EPC</w:t>
        </w:r>
      </w:ins>
      <w:ins w:id="3784" w:author="arkat" w:date="2017-10-02T22:26:00Z">
        <w:r w:rsidR="00FF33F1">
          <w:rPr>
            <w:lang w:val="en-US"/>
          </w:rPr>
          <w:t xml:space="preserve">. </w:t>
        </w:r>
      </w:ins>
      <w:ins w:id="3785" w:author="arkat" w:date="2017-10-11T09:19:00Z">
        <w:del w:id="3786" w:author="arkat" w:date="2017-10-11T10:32:00Z">
          <w:r w:rsidR="00315295" w:rsidDel="00135261">
            <w:rPr>
              <w:lang w:val="en-US"/>
            </w:rPr>
            <w:delText>Akan</w:delText>
          </w:r>
        </w:del>
      </w:ins>
      <w:ins w:id="3787" w:author="arkat" w:date="2017-10-11T10:32:00Z">
        <w:r w:rsidR="00135261">
          <w:rPr>
            <w:lang w:val="en-US"/>
          </w:rPr>
          <w:t>Akan</w:t>
        </w:r>
      </w:ins>
      <w:ins w:id="3788" w:author="arkat" w:date="2017-10-02T22:26:00Z">
        <w:r w:rsidR="00FF33F1">
          <w:rPr>
            <w:lang w:val="en-US"/>
          </w:rPr>
          <w:t xml:space="preserve"> tetapi Beberapa </w:t>
        </w:r>
        <w:r w:rsidR="00FF33F1" w:rsidRPr="0070111E">
          <w:rPr>
            <w:i/>
            <w:lang w:val="en-US"/>
          </w:rPr>
          <w:t>tool</w:t>
        </w:r>
        <w:r w:rsidR="00FF33F1">
          <w:rPr>
            <w:lang w:val="en-US"/>
          </w:rPr>
          <w:t xml:space="preserve"> tersebut tidak mendukung </w:t>
        </w:r>
        <w:r w:rsidR="00FF33F1" w:rsidRPr="0070111E">
          <w:rPr>
            <w:i/>
            <w:lang w:val="en-US"/>
          </w:rPr>
          <w:t>Event-Drivent Process Chain Markup Language</w:t>
        </w:r>
        <w:r w:rsidR="00FF33F1">
          <w:rPr>
            <w:lang w:val="en-US"/>
          </w:rPr>
          <w:t xml:space="preserve"> (EPML), yakni format XML untuk melakukan pertukaran data.  Ada juga </w:t>
        </w:r>
        <w:r w:rsidR="00FF33F1" w:rsidRPr="0070111E">
          <w:rPr>
            <w:i/>
            <w:lang w:val="en-US"/>
          </w:rPr>
          <w:lastRenderedPageBreak/>
          <w:t>tool</w:t>
        </w:r>
        <w:r w:rsidR="00FF33F1">
          <w:rPr>
            <w:lang w:val="en-US"/>
          </w:rPr>
          <w:t xml:space="preserve"> yang melakukan </w:t>
        </w:r>
        <w:r w:rsidR="00FF33F1" w:rsidRPr="0070111E">
          <w:rPr>
            <w:i/>
            <w:lang w:val="en-US"/>
          </w:rPr>
          <w:t>generate</w:t>
        </w:r>
        <w:r w:rsidR="00FF33F1">
          <w:rPr>
            <w:lang w:val="en-US"/>
          </w:rPr>
          <w:t xml:space="preserve"> diagram EPC dari data operasional, seperti SAP log. </w:t>
        </w:r>
      </w:ins>
      <w:ins w:id="3789" w:author="arkat" w:date="2017-10-02T22:27:00Z">
        <w:r w:rsidR="00FF33F1">
          <w:rPr>
            <w:lang w:val="en-US"/>
          </w:rPr>
          <w:t xml:space="preserve">Beberapa </w:t>
        </w:r>
        <w:r w:rsidR="00FF33F1">
          <w:rPr>
            <w:i/>
            <w:lang w:val="en-US"/>
          </w:rPr>
          <w:t xml:space="preserve">tool </w:t>
        </w:r>
        <w:r w:rsidR="00FF33F1">
          <w:rPr>
            <w:lang w:val="en-US"/>
          </w:rPr>
          <w:t xml:space="preserve">tersebut </w:t>
        </w:r>
      </w:ins>
      <w:ins w:id="3790" w:author="arkat" w:date="2017-10-02T22:25:00Z">
        <w:r>
          <w:rPr>
            <w:lang w:val="en-US"/>
          </w:rPr>
          <w:t>diantaranya adalah:</w:t>
        </w:r>
      </w:ins>
    </w:p>
    <w:p w14:paraId="1087E7CA" w14:textId="3E735F74" w:rsidR="00F36898" w:rsidRPr="00F36898" w:rsidRDefault="00F36898">
      <w:pPr>
        <w:pStyle w:val="BodyText"/>
        <w:numPr>
          <w:ilvl w:val="0"/>
          <w:numId w:val="62"/>
        </w:numPr>
        <w:spacing w:after="0"/>
        <w:ind w:left="360"/>
        <w:rPr>
          <w:ins w:id="3791" w:author="arkat" w:date="2017-09-28T15:48:00Z"/>
          <w:lang w:val="en-US"/>
        </w:rPr>
        <w:pPrChange w:id="3792" w:author="arkat" w:date="2017-09-28T15:49:00Z">
          <w:pPr>
            <w:pStyle w:val="BodyText"/>
            <w:spacing w:after="0"/>
          </w:pPr>
        </w:pPrChange>
      </w:pPr>
      <w:ins w:id="3793" w:author="arkat" w:date="2017-09-28T15:48:00Z">
        <w:r>
          <w:rPr>
            <w:lang w:val="en-US"/>
          </w:rPr>
          <w:t>ARIS Express oleh</w:t>
        </w:r>
        <w:r w:rsidRPr="00F36898">
          <w:rPr>
            <w:lang w:val="en-US"/>
          </w:rPr>
          <w:t xml:space="preserve"> </w:t>
        </w:r>
        <w:r w:rsidRPr="00A54029">
          <w:rPr>
            <w:i/>
            <w:lang w:val="en-US"/>
          </w:rPr>
          <w:t>s</w:t>
        </w:r>
        <w:r w:rsidRPr="00F36898">
          <w:rPr>
            <w:i/>
            <w:lang w:val="en-US"/>
            <w:rPrChange w:id="3794" w:author="arkat" w:date="2017-09-28T15:51:00Z">
              <w:rPr>
                <w:lang w:val="en-US"/>
              </w:rPr>
            </w:rPrChange>
          </w:rPr>
          <w:t>oftware AG</w:t>
        </w:r>
        <w:r>
          <w:rPr>
            <w:lang w:val="en-US"/>
          </w:rPr>
          <w:t xml:space="preserve"> bisa didapatkan dengan gratis </w:t>
        </w:r>
      </w:ins>
      <w:ins w:id="3795" w:author="arkat" w:date="2017-10-11T09:19:00Z">
        <w:del w:id="3796" w:author="arkat" w:date="2017-10-11T10:32:00Z">
          <w:r w:rsidR="00315295" w:rsidDel="00135261">
            <w:rPr>
              <w:lang w:val="en-US"/>
            </w:rPr>
            <w:delText>Akan</w:delText>
          </w:r>
        </w:del>
      </w:ins>
      <w:ins w:id="3797" w:author="arkat" w:date="2017-10-11T10:32:00Z">
        <w:r w:rsidR="00135261">
          <w:rPr>
            <w:lang w:val="en-US"/>
          </w:rPr>
          <w:t>Akan</w:t>
        </w:r>
      </w:ins>
      <w:ins w:id="3798" w:author="arkat" w:date="2017-09-28T15:48:00Z">
        <w:r>
          <w:rPr>
            <w:lang w:val="en-US"/>
          </w:rPr>
          <w:t xml:space="preserve"> tetapi membutuhkan registrasi.</w:t>
        </w:r>
      </w:ins>
    </w:p>
    <w:p w14:paraId="48D3EB94" w14:textId="09E0D617" w:rsidR="00F36898" w:rsidRDefault="00F36898">
      <w:pPr>
        <w:pStyle w:val="BodyText"/>
        <w:numPr>
          <w:ilvl w:val="0"/>
          <w:numId w:val="62"/>
        </w:numPr>
        <w:spacing w:after="0"/>
        <w:ind w:left="360"/>
        <w:rPr>
          <w:ins w:id="3799" w:author="arkat" w:date="2017-10-02T22:25:00Z"/>
          <w:lang w:val="en-US"/>
        </w:rPr>
        <w:pPrChange w:id="3800" w:author="arkat" w:date="2017-09-28T15:49:00Z">
          <w:pPr>
            <w:pStyle w:val="BodyText"/>
            <w:spacing w:after="0"/>
          </w:pPr>
        </w:pPrChange>
      </w:pPr>
      <w:ins w:id="3801" w:author="arkat" w:date="2017-09-28T15:53:00Z">
        <w:r w:rsidRPr="00F36898">
          <w:rPr>
            <w:lang w:val="en-US"/>
          </w:rPr>
          <w:t xml:space="preserve">Bflow </w:t>
        </w:r>
        <w:r>
          <w:rPr>
            <w:lang w:val="en-US"/>
          </w:rPr>
          <w:t>berbasis</w:t>
        </w:r>
      </w:ins>
      <w:ins w:id="3802" w:author="arkat" w:date="2017-09-28T15:52:00Z">
        <w:r>
          <w:rPr>
            <w:lang w:val="en-US"/>
          </w:rPr>
          <w:t xml:space="preserve"> </w:t>
        </w:r>
      </w:ins>
      <w:ins w:id="3803" w:author="arkat" w:date="2017-09-28T15:48:00Z">
        <w:r w:rsidRPr="00A54029">
          <w:rPr>
            <w:i/>
            <w:lang w:val="en-US"/>
          </w:rPr>
          <w:t>open s</w:t>
        </w:r>
        <w:r w:rsidRPr="00F36898">
          <w:rPr>
            <w:i/>
            <w:lang w:val="en-US"/>
            <w:rPrChange w:id="3804" w:author="arkat" w:date="2017-09-28T15:52:00Z">
              <w:rPr>
                <w:lang w:val="en-US"/>
              </w:rPr>
            </w:rPrChange>
          </w:rPr>
          <w:t>ource</w:t>
        </w:r>
        <w:r w:rsidRPr="00F36898">
          <w:rPr>
            <w:lang w:val="en-US"/>
          </w:rPr>
          <w:t xml:space="preserve"> </w:t>
        </w:r>
      </w:ins>
      <w:ins w:id="3805" w:author="arkat" w:date="2017-09-28T15:52:00Z">
        <w:r>
          <w:rPr>
            <w:lang w:val="en-US"/>
          </w:rPr>
          <w:t xml:space="preserve">membutuhkan java untuk menjalankanya. </w:t>
        </w:r>
      </w:ins>
    </w:p>
    <w:p w14:paraId="12B2055A" w14:textId="3EA3BE54" w:rsidR="00766837" w:rsidRPr="00766837" w:rsidRDefault="00766837">
      <w:pPr>
        <w:pStyle w:val="BodyText"/>
        <w:numPr>
          <w:ilvl w:val="0"/>
          <w:numId w:val="62"/>
        </w:numPr>
        <w:spacing w:after="0"/>
        <w:ind w:left="360"/>
        <w:rPr>
          <w:ins w:id="3806" w:author="arkat" w:date="2017-09-28T15:48:00Z"/>
          <w:lang w:val="en-US"/>
        </w:rPr>
        <w:pPrChange w:id="3807" w:author="arkat" w:date="2017-10-02T22:25:00Z">
          <w:pPr>
            <w:pStyle w:val="BodyText"/>
            <w:spacing w:after="0"/>
          </w:pPr>
        </w:pPrChange>
      </w:pPr>
      <w:ins w:id="3808" w:author="arkat" w:date="2017-10-02T22:25:00Z">
        <w:r>
          <w:rPr>
            <w:lang w:val="en-US"/>
          </w:rPr>
          <w:t>BIC Platform oleh</w:t>
        </w:r>
        <w:r w:rsidRPr="00F36898">
          <w:rPr>
            <w:lang w:val="en-US"/>
          </w:rPr>
          <w:t xml:space="preserve"> GBTEC</w:t>
        </w:r>
        <w:r>
          <w:rPr>
            <w:lang w:val="en-US"/>
          </w:rPr>
          <w:t>.</w:t>
        </w:r>
      </w:ins>
    </w:p>
    <w:p w14:paraId="050161A5" w14:textId="2AC96712" w:rsidR="00F36898" w:rsidRPr="00F36898" w:rsidRDefault="00F36898">
      <w:pPr>
        <w:pStyle w:val="BodyText"/>
        <w:numPr>
          <w:ilvl w:val="0"/>
          <w:numId w:val="62"/>
        </w:numPr>
        <w:spacing w:after="0"/>
        <w:ind w:left="360"/>
        <w:rPr>
          <w:ins w:id="3809" w:author="arkat" w:date="2017-09-28T15:48:00Z"/>
          <w:lang w:val="en-US"/>
        </w:rPr>
        <w:pPrChange w:id="3810" w:author="arkat" w:date="2017-09-28T15:49:00Z">
          <w:pPr>
            <w:pStyle w:val="BodyText"/>
            <w:spacing w:after="0"/>
          </w:pPr>
        </w:pPrChange>
      </w:pPr>
      <w:ins w:id="3811" w:author="arkat" w:date="2017-09-28T15:48:00Z">
        <w:r>
          <w:rPr>
            <w:lang w:val="en-US"/>
          </w:rPr>
          <w:t>ADONIS oleh BOC Group</w:t>
        </w:r>
      </w:ins>
      <w:ins w:id="3812" w:author="arkat" w:date="2017-10-02T22:25:00Z">
        <w:r w:rsidR="00766837">
          <w:rPr>
            <w:lang w:val="en-US"/>
          </w:rPr>
          <w:t>.</w:t>
        </w:r>
      </w:ins>
    </w:p>
    <w:p w14:paraId="210BAA92" w14:textId="0B83ED1E" w:rsidR="00F36898" w:rsidRPr="00F36898" w:rsidRDefault="00F36898">
      <w:pPr>
        <w:pStyle w:val="BodyText"/>
        <w:numPr>
          <w:ilvl w:val="0"/>
          <w:numId w:val="62"/>
        </w:numPr>
        <w:spacing w:after="0"/>
        <w:ind w:left="360"/>
        <w:rPr>
          <w:ins w:id="3813" w:author="arkat" w:date="2017-09-28T15:48:00Z"/>
          <w:lang w:val="en-US"/>
        </w:rPr>
        <w:pPrChange w:id="3814" w:author="arkat" w:date="2017-09-28T15:49:00Z">
          <w:pPr>
            <w:pStyle w:val="BodyText"/>
            <w:spacing w:after="0"/>
          </w:pPr>
        </w:pPrChange>
      </w:pPr>
      <w:ins w:id="3815" w:author="arkat" w:date="2017-09-28T15:48:00Z">
        <w:r>
          <w:rPr>
            <w:lang w:val="en-US"/>
          </w:rPr>
          <w:t>Mavim Rules oleh Mavim BV</w:t>
        </w:r>
      </w:ins>
      <w:ins w:id="3816" w:author="arkat" w:date="2017-10-02T22:25:00Z">
        <w:r w:rsidR="00766837">
          <w:rPr>
            <w:lang w:val="en-US"/>
          </w:rPr>
          <w:t>.</w:t>
        </w:r>
      </w:ins>
    </w:p>
    <w:p w14:paraId="579B5C48" w14:textId="5B3D7996" w:rsidR="00F36898" w:rsidRPr="00F36898" w:rsidRDefault="00F36898">
      <w:pPr>
        <w:pStyle w:val="BodyText"/>
        <w:numPr>
          <w:ilvl w:val="0"/>
          <w:numId w:val="62"/>
        </w:numPr>
        <w:spacing w:after="0"/>
        <w:ind w:left="360"/>
        <w:rPr>
          <w:ins w:id="3817" w:author="arkat" w:date="2017-09-28T15:48:00Z"/>
          <w:lang w:val="en-US"/>
        </w:rPr>
        <w:pPrChange w:id="3818" w:author="arkat" w:date="2017-09-28T15:49:00Z">
          <w:pPr>
            <w:pStyle w:val="BodyText"/>
            <w:spacing w:after="0"/>
          </w:pPr>
        </w:pPrChange>
      </w:pPr>
      <w:ins w:id="3819" w:author="arkat" w:date="2017-09-28T15:48:00Z">
        <w:r>
          <w:rPr>
            <w:lang w:val="en-US"/>
          </w:rPr>
          <w:t>Visual Paradigm oleh</w:t>
        </w:r>
        <w:r w:rsidRPr="00F36898">
          <w:rPr>
            <w:lang w:val="en-US"/>
          </w:rPr>
          <w:t xml:space="preserve"> Visual Paradigm Int.,</w:t>
        </w:r>
      </w:ins>
    </w:p>
    <w:p w14:paraId="7E302DAA" w14:textId="027E8DDD" w:rsidR="00F36898" w:rsidRPr="00F36898" w:rsidRDefault="00F36898">
      <w:pPr>
        <w:pStyle w:val="BodyText"/>
        <w:numPr>
          <w:ilvl w:val="0"/>
          <w:numId w:val="62"/>
        </w:numPr>
        <w:spacing w:after="0"/>
        <w:ind w:left="360"/>
        <w:rPr>
          <w:ins w:id="3820" w:author="arkat" w:date="2017-09-28T15:48:00Z"/>
          <w:lang w:val="en-US"/>
        </w:rPr>
        <w:pPrChange w:id="3821" w:author="arkat" w:date="2017-09-28T15:49:00Z">
          <w:pPr>
            <w:pStyle w:val="BodyText"/>
            <w:spacing w:after="0"/>
          </w:pPr>
        </w:pPrChange>
      </w:pPr>
      <w:ins w:id="3822" w:author="arkat" w:date="2017-09-28T15:48:00Z">
        <w:r>
          <w:rPr>
            <w:lang w:val="en-US"/>
          </w:rPr>
          <w:t>Visio oleh</w:t>
        </w:r>
        <w:r w:rsidRPr="00F36898">
          <w:rPr>
            <w:lang w:val="en-US"/>
          </w:rPr>
          <w:t xml:space="preserve"> Microsoft Corp.,</w:t>
        </w:r>
      </w:ins>
    </w:p>
    <w:p w14:paraId="1954C819" w14:textId="031C3CE1" w:rsidR="00F36898" w:rsidRPr="00F36898" w:rsidRDefault="00F36898">
      <w:pPr>
        <w:pStyle w:val="BodyText"/>
        <w:numPr>
          <w:ilvl w:val="0"/>
          <w:numId w:val="62"/>
        </w:numPr>
        <w:spacing w:after="0"/>
        <w:ind w:left="360"/>
        <w:rPr>
          <w:ins w:id="3823" w:author="arkat" w:date="2017-09-28T15:48:00Z"/>
          <w:lang w:val="en-US"/>
        </w:rPr>
        <w:pPrChange w:id="3824" w:author="arkat" w:date="2017-09-28T15:49:00Z">
          <w:pPr>
            <w:pStyle w:val="BodyText"/>
            <w:spacing w:after="0"/>
          </w:pPr>
        </w:pPrChange>
      </w:pPr>
      <w:ins w:id="3825" w:author="arkat" w:date="2017-09-28T15:48:00Z">
        <w:r>
          <w:rPr>
            <w:lang w:val="en-US"/>
          </w:rPr>
          <w:t>Semtalk oleh</w:t>
        </w:r>
        <w:r w:rsidRPr="00F36898">
          <w:rPr>
            <w:lang w:val="en-US"/>
          </w:rPr>
          <w:t xml:space="preserve"> Semtation GmbH, or</w:t>
        </w:r>
      </w:ins>
    </w:p>
    <w:p w14:paraId="648D2BF0" w14:textId="5FCBDB2F" w:rsidR="00F36898" w:rsidRPr="00F36898" w:rsidRDefault="00F36898">
      <w:pPr>
        <w:pStyle w:val="BodyText"/>
        <w:numPr>
          <w:ilvl w:val="0"/>
          <w:numId w:val="62"/>
        </w:numPr>
        <w:spacing w:after="0"/>
        <w:ind w:left="360"/>
        <w:rPr>
          <w:ins w:id="3826" w:author="arkat" w:date="2017-09-28T15:48:00Z"/>
          <w:lang w:val="en-US"/>
        </w:rPr>
        <w:pPrChange w:id="3827" w:author="arkat" w:date="2017-09-28T15:49:00Z">
          <w:pPr>
            <w:pStyle w:val="BodyText"/>
            <w:spacing w:after="0"/>
          </w:pPr>
        </w:pPrChange>
      </w:pPr>
      <w:ins w:id="3828" w:author="arkat" w:date="2017-09-28T15:48:00Z">
        <w:r>
          <w:rPr>
            <w:lang w:val="en-US"/>
          </w:rPr>
          <w:t>Bonapart oleh</w:t>
        </w:r>
        <w:r w:rsidRPr="00F36898">
          <w:rPr>
            <w:lang w:val="en-US"/>
          </w:rPr>
          <w:t xml:space="preserve"> Pikos GmbH.</w:t>
        </w:r>
      </w:ins>
    </w:p>
    <w:p w14:paraId="31838FBB" w14:textId="067B5B83" w:rsidR="00F36898" w:rsidRDefault="00F36898">
      <w:pPr>
        <w:pStyle w:val="BodyText"/>
        <w:numPr>
          <w:ilvl w:val="0"/>
          <w:numId w:val="62"/>
        </w:numPr>
        <w:spacing w:after="0"/>
        <w:ind w:left="360"/>
        <w:rPr>
          <w:ins w:id="3829" w:author="arkat" w:date="2017-09-28T16:04:00Z"/>
          <w:lang w:val="en-US"/>
        </w:rPr>
        <w:pPrChange w:id="3830" w:author="arkat" w:date="2017-09-28T15:49:00Z">
          <w:pPr>
            <w:pStyle w:val="BodyText"/>
            <w:spacing w:after="0"/>
            <w:ind w:firstLine="270"/>
          </w:pPr>
        </w:pPrChange>
      </w:pPr>
      <w:ins w:id="3831" w:author="arkat" w:date="2017-09-28T15:48:00Z">
        <w:r>
          <w:rPr>
            <w:lang w:val="en-US"/>
          </w:rPr>
          <w:t>ConceptDraw PRO oleh</w:t>
        </w:r>
        <w:r w:rsidRPr="00F36898">
          <w:rPr>
            <w:lang w:val="en-US"/>
          </w:rPr>
          <w:t xml:space="preserve"> EPC Solution</w:t>
        </w:r>
      </w:ins>
    </w:p>
    <w:p w14:paraId="5C713289" w14:textId="77777777" w:rsidR="00AA6F76" w:rsidRDefault="00AA6F76">
      <w:pPr>
        <w:pStyle w:val="BodyText"/>
        <w:spacing w:after="0"/>
        <w:ind w:left="990"/>
        <w:rPr>
          <w:ins w:id="3832" w:author="arkat" w:date="2017-09-28T11:53:00Z"/>
          <w:lang w:val="en-US"/>
        </w:rPr>
        <w:pPrChange w:id="3833" w:author="arkat" w:date="2017-09-28T16:04:00Z">
          <w:pPr>
            <w:pStyle w:val="BodyText"/>
            <w:spacing w:after="0"/>
            <w:ind w:firstLine="270"/>
          </w:pPr>
        </w:pPrChange>
      </w:pPr>
    </w:p>
    <w:p w14:paraId="0436AC2B" w14:textId="01A6C915" w:rsidR="0058751D" w:rsidRPr="00C36A8C" w:rsidRDefault="0058751D">
      <w:pPr>
        <w:pStyle w:val="Heading4"/>
        <w:ind w:left="360" w:hanging="360"/>
        <w:rPr>
          <w:ins w:id="3834" w:author="arkat" w:date="2017-09-25T14:48:00Z"/>
          <w:lang w:val="en-US"/>
        </w:rPr>
        <w:pPrChange w:id="3835" w:author="arkat" w:date="2017-09-28T16:27:00Z">
          <w:pPr>
            <w:pStyle w:val="Heading2"/>
            <w:spacing w:before="0" w:after="0"/>
          </w:pPr>
        </w:pPrChange>
      </w:pPr>
      <w:ins w:id="3836" w:author="arkat" w:date="2017-09-25T14:48:00Z">
        <w:r w:rsidRPr="009053E3">
          <w:rPr>
            <w:i w:val="0"/>
            <w:lang w:val="en-US"/>
            <w:rPrChange w:id="3837" w:author="arkat" w:date="2017-09-28T16:28:00Z">
              <w:rPr>
                <w:lang w:val="en-US"/>
              </w:rPr>
            </w:rPrChange>
          </w:rPr>
          <w:t>BPMN</w:t>
        </w:r>
      </w:ins>
      <w:ins w:id="3838" w:author="arkat" w:date="2017-09-26T15:21:00Z">
        <w:r w:rsidR="00006620" w:rsidRPr="009053E3">
          <w:rPr>
            <w:i w:val="0"/>
            <w:lang w:val="en-US"/>
            <w:rPrChange w:id="3839" w:author="arkat" w:date="2017-09-28T16:28:00Z">
              <w:rPr>
                <w:lang w:val="en-US"/>
              </w:rPr>
            </w:rPrChange>
          </w:rPr>
          <w:t xml:space="preserve"> 2.0</w:t>
        </w:r>
      </w:ins>
    </w:p>
    <w:p w14:paraId="3D36BB66" w14:textId="2C9C2FC0" w:rsidR="00DE38D8" w:rsidRDefault="0058751D">
      <w:pPr>
        <w:pStyle w:val="BodyText"/>
        <w:spacing w:after="0"/>
        <w:ind w:firstLine="284"/>
        <w:rPr>
          <w:ins w:id="3840" w:author="arkat" w:date="2017-09-27T07:46:00Z"/>
          <w:lang w:val="en-US"/>
        </w:rPr>
      </w:pPr>
      <w:ins w:id="3841" w:author="arkat" w:date="2017-09-25T14:48:00Z">
        <w:r>
          <w:t>BPMN merup</w:t>
        </w:r>
      </w:ins>
      <w:ins w:id="3842" w:author="arkat" w:date="2017-10-11T09:19:00Z">
        <w:del w:id="3843" w:author="arkat" w:date="2017-10-11T10:32:00Z">
          <w:r w:rsidR="00315295" w:rsidDel="00135261">
            <w:delText>akan</w:delText>
          </w:r>
        </w:del>
      </w:ins>
      <w:ins w:id="3844" w:author="arkat" w:date="2017-10-11T10:32:00Z">
        <w:r w:rsidR="00135261">
          <w:t>akan</w:t>
        </w:r>
      </w:ins>
      <w:ins w:id="3845" w:author="arkat" w:date="2017-09-25T14:48:00Z">
        <w:r>
          <w:t xml:space="preserve"> singkatan dari </w:t>
        </w:r>
        <w:r w:rsidRPr="00DE38D8">
          <w:rPr>
            <w:i/>
            <w:rPrChange w:id="3846" w:author="arkat" w:date="2017-09-27T07:39:00Z">
              <w:rPr/>
            </w:rPrChange>
          </w:rPr>
          <w:t>Business Process Modelling Notation</w:t>
        </w:r>
        <w:r>
          <w:t xml:space="preserve">, yaitu suatu metodologi yang </w:t>
        </w:r>
        <w:r w:rsidRPr="00DE38D8">
          <w:rPr>
            <w:i/>
            <w:rPrChange w:id="3847" w:author="arkat" w:date="2017-09-27T07:39:00Z">
              <w:rPr/>
            </w:rPrChange>
          </w:rPr>
          <w:t>dikembangkan Business Process Modelling Initiative</w:t>
        </w:r>
        <w:r>
          <w:t xml:space="preserve"> (BPMI</w:t>
        </w:r>
        <w:r w:rsidR="00DE38D8">
          <w:t>) untuk memodelkan proses bisnis</w:t>
        </w:r>
      </w:ins>
      <w:ins w:id="3848" w:author="arkat" w:date="2017-09-27T07:39:00Z">
        <w:r w:rsidR="00DE38D8">
          <w:rPr>
            <w:lang w:val="en-US"/>
          </w:rPr>
          <w:t xml:space="preserve"> </w:t>
        </w:r>
      </w:ins>
      <w:ins w:id="3849" w:author="arkat" w:date="2017-09-27T07:40:00Z">
        <w:r w:rsidR="00DE38D8">
          <w:rPr>
            <w:lang w:val="en-US"/>
          </w:rPr>
          <w:fldChar w:fldCharType="begin" w:fldLock="1"/>
        </w:r>
      </w:ins>
      <w:r w:rsidR="009D16AE">
        <w:rPr>
          <w:lang w:val="en-US"/>
        </w:rPr>
        <w:instrText>ADDIN CSL_CITATION { "citationItems" : [ { "id" : "ITEM-1", "itemData" : { "DOI" : "10.1007/s11576-008-0096-z", "ISBN" : "3839121345",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"Object Management Group (OMG)", "given" : "", "non-dropping-particle" : "", "parse-names" : false, "suffix" : "" } ], "container-title" : "Business", "id" : "ITEM-1", "issue" : "January", "issued" : { "date-parts" : [ [ "2011" ] ] }, "page" : "170", "title" : "Business Process Model and Notation (BPMN) Version 2.0", "type" : "article-journal", "volume" : "50" }, "uris" : [ "http://www.mendeley.com/documents/?uuid=d700ae7a-2e07-4a71-aa34-7d1a030822df" ] } ], "mendeley" : { "formattedCitation" : "(Object Management Group (OMG), 2011)", "manualFormatting" : "Object Management Group (OMG), 2011)", "plainTextFormattedCitation" : "(Object Management Group (OMG), 2011)", "previouslyFormattedCitation" : "(Object Management Group (OMG), 2011)" }, "properties" : { "noteIndex" : 0 }, "schema" : "https://github.com/citation-style-language/schema/raw/master/csl-citation.json" }</w:instrText>
      </w:r>
      <w:r w:rsidR="00DE38D8">
        <w:rPr>
          <w:lang w:val="en-US"/>
        </w:rPr>
        <w:fldChar w:fldCharType="separate"/>
      </w:r>
      <w:del w:id="3850" w:author="arkat" w:date="2017-09-28T16:16:00Z">
        <w:r w:rsidR="00DE38D8" w:rsidRPr="00302CC2" w:rsidDel="00302CC2">
          <w:rPr>
            <w:i/>
            <w:noProof/>
            <w:lang w:val="en-US"/>
            <w:rPrChange w:id="3851" w:author="arkat" w:date="2017-09-28T16:16:00Z">
              <w:rPr>
                <w:noProof/>
                <w:lang w:val="en-US"/>
              </w:rPr>
            </w:rPrChange>
          </w:rPr>
          <w:delText>(</w:delText>
        </w:r>
      </w:del>
      <w:r w:rsidR="00DE38D8" w:rsidRPr="00302CC2">
        <w:rPr>
          <w:i/>
          <w:noProof/>
          <w:lang w:val="en-US"/>
          <w:rPrChange w:id="3852" w:author="arkat" w:date="2017-09-28T16:16:00Z">
            <w:rPr>
              <w:noProof/>
              <w:lang w:val="en-US"/>
            </w:rPr>
          </w:rPrChange>
        </w:rPr>
        <w:t xml:space="preserve">Object Management Group </w:t>
      </w:r>
      <w:r w:rsidR="00DE38D8" w:rsidRPr="00DE38D8">
        <w:rPr>
          <w:noProof/>
          <w:lang w:val="en-US"/>
        </w:rPr>
        <w:t>(OMG), 2011)</w:t>
      </w:r>
      <w:ins w:id="3853" w:author="arkat" w:date="2017-09-27T07:40:00Z">
        <w:r w:rsidR="00DE38D8">
          <w:rPr>
            <w:lang w:val="en-US"/>
          </w:rPr>
          <w:fldChar w:fldCharType="end"/>
        </w:r>
      </w:ins>
      <w:ins w:id="3854" w:author="arkat" w:date="2017-09-25T14:48:00Z">
        <w:r w:rsidR="00DE38D8">
          <w:t>.</w:t>
        </w:r>
      </w:ins>
      <w:ins w:id="3855" w:author="arkat" w:date="2017-09-27T07:40:00Z">
        <w:r w:rsidR="00DE38D8">
          <w:rPr>
            <w:lang w:val="en-US"/>
          </w:rPr>
          <w:t xml:space="preserve"> </w:t>
        </w:r>
      </w:ins>
      <w:ins w:id="3856" w:author="arkat" w:date="2017-09-25T14:48:00Z">
        <w:r>
          <w:t>Tujuan dari BPMN adalah menyedi</w:t>
        </w:r>
      </w:ins>
      <w:ins w:id="3857" w:author="arkat" w:date="2017-10-11T09:19:00Z">
        <w:del w:id="3858" w:author="arkat" w:date="2017-10-11T10:32:00Z">
          <w:r w:rsidR="00315295" w:rsidDel="00135261">
            <w:delText>akan</w:delText>
          </w:r>
        </w:del>
      </w:ins>
      <w:ins w:id="3859" w:author="arkat" w:date="2017-10-11T10:32:00Z">
        <w:r w:rsidR="00135261">
          <w:t>akan</w:t>
        </w:r>
      </w:ins>
      <w:ins w:id="3860" w:author="arkat" w:date="2017-09-25T14:48:00Z">
        <w:r>
          <w:t xml:space="preserve"> notasi yang mudah dipahami oleh semua pengguna bisnis dan memastikan bahwa bahasa XML yang dirancang untuk pelaksanaan proses bisnis dapat dinyat</w:t>
        </w:r>
      </w:ins>
      <w:ins w:id="3861" w:author="arkat" w:date="2017-10-11T09:19:00Z">
        <w:del w:id="3862" w:author="arkat" w:date="2017-10-11T10:32:00Z">
          <w:r w:rsidR="00315295" w:rsidDel="00135261">
            <w:delText>akan</w:delText>
          </w:r>
        </w:del>
      </w:ins>
      <w:ins w:id="3863" w:author="arkat" w:date="2017-10-11T10:32:00Z">
        <w:r w:rsidR="00135261">
          <w:t>akan</w:t>
        </w:r>
      </w:ins>
      <w:ins w:id="3864" w:author="arkat" w:date="2017-09-25T14:48:00Z">
        <w:r>
          <w:t xml:space="preserve"> se</w:t>
        </w:r>
      </w:ins>
      <w:ins w:id="3865" w:author="arkat" w:date="2017-10-11T09:20:00Z">
        <w:r w:rsidR="00315295">
          <w:t>cara</w:t>
        </w:r>
      </w:ins>
      <w:ins w:id="3866" w:author="arkat" w:date="2017-09-25T14:48:00Z">
        <w:r w:rsidR="00DE38D8">
          <w:t xml:space="preserve"> visual dengan notasi yang umum. </w:t>
        </w:r>
      </w:ins>
      <w:ins w:id="3867" w:author="arkat" w:date="2017-09-27T07:41:00Z">
        <w:r w:rsidR="00DE38D8">
          <w:rPr>
            <w:lang w:val="en-US"/>
          </w:rPr>
          <w:t xml:space="preserve">BPMN </w:t>
        </w:r>
      </w:ins>
      <w:ins w:id="3868" w:author="arkat" w:date="2017-09-27T07:42:00Z">
        <w:r w:rsidR="00DE38D8">
          <w:rPr>
            <w:lang w:val="en-US"/>
          </w:rPr>
          <w:t xml:space="preserve">telah </w:t>
        </w:r>
      </w:ins>
      <w:ins w:id="3869" w:author="arkat" w:date="2017-09-27T07:41:00Z">
        <w:r w:rsidR="00DE38D8">
          <w:rPr>
            <w:lang w:val="en-US"/>
          </w:rPr>
          <w:t>diadopsi se</w:t>
        </w:r>
      </w:ins>
      <w:ins w:id="3870" w:author="arkat" w:date="2017-10-11T09:20:00Z">
        <w:r w:rsidR="00315295">
          <w:rPr>
            <w:lang w:val="en-US"/>
          </w:rPr>
          <w:t>cara</w:t>
        </w:r>
      </w:ins>
      <w:ins w:id="3871" w:author="arkat" w:date="2017-09-27T07:41:00Z">
        <w:r w:rsidR="00DE38D8">
          <w:rPr>
            <w:lang w:val="en-US"/>
          </w:rPr>
          <w:t xml:space="preserve"> luas</w:t>
        </w:r>
      </w:ins>
      <w:ins w:id="3872" w:author="arkat" w:date="2017-09-27T07:42:00Z">
        <w:r w:rsidR="00DE38D8">
          <w:rPr>
            <w:lang w:val="en-US"/>
          </w:rPr>
          <w:t xml:space="preserve">, OMG mendaftar ada 62 vendor alat yang mendukung BPMN </w:t>
        </w:r>
      </w:ins>
      <w:ins w:id="3873" w:author="arkat" w:date="2017-09-27T07:43:00Z">
        <w:r w:rsidR="00DE38D8">
          <w:rPr>
            <w:lang w:val="en-US"/>
          </w:rPr>
          <w:fldChar w:fldCharType="begin" w:fldLock="1"/>
        </w:r>
      </w:ins>
      <w:r w:rsidR="00DE38D8">
        <w:rPr>
          <w:lang w:val="en-US"/>
        </w:rPr>
        <w:instrText>ADDIN CSL_CITATION { "citationItems" : [ { "id" : "ITEM-1", "itemData" : { "DOI" : "10.1007/s11576-008-0096-z", "ISBN" : "3839121345",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"Object Management Group (OMG)", "given" : "", "non-dropping-particle" : "", "parse-names" : false, "suffix" : "" } ], "container-title" : "Business", "id" : "ITEM-1", "issue" : "January", "issued" : { "date-parts" : [ [ "2011" ] ] }, "page" : "170", "title" : "Business Process Model and Notation (BPMN) Version 2.0", "type" : "article-journal", "volume" : "50" }, "uris" : [ "http://www.mendeley.com/documents/?uuid=d700ae7a-2e07-4a71-aa34-7d1a030822df" ] } ], "mendeley" : { "formattedCitation" : "(Object Management Group (OMG), 2011)", "manualFormatting" : "(OMG, 2011)", "plainTextFormattedCitation" : "(Object Management Group (OMG), 2011)", "previouslyFormattedCitation" : "(Object Management Group (OMG), 2011)" }, "properties" : { "noteIndex" : 0 }, "schema" : "https://github.com/citation-style-language/schema/raw/master/csl-citation.json" }</w:instrText>
      </w:r>
      <w:r w:rsidR="00DE38D8">
        <w:rPr>
          <w:lang w:val="en-US"/>
        </w:rPr>
        <w:fldChar w:fldCharType="separate"/>
      </w:r>
      <w:r w:rsidR="00DE38D8" w:rsidRPr="00DE38D8">
        <w:rPr>
          <w:noProof/>
          <w:lang w:val="en-US"/>
        </w:rPr>
        <w:t>(</w:t>
      </w:r>
      <w:del w:id="3874" w:author="arkat" w:date="2017-09-27T07:44:00Z">
        <w:r w:rsidR="00DE38D8" w:rsidRPr="00DE38D8" w:rsidDel="00DE38D8">
          <w:rPr>
            <w:noProof/>
            <w:lang w:val="en-US"/>
          </w:rPr>
          <w:delText>Object Management Gro</w:delText>
        </w:r>
      </w:del>
      <w:del w:id="3875" w:author="arkat" w:date="2017-09-27T07:43:00Z">
        <w:r w:rsidR="00DE38D8" w:rsidRPr="00DE38D8" w:rsidDel="00DE38D8">
          <w:rPr>
            <w:noProof/>
            <w:lang w:val="en-US"/>
          </w:rPr>
          <w:delText>up</w:delText>
        </w:r>
      </w:del>
      <w:del w:id="3876" w:author="arkat" w:date="2017-09-27T07:44:00Z">
        <w:r w:rsidR="00DE38D8" w:rsidRPr="00DE38D8" w:rsidDel="00DE38D8">
          <w:rPr>
            <w:noProof/>
            <w:lang w:val="en-US"/>
          </w:rPr>
          <w:delText xml:space="preserve"> (</w:delText>
        </w:r>
      </w:del>
      <w:r w:rsidR="00DE38D8" w:rsidRPr="00DE38D8">
        <w:rPr>
          <w:noProof/>
          <w:lang w:val="en-US"/>
        </w:rPr>
        <w:t>OMG</w:t>
      </w:r>
      <w:del w:id="3877" w:author="arkat" w:date="2017-09-27T07:44:00Z">
        <w:r w:rsidR="00DE38D8" w:rsidRPr="00DE38D8" w:rsidDel="00DE38D8">
          <w:rPr>
            <w:noProof/>
            <w:lang w:val="en-US"/>
          </w:rPr>
          <w:delText>)</w:delText>
        </w:r>
      </w:del>
      <w:r w:rsidR="00DE38D8" w:rsidRPr="00DE38D8">
        <w:rPr>
          <w:noProof/>
          <w:lang w:val="en-US"/>
        </w:rPr>
        <w:t>, 2011)</w:t>
      </w:r>
      <w:ins w:id="3878" w:author="arkat" w:date="2017-09-27T07:43:00Z">
        <w:r w:rsidR="00DE38D8">
          <w:rPr>
            <w:lang w:val="en-US"/>
          </w:rPr>
          <w:fldChar w:fldCharType="end"/>
        </w:r>
      </w:ins>
      <w:ins w:id="3879" w:author="arkat" w:date="2017-09-27T07:44:00Z">
        <w:r w:rsidR="00DE38D8">
          <w:rPr>
            <w:lang w:val="en-US"/>
          </w:rPr>
          <w:t xml:space="preserve">.  BPMN </w:t>
        </w:r>
      </w:ins>
      <w:ins w:id="3880" w:author="arkat" w:date="2017-09-27T07:45:00Z">
        <w:r w:rsidR="00DE38D8">
          <w:rPr>
            <w:lang w:val="en-US"/>
          </w:rPr>
          <w:t xml:space="preserve">1.0 </w:t>
        </w:r>
      </w:ins>
      <w:ins w:id="3881" w:author="arkat" w:date="2017-09-27T07:44:00Z">
        <w:r w:rsidR="00DE38D8">
          <w:rPr>
            <w:lang w:val="en-US"/>
          </w:rPr>
          <w:t xml:space="preserve">dirilis pada tahun </w:t>
        </w:r>
      </w:ins>
      <w:ins w:id="3882" w:author="arkat" w:date="2017-09-27T07:45:00Z">
        <w:r w:rsidR="00DE38D8">
          <w:rPr>
            <w:lang w:val="en-US"/>
          </w:rPr>
          <w:t xml:space="preserve">2002 dan BPMN 2.0 dirilis pada tahun 2011. </w:t>
        </w:r>
      </w:ins>
      <w:ins w:id="3883" w:author="arkat" w:date="2017-09-27T07:46:00Z">
        <w:r w:rsidR="00DE38D8">
          <w:rPr>
            <w:lang w:val="en-US"/>
          </w:rPr>
          <w:t>Terdapat beberapa penambahan dari versi sebelumnya, yakni:</w:t>
        </w:r>
      </w:ins>
    </w:p>
    <w:p w14:paraId="2F65C22E" w14:textId="099845EA" w:rsidR="00DE38D8" w:rsidRDefault="007C78B2">
      <w:pPr>
        <w:pStyle w:val="BodyText"/>
        <w:numPr>
          <w:ilvl w:val="0"/>
          <w:numId w:val="125"/>
        </w:numPr>
        <w:spacing w:after="0"/>
        <w:ind w:left="270" w:hanging="270"/>
        <w:rPr>
          <w:ins w:id="3884" w:author="arkat" w:date="2017-09-27T07:45:00Z"/>
          <w:lang w:val="en-US"/>
        </w:rPr>
        <w:pPrChange w:id="3885" w:author="arkat" w:date="2017-10-02T22:37:00Z">
          <w:pPr>
            <w:pStyle w:val="BodyText"/>
            <w:spacing w:after="0"/>
            <w:ind w:firstLine="284"/>
          </w:pPr>
        </w:pPrChange>
      </w:pPr>
      <w:ins w:id="3886" w:author="arkat" w:date="2017-09-27T07:49:00Z">
        <w:r>
          <w:rPr>
            <w:lang w:val="en-US"/>
          </w:rPr>
          <w:t>F</w:t>
        </w:r>
        <w:r w:rsidR="00DE38D8" w:rsidRPr="00DE38D8">
          <w:rPr>
            <w:lang w:val="en-US"/>
          </w:rPr>
          <w:t xml:space="preserve">ormat metamodel dan serialisasi </w:t>
        </w:r>
      </w:ins>
      <w:ins w:id="3887" w:author="arkat" w:date="2017-09-27T07:50:00Z">
        <w:r>
          <w:rPr>
            <w:lang w:val="en-US"/>
          </w:rPr>
          <w:t xml:space="preserve">yang terstandarisasi </w:t>
        </w:r>
      </w:ins>
      <w:ins w:id="3888" w:author="arkat" w:date="2017-09-27T07:49:00Z">
        <w:r w:rsidR="00DE38D8" w:rsidRPr="00DE38D8">
          <w:rPr>
            <w:lang w:val="en-US"/>
          </w:rPr>
          <w:t xml:space="preserve">yang memungkinkan pengguna </w:t>
        </w:r>
      </w:ins>
      <w:ins w:id="3889" w:author="arkat" w:date="2017-09-27T07:51:00Z">
        <w:r>
          <w:rPr>
            <w:lang w:val="en-US"/>
          </w:rPr>
          <w:t xml:space="preserve">merubah </w:t>
        </w:r>
      </w:ins>
      <w:ins w:id="3890" w:author="arkat" w:date="2017-09-27T07:49:00Z">
        <w:r w:rsidR="00DE38D8" w:rsidRPr="00DE38D8">
          <w:rPr>
            <w:lang w:val="en-US"/>
          </w:rPr>
          <w:t xml:space="preserve">model proses bisnis </w:t>
        </w:r>
      </w:ins>
      <w:ins w:id="3891" w:author="arkat" w:date="2017-09-27T07:52:00Z">
        <w:r>
          <w:rPr>
            <w:lang w:val="en-US"/>
          </w:rPr>
          <w:t>dengan menggun</w:t>
        </w:r>
      </w:ins>
      <w:ins w:id="3892" w:author="arkat" w:date="2017-10-11T09:19:00Z">
        <w:del w:id="3893" w:author="arkat" w:date="2017-10-11T10:32:00Z">
          <w:r w:rsidR="00315295" w:rsidDel="00135261">
            <w:rPr>
              <w:lang w:val="en-US"/>
            </w:rPr>
            <w:delText>akan</w:delText>
          </w:r>
        </w:del>
      </w:ins>
      <w:ins w:id="3894" w:author="arkat" w:date="2017-10-11T10:32:00Z">
        <w:r w:rsidR="00135261">
          <w:rPr>
            <w:lang w:val="en-US"/>
          </w:rPr>
          <w:t>akan</w:t>
        </w:r>
      </w:ins>
      <w:ins w:id="3895" w:author="arkat" w:date="2017-09-27T07:52:00Z">
        <w:r>
          <w:rPr>
            <w:lang w:val="en-US"/>
          </w:rPr>
          <w:t xml:space="preserve"> </w:t>
        </w:r>
        <w:r w:rsidRPr="007C78B2">
          <w:rPr>
            <w:i/>
            <w:lang w:val="en-US"/>
            <w:rPrChange w:id="3896" w:author="arkat" w:date="2017-09-27T07:52:00Z">
              <w:rPr>
                <w:lang w:val="en-US"/>
              </w:rPr>
            </w:rPrChange>
          </w:rPr>
          <w:t>tool</w:t>
        </w:r>
        <w:r>
          <w:rPr>
            <w:lang w:val="en-US"/>
          </w:rPr>
          <w:t xml:space="preserve"> dari vendor yang berbeda,</w:t>
        </w:r>
      </w:ins>
    </w:p>
    <w:p w14:paraId="68E08D8E" w14:textId="032D2F69" w:rsidR="007C78B2" w:rsidRDefault="007C78B2">
      <w:pPr>
        <w:pStyle w:val="BodyText"/>
        <w:numPr>
          <w:ilvl w:val="0"/>
          <w:numId w:val="125"/>
        </w:numPr>
        <w:spacing w:after="0"/>
        <w:ind w:left="270" w:hanging="270"/>
        <w:rPr>
          <w:ins w:id="3897" w:author="arkat" w:date="2017-09-27T07:59:00Z"/>
          <w:lang w:val="en-US"/>
        </w:rPr>
        <w:pPrChange w:id="3898" w:author="arkat" w:date="2017-10-02T22:37:00Z">
          <w:pPr>
            <w:pStyle w:val="BodyText"/>
            <w:spacing w:after="0"/>
            <w:ind w:firstLine="284"/>
          </w:pPr>
        </w:pPrChange>
      </w:pPr>
      <w:ins w:id="3899" w:author="arkat" w:date="2017-09-27T07:55:00Z">
        <w:r>
          <w:rPr>
            <w:lang w:val="en-US"/>
          </w:rPr>
          <w:t xml:space="preserve">Eksekusi semantic yang terstandarisasi yang memungkinkan </w:t>
        </w:r>
      </w:ins>
      <w:ins w:id="3900" w:author="arkat" w:date="2017-09-27T08:00:00Z">
        <w:r w:rsidR="00784771" w:rsidRPr="00784771">
          <w:rPr>
            <w:lang w:val="en-US"/>
            <w:rPrChange w:id="3901" w:author="arkat" w:date="2017-09-27T08:04:00Z">
              <w:rPr>
                <w:i/>
                <w:lang w:val="en-US"/>
              </w:rPr>
            </w:rPrChange>
          </w:rPr>
          <w:t>tool</w:t>
        </w:r>
        <w:r w:rsidR="00784771">
          <w:rPr>
            <w:lang w:val="en-US"/>
          </w:rPr>
          <w:t xml:space="preserve"> yang</w:t>
        </w:r>
      </w:ins>
      <w:ins w:id="3902" w:author="arkat" w:date="2017-09-27T07:56:00Z">
        <w:r>
          <w:rPr>
            <w:lang w:val="en-US"/>
          </w:rPr>
          <w:t xml:space="preserve"> telah disedi</w:t>
        </w:r>
      </w:ins>
      <w:ins w:id="3903" w:author="arkat" w:date="2017-10-11T09:19:00Z">
        <w:del w:id="3904" w:author="arkat" w:date="2017-10-11T10:32:00Z">
          <w:r w:rsidR="00315295" w:rsidDel="00135261">
            <w:rPr>
              <w:lang w:val="en-US"/>
            </w:rPr>
            <w:delText>akan</w:delText>
          </w:r>
        </w:del>
      </w:ins>
      <w:proofErr w:type="gramStart"/>
      <w:ins w:id="3905" w:author="arkat" w:date="2017-10-11T10:32:00Z">
        <w:r w:rsidR="00135261">
          <w:rPr>
            <w:lang w:val="en-US"/>
          </w:rPr>
          <w:t>akan</w:t>
        </w:r>
      </w:ins>
      <w:proofErr w:type="gramEnd"/>
      <w:ins w:id="3906" w:author="arkat" w:date="2017-09-27T07:56:00Z">
        <w:r>
          <w:rPr>
            <w:lang w:val="en-US"/>
          </w:rPr>
          <w:t xml:space="preserve"> </w:t>
        </w:r>
      </w:ins>
      <w:ins w:id="3907" w:author="arkat" w:date="2017-09-27T07:55:00Z">
        <w:r>
          <w:rPr>
            <w:lang w:val="en-US"/>
          </w:rPr>
          <w:t>vendor</w:t>
        </w:r>
      </w:ins>
      <w:ins w:id="3908" w:author="arkat" w:date="2017-09-27T07:56:00Z">
        <w:r>
          <w:rPr>
            <w:lang w:val="en-US"/>
          </w:rPr>
          <w:t xml:space="preserve"> untuk mengimplementasikan</w:t>
        </w:r>
      </w:ins>
      <w:ins w:id="3909" w:author="arkat" w:date="2017-10-02T21:17:00Z">
        <w:r w:rsidR="004C30D8">
          <w:rPr>
            <w:lang w:val="en-US"/>
          </w:rPr>
          <w:t xml:space="preserve"> mesin eksekusi interopabilitas </w:t>
        </w:r>
      </w:ins>
      <w:ins w:id="3910" w:author="arkat" w:date="2017-10-02T21:16:00Z">
        <w:r w:rsidR="004C30D8">
          <w:rPr>
            <w:lang w:val="en-US"/>
          </w:rPr>
          <w:t xml:space="preserve"> </w:t>
        </w:r>
      </w:ins>
      <w:ins w:id="3911" w:author="arkat" w:date="2017-09-27T07:56:00Z">
        <w:r>
          <w:rPr>
            <w:lang w:val="en-US"/>
          </w:rPr>
          <w:t xml:space="preserve"> </w:t>
        </w:r>
      </w:ins>
      <w:ins w:id="3912" w:author="arkat" w:date="2017-09-27T07:59:00Z">
        <w:r w:rsidR="00784771">
          <w:rPr>
            <w:lang w:val="en-US"/>
          </w:rPr>
          <w:t>untuk proses bisnis.</w:t>
        </w:r>
      </w:ins>
    </w:p>
    <w:p w14:paraId="3BC400F6" w14:textId="379610C2" w:rsidR="00784771" w:rsidRPr="00784771" w:rsidRDefault="004C30D8">
      <w:pPr>
        <w:pStyle w:val="BodyText"/>
        <w:numPr>
          <w:ilvl w:val="0"/>
          <w:numId w:val="125"/>
        </w:numPr>
        <w:spacing w:after="0"/>
        <w:ind w:left="270" w:hanging="270"/>
        <w:rPr>
          <w:ins w:id="3913" w:author="arkat" w:date="2017-09-27T08:02:00Z"/>
          <w:lang w:val="en-US"/>
        </w:rPr>
        <w:pPrChange w:id="3914" w:author="arkat" w:date="2017-10-02T22:37:00Z">
          <w:pPr>
            <w:pStyle w:val="BodyText"/>
            <w:numPr>
              <w:numId w:val="56"/>
            </w:numPr>
            <w:spacing w:after="0"/>
            <w:ind w:left="1004" w:hanging="914"/>
          </w:pPr>
        </w:pPrChange>
      </w:pPr>
      <w:ins w:id="3915" w:author="arkat" w:date="2017-10-02T21:18:00Z">
        <w:r>
          <w:rPr>
            <w:lang w:val="en-US"/>
          </w:rPr>
          <w:t>Format pertukaran diagaram yang memungkinkan pengguna untuk melakukan pertukaran informasi grafis dari diagram proses bisnis</w:t>
        </w:r>
      </w:ins>
      <w:ins w:id="3916" w:author="arkat" w:date="2017-10-02T21:20:00Z">
        <w:r>
          <w:rPr>
            <w:lang w:val="en-US"/>
          </w:rPr>
          <w:t>.</w:t>
        </w:r>
      </w:ins>
    </w:p>
    <w:p w14:paraId="6965AFB6" w14:textId="23FAC210" w:rsidR="00784771" w:rsidRPr="00784771" w:rsidRDefault="00705DC1">
      <w:pPr>
        <w:pStyle w:val="BodyText"/>
        <w:numPr>
          <w:ilvl w:val="0"/>
          <w:numId w:val="125"/>
        </w:numPr>
        <w:spacing w:after="0"/>
        <w:ind w:left="270" w:hanging="270"/>
        <w:rPr>
          <w:ins w:id="3917" w:author="arkat" w:date="2017-09-27T08:02:00Z"/>
          <w:lang w:val="en-US"/>
        </w:rPr>
        <w:pPrChange w:id="3918" w:author="arkat" w:date="2017-10-02T22:37:00Z">
          <w:pPr>
            <w:pStyle w:val="BodyText"/>
            <w:numPr>
              <w:numId w:val="56"/>
            </w:numPr>
            <w:spacing w:after="0"/>
            <w:ind w:left="1004" w:hanging="914"/>
          </w:pPr>
        </w:pPrChange>
      </w:pPr>
      <w:ins w:id="3919" w:author="arkat" w:date="2017-09-27T08:23:00Z">
        <w:r>
          <w:rPr>
            <w:lang w:val="en-US"/>
          </w:rPr>
          <w:t xml:space="preserve">Perluasan notasi </w:t>
        </w:r>
      </w:ins>
      <w:ins w:id="3920" w:author="arkat" w:date="2017-09-27T08:24:00Z">
        <w:r>
          <w:rPr>
            <w:lang w:val="en-US"/>
          </w:rPr>
          <w:t xml:space="preserve">untuk interaksi lintas organisasi </w:t>
        </w:r>
      </w:ins>
      <w:ins w:id="3921" w:author="arkat" w:date="2017-09-27T08:02:00Z">
        <w:r>
          <w:rPr>
            <w:lang w:val="en-US"/>
          </w:rPr>
          <w:t xml:space="preserve">(biasa disebut </w:t>
        </w:r>
        <w:r w:rsidRPr="00705DC1">
          <w:rPr>
            <w:i/>
            <w:lang w:val="en-US"/>
            <w:rPrChange w:id="3922" w:author="arkat" w:date="2017-09-27T08:24:00Z">
              <w:rPr>
                <w:lang w:val="en-US"/>
              </w:rPr>
            </w:rPrChange>
          </w:rPr>
          <w:t>pro</w:t>
        </w:r>
        <w:r w:rsidR="00784771" w:rsidRPr="00705DC1">
          <w:rPr>
            <w:i/>
            <w:lang w:val="en-US"/>
            <w:rPrChange w:id="3923" w:author="arkat" w:date="2017-09-27T08:24:00Z">
              <w:rPr>
                <w:lang w:val="en-US"/>
              </w:rPr>
            </w:rPrChange>
          </w:rPr>
          <w:t>cess choreographies</w:t>
        </w:r>
        <w:r w:rsidR="00784771" w:rsidRPr="00784771">
          <w:rPr>
            <w:lang w:val="en-US"/>
          </w:rPr>
          <w:t>)</w:t>
        </w:r>
      </w:ins>
      <w:ins w:id="3924" w:author="arkat" w:date="2017-10-02T22:39:00Z">
        <w:r w:rsidR="005B2456">
          <w:rPr>
            <w:lang w:val="en-US"/>
          </w:rPr>
          <w:t>, dimana</w:t>
        </w:r>
      </w:ins>
      <w:ins w:id="3925" w:author="arkat" w:date="2017-10-02T21:20:00Z">
        <w:r w:rsidR="004C30D8">
          <w:rPr>
            <w:lang w:val="en-US"/>
          </w:rPr>
          <w:t xml:space="preserve"> memungkinan untuk melakukan otomasi alat pendukung yang </w:t>
        </w:r>
      </w:ins>
      <w:ins w:id="3926" w:author="arkat" w:date="2017-10-02T21:21:00Z">
        <w:r w:rsidR="004C30D8">
          <w:rPr>
            <w:lang w:val="en-US"/>
          </w:rPr>
          <w:t>terdiri dari beberapa partner bisnis.</w:t>
        </w:r>
      </w:ins>
      <w:ins w:id="3927" w:author="arkat" w:date="2017-09-27T08:02:00Z">
        <w:r w:rsidR="00784771" w:rsidRPr="00784771">
          <w:rPr>
            <w:lang w:val="en-US"/>
          </w:rPr>
          <w:t xml:space="preserve"> </w:t>
        </w:r>
      </w:ins>
    </w:p>
    <w:p w14:paraId="7D12CADB" w14:textId="7828E918" w:rsidR="00784771" w:rsidRPr="00784771" w:rsidRDefault="00784771">
      <w:pPr>
        <w:pStyle w:val="BodyText"/>
        <w:numPr>
          <w:ilvl w:val="0"/>
          <w:numId w:val="125"/>
        </w:numPr>
        <w:spacing w:after="0"/>
        <w:ind w:left="270" w:hanging="270"/>
        <w:rPr>
          <w:ins w:id="3928" w:author="arkat" w:date="2017-09-27T08:02:00Z"/>
          <w:lang w:val="en-US"/>
        </w:rPr>
        <w:pPrChange w:id="3929" w:author="arkat" w:date="2017-10-02T22:37:00Z">
          <w:pPr>
            <w:pStyle w:val="BodyText"/>
            <w:numPr>
              <w:numId w:val="56"/>
            </w:numPr>
            <w:spacing w:after="0"/>
            <w:ind w:left="1004" w:hanging="914"/>
          </w:pPr>
        </w:pPrChange>
      </w:pPr>
      <w:ins w:id="3930" w:author="arkat" w:date="2017-09-27T08:05:00Z">
        <w:r>
          <w:rPr>
            <w:lang w:val="en-US"/>
          </w:rPr>
          <w:t xml:space="preserve">Detail </w:t>
        </w:r>
      </w:ins>
      <w:ins w:id="3931" w:author="arkat" w:date="2017-09-27T08:02:00Z">
        <w:r w:rsidRPr="00784771">
          <w:rPr>
            <w:i/>
            <w:lang w:val="en-US"/>
            <w:rPrChange w:id="3932" w:author="arkat" w:date="2017-09-27T08:05:00Z">
              <w:rPr>
                <w:lang w:val="en-US"/>
              </w:rPr>
            </w:rPrChange>
          </w:rPr>
          <w:t>mapping</w:t>
        </w:r>
        <w:r>
          <w:rPr>
            <w:lang w:val="en-US"/>
          </w:rPr>
          <w:t xml:space="preserve"> dari BPMN ke</w:t>
        </w:r>
        <w:r w:rsidRPr="00784771">
          <w:rPr>
            <w:lang w:val="en-US"/>
          </w:rPr>
          <w:t xml:space="preserve"> WS-BPEL</w:t>
        </w:r>
        <w:r>
          <w:rPr>
            <w:lang w:val="en-US"/>
          </w:rPr>
          <w:t>,</w:t>
        </w:r>
      </w:ins>
      <w:ins w:id="3933" w:author="arkat" w:date="2017-09-27T08:22:00Z">
        <w:r w:rsidR="00705DC1">
          <w:rPr>
            <w:lang w:val="en-US"/>
          </w:rPr>
          <w:t xml:space="preserve"> yang mendemokan kesesuaian dengan tool dan standard BPMN saat ini, </w:t>
        </w:r>
      </w:ins>
      <w:ins w:id="3934" w:author="arkat" w:date="2017-09-27T08:02:00Z">
        <w:r w:rsidR="00705DC1">
          <w:rPr>
            <w:lang w:val="en-US"/>
          </w:rPr>
          <w:t>dan</w:t>
        </w:r>
      </w:ins>
    </w:p>
    <w:p w14:paraId="671D8B22" w14:textId="0B9B36DA" w:rsidR="002D3B30" w:rsidRPr="00A54029" w:rsidRDefault="00784771">
      <w:pPr>
        <w:pStyle w:val="BodyText"/>
        <w:numPr>
          <w:ilvl w:val="0"/>
          <w:numId w:val="125"/>
        </w:numPr>
        <w:spacing w:after="0"/>
        <w:ind w:left="270" w:hanging="270"/>
        <w:rPr>
          <w:ins w:id="3935" w:author="arkat" w:date="2017-09-27T09:51:00Z"/>
          <w:lang w:val="en-US"/>
        </w:rPr>
        <w:pPrChange w:id="3936" w:author="arkat" w:date="2017-10-02T22:37:00Z">
          <w:pPr>
            <w:pStyle w:val="BodyText"/>
            <w:spacing w:after="0"/>
            <w:ind w:firstLine="284"/>
          </w:pPr>
        </w:pPrChange>
      </w:pPr>
      <w:ins w:id="3937" w:author="arkat" w:date="2017-09-27T08:06:00Z">
        <w:r>
          <w:rPr>
            <w:lang w:val="en-US"/>
          </w:rPr>
          <w:t xml:space="preserve">Beberapa penambahan elemen </w:t>
        </w:r>
      </w:ins>
      <w:ins w:id="3938" w:author="arkat" w:date="2017-09-27T08:07:00Z">
        <w:r>
          <w:rPr>
            <w:lang w:val="en-US"/>
          </w:rPr>
          <w:t xml:space="preserve">untuk proses seperti </w:t>
        </w:r>
        <w:r w:rsidRPr="006B30CE">
          <w:rPr>
            <w:i/>
            <w:lang w:val="en-US"/>
            <w:rPrChange w:id="3939" w:author="arkat" w:date="2017-09-27T08:26:00Z">
              <w:rPr>
                <w:lang w:val="en-US"/>
              </w:rPr>
            </w:rPrChange>
          </w:rPr>
          <w:t>non-interrupting events</w:t>
        </w:r>
        <w:r>
          <w:rPr>
            <w:lang w:val="en-US"/>
          </w:rPr>
          <w:t xml:space="preserve"> </w:t>
        </w:r>
      </w:ins>
      <w:ins w:id="3940" w:author="arkat" w:date="2017-09-27T08:08:00Z">
        <w:r>
          <w:rPr>
            <w:lang w:val="en-US"/>
          </w:rPr>
          <w:t xml:space="preserve">dan </w:t>
        </w:r>
        <w:r w:rsidRPr="006B30CE">
          <w:rPr>
            <w:i/>
            <w:lang w:val="en-US"/>
            <w:rPrChange w:id="3941" w:author="arkat" w:date="2017-09-27T08:26:00Z">
              <w:rPr>
                <w:lang w:val="en-US"/>
              </w:rPr>
            </w:rPrChange>
          </w:rPr>
          <w:t>subproses event</w:t>
        </w:r>
        <w:r>
          <w:rPr>
            <w:lang w:val="en-US"/>
          </w:rPr>
          <w:t xml:space="preserve">. </w:t>
        </w:r>
      </w:ins>
    </w:p>
    <w:p w14:paraId="210E90B8" w14:textId="54A52361" w:rsidR="008520C8" w:rsidRDefault="002D3B30">
      <w:pPr>
        <w:pStyle w:val="BodyText"/>
        <w:spacing w:after="0"/>
        <w:ind w:firstLine="284"/>
        <w:rPr>
          <w:ins w:id="3942" w:author="arkat" w:date="2017-09-27T10:23:00Z"/>
        </w:rPr>
      </w:pPr>
      <w:ins w:id="3943" w:author="arkat" w:date="2017-09-27T09:51:00Z">
        <w:r w:rsidRPr="002D3B30">
          <w:rPr>
            <w:rPrChange w:id="3944" w:author="arkat" w:date="2017-09-27T09:52:00Z">
              <w:rPr>
                <w:lang w:val="en-US"/>
              </w:rPr>
            </w:rPrChange>
          </w:rPr>
          <w:t>Di antara</w:t>
        </w:r>
      </w:ins>
      <w:ins w:id="3945" w:author="arkat" w:date="2017-09-27T09:52:00Z">
        <w:r>
          <w:rPr>
            <w:lang w:val="en-US"/>
          </w:rPr>
          <w:t xml:space="preserve"> beberapa penambahan tersebut ada 2 hal yang perlu diperhatikan se</w:t>
        </w:r>
      </w:ins>
      <w:ins w:id="3946" w:author="arkat" w:date="2017-10-11T09:20:00Z">
        <w:r w:rsidR="00315295">
          <w:rPr>
            <w:lang w:val="en-US"/>
          </w:rPr>
          <w:t>cara</w:t>
        </w:r>
      </w:ins>
      <w:ins w:id="3947" w:author="arkat" w:date="2017-09-27T09:52:00Z">
        <w:r>
          <w:rPr>
            <w:lang w:val="en-US"/>
          </w:rPr>
          <w:t xml:space="preserve"> khusus, yakni: </w:t>
        </w:r>
      </w:ins>
      <w:ins w:id="3948" w:author="arkat" w:date="2017-09-27T09:51:00Z">
        <w:r w:rsidRPr="002D3B30">
          <w:rPr>
            <w:i/>
            <w:rPrChange w:id="3949" w:author="arkat" w:date="2017-09-27T09:53:00Z">
              <w:rPr>
                <w:lang w:val="en-US"/>
              </w:rPr>
            </w:rPrChange>
          </w:rPr>
          <w:t>Pertama</w:t>
        </w:r>
        <w:r w:rsidRPr="002D3B30">
          <w:rPr>
            <w:rPrChange w:id="3950" w:author="arkat" w:date="2017-09-27T09:52:00Z">
              <w:rPr>
                <w:lang w:val="en-US"/>
              </w:rPr>
            </w:rPrChange>
          </w:rPr>
          <w:t xml:space="preserve">, </w:t>
        </w:r>
      </w:ins>
      <w:ins w:id="3951" w:author="arkat" w:date="2017-09-27T09:53:00Z">
        <w:r>
          <w:rPr>
            <w:lang w:val="en-US"/>
          </w:rPr>
          <w:t xml:space="preserve"> Dukungan kolaborasi </w:t>
        </w:r>
      </w:ins>
      <w:ins w:id="3952" w:author="arkat" w:date="2017-09-27T09:54:00Z">
        <w:r>
          <w:rPr>
            <w:lang w:val="en-US"/>
          </w:rPr>
          <w:t xml:space="preserve">yang terstandarisasi </w:t>
        </w:r>
      </w:ins>
      <w:ins w:id="3953" w:author="arkat" w:date="2017-09-27T09:53:00Z">
        <w:r>
          <w:rPr>
            <w:lang w:val="en-US"/>
          </w:rPr>
          <w:t xml:space="preserve">untuk </w:t>
        </w:r>
      </w:ins>
      <w:ins w:id="3954" w:author="arkat" w:date="2017-09-27T09:54:00Z">
        <w:r>
          <w:rPr>
            <w:lang w:val="en-US"/>
          </w:rPr>
          <w:t xml:space="preserve">organisasi yang berbeda, </w:t>
        </w:r>
      </w:ins>
      <w:ins w:id="3955" w:author="arkat" w:date="2017-09-27T09:55:00Z">
        <w:r w:rsidR="008C1B5F">
          <w:rPr>
            <w:lang w:val="en-US"/>
          </w:rPr>
          <w:t>baik diinternal</w:t>
        </w:r>
        <w:r>
          <w:rPr>
            <w:lang w:val="en-US"/>
          </w:rPr>
          <w:t xml:space="preserve"> organisasi maupun lintas organisasi. </w:t>
        </w:r>
      </w:ins>
      <w:ins w:id="3956" w:author="arkat" w:date="2017-09-27T10:19:00Z">
        <w:r w:rsidR="00153D92">
          <w:rPr>
            <w:lang w:val="en-US"/>
          </w:rPr>
          <w:t xml:space="preserve">Sebuah </w:t>
        </w:r>
      </w:ins>
      <w:ins w:id="3957" w:author="arkat" w:date="2017-09-27T09:51:00Z">
        <w:r w:rsidR="00153D92">
          <w:t>d</w:t>
        </w:r>
        <w:r w:rsidRPr="002D3B30">
          <w:rPr>
            <w:rPrChange w:id="3958" w:author="arkat" w:date="2017-09-27T09:52:00Z">
              <w:rPr>
                <w:lang w:val="en-US"/>
              </w:rPr>
            </w:rPrChange>
          </w:rPr>
          <w:t xml:space="preserve">iagram BPMN yang </w:t>
        </w:r>
      </w:ins>
      <w:ins w:id="3959" w:author="arkat" w:date="2017-09-27T10:19:00Z">
        <w:r w:rsidR="00153D92">
          <w:rPr>
            <w:lang w:val="en-US"/>
          </w:rPr>
          <w:t xml:space="preserve">telah </w:t>
        </w:r>
      </w:ins>
      <w:ins w:id="3960" w:author="arkat" w:date="2017-09-27T09:51:00Z">
        <w:r w:rsidR="00153D92">
          <w:t xml:space="preserve">dibuat di beberapa </w:t>
        </w:r>
        <w:r w:rsidRPr="002D3B30">
          <w:rPr>
            <w:rPrChange w:id="3961" w:author="arkat" w:date="2017-09-27T09:52:00Z">
              <w:rPr>
                <w:lang w:val="en-US"/>
              </w:rPr>
            </w:rPrChange>
          </w:rPr>
          <w:t xml:space="preserve">bagian perusahaan dapat </w:t>
        </w:r>
        <w:r w:rsidRPr="002D3B30">
          <w:rPr>
            <w:rPrChange w:id="3962" w:author="arkat" w:date="2017-09-27T09:52:00Z">
              <w:rPr>
                <w:lang w:val="en-US"/>
              </w:rPr>
            </w:rPrChange>
          </w:rPr>
          <w:lastRenderedPageBreak/>
          <w:t>diperbaiki, disempurn</w:t>
        </w:r>
      </w:ins>
      <w:ins w:id="3963" w:author="arkat" w:date="2017-10-11T09:19:00Z">
        <w:del w:id="3964" w:author="arkat" w:date="2017-10-11T10:32:00Z">
          <w:r w:rsidR="00315295" w:rsidDel="00135261">
            <w:delText>akan</w:delText>
          </w:r>
        </w:del>
      </w:ins>
      <w:proofErr w:type="gramStart"/>
      <w:ins w:id="3965" w:author="arkat" w:date="2017-10-11T10:32:00Z">
        <w:r w:rsidR="00135261">
          <w:t>akan</w:t>
        </w:r>
      </w:ins>
      <w:proofErr w:type="gramEnd"/>
      <w:ins w:id="3966" w:author="arkat" w:date="2017-09-27T09:51:00Z">
        <w:r w:rsidRPr="002D3B30">
          <w:rPr>
            <w:rPrChange w:id="3967" w:author="arkat" w:date="2017-09-27T09:52:00Z">
              <w:rPr>
                <w:lang w:val="en-US"/>
              </w:rPr>
            </w:rPrChange>
          </w:rPr>
          <w:t>, dilengk</w:t>
        </w:r>
        <w:r w:rsidR="00153D92">
          <w:t xml:space="preserve">api, dianalisis atau dieksekusi </w:t>
        </w:r>
        <w:r w:rsidRPr="002D3B30">
          <w:rPr>
            <w:rPrChange w:id="3968" w:author="arkat" w:date="2017-09-27T09:52:00Z">
              <w:rPr>
                <w:lang w:val="en-US"/>
              </w:rPr>
            </w:rPrChange>
          </w:rPr>
          <w:t>dengan menggun</w:t>
        </w:r>
      </w:ins>
      <w:ins w:id="3969" w:author="arkat" w:date="2017-10-11T09:19:00Z">
        <w:del w:id="3970" w:author="arkat" w:date="2017-10-11T10:32:00Z">
          <w:r w:rsidR="00315295" w:rsidDel="00135261">
            <w:delText>akan</w:delText>
          </w:r>
        </w:del>
      </w:ins>
      <w:ins w:id="3971" w:author="arkat" w:date="2017-10-11T10:32:00Z">
        <w:r w:rsidR="00135261">
          <w:t>akan</w:t>
        </w:r>
      </w:ins>
      <w:ins w:id="3972" w:author="arkat" w:date="2017-09-27T09:51:00Z">
        <w:r w:rsidRPr="002D3B30">
          <w:rPr>
            <w:rPrChange w:id="3973" w:author="arkat" w:date="2017-09-27T09:52:00Z">
              <w:rPr>
                <w:lang w:val="en-US"/>
              </w:rPr>
            </w:rPrChange>
          </w:rPr>
          <w:t xml:space="preserve"> </w:t>
        </w:r>
      </w:ins>
      <w:ins w:id="3974" w:author="arkat" w:date="2017-09-27T10:20:00Z">
        <w:r w:rsidR="00153D92" w:rsidRPr="00153D92">
          <w:rPr>
            <w:i/>
            <w:lang w:val="en-US"/>
            <w:rPrChange w:id="3975" w:author="arkat" w:date="2017-09-27T10:20:00Z">
              <w:rPr>
                <w:lang w:val="en-US"/>
              </w:rPr>
            </w:rPrChange>
          </w:rPr>
          <w:t>tool</w:t>
        </w:r>
        <w:r w:rsidR="00153D92">
          <w:rPr>
            <w:lang w:val="en-US"/>
          </w:rPr>
          <w:t xml:space="preserve"> </w:t>
        </w:r>
      </w:ins>
      <w:ins w:id="3976" w:author="arkat" w:date="2017-09-27T09:51:00Z">
        <w:r w:rsidRPr="002D3B30">
          <w:rPr>
            <w:rPrChange w:id="3977" w:author="arkat" w:date="2017-09-27T09:52:00Z">
              <w:rPr>
                <w:lang w:val="en-US"/>
              </w:rPr>
            </w:rPrChange>
          </w:rPr>
          <w:t xml:space="preserve">yang berbeda </w:t>
        </w:r>
      </w:ins>
      <w:ins w:id="3978" w:author="arkat" w:date="2017-09-27T10:21:00Z">
        <w:r w:rsidR="00153D92">
          <w:rPr>
            <w:lang w:val="en-US"/>
          </w:rPr>
          <w:t xml:space="preserve">dan </w:t>
        </w:r>
      </w:ins>
      <w:ins w:id="3979" w:author="arkat" w:date="2017-09-27T09:51:00Z">
        <w:r w:rsidRPr="002D3B30">
          <w:rPr>
            <w:rPrChange w:id="3980" w:author="arkat" w:date="2017-09-27T09:52:00Z">
              <w:rPr>
                <w:lang w:val="en-US"/>
              </w:rPr>
            </w:rPrChange>
          </w:rPr>
          <w:t>dari vendor berbeda.</w:t>
        </w:r>
      </w:ins>
    </w:p>
    <w:p w14:paraId="5CB1D15B" w14:textId="236D7B31" w:rsidR="00A05AD5" w:rsidRDefault="008520C8">
      <w:pPr>
        <w:pStyle w:val="BodyText"/>
        <w:spacing w:after="0"/>
        <w:ind w:firstLine="284"/>
        <w:rPr>
          <w:ins w:id="3981" w:author="arkat" w:date="2017-09-28T16:48:00Z"/>
          <w:lang w:val="en-US"/>
        </w:rPr>
      </w:pPr>
      <w:ins w:id="3982" w:author="arkat" w:date="2017-09-27T10:23:00Z">
        <w:r w:rsidRPr="008520C8">
          <w:rPr>
            <w:lang w:val="en-US"/>
            <w:rPrChange w:id="3983" w:author="arkat" w:date="2017-09-27T10:23:00Z">
              <w:rPr/>
            </w:rPrChange>
          </w:rPr>
          <w:t xml:space="preserve">Kedua, BPMN 2.0 adalah format notasi dan </w:t>
        </w:r>
        <w:r w:rsidRPr="00302CC2">
          <w:rPr>
            <w:i/>
            <w:lang w:val="en-US"/>
            <w:rPrChange w:id="3984" w:author="arkat" w:date="2017-09-28T16:15:00Z">
              <w:rPr/>
            </w:rPrChange>
          </w:rPr>
          <w:t>interchange</w:t>
        </w:r>
        <w:r w:rsidRPr="008520C8">
          <w:rPr>
            <w:lang w:val="en-US"/>
            <w:rPrChange w:id="3985" w:author="arkat" w:date="2017-09-27T10:23:00Z">
              <w:rPr/>
            </w:rPrChange>
          </w:rPr>
          <w:t xml:space="preserve"> pertama yang menggabungkan pemodel</w:t>
        </w:r>
      </w:ins>
      <w:ins w:id="3986" w:author="arkat" w:date="2017-09-27T10:24:00Z">
        <w:r>
          <w:rPr>
            <w:lang w:val="en-US"/>
          </w:rPr>
          <w:t>an</w:t>
        </w:r>
      </w:ins>
      <w:ins w:id="3987" w:author="arkat" w:date="2017-09-27T10:23:00Z">
        <w:r>
          <w:rPr>
            <w:lang w:val="en-US"/>
          </w:rPr>
          <w:t xml:space="preserve"> </w:t>
        </w:r>
        <w:r w:rsidRPr="008520C8">
          <w:rPr>
            <w:lang w:val="en-US"/>
            <w:rPrChange w:id="3988" w:author="arkat" w:date="2017-09-27T10:23:00Z">
              <w:rPr/>
            </w:rPrChange>
          </w:rPr>
          <w:t>bisnis</w:t>
        </w:r>
      </w:ins>
      <w:ins w:id="3989" w:author="arkat" w:date="2017-09-27T10:24:00Z">
        <w:r>
          <w:rPr>
            <w:lang w:val="en-US"/>
          </w:rPr>
          <w:t xml:space="preserve"> yang </w:t>
        </w:r>
        <w:r w:rsidRPr="008520C8">
          <w:rPr>
            <w:i/>
            <w:lang w:val="en-US"/>
            <w:rPrChange w:id="3990" w:author="arkat" w:date="2017-09-27T10:24:00Z">
              <w:rPr>
                <w:lang w:val="en-US"/>
              </w:rPr>
            </w:rPrChange>
          </w:rPr>
          <w:t>user friendly</w:t>
        </w:r>
      </w:ins>
      <w:ins w:id="3991" w:author="arkat" w:date="2017-09-27T10:23:00Z">
        <w:r w:rsidRPr="008520C8">
          <w:rPr>
            <w:lang w:val="en-US"/>
            <w:rPrChange w:id="3992" w:author="arkat" w:date="2017-09-27T10:23:00Z">
              <w:rPr/>
            </w:rPrChange>
          </w:rPr>
          <w:t xml:space="preserve"> dengan spesifikasi teknis </w:t>
        </w:r>
      </w:ins>
      <w:ins w:id="3993" w:author="arkat" w:date="2017-09-27T10:24:00Z">
        <w:r>
          <w:rPr>
            <w:lang w:val="en-US"/>
          </w:rPr>
          <w:t xml:space="preserve">yang </w:t>
        </w:r>
      </w:ins>
      <w:ins w:id="3994" w:author="arkat" w:date="2017-09-27T10:23:00Z">
        <w:r w:rsidRPr="008520C8">
          <w:rPr>
            <w:lang w:val="en-US"/>
            <w:rPrChange w:id="3995" w:author="arkat" w:date="2017-09-27T10:23:00Z">
              <w:rPr/>
            </w:rPrChange>
          </w:rPr>
          <w:t xml:space="preserve">terperinci dari model yang dapat dieksekusi </w:t>
        </w:r>
      </w:ins>
      <w:ins w:id="3996" w:author="arkat" w:date="2017-09-27T10:25:00Z">
        <w:r>
          <w:rPr>
            <w:lang w:val="en-US"/>
          </w:rPr>
          <w:t xml:space="preserve">di </w:t>
        </w:r>
      </w:ins>
      <w:ins w:id="3997" w:author="arkat" w:date="2017-09-27T10:23:00Z">
        <w:r>
          <w:rPr>
            <w:lang w:val="en-US"/>
          </w:rPr>
          <w:t>model proses yang sama. Hal ini berarti menumbuhkan</w:t>
        </w:r>
        <w:r w:rsidRPr="008520C8">
          <w:rPr>
            <w:lang w:val="en-US"/>
            <w:rPrChange w:id="3998" w:author="arkat" w:date="2017-09-27T10:23:00Z">
              <w:rPr/>
            </w:rPrChange>
          </w:rPr>
          <w:t xml:space="preserve"> kolaborasi antara </w:t>
        </w:r>
      </w:ins>
      <w:ins w:id="3999" w:author="arkat" w:date="2017-09-27T10:26:00Z">
        <w:r w:rsidRPr="008520C8">
          <w:rPr>
            <w:i/>
            <w:lang w:val="en-US"/>
            <w:rPrChange w:id="4000" w:author="arkat" w:date="2017-09-27T10:26:00Z">
              <w:rPr>
                <w:lang w:val="en-US"/>
              </w:rPr>
            </w:rPrChange>
          </w:rPr>
          <w:t>business analyst</w:t>
        </w:r>
        <w:r>
          <w:rPr>
            <w:lang w:val="en-US"/>
          </w:rPr>
          <w:t xml:space="preserve"> </w:t>
        </w:r>
      </w:ins>
      <w:ins w:id="4001" w:author="arkat" w:date="2017-09-27T10:23:00Z">
        <w:r w:rsidRPr="008520C8">
          <w:rPr>
            <w:lang w:val="en-US"/>
            <w:rPrChange w:id="4002" w:author="arkat" w:date="2017-09-27T10:23:00Z">
              <w:rPr/>
            </w:rPrChange>
          </w:rPr>
          <w:t xml:space="preserve">dan </w:t>
        </w:r>
      </w:ins>
      <w:ins w:id="4003" w:author="arkat" w:date="2017-09-27T10:26:00Z">
        <w:r w:rsidRPr="008520C8">
          <w:rPr>
            <w:i/>
            <w:lang w:val="en-US"/>
            <w:rPrChange w:id="4004" w:author="arkat" w:date="2017-09-27T10:27:00Z">
              <w:rPr>
                <w:lang w:val="en-US"/>
              </w:rPr>
            </w:rPrChange>
          </w:rPr>
          <w:t xml:space="preserve">developer </w:t>
        </w:r>
      </w:ins>
      <w:ins w:id="4005" w:author="arkat" w:date="2017-09-27T10:23:00Z">
        <w:r w:rsidRPr="008520C8">
          <w:rPr>
            <w:lang w:val="en-US"/>
            <w:rPrChange w:id="4006" w:author="arkat" w:date="2017-09-27T10:23:00Z">
              <w:rPr/>
            </w:rPrChange>
          </w:rPr>
          <w:t>sistem TI</w:t>
        </w:r>
      </w:ins>
      <w:ins w:id="4007" w:author="arkat" w:date="2017-09-27T10:27:00Z">
        <w:r>
          <w:rPr>
            <w:lang w:val="en-US"/>
          </w:rPr>
          <w:t xml:space="preserve"> pendukung bisnis</w:t>
        </w:r>
      </w:ins>
      <w:ins w:id="4008" w:author="arkat" w:date="2017-09-27T10:23:00Z">
        <w:r w:rsidRPr="008520C8">
          <w:rPr>
            <w:lang w:val="en-US"/>
            <w:rPrChange w:id="4009" w:author="arkat" w:date="2017-09-27T10:23:00Z">
              <w:rPr/>
            </w:rPrChange>
          </w:rPr>
          <w:t xml:space="preserve">. </w:t>
        </w:r>
      </w:ins>
      <w:ins w:id="4010" w:author="arkat" w:date="2017-09-27T10:27:00Z">
        <w:r>
          <w:rPr>
            <w:lang w:val="en-US"/>
          </w:rPr>
          <w:t>Dengan menggun</w:t>
        </w:r>
      </w:ins>
      <w:ins w:id="4011" w:author="arkat" w:date="2017-10-11T09:19:00Z">
        <w:del w:id="4012" w:author="arkat" w:date="2017-10-11T10:32:00Z">
          <w:r w:rsidR="00315295" w:rsidDel="00135261">
            <w:rPr>
              <w:lang w:val="en-US"/>
            </w:rPr>
            <w:delText>akan</w:delText>
          </w:r>
        </w:del>
      </w:ins>
      <w:proofErr w:type="gramStart"/>
      <w:ins w:id="4013" w:author="arkat" w:date="2017-10-11T10:32:00Z">
        <w:r w:rsidR="00135261">
          <w:rPr>
            <w:lang w:val="en-US"/>
          </w:rPr>
          <w:t>akan</w:t>
        </w:r>
      </w:ins>
      <w:proofErr w:type="gramEnd"/>
      <w:ins w:id="4014" w:author="arkat" w:date="2017-09-27T10:27:00Z">
        <w:r>
          <w:rPr>
            <w:lang w:val="en-US"/>
          </w:rPr>
          <w:t xml:space="preserve"> </w:t>
        </w:r>
        <w:r w:rsidRPr="008520C8">
          <w:rPr>
            <w:i/>
            <w:lang w:val="en-US"/>
            <w:rPrChange w:id="4015" w:author="arkat" w:date="2017-09-27T10:28:00Z">
              <w:rPr>
                <w:lang w:val="en-US"/>
              </w:rPr>
            </w:rPrChange>
          </w:rPr>
          <w:t>tool</w:t>
        </w:r>
        <w:r>
          <w:rPr>
            <w:lang w:val="en-US"/>
          </w:rPr>
          <w:t xml:space="preserve"> kolaborasi</w:t>
        </w:r>
      </w:ins>
      <w:ins w:id="4016" w:author="arkat" w:date="2017-09-27T10:28:00Z">
        <w:r>
          <w:rPr>
            <w:lang w:val="en-US"/>
          </w:rPr>
          <w:t xml:space="preserve"> proses bisnis yang umum digun</w:t>
        </w:r>
      </w:ins>
      <w:ins w:id="4017" w:author="arkat" w:date="2017-10-11T09:19:00Z">
        <w:del w:id="4018" w:author="arkat" w:date="2017-10-11T10:32:00Z">
          <w:r w:rsidR="00315295" w:rsidDel="00135261">
            <w:rPr>
              <w:lang w:val="en-US"/>
            </w:rPr>
            <w:delText>akan</w:delText>
          </w:r>
        </w:del>
      </w:ins>
      <w:ins w:id="4019" w:author="arkat" w:date="2017-10-11T10:32:00Z">
        <w:r w:rsidR="00135261">
          <w:rPr>
            <w:lang w:val="en-US"/>
          </w:rPr>
          <w:t>akan</w:t>
        </w:r>
      </w:ins>
      <w:ins w:id="4020" w:author="arkat" w:date="2017-09-27T10:28:00Z">
        <w:r>
          <w:rPr>
            <w:lang w:val="en-US"/>
          </w:rPr>
          <w:t xml:space="preserve"> (</w:t>
        </w:r>
        <w:r w:rsidRPr="008520C8">
          <w:rPr>
            <w:i/>
            <w:lang w:val="en-US"/>
            <w:rPrChange w:id="4021" w:author="arkat" w:date="2017-09-27T10:28:00Z">
              <w:rPr>
                <w:lang w:val="en-US"/>
              </w:rPr>
            </w:rPrChange>
          </w:rPr>
          <w:t>web based</w:t>
        </w:r>
        <w:r>
          <w:rPr>
            <w:lang w:val="en-US"/>
          </w:rPr>
          <w:t>)</w:t>
        </w:r>
      </w:ins>
      <w:ins w:id="4022" w:author="arkat" w:date="2017-09-27T10:27:00Z">
        <w:r>
          <w:rPr>
            <w:lang w:val="en-US"/>
          </w:rPr>
          <w:t xml:space="preserve">. Hal </w:t>
        </w:r>
      </w:ins>
      <w:ins w:id="4023" w:author="arkat" w:date="2017-09-27T10:23:00Z">
        <w:r w:rsidRPr="008520C8">
          <w:rPr>
            <w:lang w:val="en-US"/>
            <w:rPrChange w:id="4024" w:author="arkat" w:date="2017-09-27T10:23:00Z">
              <w:rPr/>
            </w:rPrChange>
          </w:rPr>
          <w:t xml:space="preserve">memungkinkan pendekatan yang lebih </w:t>
        </w:r>
      </w:ins>
      <w:ins w:id="4025" w:author="arkat" w:date="2017-09-27T10:28:00Z">
        <w:r w:rsidR="00A05AD5" w:rsidRPr="00A05AD5">
          <w:rPr>
            <w:i/>
            <w:lang w:val="en-US"/>
            <w:rPrChange w:id="4026" w:author="arkat" w:date="2017-09-27T10:28:00Z">
              <w:rPr>
                <w:lang w:val="en-US"/>
              </w:rPr>
            </w:rPrChange>
          </w:rPr>
          <w:t>agile</w:t>
        </w:r>
        <w:r w:rsidR="00A05AD5">
          <w:rPr>
            <w:lang w:val="en-US"/>
          </w:rPr>
          <w:t xml:space="preserve"> </w:t>
        </w:r>
      </w:ins>
      <w:ins w:id="4027" w:author="arkat" w:date="2017-09-27T10:23:00Z">
        <w:r w:rsidRPr="008520C8">
          <w:rPr>
            <w:lang w:val="en-US"/>
            <w:rPrChange w:id="4028" w:author="arkat" w:date="2017-09-27T10:23:00Z">
              <w:rPr/>
            </w:rPrChange>
          </w:rPr>
          <w:t>terhadap pengembangan dan adaptasi sistem informasi</w:t>
        </w:r>
      </w:ins>
      <w:ins w:id="4029" w:author="arkat" w:date="2017-09-27T10:29:00Z">
        <w:r w:rsidR="00A05AD5">
          <w:rPr>
            <w:lang w:val="en-US"/>
          </w:rPr>
          <w:t xml:space="preserve"> </w:t>
        </w:r>
        <w:r w:rsidR="00A05AD5">
          <w:rPr>
            <w:lang w:val="en-US"/>
          </w:rPr>
          <w:fldChar w:fldCharType="begin" w:fldLock="1"/>
        </w:r>
      </w:ins>
      <w:r w:rsidR="0080155A">
        <w:rPr>
          <w:lang w:val="en-US"/>
        </w:rPr>
        <w:instrText>ADDIN CSL_CITATION { "citationItems" : [ { "id" : "ITEM-1", "itemData" : { "author" : [ { "dropping-particle" : "", "family" : "Volzer", "given" : "Hagen", "non-dropping-particle" : "", "parse-names" : false, "suffix" : "" } ], "id" : "ITEM-1", "issued" : { "date-parts" : [ [ "2010" ] ] }, "page" : "2-3", "title" : "An Overview of BPMN 2 . 0 and its Potential Use", "type" : "article-journal" }, "uris" : [ "http://www.mendeley.com/documents/?uuid=b148c4fb-33bb-4e86-8ce8-35f4506bf526" ] } ], "mendeley" : { "formattedCitation" : "(Volzer, 2010)", "plainTextFormattedCitation" : "(Volzer, 2010)", "previouslyFormattedCitation" : "(Volzer, 2010)" }, "properties" : { "noteIndex" : 0 }, "schema" : "https://github.com/citation-style-language/schema/raw/master/csl-citation.json" }</w:instrText>
      </w:r>
      <w:r w:rsidR="00A05AD5">
        <w:rPr>
          <w:lang w:val="en-US"/>
        </w:rPr>
        <w:fldChar w:fldCharType="separate"/>
      </w:r>
      <w:r w:rsidR="00A05AD5" w:rsidRPr="00A05AD5">
        <w:rPr>
          <w:noProof/>
          <w:lang w:val="en-US"/>
        </w:rPr>
        <w:t>(Volzer, 2010)</w:t>
      </w:r>
      <w:ins w:id="4030" w:author="arkat" w:date="2017-09-27T10:29:00Z">
        <w:r w:rsidR="00A05AD5">
          <w:rPr>
            <w:lang w:val="en-US"/>
          </w:rPr>
          <w:fldChar w:fldCharType="end"/>
        </w:r>
      </w:ins>
      <w:ins w:id="4031" w:author="arkat" w:date="2017-09-27T10:23:00Z">
        <w:r w:rsidRPr="008520C8">
          <w:rPr>
            <w:lang w:val="en-US"/>
            <w:rPrChange w:id="4032" w:author="arkat" w:date="2017-09-27T10:23:00Z">
              <w:rPr/>
            </w:rPrChange>
          </w:rPr>
          <w:t>.</w:t>
        </w:r>
      </w:ins>
    </w:p>
    <w:p w14:paraId="5FAF3D4D" w14:textId="64F0FCFE" w:rsidR="004A127C" w:rsidRDefault="00686631">
      <w:pPr>
        <w:pStyle w:val="BodyText"/>
        <w:spacing w:after="0"/>
        <w:ind w:firstLine="284"/>
        <w:rPr>
          <w:ins w:id="4033" w:author="arkat" w:date="2017-09-28T16:53:00Z"/>
          <w:lang w:val="en-US"/>
        </w:rPr>
      </w:pPr>
      <w:ins w:id="4034" w:author="arkat" w:date="2017-09-28T16:52:00Z">
        <w:r>
          <w:rPr>
            <w:lang w:val="en-US"/>
          </w:rPr>
          <w:t xml:space="preserve">Ada 5 </w:t>
        </w:r>
      </w:ins>
      <w:ins w:id="4035" w:author="arkat" w:date="2017-09-28T16:53:00Z">
        <w:r>
          <w:rPr>
            <w:lang w:val="en-US"/>
          </w:rPr>
          <w:t xml:space="preserve">kategori </w:t>
        </w:r>
      </w:ins>
      <w:ins w:id="4036" w:author="arkat" w:date="2017-09-28T16:48:00Z">
        <w:r>
          <w:rPr>
            <w:lang w:val="en-US"/>
          </w:rPr>
          <w:t>e</w:t>
        </w:r>
        <w:r w:rsidR="004A127C">
          <w:rPr>
            <w:lang w:val="en-US"/>
          </w:rPr>
          <w:t xml:space="preserve">lemen </w:t>
        </w:r>
      </w:ins>
      <w:ins w:id="4037" w:author="arkat" w:date="2017-09-28T16:52:00Z">
        <w:r>
          <w:rPr>
            <w:lang w:val="en-US"/>
          </w:rPr>
          <w:t xml:space="preserve">dasar </w:t>
        </w:r>
      </w:ins>
      <w:ins w:id="4038" w:author="arkat" w:date="2017-09-28T16:48:00Z">
        <w:r>
          <w:rPr>
            <w:lang w:val="en-US"/>
          </w:rPr>
          <w:t xml:space="preserve">BPMN </w:t>
        </w:r>
      </w:ins>
      <w:ins w:id="4039" w:author="arkat" w:date="2017-09-28T16:53:00Z">
        <w:r>
          <w:rPr>
            <w:lang w:val="en-US"/>
          </w:rPr>
          <w:fldChar w:fldCharType="begin" w:fldLock="1"/>
        </w:r>
      </w:ins>
      <w:r w:rsidR="00A54029">
        <w:rPr>
          <w:lang w:val="en-US"/>
        </w:rPr>
        <w:instrText>ADDIN CSL_CITATION { "citationItems" : [ { "id" : "ITEM-1", "itemData" : { "DOI" : "10.1007/s11576-008-0096-z", "ISBN" : "3839121345",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"Object Management Group (OMG)", "given" : "", "non-dropping-particle" : "", "parse-names" : false, "suffix" : "" } ], "container-title" : "Business", "id" : "ITEM-1", "issue" : "January", "issued" : { "date-parts" : [ [ "2011" ] ] }, "page" : "170", "title" : "Business Process Model and Notation (BPMN) Version 2.0", "type" : "article-journal", "volume" : "50" }, "uris" : [ "http://www.mendeley.com/documents/?uuid=d700ae7a-2e07-4a71-aa34-7d1a030822df" ] } ], "mendeley" : { "formattedCitation" : "(Object Management Group (OMG), 2011)", "plainTextFormattedCitation" : "(Object Management Group (OMG), 2011)", "previouslyFormattedCitation" : "(Object Management Group (OMG), 2011)" }, "properties" : { "noteIndex" : 0 }, "schema" : "https://github.com/citation-style-language/schema/raw/master/csl-citation.json" }</w:instrText>
      </w:r>
      <w:r>
        <w:rPr>
          <w:lang w:val="en-US"/>
        </w:rPr>
        <w:fldChar w:fldCharType="separate"/>
      </w:r>
      <w:r w:rsidRPr="00686631">
        <w:rPr>
          <w:noProof/>
          <w:lang w:val="en-US"/>
        </w:rPr>
        <w:t>(Object Management Group (OMG), 2011)</w:t>
      </w:r>
      <w:ins w:id="4040" w:author="arkat" w:date="2017-09-28T16:53:00Z">
        <w:r>
          <w:rPr>
            <w:lang w:val="en-US"/>
          </w:rPr>
          <w:fldChar w:fldCharType="end"/>
        </w:r>
      </w:ins>
      <w:ins w:id="4041" w:author="arkat" w:date="2017-09-28T16:48:00Z">
        <w:r w:rsidR="004A127C">
          <w:rPr>
            <w:lang w:val="en-US"/>
          </w:rPr>
          <w:t>,  yaitu:</w:t>
        </w:r>
      </w:ins>
    </w:p>
    <w:p w14:paraId="491A2A75" w14:textId="77777777" w:rsidR="00686631" w:rsidRDefault="00686631">
      <w:pPr>
        <w:pStyle w:val="BodyText"/>
        <w:numPr>
          <w:ilvl w:val="6"/>
          <w:numId w:val="126"/>
        </w:numPr>
        <w:spacing w:after="0"/>
        <w:ind w:left="270" w:hanging="270"/>
        <w:rPr>
          <w:ins w:id="4042" w:author="arkat" w:date="2017-09-28T16:57:00Z"/>
          <w:lang w:val="en-US"/>
        </w:rPr>
        <w:pPrChange w:id="4043" w:author="arkat" w:date="2017-10-02T22:40:00Z">
          <w:pPr>
            <w:pStyle w:val="BodyText"/>
            <w:spacing w:after="0"/>
            <w:ind w:firstLine="284"/>
          </w:pPr>
        </w:pPrChange>
      </w:pPr>
      <w:ins w:id="4044" w:author="arkat" w:date="2017-09-28T16:54:00Z">
        <w:r w:rsidRPr="00E55995">
          <w:rPr>
            <w:i/>
            <w:lang w:val="en-US"/>
            <w:rPrChange w:id="4045" w:author="arkat" w:date="2017-09-29T12:55:00Z">
              <w:rPr>
                <w:lang w:val="en-US"/>
              </w:rPr>
            </w:rPrChange>
          </w:rPr>
          <w:t>Flow objects</w:t>
        </w:r>
        <w:r>
          <w:rPr>
            <w:lang w:val="en-US"/>
          </w:rPr>
          <w:t xml:space="preserve">, yakni elemen grafis utama </w:t>
        </w:r>
      </w:ins>
      <w:ins w:id="4046" w:author="arkat" w:date="2017-09-28T16:55:00Z">
        <w:r>
          <w:rPr>
            <w:lang w:val="en-US"/>
          </w:rPr>
          <w:t xml:space="preserve">untuk mendefinisikan </w:t>
        </w:r>
        <w:r w:rsidRPr="00686631">
          <w:rPr>
            <w:i/>
            <w:lang w:val="en-US"/>
            <w:rPrChange w:id="4047" w:author="arkat" w:date="2017-09-28T16:55:00Z">
              <w:rPr>
                <w:lang w:val="en-US"/>
              </w:rPr>
            </w:rPrChange>
          </w:rPr>
          <w:t>behavior</w:t>
        </w:r>
        <w:r>
          <w:rPr>
            <w:lang w:val="en-US"/>
          </w:rPr>
          <w:t xml:space="preserve"> proses bisnis. Ada 3 elemen flow objects, yaitu: </w:t>
        </w:r>
        <w:r w:rsidRPr="00686631">
          <w:rPr>
            <w:i/>
            <w:lang w:val="en-US"/>
            <w:rPrChange w:id="4048" w:author="arkat" w:date="2017-09-28T16:56:00Z">
              <w:rPr>
                <w:lang w:val="en-US"/>
              </w:rPr>
            </w:rPrChange>
          </w:rPr>
          <w:t>Event</w:t>
        </w:r>
        <w:r>
          <w:rPr>
            <w:lang w:val="en-US"/>
          </w:rPr>
          <w:t xml:space="preserve">, </w:t>
        </w:r>
        <w:r w:rsidRPr="00686631">
          <w:rPr>
            <w:i/>
            <w:lang w:val="en-US"/>
            <w:rPrChange w:id="4049" w:author="arkat" w:date="2017-09-28T16:56:00Z">
              <w:rPr>
                <w:lang w:val="en-US"/>
              </w:rPr>
            </w:rPrChange>
          </w:rPr>
          <w:t>Activities</w:t>
        </w:r>
        <w:r>
          <w:rPr>
            <w:lang w:val="en-US"/>
          </w:rPr>
          <w:t xml:space="preserve">, dan </w:t>
        </w:r>
        <w:r w:rsidRPr="00686631">
          <w:rPr>
            <w:i/>
            <w:lang w:val="en-US"/>
            <w:rPrChange w:id="4050" w:author="arkat" w:date="2017-09-28T16:56:00Z">
              <w:rPr>
                <w:lang w:val="en-US"/>
              </w:rPr>
            </w:rPrChange>
          </w:rPr>
          <w:t>Gateway</w:t>
        </w:r>
        <w:r>
          <w:rPr>
            <w:lang w:val="en-US"/>
          </w:rPr>
          <w:t>.</w:t>
        </w:r>
      </w:ins>
    </w:p>
    <w:p w14:paraId="21172918" w14:textId="77777777" w:rsidR="00F2622C" w:rsidRDefault="00686631">
      <w:pPr>
        <w:pStyle w:val="BodyText"/>
        <w:numPr>
          <w:ilvl w:val="6"/>
          <w:numId w:val="126"/>
        </w:numPr>
        <w:spacing w:after="0"/>
        <w:ind w:left="270" w:hanging="270"/>
        <w:rPr>
          <w:ins w:id="4051" w:author="arkat" w:date="2017-09-28T19:35:00Z"/>
          <w:lang w:val="en-US"/>
        </w:rPr>
        <w:pPrChange w:id="4052" w:author="arkat" w:date="2017-10-02T22:40:00Z">
          <w:pPr>
            <w:pStyle w:val="BodyText"/>
            <w:numPr>
              <w:ilvl w:val="6"/>
              <w:numId w:val="26"/>
            </w:numPr>
            <w:spacing w:after="0"/>
            <w:ind w:left="2520" w:hanging="360"/>
          </w:pPr>
        </w:pPrChange>
      </w:pPr>
      <w:ins w:id="4053" w:author="arkat" w:date="2017-09-28T16:54:00Z">
        <w:r w:rsidRPr="00A54029">
          <w:rPr>
            <w:lang w:val="en-US"/>
          </w:rPr>
          <w:t>Data</w:t>
        </w:r>
      </w:ins>
      <w:ins w:id="4054" w:author="arkat" w:date="2017-09-28T16:56:00Z">
        <w:r w:rsidRPr="00A54029">
          <w:rPr>
            <w:lang w:val="en-US"/>
          </w:rPr>
          <w:t xml:space="preserve">, data direpresentasikan dengan 4 elemen, yaitu: </w:t>
        </w:r>
        <w:r w:rsidRPr="00F2622C">
          <w:rPr>
            <w:i/>
            <w:lang w:val="en-US"/>
            <w:rPrChange w:id="4055" w:author="arkat" w:date="2017-09-28T19:33:00Z">
              <w:rPr>
                <w:lang w:val="en-US"/>
              </w:rPr>
            </w:rPrChange>
          </w:rPr>
          <w:t>Data Objects</w:t>
        </w:r>
        <w:r w:rsidRPr="00A54029">
          <w:rPr>
            <w:lang w:val="en-US"/>
          </w:rPr>
          <w:t xml:space="preserve">, </w:t>
        </w:r>
        <w:r w:rsidRPr="00F2622C">
          <w:rPr>
            <w:i/>
            <w:lang w:val="en-US"/>
            <w:rPrChange w:id="4056" w:author="arkat" w:date="2017-09-28T19:33:00Z">
              <w:rPr>
                <w:lang w:val="en-US"/>
              </w:rPr>
            </w:rPrChange>
          </w:rPr>
          <w:t>Data Inputs</w:t>
        </w:r>
      </w:ins>
      <w:ins w:id="4057" w:author="arkat" w:date="2017-09-28T16:57:00Z">
        <w:r w:rsidRPr="00F2622C">
          <w:rPr>
            <w:i/>
            <w:lang w:val="en-US"/>
            <w:rPrChange w:id="4058" w:author="arkat" w:date="2017-09-28T19:33:00Z">
              <w:rPr>
                <w:lang w:val="en-US"/>
              </w:rPr>
            </w:rPrChange>
          </w:rPr>
          <w:t>, Data Outputs</w:t>
        </w:r>
        <w:r w:rsidRPr="00A54029">
          <w:rPr>
            <w:lang w:val="en-US"/>
          </w:rPr>
          <w:t xml:space="preserve"> dan </w:t>
        </w:r>
        <w:r w:rsidRPr="00F2622C">
          <w:rPr>
            <w:i/>
            <w:lang w:val="en-US"/>
            <w:rPrChange w:id="4059" w:author="arkat" w:date="2017-09-28T19:33:00Z">
              <w:rPr>
                <w:lang w:val="en-US"/>
              </w:rPr>
            </w:rPrChange>
          </w:rPr>
          <w:t>Data Stores</w:t>
        </w:r>
      </w:ins>
    </w:p>
    <w:p w14:paraId="40D2B5B3" w14:textId="57276C0C" w:rsidR="00F2622C" w:rsidRPr="0021076F" w:rsidRDefault="00686631">
      <w:pPr>
        <w:pStyle w:val="BodyText"/>
        <w:numPr>
          <w:ilvl w:val="6"/>
          <w:numId w:val="126"/>
        </w:numPr>
        <w:spacing w:after="0"/>
        <w:ind w:left="270" w:hanging="270"/>
        <w:rPr>
          <w:ins w:id="4060" w:author="arkat" w:date="2017-09-28T19:34:00Z"/>
          <w:i/>
          <w:lang w:val="en-US"/>
          <w:rPrChange w:id="4061" w:author="arkat" w:date="2017-09-28T19:36:00Z">
            <w:rPr>
              <w:ins w:id="4062" w:author="arkat" w:date="2017-09-28T19:34:00Z"/>
              <w:lang w:val="en-US"/>
            </w:rPr>
          </w:rPrChange>
        </w:rPr>
        <w:pPrChange w:id="4063" w:author="arkat" w:date="2017-10-02T22:40:00Z">
          <w:pPr>
            <w:pStyle w:val="BodyText"/>
            <w:numPr>
              <w:ilvl w:val="6"/>
              <w:numId w:val="26"/>
            </w:numPr>
            <w:spacing w:after="0"/>
            <w:ind w:left="2520" w:hanging="360"/>
          </w:pPr>
        </w:pPrChange>
      </w:pPr>
      <w:ins w:id="4064" w:author="arkat" w:date="2017-09-28T16:54:00Z">
        <w:r w:rsidRPr="00A54029">
          <w:rPr>
            <w:lang w:val="en-US"/>
          </w:rPr>
          <w:t>Connecting Objects</w:t>
        </w:r>
      </w:ins>
      <w:ins w:id="4065" w:author="arkat" w:date="2017-09-28T19:33:00Z">
        <w:r w:rsidR="00F2622C" w:rsidRPr="00A54029">
          <w:rPr>
            <w:lang w:val="en-US"/>
          </w:rPr>
          <w:t xml:space="preserve">, Ada </w:t>
        </w:r>
        <w:r w:rsidR="00F2622C" w:rsidRPr="00F2622C">
          <w:rPr>
            <w:lang w:val="en-US"/>
          </w:rPr>
          <w:t xml:space="preserve">4 </w:t>
        </w:r>
      </w:ins>
      <w:proofErr w:type="gramStart"/>
      <w:ins w:id="4066" w:author="arkat" w:date="2017-10-11T09:20:00Z">
        <w:r w:rsidR="00315295">
          <w:rPr>
            <w:lang w:val="en-US"/>
          </w:rPr>
          <w:t>cara</w:t>
        </w:r>
      </w:ins>
      <w:proofErr w:type="gramEnd"/>
      <w:ins w:id="4067" w:author="arkat" w:date="2017-09-28T19:33:00Z">
        <w:r w:rsidR="00F2622C" w:rsidRPr="00F2622C">
          <w:rPr>
            <w:lang w:val="en-US"/>
          </w:rPr>
          <w:t xml:space="preserve"> untuk menghubungkan </w:t>
        </w:r>
        <w:r w:rsidR="00F2622C" w:rsidRPr="00F2622C">
          <w:rPr>
            <w:i/>
            <w:lang w:val="en-US"/>
          </w:rPr>
          <w:t xml:space="preserve">flow objects </w:t>
        </w:r>
      </w:ins>
      <w:ins w:id="4068" w:author="arkat" w:date="2017-09-28T19:34:00Z">
        <w:r w:rsidR="00F2622C" w:rsidRPr="00F2622C">
          <w:rPr>
            <w:lang w:val="en-US"/>
          </w:rPr>
          <w:t xml:space="preserve">dengan </w:t>
        </w:r>
        <w:r w:rsidR="00F2622C" w:rsidRPr="00F2622C">
          <w:rPr>
            <w:i/>
            <w:lang w:val="en-US"/>
          </w:rPr>
          <w:t xml:space="preserve">flow objects </w:t>
        </w:r>
        <w:r w:rsidR="00F2622C" w:rsidRPr="00F2622C">
          <w:rPr>
            <w:lang w:val="en-US"/>
          </w:rPr>
          <w:t>lainya atau dengan informasi lainya, yakni dengan menggun</w:t>
        </w:r>
      </w:ins>
      <w:ins w:id="4069" w:author="arkat" w:date="2017-10-11T09:19:00Z">
        <w:del w:id="4070" w:author="arkat" w:date="2017-10-11T10:32:00Z">
          <w:r w:rsidR="00315295" w:rsidDel="00135261">
            <w:rPr>
              <w:lang w:val="en-US"/>
            </w:rPr>
            <w:delText>akan</w:delText>
          </w:r>
        </w:del>
      </w:ins>
      <w:ins w:id="4071" w:author="arkat" w:date="2017-10-11T10:32:00Z">
        <w:r w:rsidR="00135261">
          <w:rPr>
            <w:lang w:val="en-US"/>
          </w:rPr>
          <w:t>akan</w:t>
        </w:r>
      </w:ins>
      <w:ins w:id="4072" w:author="arkat" w:date="2017-09-28T19:34:00Z">
        <w:r w:rsidR="00F2622C" w:rsidRPr="00F2622C">
          <w:rPr>
            <w:lang w:val="en-US"/>
          </w:rPr>
          <w:t xml:space="preserve"> </w:t>
        </w:r>
        <w:r w:rsidR="00F2622C">
          <w:rPr>
            <w:i/>
            <w:lang w:val="en-US"/>
          </w:rPr>
          <w:t xml:space="preserve">Sequence Flows, Message Flows, </w:t>
        </w:r>
      </w:ins>
      <w:ins w:id="4073" w:author="arkat" w:date="2017-09-29T07:47:00Z">
        <w:r w:rsidR="00CC4A2A">
          <w:rPr>
            <w:i/>
            <w:lang w:val="en-US"/>
          </w:rPr>
          <w:t xml:space="preserve">Associations </w:t>
        </w:r>
        <w:r w:rsidR="00CC4A2A">
          <w:rPr>
            <w:lang w:val="en-US"/>
          </w:rPr>
          <w:t>dan</w:t>
        </w:r>
      </w:ins>
      <w:ins w:id="4074" w:author="arkat" w:date="2017-09-28T19:35:00Z">
        <w:r w:rsidR="00F2622C">
          <w:rPr>
            <w:lang w:val="en-US"/>
          </w:rPr>
          <w:t xml:space="preserve"> </w:t>
        </w:r>
      </w:ins>
      <w:ins w:id="4075" w:author="arkat" w:date="2017-09-28T19:34:00Z">
        <w:r w:rsidR="00F2622C" w:rsidRPr="00F2622C">
          <w:rPr>
            <w:i/>
            <w:lang w:val="en-US"/>
            <w:rPrChange w:id="4076" w:author="arkat" w:date="2017-09-28T19:35:00Z">
              <w:rPr>
                <w:lang w:val="en-US"/>
              </w:rPr>
            </w:rPrChange>
          </w:rPr>
          <w:t>Data Associations</w:t>
        </w:r>
      </w:ins>
      <w:ins w:id="4077" w:author="arkat" w:date="2017-09-28T19:35:00Z">
        <w:r w:rsidR="00F2622C">
          <w:rPr>
            <w:i/>
            <w:lang w:val="en-US"/>
          </w:rPr>
          <w:t>.</w:t>
        </w:r>
      </w:ins>
    </w:p>
    <w:p w14:paraId="12773B61" w14:textId="09001221" w:rsidR="00686631" w:rsidRPr="0021076F" w:rsidRDefault="00686631">
      <w:pPr>
        <w:pStyle w:val="BodyText"/>
        <w:numPr>
          <w:ilvl w:val="6"/>
          <w:numId w:val="126"/>
        </w:numPr>
        <w:spacing w:after="0"/>
        <w:ind w:left="270" w:hanging="270"/>
        <w:rPr>
          <w:ins w:id="4078" w:author="arkat" w:date="2017-09-28T16:54:00Z"/>
          <w:i/>
          <w:lang w:val="en-US"/>
          <w:rPrChange w:id="4079" w:author="arkat" w:date="2017-09-28T19:36:00Z">
            <w:rPr>
              <w:ins w:id="4080" w:author="arkat" w:date="2017-09-28T16:54:00Z"/>
              <w:lang w:val="en-US"/>
            </w:rPr>
          </w:rPrChange>
        </w:rPr>
        <w:pPrChange w:id="4081" w:author="arkat" w:date="2017-10-02T22:40:00Z">
          <w:pPr>
            <w:pStyle w:val="BodyText"/>
            <w:spacing w:after="0"/>
            <w:ind w:firstLine="284"/>
          </w:pPr>
        </w:pPrChange>
      </w:pPr>
      <w:ins w:id="4082" w:author="arkat" w:date="2017-09-28T16:54:00Z">
        <w:r w:rsidRPr="0021076F">
          <w:rPr>
            <w:i/>
            <w:lang w:val="en-US"/>
            <w:rPrChange w:id="4083" w:author="arkat" w:date="2017-09-28T19:36:00Z">
              <w:rPr>
                <w:lang w:val="en-US"/>
              </w:rPr>
            </w:rPrChange>
          </w:rPr>
          <w:t>Swimlanes</w:t>
        </w:r>
      </w:ins>
      <w:ins w:id="4084" w:author="arkat" w:date="2017-09-28T19:36:00Z">
        <w:r w:rsidR="0021076F">
          <w:rPr>
            <w:i/>
            <w:lang w:val="en-US"/>
          </w:rPr>
          <w:t xml:space="preserve">, </w:t>
        </w:r>
        <w:r w:rsidR="0021076F">
          <w:rPr>
            <w:lang w:val="en-US"/>
          </w:rPr>
          <w:t xml:space="preserve">ada 2 </w:t>
        </w:r>
      </w:ins>
      <w:ins w:id="4085" w:author="arkat" w:date="2017-10-11T09:20:00Z">
        <w:r w:rsidR="00315295">
          <w:rPr>
            <w:lang w:val="en-US"/>
          </w:rPr>
          <w:t>Cara</w:t>
        </w:r>
      </w:ins>
      <w:ins w:id="4086" w:author="arkat" w:date="2017-09-28T19:36:00Z">
        <w:r w:rsidR="0021076F">
          <w:rPr>
            <w:lang w:val="en-US"/>
          </w:rPr>
          <w:t xml:space="preserve"> untuk melakukan pengelompokan elemen pemodelan utama</w:t>
        </w:r>
      </w:ins>
      <w:ins w:id="4087" w:author="arkat" w:date="2017-09-28T19:37:00Z">
        <w:r w:rsidR="0021076F">
          <w:rPr>
            <w:lang w:val="en-US"/>
          </w:rPr>
          <w:t xml:space="preserve"> yakni melalui </w:t>
        </w:r>
        <w:r w:rsidR="0021076F">
          <w:rPr>
            <w:i/>
            <w:lang w:val="en-US"/>
          </w:rPr>
          <w:t xml:space="preserve">swimlanes, </w:t>
        </w:r>
        <w:r w:rsidR="0021076F">
          <w:rPr>
            <w:lang w:val="en-US"/>
          </w:rPr>
          <w:t xml:space="preserve">yakni </w:t>
        </w:r>
        <w:r w:rsidR="0021076F">
          <w:rPr>
            <w:i/>
            <w:lang w:val="en-US"/>
          </w:rPr>
          <w:t xml:space="preserve">Pools </w:t>
        </w:r>
        <w:r w:rsidR="0021076F">
          <w:rPr>
            <w:lang w:val="en-US"/>
          </w:rPr>
          <w:t xml:space="preserve">dan </w:t>
        </w:r>
        <w:r w:rsidR="0021076F">
          <w:rPr>
            <w:i/>
            <w:lang w:val="en-US"/>
          </w:rPr>
          <w:t>Lanes.</w:t>
        </w:r>
      </w:ins>
    </w:p>
    <w:p w14:paraId="0A4C7B37" w14:textId="582D91ED" w:rsidR="00686631" w:rsidRPr="0021076F" w:rsidRDefault="00686631">
      <w:pPr>
        <w:pStyle w:val="BodyText"/>
        <w:numPr>
          <w:ilvl w:val="6"/>
          <w:numId w:val="126"/>
        </w:numPr>
        <w:spacing w:after="0"/>
        <w:ind w:left="270" w:hanging="270"/>
        <w:rPr>
          <w:ins w:id="4088" w:author="arkat" w:date="2017-09-25T14:48:00Z"/>
          <w:i/>
          <w:lang w:val="en-US"/>
          <w:rPrChange w:id="4089" w:author="arkat" w:date="2017-09-28T19:38:00Z">
            <w:rPr>
              <w:ins w:id="4090" w:author="arkat" w:date="2017-09-25T14:48:00Z"/>
            </w:rPr>
          </w:rPrChange>
        </w:rPr>
        <w:pPrChange w:id="4091" w:author="arkat" w:date="2017-10-02T22:40:00Z">
          <w:pPr>
            <w:pStyle w:val="BodyText"/>
            <w:spacing w:after="0"/>
            <w:ind w:firstLine="284"/>
          </w:pPr>
        </w:pPrChange>
      </w:pPr>
      <w:ins w:id="4092" w:author="arkat" w:date="2017-09-28T16:54:00Z">
        <w:r w:rsidRPr="0021076F">
          <w:rPr>
            <w:i/>
            <w:lang w:val="en-US"/>
            <w:rPrChange w:id="4093" w:author="arkat" w:date="2017-09-28T19:38:00Z">
              <w:rPr>
                <w:lang w:val="en-US"/>
              </w:rPr>
            </w:rPrChange>
          </w:rPr>
          <w:t>Artifacts</w:t>
        </w:r>
      </w:ins>
      <w:ins w:id="4094" w:author="arkat" w:date="2017-09-28T19:38:00Z">
        <w:r w:rsidR="0021076F">
          <w:rPr>
            <w:i/>
            <w:lang w:val="en-US"/>
          </w:rPr>
          <w:t xml:space="preserve">, </w:t>
        </w:r>
        <w:r w:rsidR="0021076F">
          <w:rPr>
            <w:lang w:val="en-US"/>
          </w:rPr>
          <w:t>digun</w:t>
        </w:r>
      </w:ins>
      <w:ins w:id="4095" w:author="arkat" w:date="2017-10-11T09:19:00Z">
        <w:del w:id="4096" w:author="arkat" w:date="2017-10-11T10:32:00Z">
          <w:r w:rsidR="00315295" w:rsidDel="00135261">
            <w:rPr>
              <w:lang w:val="en-US"/>
            </w:rPr>
            <w:delText>akan</w:delText>
          </w:r>
        </w:del>
      </w:ins>
      <w:proofErr w:type="gramStart"/>
      <w:ins w:id="4097" w:author="arkat" w:date="2017-10-11T10:32:00Z">
        <w:r w:rsidR="00135261">
          <w:rPr>
            <w:lang w:val="en-US"/>
          </w:rPr>
          <w:t>akan</w:t>
        </w:r>
      </w:ins>
      <w:proofErr w:type="gramEnd"/>
      <w:ins w:id="4098" w:author="arkat" w:date="2017-09-28T19:38:00Z">
        <w:r w:rsidR="0021076F">
          <w:rPr>
            <w:lang w:val="en-US"/>
          </w:rPr>
          <w:t xml:space="preserve"> untuk menyedi</w:t>
        </w:r>
      </w:ins>
      <w:ins w:id="4099" w:author="arkat" w:date="2017-10-11T09:19:00Z">
        <w:del w:id="4100" w:author="arkat" w:date="2017-10-11T10:32:00Z">
          <w:r w:rsidR="00315295" w:rsidDel="00135261">
            <w:rPr>
              <w:lang w:val="en-US"/>
            </w:rPr>
            <w:delText>akan</w:delText>
          </w:r>
        </w:del>
      </w:ins>
      <w:ins w:id="4101" w:author="arkat" w:date="2017-10-11T10:32:00Z">
        <w:r w:rsidR="00135261">
          <w:rPr>
            <w:lang w:val="en-US"/>
          </w:rPr>
          <w:t>akan</w:t>
        </w:r>
      </w:ins>
      <w:ins w:id="4102" w:author="arkat" w:date="2017-09-28T19:38:00Z">
        <w:r w:rsidR="0021076F">
          <w:rPr>
            <w:lang w:val="en-US"/>
          </w:rPr>
          <w:t xml:space="preserve"> tambahan informasi terkait proses</w:t>
        </w:r>
      </w:ins>
      <w:ins w:id="4103" w:author="arkat" w:date="2017-09-28T19:39:00Z">
        <w:r w:rsidR="0021076F">
          <w:rPr>
            <w:lang w:val="en-US"/>
          </w:rPr>
          <w:t xml:space="preserve">. Ada 2 </w:t>
        </w:r>
        <w:r w:rsidR="0021076F">
          <w:rPr>
            <w:i/>
            <w:lang w:val="en-US"/>
          </w:rPr>
          <w:t xml:space="preserve">artifacts </w:t>
        </w:r>
        <w:r w:rsidR="0021076F">
          <w:rPr>
            <w:lang w:val="en-US"/>
          </w:rPr>
          <w:t>standar</w:t>
        </w:r>
      </w:ins>
      <w:ins w:id="4104" w:author="arkat" w:date="2017-09-28T19:41:00Z">
        <w:r w:rsidR="0021076F">
          <w:rPr>
            <w:lang w:val="en-US"/>
          </w:rPr>
          <w:t xml:space="preserve"> yakni </w:t>
        </w:r>
        <w:r w:rsidR="0021076F">
          <w:rPr>
            <w:i/>
            <w:lang w:val="en-US"/>
          </w:rPr>
          <w:t xml:space="preserve">group </w:t>
        </w:r>
      </w:ins>
      <w:ins w:id="4105" w:author="arkat" w:date="2017-09-28T19:42:00Z">
        <w:r w:rsidR="0021076F">
          <w:rPr>
            <w:lang w:val="en-US"/>
          </w:rPr>
          <w:t xml:space="preserve">and </w:t>
        </w:r>
        <w:r w:rsidR="0021076F" w:rsidRPr="0021076F">
          <w:rPr>
            <w:i/>
            <w:lang w:val="en-US"/>
            <w:rPrChange w:id="4106" w:author="arkat" w:date="2017-09-28T19:42:00Z">
              <w:rPr>
                <w:lang w:val="en-US"/>
              </w:rPr>
            </w:rPrChange>
          </w:rPr>
          <w:t>text</w:t>
        </w:r>
        <w:r w:rsidR="0021076F">
          <w:rPr>
            <w:lang w:val="en-US"/>
          </w:rPr>
          <w:t xml:space="preserve"> </w:t>
        </w:r>
        <w:r w:rsidR="0021076F" w:rsidRPr="0021076F">
          <w:rPr>
            <w:i/>
            <w:lang w:val="en-US"/>
            <w:rPrChange w:id="4107" w:author="arkat" w:date="2017-09-28T19:42:00Z">
              <w:rPr>
                <w:lang w:val="en-US"/>
              </w:rPr>
            </w:rPrChange>
          </w:rPr>
          <w:t>annotation</w:t>
        </w:r>
      </w:ins>
      <w:ins w:id="4108" w:author="arkat" w:date="2017-09-28T19:39:00Z">
        <w:r w:rsidR="0021076F">
          <w:rPr>
            <w:lang w:val="en-US"/>
          </w:rPr>
          <w:t xml:space="preserve">, </w:t>
        </w:r>
      </w:ins>
      <w:ins w:id="4109" w:author="arkat" w:date="2017-10-11T09:19:00Z">
        <w:del w:id="4110" w:author="arkat" w:date="2017-10-11T10:32:00Z">
          <w:r w:rsidR="00315295" w:rsidDel="00135261">
            <w:rPr>
              <w:lang w:val="en-US"/>
            </w:rPr>
            <w:delText>Akan</w:delText>
          </w:r>
        </w:del>
      </w:ins>
      <w:ins w:id="4111" w:author="arkat" w:date="2017-10-11T10:32:00Z">
        <w:r w:rsidR="00135261">
          <w:rPr>
            <w:lang w:val="en-US"/>
          </w:rPr>
          <w:t>Akan</w:t>
        </w:r>
      </w:ins>
      <w:ins w:id="4112" w:author="arkat" w:date="2017-09-28T19:39:00Z">
        <w:r w:rsidR="0021076F">
          <w:rPr>
            <w:lang w:val="en-US"/>
          </w:rPr>
          <w:t xml:space="preserve"> tetapi </w:t>
        </w:r>
        <w:r w:rsidR="0021076F">
          <w:rPr>
            <w:i/>
            <w:lang w:val="en-US"/>
          </w:rPr>
          <w:t xml:space="preserve">tool </w:t>
        </w:r>
        <w:r w:rsidR="0021076F">
          <w:rPr>
            <w:lang w:val="en-US"/>
          </w:rPr>
          <w:t xml:space="preserve">pemodelan bebas menambahkan </w:t>
        </w:r>
      </w:ins>
      <w:ins w:id="4113" w:author="arkat" w:date="2017-09-28T19:40:00Z">
        <w:r w:rsidR="0021076F">
          <w:rPr>
            <w:lang w:val="en-US"/>
          </w:rPr>
          <w:t xml:space="preserve">sebanyak mungkin </w:t>
        </w:r>
        <w:r w:rsidR="0021076F">
          <w:rPr>
            <w:i/>
            <w:lang w:val="en-US"/>
          </w:rPr>
          <w:t xml:space="preserve">artifacts </w:t>
        </w:r>
        <w:r w:rsidR="0021076F">
          <w:rPr>
            <w:lang w:val="en-US"/>
          </w:rPr>
          <w:t xml:space="preserve">yang dibutuhkan. </w:t>
        </w:r>
      </w:ins>
    </w:p>
    <w:p w14:paraId="46CC5104" w14:textId="77777777" w:rsidR="00787DAA" w:rsidRDefault="00787DAA">
      <w:pPr>
        <w:pStyle w:val="BodyText"/>
        <w:spacing w:after="0"/>
        <w:rPr>
          <w:ins w:id="4114" w:author="arkat" w:date="2017-09-28T19:47:00Z"/>
        </w:rPr>
        <w:pPrChange w:id="4115" w:author="arkat" w:date="2017-09-29T22:47:00Z">
          <w:pPr>
            <w:pStyle w:val="BodyText"/>
            <w:spacing w:after="0"/>
            <w:ind w:firstLine="284"/>
          </w:pPr>
        </w:pPrChange>
      </w:pPr>
    </w:p>
    <w:p w14:paraId="274CD834" w14:textId="437219F9" w:rsidR="00787DAA" w:rsidRPr="00E6554F" w:rsidRDefault="00A351BA">
      <w:pPr>
        <w:pStyle w:val="TabelBAB2"/>
        <w:rPr>
          <w:ins w:id="4116" w:author="arkat" w:date="2017-09-28T19:47:00Z"/>
        </w:rPr>
        <w:pPrChange w:id="4117" w:author="arkat" w:date="2017-09-28T20:16:00Z">
          <w:pPr>
            <w:pStyle w:val="BodyText"/>
            <w:spacing w:after="0"/>
            <w:ind w:firstLine="284"/>
          </w:pPr>
        </w:pPrChange>
      </w:pPr>
      <w:bookmarkStart w:id="4118" w:name="_Toc495046394"/>
      <w:ins w:id="4119" w:author="arkat" w:date="2017-09-28T20:17:00Z">
        <w:r w:rsidRPr="00E6554F">
          <w:t>Elemen dasar BPMN 2.0</w:t>
        </w:r>
      </w:ins>
      <w:bookmarkEnd w:id="4118"/>
    </w:p>
    <w:tbl>
      <w:tblPr>
        <w:tblStyle w:val="TableGrid"/>
        <w:tblW w:w="8365" w:type="dxa"/>
        <w:tblLayout w:type="fixed"/>
        <w:tblLook w:val="04A0" w:firstRow="1" w:lastRow="0" w:firstColumn="1" w:lastColumn="0" w:noHBand="0" w:noVBand="1"/>
        <w:tblPrChange w:id="4120" w:author="arkat" w:date="2017-09-28T19:57:00Z">
          <w:tblPr>
            <w:tblStyle w:val="TableGrid"/>
            <w:tblW w:w="0" w:type="auto"/>
            <w:tblLook w:val="04A0" w:firstRow="1" w:lastRow="0" w:firstColumn="1" w:lastColumn="0" w:noHBand="0" w:noVBand="1"/>
          </w:tblPr>
        </w:tblPrChange>
      </w:tblPr>
      <w:tblGrid>
        <w:gridCol w:w="1345"/>
        <w:gridCol w:w="1620"/>
        <w:gridCol w:w="5400"/>
        <w:tblGridChange w:id="4121">
          <w:tblGrid>
            <w:gridCol w:w="113"/>
            <w:gridCol w:w="1232"/>
            <w:gridCol w:w="113"/>
            <w:gridCol w:w="1507"/>
            <w:gridCol w:w="113"/>
            <w:gridCol w:w="2905"/>
            <w:gridCol w:w="2495"/>
          </w:tblGrid>
        </w:tblGridChange>
      </w:tblGrid>
      <w:tr w:rsidR="00787DAA" w:rsidRPr="00E55995" w14:paraId="420A571C" w14:textId="77777777" w:rsidTr="00CB04F0">
        <w:trPr>
          <w:ins w:id="4122" w:author="arkat" w:date="2017-09-28T19:47:00Z"/>
          <w:trPrChange w:id="4123" w:author="arkat" w:date="2017-09-28T19:57:00Z">
            <w:trPr>
              <w:gridAfter w:val="0"/>
            </w:trPr>
          </w:trPrChange>
        </w:trPr>
        <w:tc>
          <w:tcPr>
            <w:tcW w:w="2965" w:type="dxa"/>
            <w:gridSpan w:val="2"/>
            <w:tcPrChange w:id="4124" w:author="arkat" w:date="2017-09-28T19:57:00Z">
              <w:tcPr>
                <w:tcW w:w="2965" w:type="dxa"/>
                <w:gridSpan w:val="4"/>
              </w:tcPr>
            </w:tcPrChange>
          </w:tcPr>
          <w:p w14:paraId="4607EFA9" w14:textId="3C87FA86" w:rsidR="00787DAA" w:rsidRPr="00E55995" w:rsidRDefault="00787DAA" w:rsidP="0058751D">
            <w:pPr>
              <w:pStyle w:val="BodyText"/>
              <w:spacing w:after="0"/>
              <w:rPr>
                <w:ins w:id="4125" w:author="arkat" w:date="2017-09-28T19:47:00Z"/>
                <w:b/>
                <w:rPrChange w:id="4126" w:author="arkat" w:date="2017-09-29T12:54:00Z">
                  <w:rPr>
                    <w:ins w:id="4127" w:author="arkat" w:date="2017-09-28T19:47:00Z"/>
                  </w:rPr>
                </w:rPrChange>
              </w:rPr>
            </w:pPr>
            <w:ins w:id="4128" w:author="arkat" w:date="2017-09-28T19:54:00Z">
              <w:r w:rsidRPr="00E55995">
                <w:rPr>
                  <w:b/>
                  <w:lang w:val="en-US"/>
                  <w:rPrChange w:id="4129" w:author="arkat" w:date="2017-09-29T12:54:00Z">
                    <w:rPr>
                      <w:lang w:val="en-US"/>
                    </w:rPr>
                  </w:rPrChange>
                </w:rPr>
                <w:t>Notasi</w:t>
              </w:r>
            </w:ins>
          </w:p>
        </w:tc>
        <w:tc>
          <w:tcPr>
            <w:tcW w:w="5400" w:type="dxa"/>
            <w:tcPrChange w:id="4130" w:author="arkat" w:date="2017-09-28T19:57:00Z">
              <w:tcPr>
                <w:tcW w:w="3018" w:type="dxa"/>
                <w:gridSpan w:val="2"/>
              </w:tcPr>
            </w:tcPrChange>
          </w:tcPr>
          <w:p w14:paraId="398200D5" w14:textId="7FE1D64A" w:rsidR="00787DAA" w:rsidRPr="00E55995" w:rsidRDefault="00787DAA" w:rsidP="0058751D">
            <w:pPr>
              <w:pStyle w:val="BodyText"/>
              <w:spacing w:after="0"/>
              <w:rPr>
                <w:ins w:id="4131" w:author="arkat" w:date="2017-09-28T19:47:00Z"/>
                <w:b/>
                <w:lang w:val="en-US"/>
                <w:rPrChange w:id="4132" w:author="arkat" w:date="2017-09-29T12:54:00Z">
                  <w:rPr>
                    <w:ins w:id="4133" w:author="arkat" w:date="2017-09-28T19:47:00Z"/>
                  </w:rPr>
                </w:rPrChange>
              </w:rPr>
            </w:pPr>
            <w:ins w:id="4134" w:author="arkat" w:date="2017-09-28T19:55:00Z">
              <w:r w:rsidRPr="00E55995">
                <w:rPr>
                  <w:b/>
                  <w:lang w:val="en-US"/>
                  <w:rPrChange w:id="4135" w:author="arkat" w:date="2017-09-29T12:54:00Z">
                    <w:rPr>
                      <w:lang w:val="en-US"/>
                    </w:rPr>
                  </w:rPrChange>
                </w:rPr>
                <w:t>Deskripsi</w:t>
              </w:r>
            </w:ins>
          </w:p>
        </w:tc>
      </w:tr>
      <w:tr w:rsidR="00787DAA" w14:paraId="422A1DB6" w14:textId="77777777" w:rsidTr="00CB04F0">
        <w:trPr>
          <w:ins w:id="4136" w:author="arkat" w:date="2017-09-28T19:47:00Z"/>
          <w:trPrChange w:id="4137" w:author="arkat" w:date="2017-09-28T19:57:00Z">
            <w:trPr>
              <w:gridAfter w:val="0"/>
            </w:trPr>
          </w:trPrChange>
        </w:trPr>
        <w:tc>
          <w:tcPr>
            <w:tcW w:w="1345" w:type="dxa"/>
            <w:tcPrChange w:id="4138" w:author="arkat" w:date="2017-09-28T19:57:00Z">
              <w:tcPr>
                <w:tcW w:w="1345" w:type="dxa"/>
                <w:gridSpan w:val="2"/>
              </w:tcPr>
            </w:tcPrChange>
          </w:tcPr>
          <w:p w14:paraId="21BC9E65" w14:textId="4598DE56" w:rsidR="00787DAA" w:rsidRDefault="00787DAA">
            <w:pPr>
              <w:pStyle w:val="BodyText"/>
              <w:spacing w:after="0"/>
              <w:jc w:val="center"/>
              <w:rPr>
                <w:ins w:id="4139" w:author="arkat" w:date="2017-09-28T19:47:00Z"/>
              </w:rPr>
              <w:pPrChange w:id="4140" w:author="arkat" w:date="2017-10-01T06:07:00Z">
                <w:pPr>
                  <w:pStyle w:val="BodyText"/>
                  <w:spacing w:after="0"/>
                </w:pPr>
              </w:pPrChange>
            </w:pPr>
            <w:ins w:id="4141" w:author="arkat" w:date="2017-09-28T19:48:00Z">
              <w:r w:rsidRPr="002E3C08">
                <w:rPr>
                  <w:noProof/>
                  <w:szCs w:val="24"/>
                  <w:lang w:val="en-US"/>
                </w:rPr>
                <w:drawing>
                  <wp:inline distT="0" distB="0" distL="0" distR="0" wp14:anchorId="14965C7E" wp14:editId="35D884FB">
                    <wp:extent cx="461042" cy="46104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1453" cy="461453"/>
                            </a:xfrm>
                            <a:prstGeom prst="rect">
                              <a:avLst/>
                            </a:prstGeom>
                            <a:noFill/>
                            <a:ln>
                              <a:noFill/>
                            </a:ln>
                          </pic:spPr>
                        </pic:pic>
                      </a:graphicData>
                    </a:graphic>
                  </wp:inline>
                </w:drawing>
              </w:r>
            </w:ins>
          </w:p>
        </w:tc>
        <w:tc>
          <w:tcPr>
            <w:tcW w:w="1620" w:type="dxa"/>
            <w:tcPrChange w:id="4142" w:author="arkat" w:date="2017-09-28T19:57:00Z">
              <w:tcPr>
                <w:tcW w:w="1620" w:type="dxa"/>
                <w:gridSpan w:val="2"/>
              </w:tcPr>
            </w:tcPrChange>
          </w:tcPr>
          <w:p w14:paraId="5C155EA2" w14:textId="5CA3F6C4" w:rsidR="00787DAA" w:rsidRPr="00787DAA" w:rsidRDefault="00787DAA" w:rsidP="0058751D">
            <w:pPr>
              <w:pStyle w:val="BodyText"/>
              <w:spacing w:after="0"/>
              <w:rPr>
                <w:ins w:id="4143" w:author="arkat" w:date="2017-09-28T19:47:00Z"/>
                <w:lang w:val="en-US"/>
                <w:rPrChange w:id="4144" w:author="arkat" w:date="2017-09-28T19:49:00Z">
                  <w:rPr>
                    <w:ins w:id="4145" w:author="arkat" w:date="2017-09-28T19:47:00Z"/>
                  </w:rPr>
                </w:rPrChange>
              </w:rPr>
            </w:pPr>
            <w:ins w:id="4146" w:author="arkat" w:date="2017-09-28T19:49:00Z">
              <w:r>
                <w:rPr>
                  <w:lang w:val="en-US"/>
                </w:rPr>
                <w:t>Event</w:t>
              </w:r>
            </w:ins>
          </w:p>
        </w:tc>
        <w:tc>
          <w:tcPr>
            <w:tcW w:w="5400" w:type="dxa"/>
            <w:tcPrChange w:id="4147" w:author="arkat" w:date="2017-09-28T19:57:00Z">
              <w:tcPr>
                <w:tcW w:w="3018" w:type="dxa"/>
                <w:gridSpan w:val="2"/>
              </w:tcPr>
            </w:tcPrChange>
          </w:tcPr>
          <w:p w14:paraId="3ADC53CE" w14:textId="3B94C622" w:rsidR="00787DAA" w:rsidRDefault="00787DAA" w:rsidP="0058751D">
            <w:pPr>
              <w:pStyle w:val="BodyText"/>
              <w:spacing w:after="0"/>
              <w:rPr>
                <w:ins w:id="4148" w:author="arkat" w:date="2017-09-28T19:47:00Z"/>
              </w:rPr>
            </w:pPr>
            <w:ins w:id="4149" w:author="arkat" w:date="2017-09-28T19:56:00Z">
              <w:r w:rsidRPr="00E55995">
                <w:rPr>
                  <w:i/>
                  <w:rPrChange w:id="4150" w:author="arkat" w:date="2017-09-29T12:51:00Z">
                    <w:rPr/>
                  </w:rPrChange>
                </w:rPr>
                <w:t>Event</w:t>
              </w:r>
              <w:r>
                <w:t xml:space="preserve"> merup</w:t>
              </w:r>
            </w:ins>
            <w:ins w:id="4151" w:author="arkat" w:date="2017-10-11T09:19:00Z">
              <w:del w:id="4152" w:author="arkat" w:date="2017-10-11T10:32:00Z">
                <w:r w:rsidR="00315295" w:rsidDel="00135261">
                  <w:delText>akan</w:delText>
                </w:r>
              </w:del>
            </w:ins>
            <w:ins w:id="4153" w:author="arkat" w:date="2017-10-11T10:32:00Z">
              <w:r w:rsidR="00135261">
                <w:t>akan</w:t>
              </w:r>
            </w:ins>
            <w:ins w:id="4154" w:author="arkat" w:date="2017-09-28T19:56:00Z">
              <w:r>
                <w:t xml:space="preserve"> sesuatu yang “terjadi” selama berlangsungnya proses bisnis. </w:t>
              </w:r>
            </w:ins>
            <w:ins w:id="4155" w:author="arkat" w:date="2017-09-29T12:50:00Z">
              <w:r w:rsidR="00E55995" w:rsidRPr="00E55995">
                <w:rPr>
                  <w:i/>
                  <w:lang w:val="en-US"/>
                  <w:rPrChange w:id="4156" w:author="arkat" w:date="2017-09-29T12:50:00Z">
                    <w:rPr>
                      <w:lang w:val="en-US"/>
                    </w:rPr>
                  </w:rPrChange>
                </w:rPr>
                <w:t>Event</w:t>
              </w:r>
              <w:r w:rsidR="00E55995">
                <w:rPr>
                  <w:lang w:val="en-US"/>
                </w:rPr>
                <w:t xml:space="preserve"> </w:t>
              </w:r>
            </w:ins>
            <w:ins w:id="4157" w:author="arkat" w:date="2017-09-28T19:56:00Z">
              <w:r>
                <w:t>mempengaruhi aliran proses</w:t>
              </w:r>
              <w:r w:rsidR="00E55995">
                <w:t xml:space="preserve"> dan biasanya memiliki </w:t>
              </w:r>
              <w:r w:rsidRPr="00787DAA">
                <w:rPr>
                  <w:i/>
                  <w:rPrChange w:id="4158" w:author="arkat" w:date="2017-09-28T19:56:00Z">
                    <w:rPr/>
                  </w:rPrChange>
                </w:rPr>
                <w:t>trigger</w:t>
              </w:r>
            </w:ins>
            <w:ins w:id="4159" w:author="arkat" w:date="2017-09-29T12:52:00Z">
              <w:r w:rsidR="00E55995">
                <w:rPr>
                  <w:i/>
                  <w:lang w:val="en-US"/>
                </w:rPr>
                <w:t xml:space="preserve"> </w:t>
              </w:r>
            </w:ins>
            <w:ins w:id="4160" w:author="arkat" w:date="2017-09-28T19:56:00Z">
              <w:r w:rsidR="00E55995">
                <w:t>atau</w:t>
              </w:r>
              <w:r>
                <w:t xml:space="preserve"> </w:t>
              </w:r>
              <w:r w:rsidRPr="00787DAA">
                <w:rPr>
                  <w:i/>
                  <w:rPrChange w:id="4161" w:author="arkat" w:date="2017-09-28T19:56:00Z">
                    <w:rPr/>
                  </w:rPrChange>
                </w:rPr>
                <w:t>result</w:t>
              </w:r>
              <w:r>
                <w:t xml:space="preserve">. </w:t>
              </w:r>
            </w:ins>
          </w:p>
        </w:tc>
      </w:tr>
      <w:tr w:rsidR="00787DAA" w14:paraId="1F25FD2D" w14:textId="77777777" w:rsidTr="00CB04F0">
        <w:trPr>
          <w:ins w:id="4162" w:author="arkat" w:date="2017-09-28T19:50:00Z"/>
          <w:trPrChange w:id="4163" w:author="arkat" w:date="2017-09-28T19:57:00Z">
            <w:trPr>
              <w:gridAfter w:val="0"/>
            </w:trPr>
          </w:trPrChange>
        </w:trPr>
        <w:tc>
          <w:tcPr>
            <w:tcW w:w="1345" w:type="dxa"/>
            <w:tcPrChange w:id="4164" w:author="arkat" w:date="2017-09-28T19:57:00Z">
              <w:tcPr>
                <w:tcW w:w="1345" w:type="dxa"/>
                <w:gridSpan w:val="2"/>
              </w:tcPr>
            </w:tcPrChange>
          </w:tcPr>
          <w:p w14:paraId="0918CB70" w14:textId="7CEED9E5" w:rsidR="00787DAA" w:rsidRPr="0080155A" w:rsidRDefault="00CB04F0" w:rsidP="0058751D">
            <w:pPr>
              <w:pStyle w:val="BodyText"/>
              <w:spacing w:after="0"/>
              <w:rPr>
                <w:ins w:id="4165" w:author="arkat" w:date="2017-09-28T19:50:00Z"/>
                <w:noProof/>
                <w:szCs w:val="24"/>
                <w:lang w:val="en-US"/>
              </w:rPr>
            </w:pPr>
            <w:ins w:id="4166" w:author="arkat" w:date="2017-09-28T20:01:00Z">
              <w:r w:rsidRPr="002E3C08">
                <w:rPr>
                  <w:noProof/>
                  <w:szCs w:val="24"/>
                  <w:lang w:val="en-US"/>
                </w:rPr>
                <mc:AlternateContent>
                  <mc:Choice Requires="wps">
                    <w:drawing>
                      <wp:anchor distT="0" distB="0" distL="114300" distR="114300" simplePos="0" relativeHeight="251708928" behindDoc="0" locked="0" layoutInCell="1" allowOverlap="1" wp14:anchorId="722A32E7" wp14:editId="4E725C56">
                        <wp:simplePos x="0" y="0"/>
                        <wp:positionH relativeFrom="column">
                          <wp:posOffset>-6350</wp:posOffset>
                        </wp:positionH>
                        <wp:positionV relativeFrom="paragraph">
                          <wp:posOffset>22225</wp:posOffset>
                        </wp:positionV>
                        <wp:extent cx="560769" cy="384202"/>
                        <wp:effectExtent l="57150" t="19050" r="67945" b="92075"/>
                        <wp:wrapNone/>
                        <wp:docPr id="137" name="Rounded Rectangle 137"/>
                        <wp:cNvGraphicFramePr/>
                        <a:graphic xmlns:a="http://schemas.openxmlformats.org/drawingml/2006/main">
                          <a:graphicData uri="http://schemas.microsoft.com/office/word/2010/wordprocessingShape">
                            <wps:wsp>
                              <wps:cNvSpPr/>
                              <wps:spPr>
                                <a:xfrm>
                                  <a:off x="0" y="0"/>
                                  <a:ext cx="560769" cy="384202"/>
                                </a:xfrm>
                                <a:prstGeom prst="round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59EFA4F" id="Rounded Rectangle 137" o:spid="_x0000_s1026" style="position:absolute;margin-left:-.5pt;margin-top:1.75pt;width:44.15pt;height:30.25pt;z-index:25170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" fillcolor="#4f81bd [3204]" strokecolor="#4579b8 [3044]">
                        <v:fill color2="#a7bfde [1620]" rotate="t" angle="180" focus="100%" type="gradient">
                          <o:fill v:ext="view" type="gradientUnscaled"/>
                        </v:fill>
                        <v:shadow on="t" color="black" opacity="22937f" origin=",.5" offset="0,.63889mm"/>
                      </v:roundrect>
                    </w:pict>
                  </mc:Fallback>
                </mc:AlternateContent>
              </w:r>
            </w:ins>
          </w:p>
        </w:tc>
        <w:tc>
          <w:tcPr>
            <w:tcW w:w="1620" w:type="dxa"/>
            <w:tcPrChange w:id="4167" w:author="arkat" w:date="2017-09-28T19:57:00Z">
              <w:tcPr>
                <w:tcW w:w="1620" w:type="dxa"/>
                <w:gridSpan w:val="2"/>
              </w:tcPr>
            </w:tcPrChange>
          </w:tcPr>
          <w:p w14:paraId="259516BC" w14:textId="77777777" w:rsidR="00787DAA" w:rsidRDefault="00CB04F0" w:rsidP="0058751D">
            <w:pPr>
              <w:pStyle w:val="BodyText"/>
              <w:spacing w:after="0"/>
              <w:rPr>
                <w:ins w:id="4168" w:author="arkat" w:date="2017-09-28T20:01:00Z"/>
                <w:lang w:val="en-US"/>
              </w:rPr>
            </w:pPr>
            <w:ins w:id="4169" w:author="arkat" w:date="2017-09-28T20:01:00Z">
              <w:r>
                <w:rPr>
                  <w:lang w:val="en-US"/>
                </w:rPr>
                <w:t>Activity</w:t>
              </w:r>
            </w:ins>
          </w:p>
          <w:p w14:paraId="61928F15" w14:textId="77777777" w:rsidR="00CB04F0" w:rsidRDefault="00CB04F0" w:rsidP="0058751D">
            <w:pPr>
              <w:pStyle w:val="BodyText"/>
              <w:spacing w:after="0"/>
              <w:rPr>
                <w:ins w:id="4170" w:author="arkat" w:date="2017-09-28T20:01:00Z"/>
                <w:lang w:val="en-US"/>
              </w:rPr>
            </w:pPr>
          </w:p>
          <w:p w14:paraId="4E881010" w14:textId="77777777" w:rsidR="00CB04F0" w:rsidRDefault="00CB04F0" w:rsidP="0058751D">
            <w:pPr>
              <w:pStyle w:val="BodyText"/>
              <w:spacing w:after="0"/>
              <w:rPr>
                <w:ins w:id="4171" w:author="arkat" w:date="2017-09-28T20:01:00Z"/>
                <w:lang w:val="en-US"/>
              </w:rPr>
            </w:pPr>
          </w:p>
          <w:p w14:paraId="174144AF" w14:textId="21D5DF7A" w:rsidR="00CB04F0" w:rsidRDefault="00CB04F0" w:rsidP="0058751D">
            <w:pPr>
              <w:pStyle w:val="BodyText"/>
              <w:spacing w:after="0"/>
              <w:rPr>
                <w:ins w:id="4172" w:author="arkat" w:date="2017-09-28T19:50:00Z"/>
                <w:lang w:val="en-US"/>
              </w:rPr>
            </w:pPr>
          </w:p>
        </w:tc>
        <w:tc>
          <w:tcPr>
            <w:tcW w:w="5400" w:type="dxa"/>
            <w:tcPrChange w:id="4173" w:author="arkat" w:date="2017-09-28T19:57:00Z">
              <w:tcPr>
                <w:tcW w:w="3018" w:type="dxa"/>
                <w:gridSpan w:val="2"/>
              </w:tcPr>
            </w:tcPrChange>
          </w:tcPr>
          <w:p w14:paraId="3DF49B81" w14:textId="1FF48EB3" w:rsidR="00787DAA" w:rsidRPr="00B324AF" w:rsidRDefault="00C13085">
            <w:pPr>
              <w:pStyle w:val="BodyText"/>
              <w:spacing w:after="0"/>
              <w:rPr>
                <w:ins w:id="4174" w:author="arkat" w:date="2017-09-28T19:50:00Z"/>
                <w:lang w:val="en-US"/>
                <w:rPrChange w:id="4175" w:author="arkat" w:date="2017-09-29T12:32:00Z">
                  <w:rPr>
                    <w:ins w:id="4176" w:author="arkat" w:date="2017-09-28T19:50:00Z"/>
                  </w:rPr>
                </w:rPrChange>
              </w:rPr>
            </w:pPr>
            <w:ins w:id="4177" w:author="arkat" w:date="2017-09-29T23:08:00Z">
              <w:r w:rsidRPr="00C13085">
                <w:rPr>
                  <w:i/>
                  <w:lang w:val="en-US"/>
                  <w:rPrChange w:id="4178" w:author="arkat" w:date="2017-09-29T23:08:00Z">
                    <w:rPr>
                      <w:lang w:val="en-US"/>
                    </w:rPr>
                  </w:rPrChange>
                </w:rPr>
                <w:t>Activity</w:t>
              </w:r>
              <w:r>
                <w:rPr>
                  <w:lang w:val="en-US"/>
                </w:rPr>
                <w:t xml:space="preserve"> </w:t>
              </w:r>
            </w:ins>
            <w:ins w:id="4179" w:author="arkat" w:date="2017-09-29T12:29:00Z">
              <w:r w:rsidR="00B324AF" w:rsidRPr="00B324AF">
                <w:t xml:space="preserve">adalah istilah generik untuk pekerjaan yang dilakukan perusahaan </w:t>
              </w:r>
              <w:r w:rsidR="00B324AF">
                <w:rPr>
                  <w:lang w:val="en-US"/>
                </w:rPr>
                <w:t xml:space="preserve">di </w:t>
              </w:r>
              <w:r w:rsidR="00B324AF" w:rsidRPr="00B324AF">
                <w:t>dalam</w:t>
              </w:r>
              <w:r w:rsidR="00B324AF">
                <w:t xml:space="preserve"> sebuah Proses. Aktivitas itu bisa atomik atau non-atomik (</w:t>
              </w:r>
              <w:r w:rsidR="00B324AF" w:rsidRPr="00B324AF">
                <w:rPr>
                  <w:i/>
                  <w:rPrChange w:id="4180" w:author="arkat" w:date="2017-09-29T12:29:00Z">
                    <w:rPr/>
                  </w:rPrChange>
                </w:rPr>
                <w:t>compund</w:t>
              </w:r>
              <w:r w:rsidR="00B324AF" w:rsidRPr="00B324AF">
                <w:t xml:space="preserve">). Jenis </w:t>
              </w:r>
            </w:ins>
            <w:ins w:id="4181" w:author="arkat" w:date="2017-09-29T23:08:00Z">
              <w:r w:rsidRPr="00C13085">
                <w:rPr>
                  <w:i/>
                  <w:lang w:val="en-US"/>
                  <w:rPrChange w:id="4182" w:author="arkat" w:date="2017-09-29T23:08:00Z">
                    <w:rPr>
                      <w:lang w:val="en-US"/>
                    </w:rPr>
                  </w:rPrChange>
                </w:rPr>
                <w:t>Activity</w:t>
              </w:r>
              <w:r>
                <w:rPr>
                  <w:lang w:val="en-US"/>
                </w:rPr>
                <w:t xml:space="preserve"> </w:t>
              </w:r>
            </w:ins>
            <w:ins w:id="4183" w:author="arkat" w:date="2017-09-29T12:29:00Z">
              <w:r w:rsidR="00B324AF" w:rsidRPr="00B324AF">
                <w:t>yang merup</w:t>
              </w:r>
            </w:ins>
            <w:ins w:id="4184" w:author="arkat" w:date="2017-10-11T09:19:00Z">
              <w:del w:id="4185" w:author="arkat" w:date="2017-10-11T10:32:00Z">
                <w:r w:rsidR="00315295" w:rsidDel="00135261">
                  <w:delText>akan</w:delText>
                </w:r>
              </w:del>
            </w:ins>
            <w:ins w:id="4186" w:author="arkat" w:date="2017-10-11T10:32:00Z">
              <w:r w:rsidR="00135261">
                <w:t>akan</w:t>
              </w:r>
            </w:ins>
            <w:ins w:id="4187" w:author="arkat" w:date="2017-09-29T12:29:00Z">
              <w:r w:rsidR="00B324AF" w:rsidRPr="00B324AF">
                <w:t xml:space="preserve"> bagian dari Model Proses adalah: </w:t>
              </w:r>
              <w:r w:rsidR="00B324AF" w:rsidRPr="00B324AF">
                <w:rPr>
                  <w:i/>
                  <w:rPrChange w:id="4188" w:author="arkat" w:date="2017-09-29T12:30:00Z">
                    <w:rPr/>
                  </w:rPrChange>
                </w:rPr>
                <w:t>Sub-Process</w:t>
              </w:r>
              <w:r w:rsidR="00B324AF">
                <w:t xml:space="preserve"> dan</w:t>
              </w:r>
              <w:r w:rsidR="00B324AF" w:rsidRPr="00B324AF">
                <w:t xml:space="preserve"> </w:t>
              </w:r>
              <w:r w:rsidR="00B324AF" w:rsidRPr="00B324AF">
                <w:rPr>
                  <w:i/>
                  <w:rPrChange w:id="4189" w:author="arkat" w:date="2017-09-29T12:30:00Z">
                    <w:rPr/>
                  </w:rPrChange>
                </w:rPr>
                <w:t>Task</w:t>
              </w:r>
              <w:r w:rsidR="00B324AF" w:rsidRPr="00B324AF">
                <w:t xml:space="preserve">. </w:t>
              </w:r>
            </w:ins>
            <w:ins w:id="4190" w:author="arkat" w:date="2017-09-29T12:32:00Z">
              <w:r w:rsidR="00B324AF" w:rsidRPr="00B324AF">
                <w:rPr>
                  <w:i/>
                  <w:lang w:val="en-US"/>
                  <w:rPrChange w:id="4191" w:author="arkat" w:date="2017-09-29T12:32:00Z">
                    <w:rPr>
                      <w:lang w:val="en-US"/>
                    </w:rPr>
                  </w:rPrChange>
                </w:rPr>
                <w:t>Activity</w:t>
              </w:r>
              <w:r w:rsidR="00B324AF">
                <w:rPr>
                  <w:lang w:val="en-US"/>
                </w:rPr>
                <w:t xml:space="preserve"> </w:t>
              </w:r>
            </w:ins>
            <w:ins w:id="4192" w:author="arkat" w:date="2017-09-29T12:29:00Z">
              <w:r w:rsidR="00B324AF" w:rsidRPr="00B324AF">
                <w:t>digun</w:t>
              </w:r>
            </w:ins>
            <w:ins w:id="4193" w:author="arkat" w:date="2017-10-11T09:19:00Z">
              <w:del w:id="4194" w:author="arkat" w:date="2017-10-11T10:32:00Z">
                <w:r w:rsidR="00315295" w:rsidDel="00135261">
                  <w:delText>akan</w:delText>
                </w:r>
              </w:del>
            </w:ins>
            <w:ins w:id="4195" w:author="arkat" w:date="2017-10-11T10:32:00Z">
              <w:r w:rsidR="00135261">
                <w:t>akan</w:t>
              </w:r>
            </w:ins>
            <w:ins w:id="4196" w:author="arkat" w:date="2017-09-29T12:29:00Z">
              <w:r w:rsidR="00B324AF" w:rsidRPr="00B324AF">
                <w:t xml:space="preserve"> </w:t>
              </w:r>
            </w:ins>
            <w:ins w:id="4197" w:author="arkat" w:date="2017-09-29T12:31:00Z">
              <w:r w:rsidR="00B324AF">
                <w:rPr>
                  <w:lang w:val="en-US"/>
                </w:rPr>
                <w:t>di</w:t>
              </w:r>
            </w:ins>
            <w:ins w:id="4198" w:author="arkat" w:date="2017-09-29T12:29:00Z">
              <w:r w:rsidR="00B324AF">
                <w:t xml:space="preserve">dalam Proses dan </w:t>
              </w:r>
            </w:ins>
            <w:ins w:id="4199" w:author="arkat" w:date="2017-09-29T12:32:00Z">
              <w:r w:rsidRPr="00C36A8C">
                <w:rPr>
                  <w:i/>
                </w:rPr>
                <w:t>Choreography</w:t>
              </w:r>
              <w:r w:rsidR="00B324AF">
                <w:rPr>
                  <w:lang w:val="en-US"/>
                </w:rPr>
                <w:t xml:space="preserve"> </w:t>
              </w:r>
            </w:ins>
            <w:ins w:id="4200" w:author="arkat" w:date="2017-09-29T12:29:00Z">
              <w:r w:rsidR="00B324AF">
                <w:t>yang standar</w:t>
              </w:r>
            </w:ins>
          </w:p>
        </w:tc>
      </w:tr>
      <w:tr w:rsidR="00787DAA" w14:paraId="2909CE78" w14:textId="77777777" w:rsidTr="00CB04F0">
        <w:trPr>
          <w:ins w:id="4201" w:author="arkat" w:date="2017-09-28T19:47:00Z"/>
          <w:trPrChange w:id="4202" w:author="arkat" w:date="2017-09-28T19:57:00Z">
            <w:trPr>
              <w:gridAfter w:val="0"/>
            </w:trPr>
          </w:trPrChange>
        </w:trPr>
        <w:tc>
          <w:tcPr>
            <w:tcW w:w="1345" w:type="dxa"/>
            <w:tcPrChange w:id="4203" w:author="arkat" w:date="2017-09-28T19:57:00Z">
              <w:tcPr>
                <w:tcW w:w="1345" w:type="dxa"/>
                <w:gridSpan w:val="2"/>
              </w:tcPr>
            </w:tcPrChange>
          </w:tcPr>
          <w:p w14:paraId="64C2B88A" w14:textId="130FC943" w:rsidR="00787DAA" w:rsidRDefault="00CB04F0" w:rsidP="0058751D">
            <w:pPr>
              <w:pStyle w:val="BodyText"/>
              <w:spacing w:after="0"/>
              <w:rPr>
                <w:ins w:id="4204" w:author="arkat" w:date="2017-09-28T19:47:00Z"/>
              </w:rPr>
            </w:pPr>
            <w:ins w:id="4205" w:author="arkat" w:date="2017-09-28T20:02:00Z">
              <w:r w:rsidRPr="002E3C08">
                <w:rPr>
                  <w:noProof/>
                  <w:szCs w:val="24"/>
                  <w:lang w:val="en-US"/>
                </w:rPr>
                <w:drawing>
                  <wp:inline distT="0" distB="0" distL="0" distR="0" wp14:anchorId="5FA8D2D9" wp14:editId="144D3034">
                    <wp:extent cx="483870" cy="4838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3870" cy="483870"/>
                            </a:xfrm>
                            <a:prstGeom prst="rect">
                              <a:avLst/>
                            </a:prstGeom>
                            <a:noFill/>
                            <a:ln>
                              <a:noFill/>
                            </a:ln>
                          </pic:spPr>
                        </pic:pic>
                      </a:graphicData>
                    </a:graphic>
                  </wp:inline>
                </w:drawing>
              </w:r>
            </w:ins>
          </w:p>
        </w:tc>
        <w:tc>
          <w:tcPr>
            <w:tcW w:w="1620" w:type="dxa"/>
            <w:tcPrChange w:id="4206" w:author="arkat" w:date="2017-09-28T19:57:00Z">
              <w:tcPr>
                <w:tcW w:w="1620" w:type="dxa"/>
                <w:gridSpan w:val="2"/>
              </w:tcPr>
            </w:tcPrChange>
          </w:tcPr>
          <w:p w14:paraId="1D2E75C7" w14:textId="42C1E7E8" w:rsidR="00787DAA" w:rsidRPr="00787DAA" w:rsidRDefault="00CB04F0" w:rsidP="0058751D">
            <w:pPr>
              <w:pStyle w:val="BodyText"/>
              <w:spacing w:after="0"/>
              <w:rPr>
                <w:ins w:id="4207" w:author="arkat" w:date="2017-09-28T19:47:00Z"/>
                <w:lang w:val="en-US"/>
                <w:rPrChange w:id="4208" w:author="arkat" w:date="2017-09-28T19:50:00Z">
                  <w:rPr>
                    <w:ins w:id="4209" w:author="arkat" w:date="2017-09-28T19:47:00Z"/>
                  </w:rPr>
                </w:rPrChange>
              </w:rPr>
            </w:pPr>
            <w:ins w:id="4210" w:author="arkat" w:date="2017-09-28T20:01:00Z">
              <w:r>
                <w:rPr>
                  <w:lang w:val="en-US"/>
                </w:rPr>
                <w:t>Gateway</w:t>
              </w:r>
            </w:ins>
          </w:p>
        </w:tc>
        <w:tc>
          <w:tcPr>
            <w:tcW w:w="5400" w:type="dxa"/>
            <w:tcPrChange w:id="4211" w:author="arkat" w:date="2017-09-28T19:57:00Z">
              <w:tcPr>
                <w:tcW w:w="3018" w:type="dxa"/>
                <w:gridSpan w:val="2"/>
              </w:tcPr>
            </w:tcPrChange>
          </w:tcPr>
          <w:p w14:paraId="1A691F7F" w14:textId="6D924303" w:rsidR="00787DAA" w:rsidRDefault="00CC4A2A">
            <w:pPr>
              <w:pStyle w:val="BodyText"/>
              <w:spacing w:after="0"/>
              <w:rPr>
                <w:ins w:id="4212" w:author="arkat" w:date="2017-09-28T19:47:00Z"/>
              </w:rPr>
            </w:pPr>
            <w:ins w:id="4213" w:author="arkat" w:date="2017-09-29T07:49:00Z">
              <w:r w:rsidRPr="00C13085">
                <w:rPr>
                  <w:i/>
                  <w:rPrChange w:id="4214" w:author="arkat" w:date="2017-09-29T23:09:00Z">
                    <w:rPr/>
                  </w:rPrChange>
                </w:rPr>
                <w:t>Gateway</w:t>
              </w:r>
              <w:r>
                <w:t xml:space="preserve"> digun</w:t>
              </w:r>
            </w:ins>
            <w:ins w:id="4215" w:author="arkat" w:date="2017-10-11T09:19:00Z">
              <w:del w:id="4216" w:author="arkat" w:date="2017-10-11T10:32:00Z">
                <w:r w:rsidR="00315295" w:rsidDel="00135261">
                  <w:delText>akan</w:delText>
                </w:r>
              </w:del>
            </w:ins>
            <w:ins w:id="4217" w:author="arkat" w:date="2017-10-11T10:32:00Z">
              <w:r w:rsidR="00135261">
                <w:t>akan</w:t>
              </w:r>
            </w:ins>
            <w:ins w:id="4218" w:author="arkat" w:date="2017-09-29T07:49:00Z">
              <w:r>
                <w:t xml:space="preserve"> untuk mengontrol percabangan dan penggabungan </w:t>
              </w:r>
              <w:r w:rsidRPr="00CC4A2A">
                <w:rPr>
                  <w:i/>
                  <w:rPrChange w:id="4219" w:author="arkat" w:date="2017-09-29T07:49:00Z">
                    <w:rPr/>
                  </w:rPrChange>
                </w:rPr>
                <w:t>Sequence Flow</w:t>
              </w:r>
            </w:ins>
            <w:ins w:id="4220" w:author="arkat" w:date="2017-09-29T23:12:00Z">
              <w:r w:rsidR="00C13085">
                <w:rPr>
                  <w:i/>
                  <w:lang w:val="en-US"/>
                </w:rPr>
                <w:t xml:space="preserve"> </w:t>
              </w:r>
              <w:r w:rsidR="00C13085">
                <w:rPr>
                  <w:lang w:val="en-US"/>
                </w:rPr>
                <w:t xml:space="preserve">di dalam </w:t>
              </w:r>
            </w:ins>
            <w:ins w:id="4221" w:author="arkat" w:date="2017-09-29T23:13:00Z">
              <w:r w:rsidR="00C13085">
                <w:rPr>
                  <w:lang w:val="en-US"/>
                </w:rPr>
                <w:t>sebuah Proses</w:t>
              </w:r>
            </w:ins>
            <w:ins w:id="4222" w:author="arkat" w:date="2017-09-29T23:14:00Z">
              <w:r w:rsidR="00C13085">
                <w:rPr>
                  <w:lang w:val="en-US"/>
                </w:rPr>
                <w:t xml:space="preserve"> dan </w:t>
              </w:r>
              <w:r w:rsidR="00C13085" w:rsidRPr="00832701">
                <w:rPr>
                  <w:i/>
                </w:rPr>
                <w:t>Choreography</w:t>
              </w:r>
            </w:ins>
            <w:ins w:id="4223" w:author="arkat" w:date="2017-09-29T07:49:00Z">
              <w:r>
                <w:t xml:space="preserve">. </w:t>
              </w:r>
            </w:ins>
          </w:p>
        </w:tc>
      </w:tr>
      <w:tr w:rsidR="00787DAA" w14:paraId="0D9FD916" w14:textId="77777777" w:rsidTr="00CB04F0">
        <w:trPr>
          <w:ins w:id="4224" w:author="arkat" w:date="2017-09-28T19:47:00Z"/>
          <w:trPrChange w:id="4225" w:author="arkat" w:date="2017-09-28T19:57:00Z">
            <w:trPr>
              <w:gridAfter w:val="0"/>
            </w:trPr>
          </w:trPrChange>
        </w:trPr>
        <w:tc>
          <w:tcPr>
            <w:tcW w:w="1345" w:type="dxa"/>
            <w:tcPrChange w:id="4226" w:author="arkat" w:date="2017-09-28T19:57:00Z">
              <w:tcPr>
                <w:tcW w:w="1345" w:type="dxa"/>
                <w:gridSpan w:val="2"/>
              </w:tcPr>
            </w:tcPrChange>
          </w:tcPr>
          <w:p w14:paraId="7842A85C" w14:textId="28834E67" w:rsidR="00787DAA" w:rsidRDefault="00CB04F0" w:rsidP="0058751D">
            <w:pPr>
              <w:pStyle w:val="BodyText"/>
              <w:spacing w:after="0"/>
              <w:rPr>
                <w:ins w:id="4227" w:author="arkat" w:date="2017-09-28T19:47:00Z"/>
              </w:rPr>
            </w:pPr>
            <w:ins w:id="4228" w:author="arkat" w:date="2017-09-28T20:03:00Z">
              <w:r w:rsidRPr="002E3C08">
                <w:rPr>
                  <w:noProof/>
                  <w:szCs w:val="24"/>
                  <w:lang w:val="en-US"/>
                </w:rPr>
                <mc:AlternateContent>
                  <mc:Choice Requires="wps">
                    <w:drawing>
                      <wp:anchor distT="0" distB="0" distL="114300" distR="114300" simplePos="0" relativeHeight="251709952" behindDoc="0" locked="0" layoutInCell="1" allowOverlap="1" wp14:anchorId="26A7B380" wp14:editId="703EF003">
                        <wp:simplePos x="0" y="0"/>
                        <wp:positionH relativeFrom="column">
                          <wp:posOffset>2033</wp:posOffset>
                        </wp:positionH>
                        <wp:positionV relativeFrom="paragraph">
                          <wp:posOffset>182976</wp:posOffset>
                        </wp:positionV>
                        <wp:extent cx="683879" cy="0"/>
                        <wp:effectExtent l="38100" t="76200" r="21590" b="133350"/>
                        <wp:wrapNone/>
                        <wp:docPr id="145" name="Straight Arrow Connector 145"/>
                        <wp:cNvGraphicFramePr/>
                        <a:graphic xmlns:a="http://schemas.openxmlformats.org/drawingml/2006/main">
                          <a:graphicData uri="http://schemas.microsoft.com/office/word/2010/wordprocessingShape">
                            <wps:wsp>
                              <wps:cNvCnPr/>
                              <wps:spPr>
                                <a:xfrm>
                                  <a:off x="0" y="0"/>
                                  <a:ext cx="683879"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B5BF9D8" id="Straight Arrow Connector 145" o:spid="_x0000_s1026" type="#_x0000_t32" style="position:absolute;margin-left:.15pt;margin-top:14.4pt;width:53.85pt;height:0;z-index:251709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" strokecolor="black [3200]" strokeweight="2pt">
                        <v:stroke endarrow="block"/>
                        <v:shadow on="t" color="black" opacity="24903f" origin=",.5" offset="0,.55556mm"/>
                      </v:shape>
                    </w:pict>
                  </mc:Fallback>
                </mc:AlternateContent>
              </w:r>
            </w:ins>
          </w:p>
        </w:tc>
        <w:tc>
          <w:tcPr>
            <w:tcW w:w="1620" w:type="dxa"/>
            <w:tcPrChange w:id="4229" w:author="arkat" w:date="2017-09-28T19:57:00Z">
              <w:tcPr>
                <w:tcW w:w="1620" w:type="dxa"/>
                <w:gridSpan w:val="2"/>
              </w:tcPr>
            </w:tcPrChange>
          </w:tcPr>
          <w:p w14:paraId="3041B84D" w14:textId="2CBA5D13" w:rsidR="00787DAA" w:rsidRPr="00787DAA" w:rsidRDefault="00CB04F0" w:rsidP="0058751D">
            <w:pPr>
              <w:pStyle w:val="BodyText"/>
              <w:spacing w:after="0"/>
              <w:rPr>
                <w:ins w:id="4230" w:author="arkat" w:date="2017-09-28T19:47:00Z"/>
                <w:lang w:val="en-US"/>
                <w:rPrChange w:id="4231" w:author="arkat" w:date="2017-09-28T19:50:00Z">
                  <w:rPr>
                    <w:ins w:id="4232" w:author="arkat" w:date="2017-09-28T19:47:00Z"/>
                  </w:rPr>
                </w:rPrChange>
              </w:rPr>
            </w:pPr>
            <w:ins w:id="4233" w:author="arkat" w:date="2017-09-28T20:02:00Z">
              <w:r>
                <w:rPr>
                  <w:lang w:val="en-US"/>
                </w:rPr>
                <w:t>Sequence Flow</w:t>
              </w:r>
            </w:ins>
          </w:p>
        </w:tc>
        <w:tc>
          <w:tcPr>
            <w:tcW w:w="5400" w:type="dxa"/>
            <w:tcPrChange w:id="4234" w:author="arkat" w:date="2017-09-28T19:57:00Z">
              <w:tcPr>
                <w:tcW w:w="3018" w:type="dxa"/>
                <w:gridSpan w:val="2"/>
              </w:tcPr>
            </w:tcPrChange>
          </w:tcPr>
          <w:p w14:paraId="64482495" w14:textId="2ADFDB18" w:rsidR="00787DAA" w:rsidRDefault="00B324AF">
            <w:pPr>
              <w:pStyle w:val="BodyText"/>
              <w:spacing w:after="0"/>
              <w:rPr>
                <w:ins w:id="4235" w:author="arkat" w:date="2017-09-28T19:47:00Z"/>
              </w:rPr>
            </w:pPr>
            <w:ins w:id="4236" w:author="arkat" w:date="2017-09-29T12:33:00Z">
              <w:r>
                <w:t>D</w:t>
              </w:r>
              <w:r w:rsidRPr="00B324AF">
                <w:t>igun</w:t>
              </w:r>
            </w:ins>
            <w:ins w:id="4237" w:author="arkat" w:date="2017-10-11T09:19:00Z">
              <w:del w:id="4238" w:author="arkat" w:date="2017-10-11T10:32:00Z">
                <w:r w:rsidR="00315295" w:rsidDel="00135261">
                  <w:delText>akan</w:delText>
                </w:r>
              </w:del>
            </w:ins>
            <w:ins w:id="4239" w:author="arkat" w:date="2017-10-11T10:32:00Z">
              <w:r w:rsidR="00135261">
                <w:t>akan</w:t>
              </w:r>
            </w:ins>
            <w:ins w:id="4240" w:author="arkat" w:date="2017-09-29T12:33:00Z">
              <w:r w:rsidRPr="00B324AF">
                <w:t xml:space="preserve"> untuk menunjukkan urutan Kegiatan ya</w:t>
              </w:r>
              <w:r>
                <w:t xml:space="preserve">ng </w:t>
              </w:r>
            </w:ins>
            <w:ins w:id="4241" w:author="arkat" w:date="2017-10-11T09:19:00Z">
              <w:del w:id="4242" w:author="arkat" w:date="2017-10-11T10:32:00Z">
                <w:r w:rsidR="00315295" w:rsidDel="00135261">
                  <w:delText>akan</w:delText>
                </w:r>
              </w:del>
            </w:ins>
            <w:ins w:id="4243" w:author="arkat" w:date="2017-10-11T10:32:00Z">
              <w:r w:rsidR="00135261">
                <w:t>akan</w:t>
              </w:r>
            </w:ins>
            <w:ins w:id="4244" w:author="arkat" w:date="2017-09-29T12:33:00Z">
              <w:r>
                <w:t xml:space="preserve"> dilakukan dalam Proses</w:t>
              </w:r>
              <w:r>
                <w:rPr>
                  <w:lang w:val="en-US"/>
                </w:rPr>
                <w:t xml:space="preserve"> </w:t>
              </w:r>
              <w:r>
                <w:t>dan Koreografi.</w:t>
              </w:r>
            </w:ins>
          </w:p>
        </w:tc>
      </w:tr>
      <w:tr w:rsidR="00787DAA" w14:paraId="4B1E32DB" w14:textId="77777777" w:rsidTr="00CB04F0">
        <w:trPr>
          <w:ins w:id="4245" w:author="arkat" w:date="2017-09-28T19:52:00Z"/>
          <w:trPrChange w:id="4246" w:author="arkat" w:date="2017-09-28T19:57:00Z">
            <w:trPr>
              <w:gridAfter w:val="0"/>
            </w:trPr>
          </w:trPrChange>
        </w:trPr>
        <w:tc>
          <w:tcPr>
            <w:tcW w:w="1345" w:type="dxa"/>
            <w:tcPrChange w:id="4247" w:author="arkat" w:date="2017-09-28T19:57:00Z">
              <w:tcPr>
                <w:tcW w:w="1345" w:type="dxa"/>
                <w:gridSpan w:val="2"/>
              </w:tcPr>
            </w:tcPrChange>
          </w:tcPr>
          <w:p w14:paraId="5BA5A1ED" w14:textId="1A496475" w:rsidR="00787DAA" w:rsidRDefault="00787DAA" w:rsidP="0058751D">
            <w:pPr>
              <w:pStyle w:val="BodyText"/>
              <w:spacing w:after="0"/>
              <w:rPr>
                <w:ins w:id="4248" w:author="arkat" w:date="2017-09-28T19:54:00Z"/>
                <w:noProof/>
                <w:szCs w:val="24"/>
                <w:lang w:val="en-US"/>
              </w:rPr>
            </w:pPr>
          </w:p>
          <w:p w14:paraId="7C41E174" w14:textId="6B86A6C8" w:rsidR="00787DAA" w:rsidRDefault="00CB04F0" w:rsidP="0058751D">
            <w:pPr>
              <w:pStyle w:val="BodyText"/>
              <w:spacing w:after="0"/>
              <w:rPr>
                <w:ins w:id="4249" w:author="arkat" w:date="2017-09-28T19:54:00Z"/>
                <w:noProof/>
                <w:szCs w:val="24"/>
                <w:lang w:val="en-US"/>
              </w:rPr>
            </w:pPr>
            <w:ins w:id="4250" w:author="arkat" w:date="2017-09-28T20:06:00Z">
              <w:r>
                <w:rPr>
                  <w:noProof/>
                  <w:lang w:val="en-US"/>
                </w:rPr>
                <w:drawing>
                  <wp:inline distT="0" distB="0" distL="0" distR="0" wp14:anchorId="27B939D3" wp14:editId="398A9AFA">
                    <wp:extent cx="683260" cy="260985"/>
                    <wp:effectExtent l="0" t="0" r="254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6346" t="44737" r="32781" b="49835"/>
                            <a:stretch/>
                          </pic:blipFill>
                          <pic:spPr bwMode="auto">
                            <a:xfrm>
                              <a:off x="0" y="0"/>
                              <a:ext cx="751744" cy="287144"/>
                            </a:xfrm>
                            <a:prstGeom prst="rect">
                              <a:avLst/>
                            </a:prstGeom>
                            <a:ln>
                              <a:noFill/>
                            </a:ln>
                            <a:extLst>
                              <a:ext uri="{53640926-AAD7-44D8-BBD7-CCE9431645EC}">
                                <a14:shadowObscured xmlns:a14="http://schemas.microsoft.com/office/drawing/2010/main"/>
                              </a:ext>
                            </a:extLst>
                          </pic:spPr>
                        </pic:pic>
                      </a:graphicData>
                    </a:graphic>
                  </wp:inline>
                </w:drawing>
              </w:r>
            </w:ins>
          </w:p>
          <w:p w14:paraId="0C301715" w14:textId="791CEF93" w:rsidR="00787DAA" w:rsidRPr="0080155A" w:rsidRDefault="00787DAA" w:rsidP="0058751D">
            <w:pPr>
              <w:pStyle w:val="BodyText"/>
              <w:spacing w:after="0"/>
              <w:rPr>
                <w:ins w:id="4251" w:author="arkat" w:date="2017-09-28T19:52:00Z"/>
                <w:noProof/>
                <w:szCs w:val="24"/>
                <w:lang w:val="en-US"/>
              </w:rPr>
            </w:pPr>
          </w:p>
        </w:tc>
        <w:tc>
          <w:tcPr>
            <w:tcW w:w="1620" w:type="dxa"/>
            <w:tcPrChange w:id="4252" w:author="arkat" w:date="2017-09-28T19:57:00Z">
              <w:tcPr>
                <w:tcW w:w="1620" w:type="dxa"/>
                <w:gridSpan w:val="2"/>
              </w:tcPr>
            </w:tcPrChange>
          </w:tcPr>
          <w:p w14:paraId="2BEFA06F" w14:textId="77777777" w:rsidR="00B324AF" w:rsidRDefault="00B324AF" w:rsidP="00A54029">
            <w:pPr>
              <w:pStyle w:val="BodyText"/>
              <w:spacing w:after="0"/>
              <w:rPr>
                <w:ins w:id="4253" w:author="arkat" w:date="2017-09-29T12:33:00Z"/>
                <w:lang w:val="en-US"/>
              </w:rPr>
            </w:pPr>
          </w:p>
          <w:p w14:paraId="2BF23228" w14:textId="04917B4C" w:rsidR="00787DAA" w:rsidRDefault="00CB04F0" w:rsidP="00A54029">
            <w:pPr>
              <w:pStyle w:val="BodyText"/>
              <w:spacing w:after="0"/>
              <w:rPr>
                <w:ins w:id="4254" w:author="arkat" w:date="2017-09-28T19:52:00Z"/>
                <w:lang w:val="en-US"/>
              </w:rPr>
            </w:pPr>
            <w:ins w:id="4255" w:author="arkat" w:date="2017-09-28T20:02:00Z">
              <w:r>
                <w:rPr>
                  <w:lang w:val="en-US"/>
                </w:rPr>
                <w:t>Message Flow</w:t>
              </w:r>
            </w:ins>
          </w:p>
        </w:tc>
        <w:tc>
          <w:tcPr>
            <w:tcW w:w="5400" w:type="dxa"/>
            <w:tcPrChange w:id="4256" w:author="arkat" w:date="2017-09-28T19:57:00Z">
              <w:tcPr>
                <w:tcW w:w="3018" w:type="dxa"/>
                <w:gridSpan w:val="2"/>
              </w:tcPr>
            </w:tcPrChange>
          </w:tcPr>
          <w:p w14:paraId="057B04D9" w14:textId="21C770DF" w:rsidR="00787DAA" w:rsidRDefault="00167D11">
            <w:pPr>
              <w:pStyle w:val="BodyText"/>
              <w:spacing w:after="0"/>
              <w:rPr>
                <w:ins w:id="4257" w:author="arkat" w:date="2017-09-28T19:52:00Z"/>
              </w:rPr>
            </w:pPr>
            <w:ins w:id="4258" w:author="arkat" w:date="2017-09-29T12:34:00Z">
              <w:r>
                <w:t>D</w:t>
              </w:r>
              <w:r w:rsidR="00B324AF" w:rsidRPr="00B324AF">
                <w:t>igun</w:t>
              </w:r>
            </w:ins>
            <w:ins w:id="4259" w:author="arkat" w:date="2017-10-11T09:19:00Z">
              <w:del w:id="4260" w:author="arkat" w:date="2017-10-11T10:32:00Z">
                <w:r w:rsidR="00315295" w:rsidDel="00135261">
                  <w:delText>akan</w:delText>
                </w:r>
              </w:del>
            </w:ins>
            <w:ins w:id="4261" w:author="arkat" w:date="2017-10-11T10:32:00Z">
              <w:r w:rsidR="00135261">
                <w:t>akan</w:t>
              </w:r>
            </w:ins>
            <w:ins w:id="4262" w:author="arkat" w:date="2017-09-29T12:34:00Z">
              <w:r w:rsidR="00B324AF" w:rsidRPr="00B324AF">
                <w:t xml:space="preserve"> untuk menu</w:t>
              </w:r>
              <w:r w:rsidR="00B324AF">
                <w:t xml:space="preserve">njukkan aliran Pesan antara dua </w:t>
              </w:r>
              <w:r w:rsidRPr="00167D11">
                <w:rPr>
                  <w:rPrChange w:id="4263" w:author="arkat" w:date="2017-09-29T12:37:00Z">
                    <w:rPr>
                      <w:i/>
                    </w:rPr>
                  </w:rPrChange>
                </w:rPr>
                <w:t>partisipan yang</w:t>
              </w:r>
              <w:r w:rsidR="00B324AF">
                <w:rPr>
                  <w:lang w:val="en-US"/>
                </w:rPr>
                <w:t xml:space="preserve"> </w:t>
              </w:r>
              <w:r w:rsidR="00B324AF" w:rsidRPr="00B324AF">
                <w:t>mengirim dan</w:t>
              </w:r>
            </w:ins>
            <w:ins w:id="4264" w:author="arkat" w:date="2017-09-29T12:35:00Z">
              <w:r w:rsidR="00B324AF">
                <w:rPr>
                  <w:lang w:val="en-US"/>
                </w:rPr>
                <w:t xml:space="preserve"> menerima pesan</w:t>
              </w:r>
            </w:ins>
            <w:ins w:id="4265" w:author="arkat" w:date="2017-09-29T12:34:00Z">
              <w:r w:rsidR="00B324AF" w:rsidRPr="00B324AF">
                <w:t xml:space="preserve">. Di BPMN, dua </w:t>
              </w:r>
            </w:ins>
            <w:ins w:id="4266" w:author="arkat" w:date="2017-09-29T12:36:00Z">
              <w:r w:rsidR="00B324AF">
                <w:rPr>
                  <w:lang w:val="en-US"/>
                </w:rPr>
                <w:t xml:space="preserve">Pools di diagram yang berhubungan </w:t>
              </w:r>
            </w:ins>
            <w:ins w:id="4267" w:author="arkat" w:date="2017-10-11T09:19:00Z">
              <w:del w:id="4268" w:author="arkat" w:date="2017-10-11T10:32:00Z">
                <w:r w:rsidR="00315295" w:rsidDel="00135261">
                  <w:rPr>
                    <w:lang w:val="en-US"/>
                  </w:rPr>
                  <w:lastRenderedPageBreak/>
                  <w:delText>akan</w:delText>
                </w:r>
              </w:del>
            </w:ins>
            <w:ins w:id="4269" w:author="arkat" w:date="2017-10-11T10:32:00Z">
              <w:r w:rsidR="00135261">
                <w:rPr>
                  <w:lang w:val="en-US"/>
                </w:rPr>
                <w:t>akan</w:t>
              </w:r>
            </w:ins>
            <w:ins w:id="4270" w:author="arkat" w:date="2017-09-29T12:36:00Z">
              <w:r w:rsidR="00B324AF">
                <w:rPr>
                  <w:lang w:val="en-US"/>
                </w:rPr>
                <w:t xml:space="preserve"> mewakili 2 partisipan</w:t>
              </w:r>
            </w:ins>
            <w:ins w:id="4271" w:author="arkat" w:date="2017-09-29T12:37:00Z">
              <w:r w:rsidR="00B324AF">
                <w:rPr>
                  <w:lang w:val="en-US"/>
                </w:rPr>
                <w:t xml:space="preserve"> (misalnya : </w:t>
              </w:r>
              <w:r w:rsidR="00B324AF" w:rsidRPr="00B324AF">
                <w:rPr>
                  <w:lang w:val="en-US"/>
                </w:rPr>
                <w:t>PartnerEntities and/or PartnerRoles</w:t>
              </w:r>
              <w:r w:rsidR="00B324AF">
                <w:rPr>
                  <w:lang w:val="en-US"/>
                </w:rPr>
                <w:t>)</w:t>
              </w:r>
            </w:ins>
            <w:ins w:id="4272" w:author="arkat" w:date="2017-09-29T12:36:00Z">
              <w:r w:rsidR="00B324AF">
                <w:rPr>
                  <w:lang w:val="en-US"/>
                </w:rPr>
                <w:t xml:space="preserve">. </w:t>
              </w:r>
            </w:ins>
          </w:p>
        </w:tc>
      </w:tr>
      <w:tr w:rsidR="00787DAA" w14:paraId="271122D0" w14:textId="77777777" w:rsidTr="00CB04F0">
        <w:trPr>
          <w:ins w:id="4273" w:author="arkat" w:date="2017-09-28T19:53:00Z"/>
          <w:trPrChange w:id="4274" w:author="arkat" w:date="2017-09-28T19:57:00Z">
            <w:trPr>
              <w:gridAfter w:val="0"/>
            </w:trPr>
          </w:trPrChange>
        </w:trPr>
        <w:tc>
          <w:tcPr>
            <w:tcW w:w="1345" w:type="dxa"/>
            <w:tcPrChange w:id="4275" w:author="arkat" w:date="2017-09-28T19:57:00Z">
              <w:tcPr>
                <w:tcW w:w="1345" w:type="dxa"/>
                <w:gridSpan w:val="2"/>
              </w:tcPr>
            </w:tcPrChange>
          </w:tcPr>
          <w:p w14:paraId="10C71E18" w14:textId="6F66094D" w:rsidR="00787DAA" w:rsidRDefault="00CB04F0" w:rsidP="0058751D">
            <w:pPr>
              <w:pStyle w:val="BodyText"/>
              <w:spacing w:after="0"/>
              <w:rPr>
                <w:ins w:id="4276" w:author="arkat" w:date="2017-09-28T20:04:00Z"/>
                <w:noProof/>
                <w:szCs w:val="24"/>
                <w:lang w:val="en-US"/>
              </w:rPr>
            </w:pPr>
            <w:ins w:id="4277" w:author="arkat" w:date="2017-09-28T20:09:00Z">
              <w:r w:rsidRPr="002E3C08">
                <w:rPr>
                  <w:noProof/>
                  <w:szCs w:val="24"/>
                  <w:lang w:val="en-US"/>
                </w:rPr>
                <w:lastRenderedPageBreak/>
                <mc:AlternateContent>
                  <mc:Choice Requires="wps">
                    <w:drawing>
                      <wp:anchor distT="0" distB="0" distL="114300" distR="114300" simplePos="0" relativeHeight="251710976" behindDoc="0" locked="0" layoutInCell="1" allowOverlap="1" wp14:anchorId="387FB52D" wp14:editId="15683447">
                        <wp:simplePos x="0" y="0"/>
                        <wp:positionH relativeFrom="column">
                          <wp:posOffset>1820</wp:posOffset>
                        </wp:positionH>
                        <wp:positionV relativeFrom="paragraph">
                          <wp:posOffset>124572</wp:posOffset>
                        </wp:positionV>
                        <wp:extent cx="683260" cy="7684"/>
                        <wp:effectExtent l="38100" t="38100" r="59690" b="87630"/>
                        <wp:wrapNone/>
                        <wp:docPr id="147" name="Straight Connector 147"/>
                        <wp:cNvGraphicFramePr/>
                        <a:graphic xmlns:a="http://schemas.openxmlformats.org/drawingml/2006/main">
                          <a:graphicData uri="http://schemas.microsoft.com/office/word/2010/wordprocessingShape">
                            <wps:wsp>
                              <wps:cNvCnPr/>
                              <wps:spPr>
                                <a:xfrm flipV="1">
                                  <a:off x="0" y="0"/>
                                  <a:ext cx="683260" cy="7684"/>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46BE103" id="Straight Connector 147" o:spid="_x0000_s1026" style="position:absolute;flip:y;z-index:251710976;visibility:visible;mso-wrap-style:square;mso-wrap-distance-left:9pt;mso-wrap-distance-top:0;mso-wrap-distance-right:9pt;mso-wrap-distance-bottom:0;mso-position-horizontal:absolute;mso-position-horizontal-relative:text;mso-position-vertical:absolute;mso-position-vertical-relative:text" from=".15pt,9.8pt" to="53.9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" strokecolor="black [3200]" strokeweight="2pt">
                        <v:stroke dashstyle="3 1"/>
                        <v:shadow on="t" color="black" opacity="24903f" origin=",.5" offset="0,.55556mm"/>
                      </v:line>
                    </w:pict>
                  </mc:Fallback>
                </mc:AlternateContent>
              </w:r>
            </w:ins>
          </w:p>
          <w:p w14:paraId="41DA32F2" w14:textId="31E35E0B" w:rsidR="00CB04F0" w:rsidRDefault="00CB04F0" w:rsidP="0058751D">
            <w:pPr>
              <w:pStyle w:val="BodyText"/>
              <w:spacing w:after="0"/>
              <w:rPr>
                <w:ins w:id="4278" w:author="arkat" w:date="2017-09-28T20:04:00Z"/>
                <w:noProof/>
                <w:szCs w:val="24"/>
                <w:lang w:val="en-US"/>
              </w:rPr>
            </w:pPr>
            <w:ins w:id="4279" w:author="arkat" w:date="2017-09-28T20:10:00Z">
              <w:r w:rsidRPr="002E3C08">
                <w:rPr>
                  <w:noProof/>
                  <w:szCs w:val="24"/>
                  <w:lang w:val="en-US"/>
                </w:rPr>
                <mc:AlternateContent>
                  <mc:Choice Requires="wps">
                    <w:drawing>
                      <wp:anchor distT="0" distB="0" distL="114300" distR="114300" simplePos="0" relativeHeight="251712000" behindDoc="0" locked="0" layoutInCell="1" allowOverlap="1" wp14:anchorId="7A9BAAC7" wp14:editId="59AA37E5">
                        <wp:simplePos x="0" y="0"/>
                        <wp:positionH relativeFrom="column">
                          <wp:posOffset>1820</wp:posOffset>
                        </wp:positionH>
                        <wp:positionV relativeFrom="paragraph">
                          <wp:posOffset>138302</wp:posOffset>
                        </wp:positionV>
                        <wp:extent cx="729983" cy="0"/>
                        <wp:effectExtent l="38100" t="76200" r="32385" b="133350"/>
                        <wp:wrapNone/>
                        <wp:docPr id="148" name="Straight Arrow Connector 148"/>
                        <wp:cNvGraphicFramePr/>
                        <a:graphic xmlns:a="http://schemas.openxmlformats.org/drawingml/2006/main">
                          <a:graphicData uri="http://schemas.microsoft.com/office/word/2010/wordprocessingShape">
                            <wps:wsp>
                              <wps:cNvCnPr/>
                              <wps:spPr>
                                <a:xfrm>
                                  <a:off x="0" y="0"/>
                                  <a:ext cx="729983" cy="0"/>
                                </a:xfrm>
                                <a:prstGeom prst="straightConnector1">
                                  <a:avLst/>
                                </a:prstGeom>
                                <a:ln>
                                  <a:prstDash val="sysDash"/>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F5EFA28" id="Straight Arrow Connector 148" o:spid="_x0000_s1026" type="#_x0000_t32" style="position:absolute;margin-left:.15pt;margin-top:10.9pt;width:57.5pt;height:0;z-index:25171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" strokecolor="black [3200]" strokeweight="2pt">
                        <v:stroke dashstyle="3 1" endarrow="block"/>
                        <v:shadow on="t" color="black" opacity="24903f" origin=",.5" offset="0,.55556mm"/>
                      </v:shape>
                    </w:pict>
                  </mc:Fallback>
                </mc:AlternateContent>
              </w:r>
            </w:ins>
          </w:p>
          <w:p w14:paraId="6F2C639D" w14:textId="21CBFCE0" w:rsidR="00CB04F0" w:rsidRPr="0080155A" w:rsidRDefault="00CB04F0" w:rsidP="0058751D">
            <w:pPr>
              <w:pStyle w:val="BodyText"/>
              <w:spacing w:after="0"/>
              <w:rPr>
                <w:ins w:id="4280" w:author="arkat" w:date="2017-09-28T19:53:00Z"/>
                <w:noProof/>
                <w:szCs w:val="24"/>
                <w:lang w:val="en-US"/>
              </w:rPr>
            </w:pPr>
          </w:p>
        </w:tc>
        <w:tc>
          <w:tcPr>
            <w:tcW w:w="1620" w:type="dxa"/>
            <w:tcPrChange w:id="4281" w:author="arkat" w:date="2017-09-28T19:57:00Z">
              <w:tcPr>
                <w:tcW w:w="1620" w:type="dxa"/>
                <w:gridSpan w:val="2"/>
              </w:tcPr>
            </w:tcPrChange>
          </w:tcPr>
          <w:p w14:paraId="14F663A4" w14:textId="6BD12E61" w:rsidR="00787DAA" w:rsidRDefault="00CB04F0" w:rsidP="0058751D">
            <w:pPr>
              <w:pStyle w:val="BodyText"/>
              <w:spacing w:after="0"/>
              <w:rPr>
                <w:ins w:id="4282" w:author="arkat" w:date="2017-09-28T19:53:00Z"/>
                <w:lang w:val="en-US"/>
              </w:rPr>
            </w:pPr>
            <w:ins w:id="4283" w:author="arkat" w:date="2017-09-28T20:09:00Z">
              <w:r>
                <w:rPr>
                  <w:lang w:val="en-US"/>
                </w:rPr>
                <w:t>Assosiation</w:t>
              </w:r>
            </w:ins>
          </w:p>
        </w:tc>
        <w:tc>
          <w:tcPr>
            <w:tcW w:w="5400" w:type="dxa"/>
            <w:tcPrChange w:id="4284" w:author="arkat" w:date="2017-09-28T19:57:00Z">
              <w:tcPr>
                <w:tcW w:w="3018" w:type="dxa"/>
                <w:gridSpan w:val="2"/>
              </w:tcPr>
            </w:tcPrChange>
          </w:tcPr>
          <w:p w14:paraId="4B5949BE" w14:textId="277E78DE" w:rsidR="00787DAA" w:rsidRPr="00167D11" w:rsidRDefault="00167D11" w:rsidP="0058751D">
            <w:pPr>
              <w:pStyle w:val="BodyText"/>
              <w:spacing w:after="0"/>
              <w:rPr>
                <w:ins w:id="4285" w:author="arkat" w:date="2017-09-28T19:53:00Z"/>
                <w:lang w:val="en-US"/>
                <w:rPrChange w:id="4286" w:author="arkat" w:date="2017-09-29T12:40:00Z">
                  <w:rPr>
                    <w:ins w:id="4287" w:author="arkat" w:date="2017-09-28T19:53:00Z"/>
                  </w:rPr>
                </w:rPrChange>
              </w:rPr>
            </w:pPr>
            <w:ins w:id="4288" w:author="arkat" w:date="2017-09-29T12:40:00Z">
              <w:r>
                <w:rPr>
                  <w:lang w:val="en-US"/>
                </w:rPr>
                <w:t>Digun</w:t>
              </w:r>
            </w:ins>
            <w:ins w:id="4289" w:author="arkat" w:date="2017-10-11T09:19:00Z">
              <w:del w:id="4290" w:author="arkat" w:date="2017-10-11T10:32:00Z">
                <w:r w:rsidR="00315295" w:rsidDel="00135261">
                  <w:rPr>
                    <w:lang w:val="en-US"/>
                  </w:rPr>
                  <w:delText>akan</w:delText>
                </w:r>
              </w:del>
            </w:ins>
            <w:ins w:id="4291" w:author="arkat" w:date="2017-10-11T10:32:00Z">
              <w:r w:rsidR="00135261">
                <w:rPr>
                  <w:lang w:val="en-US"/>
                </w:rPr>
                <w:t>akan</w:t>
              </w:r>
            </w:ins>
            <w:ins w:id="4292" w:author="arkat" w:date="2017-09-29T12:40:00Z">
              <w:r>
                <w:rPr>
                  <w:lang w:val="en-US"/>
                </w:rPr>
                <w:t xml:space="preserve"> untuk menghubungkan informasi dan artefak dengan elemen grafis BPMN. </w:t>
              </w:r>
              <w:r w:rsidRPr="00170289">
                <w:rPr>
                  <w:i/>
                  <w:lang w:val="en-US"/>
                  <w:rPrChange w:id="4293" w:author="arkat" w:date="2017-09-29T23:18:00Z">
                    <w:rPr>
                      <w:lang w:val="en-US"/>
                    </w:rPr>
                  </w:rPrChange>
                </w:rPr>
                <w:t xml:space="preserve">Text </w:t>
              </w:r>
            </w:ins>
            <w:ins w:id="4294" w:author="arkat" w:date="2017-09-29T12:41:00Z">
              <w:r w:rsidRPr="00170289">
                <w:rPr>
                  <w:i/>
                  <w:lang w:val="en-US"/>
                  <w:rPrChange w:id="4295" w:author="arkat" w:date="2017-09-29T23:18:00Z">
                    <w:rPr>
                      <w:lang w:val="en-US"/>
                    </w:rPr>
                  </w:rPrChange>
                </w:rPr>
                <w:t>Annotations</w:t>
              </w:r>
              <w:r>
                <w:rPr>
                  <w:lang w:val="en-US"/>
                </w:rPr>
                <w:t xml:space="preserve"> dan artefak lainya bisa dihubungkan </w:t>
              </w:r>
            </w:ins>
          </w:p>
        </w:tc>
      </w:tr>
      <w:tr w:rsidR="00787DAA" w14:paraId="0974DD6D" w14:textId="77777777" w:rsidTr="00CB04F0">
        <w:trPr>
          <w:ins w:id="4296" w:author="arkat" w:date="2017-09-28T19:53:00Z"/>
          <w:trPrChange w:id="4297" w:author="arkat" w:date="2017-09-28T19:57:00Z">
            <w:trPr>
              <w:gridAfter w:val="0"/>
            </w:trPr>
          </w:trPrChange>
        </w:trPr>
        <w:tc>
          <w:tcPr>
            <w:tcW w:w="1345" w:type="dxa"/>
            <w:tcPrChange w:id="4298" w:author="arkat" w:date="2017-09-28T19:57:00Z">
              <w:tcPr>
                <w:tcW w:w="1345" w:type="dxa"/>
                <w:gridSpan w:val="2"/>
              </w:tcPr>
            </w:tcPrChange>
          </w:tcPr>
          <w:p w14:paraId="6EF41A4C" w14:textId="77777777" w:rsidR="00787DAA" w:rsidRDefault="00787DAA" w:rsidP="0058751D">
            <w:pPr>
              <w:pStyle w:val="BodyText"/>
              <w:spacing w:after="0"/>
              <w:rPr>
                <w:ins w:id="4299" w:author="arkat" w:date="2017-09-28T19:54:00Z"/>
                <w:noProof/>
                <w:szCs w:val="24"/>
                <w:lang w:val="en-US"/>
              </w:rPr>
            </w:pPr>
          </w:p>
          <w:p w14:paraId="25A1CFAB" w14:textId="77777777" w:rsidR="00787DAA" w:rsidRDefault="00787DAA" w:rsidP="0058751D">
            <w:pPr>
              <w:pStyle w:val="BodyText"/>
              <w:spacing w:after="0"/>
              <w:rPr>
                <w:ins w:id="4300" w:author="arkat" w:date="2017-09-28T19:54:00Z"/>
                <w:noProof/>
                <w:szCs w:val="24"/>
                <w:lang w:val="en-US"/>
              </w:rPr>
            </w:pPr>
          </w:p>
          <w:p w14:paraId="1FDAF6D1" w14:textId="38D5B7AC" w:rsidR="00787DAA" w:rsidRPr="00A54029" w:rsidRDefault="00220025" w:rsidP="0058751D">
            <w:pPr>
              <w:pStyle w:val="BodyText"/>
              <w:spacing w:after="0"/>
              <w:rPr>
                <w:ins w:id="4301" w:author="arkat" w:date="2017-09-28T19:53:00Z"/>
                <w:noProof/>
                <w:szCs w:val="24"/>
                <w:lang w:val="en-US"/>
              </w:rPr>
            </w:pPr>
            <w:ins w:id="4302" w:author="arkat" w:date="2017-09-29T08:26:00Z">
              <w:r w:rsidRPr="002E3C08">
                <w:rPr>
                  <w:noProof/>
                  <w:szCs w:val="24"/>
                  <w:lang w:val="en-US"/>
                </w:rPr>
                <w:drawing>
                  <wp:inline distT="0" distB="0" distL="0" distR="0" wp14:anchorId="24C17F5D" wp14:editId="722F3D8E">
                    <wp:extent cx="714375" cy="30734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4375" cy="307340"/>
                            </a:xfrm>
                            <a:prstGeom prst="rect">
                              <a:avLst/>
                            </a:prstGeom>
                            <a:noFill/>
                            <a:ln>
                              <a:noFill/>
                            </a:ln>
                          </pic:spPr>
                        </pic:pic>
                      </a:graphicData>
                    </a:graphic>
                  </wp:inline>
                </w:drawing>
              </w:r>
            </w:ins>
          </w:p>
        </w:tc>
        <w:tc>
          <w:tcPr>
            <w:tcW w:w="1620" w:type="dxa"/>
            <w:tcPrChange w:id="4303" w:author="arkat" w:date="2017-09-28T19:57:00Z">
              <w:tcPr>
                <w:tcW w:w="1620" w:type="dxa"/>
                <w:gridSpan w:val="2"/>
              </w:tcPr>
            </w:tcPrChange>
          </w:tcPr>
          <w:p w14:paraId="2E3B8439" w14:textId="35DEB30C" w:rsidR="00787DAA" w:rsidRDefault="00A351BA" w:rsidP="0058751D">
            <w:pPr>
              <w:pStyle w:val="BodyText"/>
              <w:spacing w:after="0"/>
              <w:rPr>
                <w:ins w:id="4304" w:author="arkat" w:date="2017-09-28T19:53:00Z"/>
                <w:lang w:val="en-US"/>
              </w:rPr>
            </w:pPr>
            <w:ins w:id="4305" w:author="arkat" w:date="2017-09-28T20:13:00Z">
              <w:r>
                <w:rPr>
                  <w:lang w:val="en-US"/>
                </w:rPr>
                <w:t>Pool</w:t>
              </w:r>
            </w:ins>
          </w:p>
        </w:tc>
        <w:tc>
          <w:tcPr>
            <w:tcW w:w="5400" w:type="dxa"/>
            <w:tcPrChange w:id="4306" w:author="arkat" w:date="2017-09-28T19:57:00Z">
              <w:tcPr>
                <w:tcW w:w="3018" w:type="dxa"/>
                <w:gridSpan w:val="2"/>
              </w:tcPr>
            </w:tcPrChange>
          </w:tcPr>
          <w:p w14:paraId="3C4C3F72" w14:textId="395E8BEE" w:rsidR="00787DAA" w:rsidRDefault="00220025" w:rsidP="00C36A8C">
            <w:pPr>
              <w:pStyle w:val="BodyText"/>
              <w:spacing w:after="0"/>
              <w:rPr>
                <w:ins w:id="4307" w:author="arkat" w:date="2017-09-28T19:53:00Z"/>
              </w:rPr>
            </w:pPr>
            <w:ins w:id="4308" w:author="arkat" w:date="2017-09-29T07:51:00Z">
              <w:r>
                <w:rPr>
                  <w:lang w:val="en-US"/>
                </w:rPr>
                <w:t>R</w:t>
              </w:r>
              <w:r w:rsidR="00CC4A2A" w:rsidRPr="00BA63C8">
                <w:rPr>
                  <w:lang w:val="en-US"/>
                </w:rPr>
                <w:t xml:space="preserve">epresentasi grafis dari </w:t>
              </w:r>
            </w:ins>
            <w:ins w:id="4309" w:author="arkat" w:date="2017-09-29T23:18:00Z">
              <w:r w:rsidR="00170289">
                <w:rPr>
                  <w:lang w:val="en-US"/>
                </w:rPr>
                <w:t xml:space="preserve">partisipan </w:t>
              </w:r>
            </w:ins>
            <w:ins w:id="4310" w:author="arkat" w:date="2017-09-29T07:51:00Z">
              <w:r w:rsidR="00170289">
                <w:rPr>
                  <w:lang w:val="en-US"/>
                </w:rPr>
                <w:t>pada sebuah</w:t>
              </w:r>
              <w:r w:rsidR="00CC4A2A" w:rsidRPr="00BA63C8">
                <w:rPr>
                  <w:lang w:val="en-US"/>
                </w:rPr>
                <w:t xml:space="preserve"> Kolaborasi</w:t>
              </w:r>
              <w:r w:rsidR="00CC4A2A">
                <w:rPr>
                  <w:lang w:val="en-US"/>
                </w:rPr>
                <w:t>. Pool</w:t>
              </w:r>
              <w:r w:rsidR="00CC4A2A" w:rsidRPr="00BA63C8">
                <w:rPr>
                  <w:lang w:val="en-US"/>
                </w:rPr>
                <w:t xml:space="preserve"> juga bertindak sebagai "</w:t>
              </w:r>
              <w:r w:rsidR="00CC4A2A" w:rsidRPr="00170289">
                <w:rPr>
                  <w:i/>
                  <w:lang w:val="en-US"/>
                  <w:rPrChange w:id="4311" w:author="arkat" w:date="2017-09-29T23:21:00Z">
                    <w:rPr>
                      <w:lang w:val="en-US"/>
                    </w:rPr>
                  </w:rPrChange>
                </w:rPr>
                <w:t>swimlane</w:t>
              </w:r>
              <w:r w:rsidR="00CC4A2A" w:rsidRPr="00BA63C8">
                <w:rPr>
                  <w:lang w:val="en-US"/>
                </w:rPr>
                <w:t xml:space="preserve">" dan wadah grafis untuk mempartisi serangkaian Kegiatan dari </w:t>
              </w:r>
              <w:r w:rsidR="00CC4A2A">
                <w:rPr>
                  <w:lang w:val="en-US"/>
                </w:rPr>
                <w:t>pool</w:t>
              </w:r>
              <w:r w:rsidR="00CC4A2A" w:rsidRPr="00BA63C8">
                <w:rPr>
                  <w:lang w:val="en-US"/>
                </w:rPr>
                <w:t xml:space="preserve"> lainnya, </w:t>
              </w:r>
              <w:r w:rsidR="00170289">
                <w:rPr>
                  <w:lang w:val="en-US"/>
                </w:rPr>
                <w:t xml:space="preserve">dalam konteks </w:t>
              </w:r>
              <w:r w:rsidR="00CC4A2A">
                <w:rPr>
                  <w:lang w:val="en-US"/>
                </w:rPr>
                <w:t xml:space="preserve">B2B. </w:t>
              </w:r>
              <w:r w:rsidR="00CC4A2A" w:rsidRPr="00170289">
                <w:rPr>
                  <w:i/>
                  <w:lang w:val="en-US"/>
                  <w:rPrChange w:id="4312" w:author="arkat" w:date="2017-09-29T23:20:00Z">
                    <w:rPr>
                      <w:lang w:val="en-US"/>
                    </w:rPr>
                  </w:rPrChange>
                </w:rPr>
                <w:t>Pool</w:t>
              </w:r>
              <w:r w:rsidR="00CC4A2A">
                <w:rPr>
                  <w:lang w:val="en-US"/>
                </w:rPr>
                <w:t xml:space="preserve"> mungkin</w:t>
              </w:r>
              <w:r w:rsidR="00CC4A2A" w:rsidRPr="00BA63C8">
                <w:rPr>
                  <w:lang w:val="en-US"/>
                </w:rPr>
                <w:t xml:space="preserve"> </w:t>
              </w:r>
              <w:r w:rsidR="00CC4A2A">
                <w:rPr>
                  <w:lang w:val="en-US"/>
                </w:rPr>
                <w:t>memiliki detail internal</w:t>
              </w:r>
              <w:r w:rsidR="00CC4A2A" w:rsidRPr="00BA63C8">
                <w:rPr>
                  <w:lang w:val="en-US"/>
                </w:rPr>
                <w:t xml:space="preserve"> </w:t>
              </w:r>
              <w:r w:rsidR="00170289">
                <w:rPr>
                  <w:lang w:val="en-US"/>
                </w:rPr>
                <w:t xml:space="preserve">atau </w:t>
              </w:r>
              <w:r w:rsidR="00CC4A2A" w:rsidRPr="00BA63C8">
                <w:rPr>
                  <w:lang w:val="en-US"/>
                </w:rPr>
                <w:t>tidak memiliki detail i</w:t>
              </w:r>
              <w:r w:rsidR="00170289">
                <w:rPr>
                  <w:lang w:val="en-US"/>
                </w:rPr>
                <w:t>nternal (</w:t>
              </w:r>
            </w:ins>
            <w:ins w:id="4313" w:author="arkat" w:date="2017-09-29T23:21:00Z">
              <w:r w:rsidR="00170289" w:rsidRPr="00170289">
                <w:rPr>
                  <w:i/>
                  <w:lang w:val="en-US"/>
                  <w:rPrChange w:id="4314" w:author="arkat" w:date="2017-09-29T23:21:00Z">
                    <w:rPr>
                      <w:lang w:val="en-US"/>
                    </w:rPr>
                  </w:rPrChange>
                </w:rPr>
                <w:t>black box</w:t>
              </w:r>
            </w:ins>
            <w:ins w:id="4315" w:author="arkat" w:date="2017-09-29T07:51:00Z">
              <w:r w:rsidR="00170289">
                <w:rPr>
                  <w:lang w:val="en-US"/>
                </w:rPr>
                <w:t>)</w:t>
              </w:r>
            </w:ins>
            <w:ins w:id="4316" w:author="arkat" w:date="2017-09-29T23:22:00Z">
              <w:r w:rsidR="00170289">
                <w:rPr>
                  <w:lang w:val="en-US"/>
                </w:rPr>
                <w:t xml:space="preserve"> </w:t>
              </w:r>
              <w:r w:rsidR="00170289" w:rsidRPr="00BA63C8">
                <w:rPr>
                  <w:lang w:val="en-US"/>
                </w:rPr>
                <w:t xml:space="preserve">dalam bentuk Proses </w:t>
              </w:r>
              <w:r w:rsidR="00170289">
                <w:rPr>
                  <w:lang w:val="en-US"/>
                </w:rPr>
                <w:t xml:space="preserve">yang </w:t>
              </w:r>
            </w:ins>
            <w:ins w:id="4317" w:author="arkat" w:date="2017-10-11T09:19:00Z">
              <w:del w:id="4318" w:author="arkat" w:date="2017-10-11T10:32:00Z">
                <w:r w:rsidR="00315295" w:rsidDel="00135261">
                  <w:rPr>
                    <w:lang w:val="en-US"/>
                  </w:rPr>
                  <w:delText>akan</w:delText>
                </w:r>
              </w:del>
            </w:ins>
            <w:ins w:id="4319" w:author="arkat" w:date="2017-10-11T10:32:00Z">
              <w:r w:rsidR="00135261">
                <w:rPr>
                  <w:lang w:val="en-US"/>
                </w:rPr>
                <w:t>akan</w:t>
              </w:r>
            </w:ins>
            <w:ins w:id="4320" w:author="arkat" w:date="2017-09-29T23:22:00Z">
              <w:r w:rsidR="00170289">
                <w:rPr>
                  <w:lang w:val="en-US"/>
                </w:rPr>
                <w:t xml:space="preserve"> dieksekusi.</w:t>
              </w:r>
            </w:ins>
          </w:p>
        </w:tc>
      </w:tr>
      <w:tr w:rsidR="00A351BA" w14:paraId="70E3A173" w14:textId="77777777" w:rsidTr="00CB04F0">
        <w:trPr>
          <w:ins w:id="4321" w:author="arkat" w:date="2017-09-28T20:13:00Z"/>
        </w:trPr>
        <w:tc>
          <w:tcPr>
            <w:tcW w:w="1345" w:type="dxa"/>
          </w:tcPr>
          <w:p w14:paraId="13AEE496" w14:textId="2377E624" w:rsidR="00A351BA" w:rsidRDefault="00CC4A2A" w:rsidP="0058751D">
            <w:pPr>
              <w:pStyle w:val="BodyText"/>
              <w:spacing w:after="0"/>
              <w:rPr>
                <w:ins w:id="4322" w:author="arkat" w:date="2017-09-28T20:13:00Z"/>
                <w:noProof/>
                <w:szCs w:val="24"/>
                <w:lang w:val="en-US"/>
              </w:rPr>
            </w:pPr>
            <w:ins w:id="4323" w:author="arkat" w:date="2017-09-29T07:52:00Z">
              <w:r w:rsidRPr="002E3C08">
                <w:rPr>
                  <w:noProof/>
                  <w:szCs w:val="24"/>
                  <w:lang w:val="en-US"/>
                </w:rPr>
                <w:drawing>
                  <wp:inline distT="0" distB="0" distL="0" distR="0" wp14:anchorId="49C4C26D" wp14:editId="195969F9">
                    <wp:extent cx="691515" cy="6223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1515" cy="622300"/>
                            </a:xfrm>
                            <a:prstGeom prst="rect">
                              <a:avLst/>
                            </a:prstGeom>
                            <a:noFill/>
                            <a:ln>
                              <a:noFill/>
                            </a:ln>
                          </pic:spPr>
                        </pic:pic>
                      </a:graphicData>
                    </a:graphic>
                  </wp:inline>
                </w:drawing>
              </w:r>
            </w:ins>
          </w:p>
        </w:tc>
        <w:tc>
          <w:tcPr>
            <w:tcW w:w="1620" w:type="dxa"/>
          </w:tcPr>
          <w:p w14:paraId="3784057E" w14:textId="67B5BEF9" w:rsidR="00A351BA" w:rsidRDefault="00A351BA" w:rsidP="0058751D">
            <w:pPr>
              <w:pStyle w:val="BodyText"/>
              <w:spacing w:after="0"/>
              <w:rPr>
                <w:ins w:id="4324" w:author="arkat" w:date="2017-09-28T20:13:00Z"/>
                <w:lang w:val="en-US"/>
              </w:rPr>
            </w:pPr>
            <w:ins w:id="4325" w:author="arkat" w:date="2017-09-28T20:13:00Z">
              <w:r>
                <w:rPr>
                  <w:lang w:val="en-US"/>
                </w:rPr>
                <w:t>Lane</w:t>
              </w:r>
            </w:ins>
          </w:p>
        </w:tc>
        <w:tc>
          <w:tcPr>
            <w:tcW w:w="5400" w:type="dxa"/>
          </w:tcPr>
          <w:p w14:paraId="5ED372B0" w14:textId="7AD1103B" w:rsidR="00A351BA" w:rsidRPr="00170289" w:rsidRDefault="00167D11" w:rsidP="00C36A8C">
            <w:pPr>
              <w:pStyle w:val="BodyText"/>
              <w:spacing w:after="0"/>
              <w:rPr>
                <w:ins w:id="4326" w:author="arkat" w:date="2017-09-28T20:13:00Z"/>
                <w:lang w:val="en-US"/>
                <w:rPrChange w:id="4327" w:author="arkat" w:date="2017-09-29T23:23:00Z">
                  <w:rPr>
                    <w:ins w:id="4328" w:author="arkat" w:date="2017-09-28T20:13:00Z"/>
                  </w:rPr>
                </w:rPrChange>
              </w:rPr>
            </w:pPr>
            <w:ins w:id="4329" w:author="arkat" w:date="2017-09-29T12:46:00Z">
              <w:r w:rsidRPr="00BA63C8">
                <w:rPr>
                  <w:lang w:val="en-US"/>
                </w:rPr>
                <w:t>Sub-partisi</w:t>
              </w:r>
            </w:ins>
            <w:ins w:id="4330" w:author="arkat" w:date="2017-09-29T07:51:00Z">
              <w:r w:rsidR="00CC4A2A" w:rsidRPr="00BA63C8">
                <w:rPr>
                  <w:lang w:val="en-US"/>
                </w:rPr>
                <w:t xml:space="preserve"> dalam Proses, terkadang di dalam </w:t>
              </w:r>
              <w:r w:rsidR="00CC4A2A">
                <w:rPr>
                  <w:lang w:val="en-US"/>
                </w:rPr>
                <w:t>pool</w:t>
              </w:r>
              <w:r w:rsidR="00CC4A2A" w:rsidRPr="00BA63C8">
                <w:rPr>
                  <w:lang w:val="en-US"/>
                </w:rPr>
                <w:t xml:space="preserve">, dan </w:t>
              </w:r>
            </w:ins>
            <w:ins w:id="4331" w:author="arkat" w:date="2017-10-11T09:19:00Z">
              <w:del w:id="4332" w:author="arkat" w:date="2017-10-11T10:32:00Z">
                <w:r w:rsidR="00315295" w:rsidDel="00135261">
                  <w:rPr>
                    <w:lang w:val="en-US"/>
                  </w:rPr>
                  <w:delText>akan</w:delText>
                </w:r>
              </w:del>
            </w:ins>
            <w:ins w:id="4333" w:author="arkat" w:date="2017-10-11T10:32:00Z">
              <w:r w:rsidR="00135261">
                <w:rPr>
                  <w:lang w:val="en-US"/>
                </w:rPr>
                <w:t>akan</w:t>
              </w:r>
            </w:ins>
            <w:ins w:id="4334" w:author="arkat" w:date="2017-09-29T07:51:00Z">
              <w:r w:rsidR="00CC4A2A" w:rsidRPr="00BA63C8">
                <w:rPr>
                  <w:lang w:val="en-US"/>
                </w:rPr>
                <w:t xml:space="preserve"> memper</w:t>
              </w:r>
            </w:ins>
            <w:ins w:id="4335" w:author="arkat" w:date="2017-09-29T23:22:00Z">
              <w:r w:rsidR="00170289">
                <w:rPr>
                  <w:lang w:val="en-US"/>
                </w:rPr>
                <w:t>luas</w:t>
              </w:r>
            </w:ins>
            <w:ins w:id="4336" w:author="arkat" w:date="2017-09-29T07:51:00Z">
              <w:r w:rsidR="00CC4A2A" w:rsidRPr="00BA63C8">
                <w:rPr>
                  <w:lang w:val="en-US"/>
                </w:rPr>
                <w:t xml:space="preserve"> keseluruhan Proses, baik se</w:t>
              </w:r>
            </w:ins>
            <w:ins w:id="4337" w:author="arkat" w:date="2017-10-11T09:20:00Z">
              <w:r w:rsidR="00315295">
                <w:rPr>
                  <w:lang w:val="en-US"/>
                </w:rPr>
                <w:t>cara</w:t>
              </w:r>
            </w:ins>
            <w:ins w:id="4338" w:author="arkat" w:date="2017-09-29T07:51:00Z">
              <w:r w:rsidR="00CC4A2A" w:rsidRPr="00BA63C8">
                <w:rPr>
                  <w:lang w:val="en-US"/>
                </w:rPr>
                <w:t xml:space="preserve"> vertikal maupun horizontal</w:t>
              </w:r>
              <w:r w:rsidR="00CC4A2A">
                <w:rPr>
                  <w:lang w:val="en-US"/>
                </w:rPr>
                <w:t xml:space="preserve">. </w:t>
              </w:r>
              <w:r w:rsidR="00CC4A2A" w:rsidRPr="00170289">
                <w:rPr>
                  <w:i/>
                  <w:lang w:val="en-US"/>
                  <w:rPrChange w:id="4339" w:author="arkat" w:date="2017-09-29T23:23:00Z">
                    <w:rPr>
                      <w:lang w:val="en-US"/>
                    </w:rPr>
                  </w:rPrChange>
                </w:rPr>
                <w:t>Lane</w:t>
              </w:r>
              <w:r w:rsidR="00CC4A2A" w:rsidRPr="00BA63C8">
                <w:rPr>
                  <w:lang w:val="en-US"/>
                </w:rPr>
                <w:t xml:space="preserve"> d</w:t>
              </w:r>
              <w:r w:rsidR="00CC4A2A">
                <w:rPr>
                  <w:lang w:val="en-US"/>
                </w:rPr>
                <w:t>igun</w:t>
              </w:r>
            </w:ins>
            <w:ins w:id="4340" w:author="arkat" w:date="2017-10-11T09:19:00Z">
              <w:del w:id="4341" w:author="arkat" w:date="2017-10-11T10:32:00Z">
                <w:r w:rsidR="00315295" w:rsidDel="00135261">
                  <w:rPr>
                    <w:lang w:val="en-US"/>
                  </w:rPr>
                  <w:delText>akan</w:delText>
                </w:r>
              </w:del>
            </w:ins>
            <w:ins w:id="4342" w:author="arkat" w:date="2017-10-11T10:32:00Z">
              <w:r w:rsidR="00135261">
                <w:rPr>
                  <w:lang w:val="en-US"/>
                </w:rPr>
                <w:t>akan</w:t>
              </w:r>
            </w:ins>
            <w:ins w:id="4343" w:author="arkat" w:date="2017-09-29T07:51:00Z">
              <w:r w:rsidR="00CC4A2A">
                <w:rPr>
                  <w:lang w:val="en-US"/>
                </w:rPr>
                <w:t xml:space="preserve"> untuk mengatur</w:t>
              </w:r>
              <w:r w:rsidR="00170289">
                <w:rPr>
                  <w:lang w:val="en-US"/>
                </w:rPr>
                <w:t xml:space="preserve"> dan mengkategorikan </w:t>
              </w:r>
            </w:ins>
            <w:ins w:id="4344" w:author="arkat" w:date="2017-09-29T23:23:00Z">
              <w:r w:rsidR="00170289" w:rsidRPr="00170289">
                <w:rPr>
                  <w:i/>
                  <w:lang w:val="en-US"/>
                  <w:rPrChange w:id="4345" w:author="arkat" w:date="2017-09-29T23:23:00Z">
                    <w:rPr>
                      <w:lang w:val="en-US"/>
                    </w:rPr>
                  </w:rPrChange>
                </w:rPr>
                <w:t>Activity</w:t>
              </w:r>
            </w:ins>
            <w:ins w:id="4346" w:author="arkat" w:date="2017-09-29T07:51:00Z">
              <w:r w:rsidR="00CC4A2A">
                <w:rPr>
                  <w:lang w:val="en-US"/>
                </w:rPr>
                <w:t>.</w:t>
              </w:r>
            </w:ins>
          </w:p>
        </w:tc>
      </w:tr>
      <w:tr w:rsidR="00A351BA" w14:paraId="10689927" w14:textId="77777777" w:rsidTr="00CB04F0">
        <w:trPr>
          <w:ins w:id="4347" w:author="arkat" w:date="2017-09-28T20:13:00Z"/>
        </w:trPr>
        <w:tc>
          <w:tcPr>
            <w:tcW w:w="1345" w:type="dxa"/>
          </w:tcPr>
          <w:p w14:paraId="010CA8FE" w14:textId="77777777" w:rsidR="00A351BA" w:rsidRDefault="00A351BA" w:rsidP="0058751D">
            <w:pPr>
              <w:pStyle w:val="BodyText"/>
              <w:spacing w:after="0"/>
              <w:rPr>
                <w:ins w:id="4348" w:author="arkat" w:date="2017-09-29T07:53:00Z"/>
                <w:noProof/>
                <w:szCs w:val="24"/>
                <w:lang w:val="en-US"/>
              </w:rPr>
            </w:pPr>
          </w:p>
          <w:p w14:paraId="5F8FE257" w14:textId="57BD4168" w:rsidR="00AA6F6F" w:rsidRDefault="00AA6F6F" w:rsidP="0058751D">
            <w:pPr>
              <w:pStyle w:val="BodyText"/>
              <w:spacing w:after="0"/>
              <w:rPr>
                <w:ins w:id="4349" w:author="arkat" w:date="2017-09-29T07:53:00Z"/>
                <w:noProof/>
                <w:szCs w:val="24"/>
                <w:lang w:val="en-US"/>
              </w:rPr>
            </w:pPr>
            <w:ins w:id="4350" w:author="arkat" w:date="2017-09-29T07:53:00Z">
              <w:r w:rsidRPr="002E3C08">
                <w:rPr>
                  <w:noProof/>
                  <w:szCs w:val="24"/>
                  <w:lang w:val="en-US"/>
                </w:rPr>
                <w:drawing>
                  <wp:inline distT="0" distB="0" distL="0" distR="0" wp14:anchorId="12832A4C" wp14:editId="164332D4">
                    <wp:extent cx="384175" cy="4838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4175" cy="483870"/>
                            </a:xfrm>
                            <a:prstGeom prst="rect">
                              <a:avLst/>
                            </a:prstGeom>
                            <a:noFill/>
                            <a:ln>
                              <a:noFill/>
                            </a:ln>
                          </pic:spPr>
                        </pic:pic>
                      </a:graphicData>
                    </a:graphic>
                  </wp:inline>
                </w:drawing>
              </w:r>
            </w:ins>
          </w:p>
          <w:p w14:paraId="238CEE57" w14:textId="43A5F9F6" w:rsidR="00AA6F6F" w:rsidRDefault="00AA6F6F" w:rsidP="0058751D">
            <w:pPr>
              <w:pStyle w:val="BodyText"/>
              <w:spacing w:after="0"/>
              <w:rPr>
                <w:ins w:id="4351" w:author="arkat" w:date="2017-09-28T20:13:00Z"/>
                <w:noProof/>
                <w:szCs w:val="24"/>
                <w:lang w:val="en-US"/>
              </w:rPr>
            </w:pPr>
          </w:p>
        </w:tc>
        <w:tc>
          <w:tcPr>
            <w:tcW w:w="1620" w:type="dxa"/>
          </w:tcPr>
          <w:p w14:paraId="70A04942" w14:textId="17C81EC6" w:rsidR="00A351BA" w:rsidRDefault="00A351BA" w:rsidP="0058751D">
            <w:pPr>
              <w:pStyle w:val="BodyText"/>
              <w:spacing w:after="0"/>
              <w:rPr>
                <w:ins w:id="4352" w:author="arkat" w:date="2017-09-28T20:13:00Z"/>
                <w:lang w:val="en-US"/>
              </w:rPr>
            </w:pPr>
            <w:ins w:id="4353" w:author="arkat" w:date="2017-09-28T20:13:00Z">
              <w:r>
                <w:rPr>
                  <w:lang w:val="en-US"/>
                </w:rPr>
                <w:t>Data Object</w:t>
              </w:r>
            </w:ins>
          </w:p>
        </w:tc>
        <w:tc>
          <w:tcPr>
            <w:tcW w:w="5400" w:type="dxa"/>
          </w:tcPr>
          <w:p w14:paraId="50275805" w14:textId="479B695D" w:rsidR="00A351BA" w:rsidRPr="00170289" w:rsidRDefault="00170289" w:rsidP="0058751D">
            <w:pPr>
              <w:pStyle w:val="BodyText"/>
              <w:spacing w:after="0"/>
              <w:rPr>
                <w:ins w:id="4354" w:author="arkat" w:date="2017-09-28T20:13:00Z"/>
                <w:lang w:val="en-US"/>
                <w:rPrChange w:id="4355" w:author="arkat" w:date="2017-09-29T23:27:00Z">
                  <w:rPr>
                    <w:ins w:id="4356" w:author="arkat" w:date="2017-09-28T20:13:00Z"/>
                  </w:rPr>
                </w:rPrChange>
              </w:rPr>
            </w:pPr>
            <w:ins w:id="4357" w:author="arkat" w:date="2017-09-29T23:24:00Z">
              <w:r>
                <w:rPr>
                  <w:lang w:val="en-US"/>
                </w:rPr>
                <w:t xml:space="preserve">Memberikan infomasi terkait aktifitas-aktifitas </w:t>
              </w:r>
            </w:ins>
            <w:ins w:id="4358" w:author="arkat" w:date="2017-09-29T23:25:00Z">
              <w:r>
                <w:rPr>
                  <w:lang w:val="en-US"/>
                </w:rPr>
                <w:t xml:space="preserve">apa yang diperlukan dan/atau hasilkan. </w:t>
              </w:r>
            </w:ins>
            <w:ins w:id="4359" w:author="arkat" w:date="2017-09-29T23:26:00Z">
              <w:r w:rsidRPr="00C36A8C">
                <w:rPr>
                  <w:i/>
                  <w:lang w:val="en-US"/>
                </w:rPr>
                <w:t>Data</w:t>
              </w:r>
            </w:ins>
            <w:ins w:id="4360" w:author="arkat" w:date="2017-09-29T23:25:00Z">
              <w:r w:rsidRPr="00170289">
                <w:rPr>
                  <w:i/>
                  <w:lang w:val="en-US"/>
                  <w:rPrChange w:id="4361" w:author="arkat" w:date="2017-09-29T23:25:00Z">
                    <w:rPr>
                      <w:lang w:val="en-US"/>
                    </w:rPr>
                  </w:rPrChange>
                </w:rPr>
                <w:t xml:space="preserve"> object</w:t>
              </w:r>
              <w:r>
                <w:rPr>
                  <w:i/>
                  <w:lang w:val="en-US"/>
                </w:rPr>
                <w:t xml:space="preserve"> </w:t>
              </w:r>
            </w:ins>
            <w:ins w:id="4362" w:author="arkat" w:date="2017-09-29T23:26:00Z">
              <w:r>
                <w:rPr>
                  <w:lang w:val="en-US"/>
                </w:rPr>
                <w:t>dapat mewakili objek tunggal atau jamak. Data input dan data output memberikan informasi yang sama untuk Proses.</w:t>
              </w:r>
            </w:ins>
          </w:p>
        </w:tc>
      </w:tr>
      <w:tr w:rsidR="00A351BA" w14:paraId="56F2B6A5" w14:textId="77777777" w:rsidTr="00CB04F0">
        <w:trPr>
          <w:ins w:id="4363" w:author="arkat" w:date="2017-09-28T20:14:00Z"/>
        </w:trPr>
        <w:tc>
          <w:tcPr>
            <w:tcW w:w="1345" w:type="dxa"/>
          </w:tcPr>
          <w:p w14:paraId="4944502E" w14:textId="416FC072" w:rsidR="00A351BA" w:rsidRDefault="00AA6F6F" w:rsidP="0058751D">
            <w:pPr>
              <w:pStyle w:val="BodyText"/>
              <w:spacing w:after="0"/>
              <w:rPr>
                <w:ins w:id="4364" w:author="arkat" w:date="2017-09-28T20:14:00Z"/>
                <w:noProof/>
                <w:szCs w:val="24"/>
                <w:lang w:val="en-US"/>
              </w:rPr>
            </w:pPr>
            <w:ins w:id="4365" w:author="arkat" w:date="2017-09-29T07:53:00Z">
              <w:r w:rsidRPr="002E3C08">
                <w:rPr>
                  <w:noProof/>
                  <w:szCs w:val="24"/>
                  <w:lang w:val="en-US"/>
                </w:rPr>
                <w:drawing>
                  <wp:inline distT="0" distB="0" distL="0" distR="0" wp14:anchorId="7736A6C9" wp14:editId="2B01996D">
                    <wp:extent cx="860425" cy="2921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60425" cy="292100"/>
                            </a:xfrm>
                            <a:prstGeom prst="rect">
                              <a:avLst/>
                            </a:prstGeom>
                            <a:noFill/>
                            <a:ln>
                              <a:noFill/>
                            </a:ln>
                          </pic:spPr>
                        </pic:pic>
                      </a:graphicData>
                    </a:graphic>
                  </wp:inline>
                </w:drawing>
              </w:r>
            </w:ins>
          </w:p>
        </w:tc>
        <w:tc>
          <w:tcPr>
            <w:tcW w:w="1620" w:type="dxa"/>
          </w:tcPr>
          <w:p w14:paraId="5CC4D13F" w14:textId="3855B3A8" w:rsidR="00A351BA" w:rsidRDefault="00A351BA" w:rsidP="0058751D">
            <w:pPr>
              <w:pStyle w:val="BodyText"/>
              <w:spacing w:after="0"/>
              <w:rPr>
                <w:ins w:id="4366" w:author="arkat" w:date="2017-09-28T20:14:00Z"/>
                <w:lang w:val="en-US"/>
              </w:rPr>
            </w:pPr>
            <w:ins w:id="4367" w:author="arkat" w:date="2017-09-28T20:14:00Z">
              <w:r>
                <w:rPr>
                  <w:lang w:val="en-US"/>
                </w:rPr>
                <w:t>Message</w:t>
              </w:r>
            </w:ins>
          </w:p>
        </w:tc>
        <w:tc>
          <w:tcPr>
            <w:tcW w:w="5400" w:type="dxa"/>
          </w:tcPr>
          <w:p w14:paraId="059C443E" w14:textId="6475C6AC" w:rsidR="00A351BA" w:rsidRDefault="00170289" w:rsidP="00C36A8C">
            <w:pPr>
              <w:pStyle w:val="BodyText"/>
              <w:spacing w:after="0"/>
              <w:rPr>
                <w:ins w:id="4368" w:author="arkat" w:date="2017-09-28T20:14:00Z"/>
              </w:rPr>
            </w:pPr>
            <w:ins w:id="4369" w:author="arkat" w:date="2017-09-29T23:27:00Z">
              <w:r w:rsidRPr="00BA63C8">
                <w:rPr>
                  <w:szCs w:val="24"/>
                  <w:lang w:val="en-US"/>
                </w:rPr>
                <w:t>Digun</w:t>
              </w:r>
            </w:ins>
            <w:ins w:id="4370" w:author="arkat" w:date="2017-10-11T09:19:00Z">
              <w:del w:id="4371" w:author="arkat" w:date="2017-10-11T10:32:00Z">
                <w:r w:rsidR="00315295" w:rsidDel="00135261">
                  <w:rPr>
                    <w:szCs w:val="24"/>
                    <w:lang w:val="en-US"/>
                  </w:rPr>
                  <w:delText>akan</w:delText>
                </w:r>
              </w:del>
            </w:ins>
            <w:ins w:id="4372" w:author="arkat" w:date="2017-10-11T10:32:00Z">
              <w:r w:rsidR="00135261">
                <w:rPr>
                  <w:szCs w:val="24"/>
                  <w:lang w:val="en-US"/>
                </w:rPr>
                <w:t>akan</w:t>
              </w:r>
            </w:ins>
            <w:ins w:id="4373" w:author="arkat" w:date="2017-09-29T07:52:00Z">
              <w:r w:rsidR="00AA6F6F" w:rsidRPr="00BA63C8">
                <w:rPr>
                  <w:szCs w:val="24"/>
                  <w:lang w:val="en-US"/>
                </w:rPr>
                <w:t xml:space="preserve"> untuk menggambarkan isi komunikasi antara dua</w:t>
              </w:r>
            </w:ins>
            <w:ins w:id="4374" w:author="arkat" w:date="2017-09-29T23:27:00Z">
              <w:r>
                <w:rPr>
                  <w:szCs w:val="24"/>
                  <w:lang w:val="en-US"/>
                </w:rPr>
                <w:t xml:space="preserve"> partisipan</w:t>
              </w:r>
            </w:ins>
            <w:ins w:id="4375" w:author="arkat" w:date="2017-09-29T07:52:00Z">
              <w:r w:rsidR="00AA6F6F">
                <w:rPr>
                  <w:szCs w:val="24"/>
                  <w:lang w:val="en-US"/>
                </w:rPr>
                <w:t>.</w:t>
              </w:r>
            </w:ins>
          </w:p>
        </w:tc>
      </w:tr>
      <w:tr w:rsidR="00A351BA" w14:paraId="2B5C5DE4" w14:textId="77777777" w:rsidTr="00CB04F0">
        <w:trPr>
          <w:ins w:id="4376" w:author="arkat" w:date="2017-09-28T20:14:00Z"/>
        </w:trPr>
        <w:tc>
          <w:tcPr>
            <w:tcW w:w="1345" w:type="dxa"/>
          </w:tcPr>
          <w:p w14:paraId="1B86F335" w14:textId="280DAA12" w:rsidR="00A351BA" w:rsidRDefault="00903192" w:rsidP="0058751D">
            <w:pPr>
              <w:pStyle w:val="BodyText"/>
              <w:spacing w:after="0"/>
              <w:rPr>
                <w:ins w:id="4377" w:author="arkat" w:date="2017-09-28T20:14:00Z"/>
                <w:noProof/>
                <w:szCs w:val="24"/>
                <w:lang w:val="en-US"/>
              </w:rPr>
            </w:pPr>
            <w:ins w:id="4378" w:author="arkat" w:date="2017-09-29T23:29:00Z">
              <w:r>
                <w:rPr>
                  <w:noProof/>
                  <w:lang w:val="en-US"/>
                </w:rPr>
                <w:drawing>
                  <wp:anchor distT="0" distB="0" distL="114300" distR="114300" simplePos="0" relativeHeight="251714048" behindDoc="0" locked="0" layoutInCell="1" allowOverlap="1" wp14:anchorId="2F4241B7" wp14:editId="7767BD17">
                    <wp:simplePos x="0" y="0"/>
                    <wp:positionH relativeFrom="column">
                      <wp:posOffset>1334</wp:posOffset>
                    </wp:positionH>
                    <wp:positionV relativeFrom="paragraph">
                      <wp:posOffset>90405</wp:posOffset>
                    </wp:positionV>
                    <wp:extent cx="629920" cy="410845"/>
                    <wp:effectExtent l="0" t="0" r="0" b="825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47723" t="30650" r="29123" b="42464"/>
                            <a:stretch/>
                          </pic:blipFill>
                          <pic:spPr bwMode="auto">
                            <a:xfrm>
                              <a:off x="0" y="0"/>
                              <a:ext cx="629920" cy="410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tc>
        <w:tc>
          <w:tcPr>
            <w:tcW w:w="1620" w:type="dxa"/>
          </w:tcPr>
          <w:p w14:paraId="232CF3D3" w14:textId="118AC428" w:rsidR="00A351BA" w:rsidRDefault="00A351BA" w:rsidP="0058751D">
            <w:pPr>
              <w:pStyle w:val="BodyText"/>
              <w:spacing w:after="0"/>
              <w:rPr>
                <w:ins w:id="4379" w:author="arkat" w:date="2017-09-28T20:14:00Z"/>
                <w:lang w:val="en-US"/>
              </w:rPr>
            </w:pPr>
            <w:ins w:id="4380" w:author="arkat" w:date="2017-09-28T20:14:00Z">
              <w:r>
                <w:rPr>
                  <w:lang w:val="en-US"/>
                </w:rPr>
                <w:t>Group</w:t>
              </w:r>
            </w:ins>
          </w:p>
        </w:tc>
        <w:tc>
          <w:tcPr>
            <w:tcW w:w="5400" w:type="dxa"/>
          </w:tcPr>
          <w:p w14:paraId="0E92A8A4" w14:textId="41A1B6A9" w:rsidR="00A351BA" w:rsidRPr="00903192" w:rsidRDefault="00903192" w:rsidP="0058751D">
            <w:pPr>
              <w:pStyle w:val="BodyText"/>
              <w:spacing w:after="0"/>
              <w:rPr>
                <w:ins w:id="4381" w:author="arkat" w:date="2017-09-28T20:14:00Z"/>
                <w:lang w:val="en-US"/>
                <w:rPrChange w:id="4382" w:author="arkat" w:date="2017-09-29T23:36:00Z">
                  <w:rPr>
                    <w:ins w:id="4383" w:author="arkat" w:date="2017-09-28T20:14:00Z"/>
                  </w:rPr>
                </w:rPrChange>
              </w:rPr>
            </w:pPr>
            <w:ins w:id="4384" w:author="arkat" w:date="2017-09-29T23:31:00Z">
              <w:r>
                <w:rPr>
                  <w:lang w:val="en-US"/>
                </w:rPr>
                <w:t xml:space="preserve">Pengelompokan elemen grafis yang memiliki kategori yang sama. </w:t>
              </w:r>
            </w:ins>
            <w:ins w:id="4385" w:author="arkat" w:date="2017-09-29T23:36:00Z">
              <w:r>
                <w:rPr>
                  <w:lang w:val="en-US"/>
                </w:rPr>
                <w:t xml:space="preserve">Jenis pengelompokan ini tidak mempengaruhi </w:t>
              </w:r>
              <w:r>
                <w:rPr>
                  <w:i/>
                  <w:lang w:val="en-US"/>
                </w:rPr>
                <w:t xml:space="preserve">sequence flow </w:t>
              </w:r>
              <w:r>
                <w:rPr>
                  <w:lang w:val="en-US"/>
                </w:rPr>
                <w:t xml:space="preserve">di dalam </w:t>
              </w:r>
              <w:r w:rsidRPr="00903192">
                <w:rPr>
                  <w:i/>
                  <w:lang w:val="en-US"/>
                  <w:rPrChange w:id="4386" w:author="arkat" w:date="2017-09-29T23:36:00Z">
                    <w:rPr>
                      <w:lang w:val="en-US"/>
                    </w:rPr>
                  </w:rPrChange>
                </w:rPr>
                <w:t>Group</w:t>
              </w:r>
              <w:r>
                <w:rPr>
                  <w:i/>
                  <w:lang w:val="en-US"/>
                </w:rPr>
                <w:t xml:space="preserve">. </w:t>
              </w:r>
            </w:ins>
            <w:ins w:id="4387" w:author="arkat" w:date="2017-09-29T23:37:00Z">
              <w:r>
                <w:rPr>
                  <w:lang w:val="en-US"/>
                </w:rPr>
                <w:t xml:space="preserve">Nama kategori muncul pada diagram sebagai </w:t>
              </w:r>
            </w:ins>
            <w:ins w:id="4388" w:author="arkat" w:date="2017-09-29T23:38:00Z">
              <w:r>
                <w:rPr>
                  <w:lang w:val="en-US"/>
                </w:rPr>
                <w:t>sebuah label. Kategori dapat digun</w:t>
              </w:r>
            </w:ins>
            <w:ins w:id="4389" w:author="arkat" w:date="2017-10-11T09:19:00Z">
              <w:del w:id="4390" w:author="arkat" w:date="2017-10-11T10:32:00Z">
                <w:r w:rsidR="00315295" w:rsidDel="00135261">
                  <w:rPr>
                    <w:lang w:val="en-US"/>
                  </w:rPr>
                  <w:delText>akan</w:delText>
                </w:r>
              </w:del>
            </w:ins>
            <w:ins w:id="4391" w:author="arkat" w:date="2017-10-11T10:32:00Z">
              <w:r w:rsidR="00135261">
                <w:rPr>
                  <w:lang w:val="en-US"/>
                </w:rPr>
                <w:t>akan</w:t>
              </w:r>
            </w:ins>
            <w:ins w:id="4392" w:author="arkat" w:date="2017-09-29T23:38:00Z">
              <w:r>
                <w:rPr>
                  <w:lang w:val="en-US"/>
                </w:rPr>
                <w:t xml:space="preserve"> tujuan dokumentasi dan analisis</w:t>
              </w:r>
            </w:ins>
            <w:ins w:id="4393" w:author="arkat" w:date="2017-09-29T23:39:00Z">
              <w:r w:rsidR="00186F25">
                <w:rPr>
                  <w:lang w:val="en-US"/>
                </w:rPr>
                <w:t>.</w:t>
              </w:r>
            </w:ins>
          </w:p>
        </w:tc>
      </w:tr>
      <w:tr w:rsidR="00A351BA" w14:paraId="1B840834" w14:textId="77777777" w:rsidTr="00CB04F0">
        <w:trPr>
          <w:ins w:id="4394" w:author="arkat" w:date="2017-09-28T20:14:00Z"/>
        </w:trPr>
        <w:tc>
          <w:tcPr>
            <w:tcW w:w="1345" w:type="dxa"/>
          </w:tcPr>
          <w:p w14:paraId="147B2C72" w14:textId="4802A133" w:rsidR="00A351BA" w:rsidRDefault="00CC4A2A" w:rsidP="0058751D">
            <w:pPr>
              <w:pStyle w:val="BodyText"/>
              <w:spacing w:after="0"/>
              <w:rPr>
                <w:ins w:id="4395" w:author="arkat" w:date="2017-09-28T20:14:00Z"/>
                <w:noProof/>
                <w:szCs w:val="24"/>
                <w:lang w:val="en-US"/>
              </w:rPr>
            </w:pPr>
            <w:ins w:id="4396" w:author="arkat" w:date="2017-09-29T07:51:00Z">
              <w:r w:rsidRPr="002E3C08">
                <w:rPr>
                  <w:noProof/>
                  <w:szCs w:val="24"/>
                  <w:lang w:val="en-US"/>
                </w:rPr>
                <w:drawing>
                  <wp:inline distT="0" distB="0" distL="0" distR="0" wp14:anchorId="27EF0841" wp14:editId="61CE1B08">
                    <wp:extent cx="614680" cy="3841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4680" cy="384175"/>
                            </a:xfrm>
                            <a:prstGeom prst="rect">
                              <a:avLst/>
                            </a:prstGeom>
                            <a:noFill/>
                            <a:ln>
                              <a:noFill/>
                            </a:ln>
                          </pic:spPr>
                        </pic:pic>
                      </a:graphicData>
                    </a:graphic>
                  </wp:inline>
                </w:drawing>
              </w:r>
            </w:ins>
          </w:p>
        </w:tc>
        <w:tc>
          <w:tcPr>
            <w:tcW w:w="1620" w:type="dxa"/>
          </w:tcPr>
          <w:p w14:paraId="5464BF32" w14:textId="333B64A5" w:rsidR="00A351BA" w:rsidRDefault="00A351BA" w:rsidP="0058751D">
            <w:pPr>
              <w:pStyle w:val="BodyText"/>
              <w:spacing w:after="0"/>
              <w:rPr>
                <w:ins w:id="4397" w:author="arkat" w:date="2017-09-28T20:14:00Z"/>
                <w:lang w:val="en-US"/>
              </w:rPr>
            </w:pPr>
            <w:ins w:id="4398" w:author="arkat" w:date="2017-09-28T20:14:00Z">
              <w:r>
                <w:rPr>
                  <w:lang w:val="en-US"/>
                </w:rPr>
                <w:t>Text Anotation</w:t>
              </w:r>
            </w:ins>
          </w:p>
        </w:tc>
        <w:tc>
          <w:tcPr>
            <w:tcW w:w="5400" w:type="dxa"/>
          </w:tcPr>
          <w:p w14:paraId="3807BA54" w14:textId="5D1B2799" w:rsidR="00A351BA" w:rsidRDefault="00CC4A2A" w:rsidP="0058751D">
            <w:pPr>
              <w:pStyle w:val="BodyText"/>
              <w:spacing w:after="0"/>
              <w:rPr>
                <w:ins w:id="4399" w:author="arkat" w:date="2017-09-28T20:14:00Z"/>
              </w:rPr>
            </w:pPr>
            <w:ins w:id="4400" w:author="arkat" w:date="2017-09-29T07:51:00Z">
              <w:r w:rsidRPr="00BA63C8">
                <w:rPr>
                  <w:szCs w:val="24"/>
                  <w:lang w:val="en-GB"/>
                </w:rPr>
                <w:t>adalah mekanisme bagi pemodel untuk memberikan informasi teks tambahan bagi pembaca Diagram BPMN</w:t>
              </w:r>
            </w:ins>
          </w:p>
        </w:tc>
      </w:tr>
    </w:tbl>
    <w:p w14:paraId="4BE0454C" w14:textId="77777777" w:rsidR="00DA3B1E" w:rsidRDefault="00DA3B1E" w:rsidP="00C36A8C">
      <w:pPr>
        <w:pStyle w:val="BodyText"/>
        <w:spacing w:after="0"/>
        <w:ind w:firstLine="284"/>
        <w:rPr>
          <w:ins w:id="4401" w:author="arkat" w:date="2017-10-01T08:51:00Z"/>
          <w:lang w:val="en-US"/>
        </w:rPr>
      </w:pPr>
    </w:p>
    <w:p w14:paraId="15466470" w14:textId="2CE160B3" w:rsidR="00F76467" w:rsidRDefault="00171B51">
      <w:pPr>
        <w:pStyle w:val="BodyText"/>
        <w:spacing w:after="0"/>
        <w:ind w:firstLine="284"/>
        <w:rPr>
          <w:ins w:id="4402" w:author="arkat" w:date="2017-10-02T09:10:00Z"/>
          <w:lang w:val="en-US"/>
        </w:rPr>
      </w:pPr>
      <w:ins w:id="4403" w:author="arkat" w:date="2017-10-02T21:22:00Z">
        <w:r>
          <w:rPr>
            <w:lang w:val="en-US"/>
          </w:rPr>
          <w:t>Tabel 2.2 adalah elemen dasar</w:t>
        </w:r>
      </w:ins>
      <w:ins w:id="4404" w:author="arkat" w:date="2017-10-02T21:23:00Z">
        <w:r>
          <w:rPr>
            <w:lang w:val="en-US"/>
          </w:rPr>
          <w:t xml:space="preserve"> dan definisi masing-masing elemen</w:t>
        </w:r>
      </w:ins>
      <w:ins w:id="4405" w:author="arkat" w:date="2017-10-02T21:22:00Z">
        <w:r>
          <w:rPr>
            <w:lang w:val="en-US"/>
          </w:rPr>
          <w:t xml:space="preserve"> </w:t>
        </w:r>
      </w:ins>
      <w:ins w:id="4406" w:author="arkat" w:date="2017-10-01T10:29:00Z">
        <w:r w:rsidR="00F76467">
          <w:rPr>
            <w:lang w:val="en-US"/>
          </w:rPr>
          <w:t>BPMN</w:t>
        </w:r>
      </w:ins>
      <w:ins w:id="4407" w:author="arkat" w:date="2017-10-02T21:23:00Z">
        <w:r>
          <w:rPr>
            <w:lang w:val="en-US"/>
          </w:rPr>
          <w:t xml:space="preserve"> 2.0. BPMN</w:t>
        </w:r>
      </w:ins>
      <w:ins w:id="4408" w:author="arkat" w:date="2017-10-01T10:29:00Z">
        <w:r w:rsidR="00F76467">
          <w:rPr>
            <w:lang w:val="en-US"/>
          </w:rPr>
          <w:t xml:space="preserve"> membed</w:t>
        </w:r>
      </w:ins>
      <w:ins w:id="4409" w:author="arkat" w:date="2017-10-11T09:19:00Z">
        <w:del w:id="4410" w:author="arkat" w:date="2017-10-11T10:32:00Z">
          <w:r w:rsidR="00315295" w:rsidDel="00135261">
            <w:rPr>
              <w:lang w:val="en-US"/>
            </w:rPr>
            <w:delText>akan</w:delText>
          </w:r>
        </w:del>
      </w:ins>
      <w:proofErr w:type="gramStart"/>
      <w:ins w:id="4411" w:author="arkat" w:date="2017-10-11T10:32:00Z">
        <w:r w:rsidR="00135261">
          <w:rPr>
            <w:lang w:val="en-US"/>
          </w:rPr>
          <w:t>akan</w:t>
        </w:r>
      </w:ins>
      <w:proofErr w:type="gramEnd"/>
      <w:ins w:id="4412" w:author="arkat" w:date="2017-10-01T10:29:00Z">
        <w:r w:rsidR="00F76467">
          <w:rPr>
            <w:lang w:val="en-US"/>
          </w:rPr>
          <w:t xml:space="preserve"> notasi antara obyek data tunggal dan jamak, serta notasi </w:t>
        </w:r>
      </w:ins>
      <w:ins w:id="4413" w:author="arkat" w:date="2017-10-01T10:30:00Z">
        <w:r w:rsidR="00F76467">
          <w:rPr>
            <w:lang w:val="en-US"/>
          </w:rPr>
          <w:t>data input dan data ouput.</w:t>
        </w:r>
      </w:ins>
      <w:ins w:id="4414" w:author="arkat" w:date="2017-10-02T21:24:00Z">
        <w:r>
          <w:rPr>
            <w:lang w:val="en-US"/>
          </w:rPr>
          <w:t xml:space="preserve"> </w:t>
        </w:r>
      </w:ins>
      <w:ins w:id="4415" w:author="arkat" w:date="2017-10-02T21:26:00Z">
        <w:r>
          <w:rPr>
            <w:lang w:val="en-US"/>
          </w:rPr>
          <w:t xml:space="preserve">Masing-masing notasi dari jenis </w:t>
        </w:r>
      </w:ins>
      <w:ins w:id="4416" w:author="arkat" w:date="2017-10-02T21:24:00Z">
        <w:r>
          <w:rPr>
            <w:lang w:val="en-US"/>
          </w:rPr>
          <w:t xml:space="preserve">data obyek </w:t>
        </w:r>
      </w:ins>
      <w:ins w:id="4417" w:author="arkat" w:date="2017-10-02T21:25:00Z">
        <w:r>
          <w:rPr>
            <w:lang w:val="en-US"/>
          </w:rPr>
          <w:t xml:space="preserve">sebagaimana pada </w:t>
        </w:r>
      </w:ins>
      <w:ins w:id="4418" w:author="arkat" w:date="2017-10-11T10:41:00Z">
        <w:r w:rsidR="007772FD">
          <w:rPr>
            <w:lang w:val="en-US"/>
          </w:rPr>
          <w:t>G</w:t>
        </w:r>
      </w:ins>
      <w:ins w:id="4419" w:author="arkat" w:date="2017-10-02T21:25:00Z">
        <w:del w:id="4420" w:author="arkat" w:date="2017-10-11T10:41:00Z">
          <w:r w:rsidDel="007772FD">
            <w:rPr>
              <w:lang w:val="en-US"/>
            </w:rPr>
            <w:delText>g</w:delText>
          </w:r>
        </w:del>
        <w:r>
          <w:rPr>
            <w:lang w:val="en-US"/>
          </w:rPr>
          <w:t>ambar 2.7.</w:t>
        </w:r>
      </w:ins>
    </w:p>
    <w:p w14:paraId="542BABC5" w14:textId="74806D42" w:rsidR="00F76467" w:rsidRDefault="00F76467">
      <w:pPr>
        <w:pStyle w:val="BodyText"/>
        <w:spacing w:after="0"/>
        <w:rPr>
          <w:ins w:id="4421" w:author="arkat" w:date="2017-10-01T10:30:00Z"/>
          <w:lang w:val="en-US"/>
        </w:rPr>
        <w:pPrChange w:id="4422" w:author="arkat" w:date="2017-10-02T22:27:00Z">
          <w:pPr>
            <w:pStyle w:val="BodyText"/>
            <w:spacing w:after="0"/>
            <w:ind w:firstLine="284"/>
          </w:pPr>
        </w:pPrChange>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423" w:author="arkat" w:date="2017-10-01T10:33:00Z">
          <w:tblPr>
            <w:tblStyle w:val="TableGrid"/>
            <w:tblW w:w="0" w:type="auto"/>
            <w:tblLook w:val="04A0" w:firstRow="1" w:lastRow="0" w:firstColumn="1" w:lastColumn="0" w:noHBand="0" w:noVBand="1"/>
          </w:tblPr>
        </w:tblPrChange>
      </w:tblPr>
      <w:tblGrid>
        <w:gridCol w:w="786"/>
        <w:gridCol w:w="2112"/>
        <w:tblGridChange w:id="4424">
          <w:tblGrid>
            <w:gridCol w:w="3964"/>
            <w:gridCol w:w="3965"/>
          </w:tblGrid>
        </w:tblGridChange>
      </w:tblGrid>
      <w:tr w:rsidR="00F76467" w14:paraId="6C3EB6E8" w14:textId="77777777" w:rsidTr="002D4F78">
        <w:trPr>
          <w:jc w:val="center"/>
          <w:ins w:id="4425" w:author="arkat" w:date="2017-10-01T10:30:00Z"/>
        </w:trPr>
        <w:tc>
          <w:tcPr>
            <w:tcW w:w="0" w:type="auto"/>
            <w:tcPrChange w:id="4426" w:author="arkat" w:date="2017-10-01T10:33:00Z">
              <w:tcPr>
                <w:tcW w:w="3964" w:type="dxa"/>
              </w:tcPr>
            </w:tcPrChange>
          </w:tcPr>
          <w:p w14:paraId="72592CFA" w14:textId="5C2082C5" w:rsidR="00F76467" w:rsidRDefault="00F76467" w:rsidP="00186F25">
            <w:pPr>
              <w:pStyle w:val="BodyText"/>
              <w:spacing w:after="0"/>
              <w:rPr>
                <w:ins w:id="4427" w:author="arkat" w:date="2017-10-01T10:30:00Z"/>
                <w:lang w:val="en-US"/>
              </w:rPr>
            </w:pPr>
            <w:ins w:id="4428" w:author="arkat" w:date="2017-10-01T10:30:00Z">
              <w:r>
                <w:rPr>
                  <w:noProof/>
                  <w:lang w:val="en-US"/>
                </w:rPr>
                <w:drawing>
                  <wp:inline distT="0" distB="0" distL="0" distR="0" wp14:anchorId="66459F53" wp14:editId="3AEFEF87">
                    <wp:extent cx="314960" cy="307362"/>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4882" t="42024" r="40430" b="49840"/>
                            <a:stretch/>
                          </pic:blipFill>
                          <pic:spPr bwMode="auto">
                            <a:xfrm>
                              <a:off x="0" y="0"/>
                              <a:ext cx="318955" cy="31126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PrChange w:id="4429" w:author="arkat" w:date="2017-10-01T10:33:00Z">
              <w:tcPr>
                <w:tcW w:w="3965" w:type="dxa"/>
              </w:tcPr>
            </w:tcPrChange>
          </w:tcPr>
          <w:p w14:paraId="621F77AB" w14:textId="7E8F7269" w:rsidR="00F76467" w:rsidRDefault="00F76467" w:rsidP="00186F25">
            <w:pPr>
              <w:pStyle w:val="BodyText"/>
              <w:spacing w:after="0"/>
              <w:rPr>
                <w:ins w:id="4430" w:author="arkat" w:date="2017-10-01T10:30:00Z"/>
                <w:lang w:val="en-US"/>
              </w:rPr>
            </w:pPr>
            <w:ins w:id="4431" w:author="arkat" w:date="2017-10-01T10:32:00Z">
              <w:r>
                <w:rPr>
                  <w:lang w:val="en-US"/>
                </w:rPr>
                <w:t>Obyek data tunggal</w:t>
              </w:r>
            </w:ins>
          </w:p>
        </w:tc>
      </w:tr>
      <w:tr w:rsidR="00F76467" w14:paraId="754919AC" w14:textId="77777777" w:rsidTr="002D4F78">
        <w:trPr>
          <w:jc w:val="center"/>
          <w:ins w:id="4432" w:author="arkat" w:date="2017-10-01T10:30:00Z"/>
        </w:trPr>
        <w:tc>
          <w:tcPr>
            <w:tcW w:w="0" w:type="auto"/>
            <w:tcPrChange w:id="4433" w:author="arkat" w:date="2017-10-01T10:33:00Z">
              <w:tcPr>
                <w:tcW w:w="3964" w:type="dxa"/>
              </w:tcPr>
            </w:tcPrChange>
          </w:tcPr>
          <w:p w14:paraId="3CFBCFAD" w14:textId="0CC50BA7" w:rsidR="00F76467" w:rsidRDefault="00F76467" w:rsidP="00186F25">
            <w:pPr>
              <w:pStyle w:val="BodyText"/>
              <w:spacing w:after="0"/>
              <w:rPr>
                <w:ins w:id="4434" w:author="arkat" w:date="2017-10-01T10:30:00Z"/>
                <w:lang w:val="en-US"/>
              </w:rPr>
            </w:pPr>
            <w:ins w:id="4435" w:author="arkat" w:date="2017-10-01T10:31:00Z">
              <w:r>
                <w:rPr>
                  <w:noProof/>
                  <w:lang w:val="en-US"/>
                </w:rPr>
                <w:drawing>
                  <wp:inline distT="0" distB="0" distL="0" distR="0" wp14:anchorId="6B12E8DB" wp14:editId="21C4DDEB">
                    <wp:extent cx="360485" cy="299678"/>
                    <wp:effectExtent l="0" t="0" r="1905"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4887" t="59788" r="39487" b="31893"/>
                            <a:stretch/>
                          </pic:blipFill>
                          <pic:spPr bwMode="auto">
                            <a:xfrm>
                              <a:off x="0" y="0"/>
                              <a:ext cx="362939" cy="30171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PrChange w:id="4436" w:author="arkat" w:date="2017-10-01T10:33:00Z">
              <w:tcPr>
                <w:tcW w:w="3965" w:type="dxa"/>
              </w:tcPr>
            </w:tcPrChange>
          </w:tcPr>
          <w:p w14:paraId="235B012E" w14:textId="6025139D" w:rsidR="00F76467" w:rsidRDefault="00F76467" w:rsidP="00186F25">
            <w:pPr>
              <w:pStyle w:val="BodyText"/>
              <w:spacing w:after="0"/>
              <w:rPr>
                <w:ins w:id="4437" w:author="arkat" w:date="2017-10-01T10:30:00Z"/>
                <w:lang w:val="en-US"/>
              </w:rPr>
            </w:pPr>
            <w:ins w:id="4438" w:author="arkat" w:date="2017-10-01T10:32:00Z">
              <w:r>
                <w:rPr>
                  <w:lang w:val="en-US"/>
                </w:rPr>
                <w:t>Obyek data jamak</w:t>
              </w:r>
            </w:ins>
          </w:p>
        </w:tc>
      </w:tr>
      <w:tr w:rsidR="00F76467" w14:paraId="3CE6F828" w14:textId="77777777" w:rsidTr="002D4F78">
        <w:trPr>
          <w:jc w:val="center"/>
          <w:ins w:id="4439" w:author="arkat" w:date="2017-10-01T10:30:00Z"/>
        </w:trPr>
        <w:tc>
          <w:tcPr>
            <w:tcW w:w="0" w:type="auto"/>
            <w:tcPrChange w:id="4440" w:author="arkat" w:date="2017-10-01T10:33:00Z">
              <w:tcPr>
                <w:tcW w:w="3964" w:type="dxa"/>
              </w:tcPr>
            </w:tcPrChange>
          </w:tcPr>
          <w:p w14:paraId="106AE522" w14:textId="15A0E6F9" w:rsidR="00F76467" w:rsidRDefault="00F76467" w:rsidP="00186F25">
            <w:pPr>
              <w:pStyle w:val="BodyText"/>
              <w:spacing w:after="0"/>
              <w:rPr>
                <w:ins w:id="4441" w:author="arkat" w:date="2017-10-01T10:30:00Z"/>
                <w:lang w:val="en-US"/>
              </w:rPr>
            </w:pPr>
            <w:ins w:id="4442" w:author="arkat" w:date="2017-10-01T10:31:00Z">
              <w:r>
                <w:rPr>
                  <w:noProof/>
                  <w:lang w:val="en-US"/>
                </w:rPr>
                <w:drawing>
                  <wp:inline distT="0" distB="0" distL="0" distR="0" wp14:anchorId="58C99DD8" wp14:editId="18824BFA">
                    <wp:extent cx="273050" cy="353465"/>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2748" t="75915" r="42840" b="13929"/>
                            <a:stretch/>
                          </pic:blipFill>
                          <pic:spPr bwMode="auto">
                            <a:xfrm>
                              <a:off x="0" y="0"/>
                              <a:ext cx="274558" cy="35541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PrChange w:id="4443" w:author="arkat" w:date="2017-10-01T10:33:00Z">
              <w:tcPr>
                <w:tcW w:w="3965" w:type="dxa"/>
              </w:tcPr>
            </w:tcPrChange>
          </w:tcPr>
          <w:p w14:paraId="6FE4F063" w14:textId="096E566A" w:rsidR="00F76467" w:rsidRDefault="00F76467" w:rsidP="00186F25">
            <w:pPr>
              <w:pStyle w:val="BodyText"/>
              <w:spacing w:after="0"/>
              <w:rPr>
                <w:ins w:id="4444" w:author="arkat" w:date="2017-10-01T10:30:00Z"/>
                <w:lang w:val="en-US"/>
              </w:rPr>
            </w:pPr>
            <w:ins w:id="4445" w:author="arkat" w:date="2017-10-01T10:32:00Z">
              <w:r>
                <w:rPr>
                  <w:lang w:val="en-US"/>
                </w:rPr>
                <w:t>Data Input</w:t>
              </w:r>
            </w:ins>
          </w:p>
        </w:tc>
      </w:tr>
      <w:tr w:rsidR="00F76467" w14:paraId="34345C86" w14:textId="77777777" w:rsidTr="002D4F78">
        <w:trPr>
          <w:jc w:val="center"/>
          <w:ins w:id="4446" w:author="arkat" w:date="2017-10-01T10:30:00Z"/>
        </w:trPr>
        <w:tc>
          <w:tcPr>
            <w:tcW w:w="0" w:type="auto"/>
            <w:tcPrChange w:id="4447" w:author="arkat" w:date="2017-10-01T10:33:00Z">
              <w:tcPr>
                <w:tcW w:w="3964" w:type="dxa"/>
              </w:tcPr>
            </w:tcPrChange>
          </w:tcPr>
          <w:p w14:paraId="03CAE97B" w14:textId="33C12DBB" w:rsidR="00F76467" w:rsidRDefault="00F76467" w:rsidP="00186F25">
            <w:pPr>
              <w:pStyle w:val="BodyText"/>
              <w:spacing w:after="0"/>
              <w:rPr>
                <w:ins w:id="4448" w:author="arkat" w:date="2017-10-01T10:30:00Z"/>
                <w:lang w:val="en-US"/>
              </w:rPr>
            </w:pPr>
            <w:ins w:id="4449" w:author="arkat" w:date="2017-10-01T10:32:00Z">
              <w:r>
                <w:rPr>
                  <w:noProof/>
                  <w:lang w:val="en-US"/>
                </w:rPr>
                <w:drawing>
                  <wp:inline distT="0" distB="0" distL="0" distR="0" wp14:anchorId="1504375A" wp14:editId="59A973DC">
                    <wp:extent cx="273050" cy="315046"/>
                    <wp:effectExtent l="0" t="0" r="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7616" t="77284" r="38309" b="14355"/>
                            <a:stretch/>
                          </pic:blipFill>
                          <pic:spPr bwMode="auto">
                            <a:xfrm>
                              <a:off x="0" y="0"/>
                              <a:ext cx="277989" cy="32074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PrChange w:id="4450" w:author="arkat" w:date="2017-10-01T10:33:00Z">
              <w:tcPr>
                <w:tcW w:w="3965" w:type="dxa"/>
              </w:tcPr>
            </w:tcPrChange>
          </w:tcPr>
          <w:p w14:paraId="1A6BCA16" w14:textId="68F5D4F5" w:rsidR="00F76467" w:rsidRDefault="00F76467" w:rsidP="00186F25">
            <w:pPr>
              <w:pStyle w:val="BodyText"/>
              <w:spacing w:after="0"/>
              <w:rPr>
                <w:ins w:id="4451" w:author="arkat" w:date="2017-10-01T10:30:00Z"/>
                <w:lang w:val="en-US"/>
              </w:rPr>
            </w:pPr>
            <w:ins w:id="4452" w:author="arkat" w:date="2017-10-01T10:32:00Z">
              <w:r>
                <w:rPr>
                  <w:lang w:val="en-US"/>
                </w:rPr>
                <w:t>Data Ouput</w:t>
              </w:r>
            </w:ins>
          </w:p>
        </w:tc>
      </w:tr>
    </w:tbl>
    <w:p w14:paraId="51E0C85A" w14:textId="05B0895F" w:rsidR="00171B51" w:rsidRPr="007454BF" w:rsidRDefault="002D4F78">
      <w:pPr>
        <w:pStyle w:val="GambarBAB2"/>
        <w:numPr>
          <w:ilvl w:val="0"/>
          <w:numId w:val="45"/>
        </w:numPr>
        <w:ind w:left="0" w:firstLine="0"/>
        <w:rPr>
          <w:ins w:id="4453" w:author="arkat" w:date="2017-10-01T10:29:00Z"/>
          <w:b/>
          <w:rPrChange w:id="4454" w:author="arkat" w:date="2017-10-02T23:24:00Z">
            <w:rPr>
              <w:ins w:id="4455" w:author="arkat" w:date="2017-10-01T10:29:00Z"/>
            </w:rPr>
          </w:rPrChange>
        </w:rPr>
        <w:pPrChange w:id="4456" w:author="arkat" w:date="2017-10-02T21:26:00Z">
          <w:pPr>
            <w:pStyle w:val="BodyText"/>
            <w:spacing w:after="0"/>
            <w:ind w:firstLine="284"/>
          </w:pPr>
        </w:pPrChange>
      </w:pPr>
      <w:bookmarkStart w:id="4457" w:name="_Toc495046365"/>
      <w:ins w:id="4458" w:author="arkat" w:date="2017-10-01T10:34:00Z">
        <w:r w:rsidRPr="00E6554F">
          <w:rPr>
            <w:b/>
          </w:rPr>
          <w:t xml:space="preserve">Jenis </w:t>
        </w:r>
      </w:ins>
      <w:ins w:id="4459" w:author="arkat" w:date="2017-10-01T10:33:00Z">
        <w:r w:rsidRPr="007454BF">
          <w:rPr>
            <w:b/>
            <w:rPrChange w:id="4460" w:author="arkat" w:date="2017-10-02T23:24:00Z">
              <w:rPr/>
            </w:rPrChange>
          </w:rPr>
          <w:t>Notasi Data Ob</w:t>
        </w:r>
      </w:ins>
      <w:ins w:id="4461" w:author="arkat" w:date="2017-10-01T10:34:00Z">
        <w:r w:rsidRPr="007454BF">
          <w:rPr>
            <w:b/>
            <w:rPrChange w:id="4462" w:author="arkat" w:date="2017-10-02T23:24:00Z">
              <w:rPr/>
            </w:rPrChange>
          </w:rPr>
          <w:t>yek</w:t>
        </w:r>
      </w:ins>
      <w:bookmarkEnd w:id="4457"/>
    </w:p>
    <w:p w14:paraId="10665764" w14:textId="5340E5DF" w:rsidR="002D4F78" w:rsidRDefault="00DA3B1E" w:rsidP="00C36A8C">
      <w:pPr>
        <w:pStyle w:val="BodyText"/>
        <w:spacing w:after="0"/>
        <w:ind w:firstLine="284"/>
        <w:rPr>
          <w:ins w:id="4463" w:author="arkat" w:date="2017-10-01T08:52:00Z"/>
          <w:lang w:val="en-US"/>
        </w:rPr>
      </w:pPr>
      <w:ins w:id="4464" w:author="arkat" w:date="2017-10-01T08:51:00Z">
        <w:r>
          <w:rPr>
            <w:lang w:val="en-US"/>
          </w:rPr>
          <w:lastRenderedPageBreak/>
          <w:t xml:space="preserve">Selain elemen inti, BPMN juga memiliki elemen perluasan. Elemen perluasan tersebut </w:t>
        </w:r>
      </w:ins>
      <w:ins w:id="4465" w:author="arkat" w:date="2017-10-02T22:31:00Z">
        <w:r w:rsidR="00BE35D4">
          <w:rPr>
            <w:lang w:val="en-US"/>
          </w:rPr>
          <w:t>dijelaskan se</w:t>
        </w:r>
      </w:ins>
      <w:ins w:id="4466" w:author="arkat" w:date="2017-10-11T09:20:00Z">
        <w:r w:rsidR="00315295">
          <w:rPr>
            <w:lang w:val="en-US"/>
          </w:rPr>
          <w:t>cara</w:t>
        </w:r>
      </w:ins>
      <w:ins w:id="4467" w:author="arkat" w:date="2017-10-02T22:28:00Z">
        <w:r w:rsidR="00FF33F1">
          <w:rPr>
            <w:lang w:val="en-US"/>
          </w:rPr>
          <w:t xml:space="preserve"> detail </w:t>
        </w:r>
      </w:ins>
      <w:ins w:id="4468" w:author="arkat" w:date="2017-10-01T08:51:00Z">
        <w:r>
          <w:rPr>
            <w:lang w:val="en-US"/>
          </w:rPr>
          <w:t xml:space="preserve">oleh OMG di dokumen standarisasi BPMN </w:t>
        </w:r>
      </w:ins>
      <w:ins w:id="4469" w:author="arkat" w:date="2017-10-02T22:28:00Z">
        <w:r w:rsidR="00FF33F1">
          <w:rPr>
            <w:lang w:val="en-US"/>
          </w:rPr>
          <w:t xml:space="preserve">versi </w:t>
        </w:r>
      </w:ins>
      <w:ins w:id="4470" w:author="arkat" w:date="2017-10-01T08:51:00Z">
        <w:r>
          <w:rPr>
            <w:lang w:val="en-US"/>
          </w:rPr>
          <w:t xml:space="preserve">2.0. Karena </w:t>
        </w:r>
      </w:ins>
      <w:ins w:id="4471" w:author="arkat" w:date="2017-10-01T08:52:00Z">
        <w:r>
          <w:rPr>
            <w:lang w:val="en-US"/>
          </w:rPr>
          <w:t xml:space="preserve">hampir semua elemen inti BPMN 2.0 memiliki elemen perluasan, maka pembahasan elemen perluasan BPMN 2.0 </w:t>
        </w:r>
      </w:ins>
      <w:ins w:id="4472" w:author="arkat" w:date="2017-10-11T09:19:00Z">
        <w:del w:id="4473" w:author="arkat" w:date="2017-10-11T10:32:00Z">
          <w:r w:rsidR="00315295" w:rsidDel="00135261">
            <w:rPr>
              <w:lang w:val="en-US"/>
            </w:rPr>
            <w:delText>akan</w:delText>
          </w:r>
        </w:del>
      </w:ins>
      <w:proofErr w:type="gramStart"/>
      <w:ins w:id="4474" w:author="arkat" w:date="2017-10-11T10:32:00Z">
        <w:r w:rsidR="00135261">
          <w:rPr>
            <w:lang w:val="en-US"/>
          </w:rPr>
          <w:t>akan</w:t>
        </w:r>
      </w:ins>
      <w:proofErr w:type="gramEnd"/>
      <w:ins w:id="4475" w:author="arkat" w:date="2017-10-01T08:52:00Z">
        <w:r>
          <w:rPr>
            <w:lang w:val="en-US"/>
          </w:rPr>
          <w:t xml:space="preserve"> dibahas berdasarkan perluasan dari masing-masing elemen.</w:t>
        </w:r>
      </w:ins>
    </w:p>
    <w:p w14:paraId="5C038676" w14:textId="7255C166" w:rsidR="00DA3B1E" w:rsidRPr="00DA3B1E" w:rsidRDefault="00DA3B1E">
      <w:pPr>
        <w:pStyle w:val="BodyText"/>
        <w:numPr>
          <w:ilvl w:val="6"/>
          <w:numId w:val="127"/>
        </w:numPr>
        <w:spacing w:after="0"/>
        <w:ind w:left="270" w:hanging="270"/>
        <w:rPr>
          <w:ins w:id="4476" w:author="arkat" w:date="2017-10-01T08:55:00Z"/>
          <w:lang w:val="en-US"/>
          <w:rPrChange w:id="4477" w:author="arkat" w:date="2017-10-01T08:55:00Z">
            <w:rPr>
              <w:ins w:id="4478" w:author="arkat" w:date="2017-10-01T08:55:00Z"/>
              <w:i/>
              <w:lang w:val="en-US"/>
            </w:rPr>
          </w:rPrChange>
        </w:rPr>
        <w:pPrChange w:id="4479" w:author="arkat" w:date="2017-10-02T22:41:00Z">
          <w:pPr>
            <w:pStyle w:val="BodyText"/>
            <w:spacing w:after="0"/>
            <w:ind w:firstLine="284"/>
          </w:pPr>
        </w:pPrChange>
      </w:pPr>
      <w:ins w:id="4480" w:author="arkat" w:date="2017-10-01T08:54:00Z">
        <w:r w:rsidRPr="005B2456">
          <w:rPr>
            <w:b/>
            <w:i/>
            <w:lang w:val="en-US"/>
            <w:rPrChange w:id="4481" w:author="arkat" w:date="2017-10-02T22:36:00Z">
              <w:rPr>
                <w:lang w:val="en-US"/>
              </w:rPr>
            </w:rPrChange>
          </w:rPr>
          <w:t>Event</w:t>
        </w:r>
        <w:r>
          <w:rPr>
            <w:lang w:val="en-US"/>
          </w:rPr>
          <w:t xml:space="preserve">, memiliki 3 perluasan elemen, yakni </w:t>
        </w:r>
        <w:r w:rsidRPr="00DA3B1E">
          <w:rPr>
            <w:i/>
            <w:lang w:val="en-US"/>
            <w:rPrChange w:id="4482" w:author="arkat" w:date="2017-10-01T08:54:00Z">
              <w:rPr>
                <w:lang w:val="en-US"/>
              </w:rPr>
            </w:rPrChange>
          </w:rPr>
          <w:t>start</w:t>
        </w:r>
      </w:ins>
      <w:ins w:id="4483" w:author="arkat" w:date="2017-10-01T08:55:00Z">
        <w:r>
          <w:rPr>
            <w:i/>
            <w:lang w:val="en-US"/>
          </w:rPr>
          <w:t xml:space="preserve">, intermediate </w:t>
        </w:r>
        <w:r>
          <w:rPr>
            <w:lang w:val="en-US"/>
          </w:rPr>
          <w:t xml:space="preserve">dan </w:t>
        </w:r>
        <w:r>
          <w:rPr>
            <w:i/>
            <w:lang w:val="en-US"/>
          </w:rPr>
          <w:t>end event.</w:t>
        </w:r>
      </w:ins>
      <w:ins w:id="4484" w:author="arkat" w:date="2017-10-04T23:19:00Z">
        <w:r w:rsidR="00611E55">
          <w:rPr>
            <w:lang w:val="en-US"/>
          </w:rPr>
          <w:t xml:space="preserve"> S</w:t>
        </w:r>
      </w:ins>
      <w:ins w:id="4485" w:author="arkat" w:date="2017-10-11T10:42:00Z">
        <w:r w:rsidR="007772FD">
          <w:rPr>
            <w:lang w:val="en-US"/>
          </w:rPr>
          <w:t>i</w:t>
        </w:r>
      </w:ins>
      <w:ins w:id="4486" w:author="arkat" w:date="2017-10-04T23:19:00Z">
        <w:del w:id="4487" w:author="arkat" w:date="2017-10-11T10:42:00Z">
          <w:r w:rsidR="00611E55" w:rsidDel="007772FD">
            <w:rPr>
              <w:lang w:val="en-US"/>
            </w:rPr>
            <w:delText>y</w:delText>
          </w:r>
        </w:del>
        <w:r w:rsidR="00611E55">
          <w:rPr>
            <w:lang w:val="en-US"/>
          </w:rPr>
          <w:t xml:space="preserve">mbol dari masing-masing elemen tersebut sebagaimana pada </w:t>
        </w:r>
      </w:ins>
      <w:ins w:id="4488" w:author="arkat" w:date="2017-10-11T10:42:00Z">
        <w:r w:rsidR="004F3D9A">
          <w:rPr>
            <w:lang w:val="en-US"/>
          </w:rPr>
          <w:t>G</w:t>
        </w:r>
      </w:ins>
      <w:ins w:id="4489" w:author="arkat" w:date="2017-10-04T23:19:00Z">
        <w:del w:id="4490" w:author="arkat" w:date="2017-10-11T10:42:00Z">
          <w:r w:rsidR="00611E55" w:rsidDel="004F3D9A">
            <w:rPr>
              <w:lang w:val="en-US"/>
            </w:rPr>
            <w:delText>g</w:delText>
          </w:r>
        </w:del>
        <w:r w:rsidR="00611E55">
          <w:rPr>
            <w:lang w:val="en-US"/>
          </w:rPr>
          <w:t>ambar 2.8.</w:t>
        </w:r>
      </w:ins>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491" w:author="arkat" w:date="2017-10-01T09:16:00Z">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846"/>
        <w:gridCol w:w="2099"/>
        <w:tblGridChange w:id="4492">
          <w:tblGrid>
            <w:gridCol w:w="720"/>
            <w:gridCol w:w="1165"/>
            <w:gridCol w:w="630"/>
            <w:gridCol w:w="3336"/>
            <w:gridCol w:w="2078"/>
          </w:tblGrid>
        </w:tblGridChange>
      </w:tblGrid>
      <w:tr w:rsidR="00DA3B1E" w14:paraId="58536B45" w14:textId="77777777" w:rsidTr="00AF713F">
        <w:trPr>
          <w:jc w:val="center"/>
          <w:ins w:id="4493" w:author="arkat" w:date="2017-10-01T08:56:00Z"/>
          <w:trPrChange w:id="4494" w:author="arkat" w:date="2017-10-01T09:16:00Z">
            <w:trPr>
              <w:gridAfter w:val="0"/>
              <w:jc w:val="center"/>
            </w:trPr>
          </w:trPrChange>
        </w:trPr>
        <w:tc>
          <w:tcPr>
            <w:tcW w:w="0" w:type="auto"/>
            <w:tcPrChange w:id="4495" w:author="arkat" w:date="2017-10-01T09:16:00Z">
              <w:tcPr>
                <w:tcW w:w="2515" w:type="dxa"/>
                <w:gridSpan w:val="3"/>
              </w:tcPr>
            </w:tcPrChange>
          </w:tcPr>
          <w:p w14:paraId="1603AC62" w14:textId="06DDD87C" w:rsidR="00DA3B1E" w:rsidRDefault="00DA3B1E" w:rsidP="00DA3B1E">
            <w:pPr>
              <w:pStyle w:val="BodyText"/>
              <w:spacing w:after="0"/>
              <w:rPr>
                <w:ins w:id="4496" w:author="arkat" w:date="2017-10-01T08:56:00Z"/>
                <w:lang w:val="en-US"/>
              </w:rPr>
            </w:pPr>
            <w:ins w:id="4497" w:author="arkat" w:date="2017-10-01T08:56:00Z">
              <w:r w:rsidRPr="002E3C08">
                <w:rPr>
                  <w:noProof/>
                  <w:szCs w:val="24"/>
                  <w:lang w:val="en-US"/>
                </w:rPr>
                <w:drawing>
                  <wp:inline distT="0" distB="0" distL="0" distR="0" wp14:anchorId="07C6BD61" wp14:editId="54CEA80C">
                    <wp:extent cx="391885" cy="391885"/>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3135" cy="393135"/>
                            </a:xfrm>
                            <a:prstGeom prst="rect">
                              <a:avLst/>
                            </a:prstGeom>
                            <a:noFill/>
                            <a:ln>
                              <a:noFill/>
                            </a:ln>
                          </pic:spPr>
                        </pic:pic>
                      </a:graphicData>
                    </a:graphic>
                  </wp:inline>
                </w:drawing>
              </w:r>
            </w:ins>
          </w:p>
        </w:tc>
        <w:tc>
          <w:tcPr>
            <w:tcW w:w="0" w:type="auto"/>
            <w:tcPrChange w:id="4498" w:author="arkat" w:date="2017-10-01T09:16:00Z">
              <w:tcPr>
                <w:tcW w:w="3336" w:type="dxa"/>
              </w:tcPr>
            </w:tcPrChange>
          </w:tcPr>
          <w:p w14:paraId="25F8E419" w14:textId="745208E0" w:rsidR="00DA3B1E" w:rsidRDefault="00DA3B1E" w:rsidP="00DA3B1E">
            <w:pPr>
              <w:pStyle w:val="BodyText"/>
              <w:spacing w:after="0"/>
              <w:rPr>
                <w:ins w:id="4499" w:author="arkat" w:date="2017-10-01T08:56:00Z"/>
                <w:lang w:val="en-US"/>
              </w:rPr>
            </w:pPr>
            <w:ins w:id="4500" w:author="arkat" w:date="2017-10-01T08:56:00Z">
              <w:r>
                <w:rPr>
                  <w:lang w:val="en-US"/>
                </w:rPr>
                <w:t>Start Event</w:t>
              </w:r>
            </w:ins>
          </w:p>
        </w:tc>
      </w:tr>
      <w:tr w:rsidR="00DA3B1E" w14:paraId="4ADBD7C0" w14:textId="77777777" w:rsidTr="00AF713F">
        <w:trPr>
          <w:jc w:val="center"/>
          <w:ins w:id="4501" w:author="arkat" w:date="2017-10-01T08:56:00Z"/>
          <w:trPrChange w:id="4502" w:author="arkat" w:date="2017-10-01T09:16:00Z">
            <w:trPr>
              <w:gridAfter w:val="0"/>
              <w:jc w:val="center"/>
            </w:trPr>
          </w:trPrChange>
        </w:trPr>
        <w:tc>
          <w:tcPr>
            <w:tcW w:w="0" w:type="auto"/>
            <w:tcPrChange w:id="4503" w:author="arkat" w:date="2017-10-01T09:16:00Z">
              <w:tcPr>
                <w:tcW w:w="2515" w:type="dxa"/>
                <w:gridSpan w:val="3"/>
              </w:tcPr>
            </w:tcPrChange>
          </w:tcPr>
          <w:p w14:paraId="13472E41" w14:textId="10A82710" w:rsidR="00DA3B1E" w:rsidRDefault="00DA3B1E" w:rsidP="00DA3B1E">
            <w:pPr>
              <w:pStyle w:val="BodyText"/>
              <w:spacing w:after="0"/>
              <w:rPr>
                <w:ins w:id="4504" w:author="arkat" w:date="2017-10-01T08:56:00Z"/>
                <w:lang w:val="en-US"/>
              </w:rPr>
            </w:pPr>
            <w:ins w:id="4505" w:author="arkat" w:date="2017-10-01T08:56:00Z">
              <w:r w:rsidRPr="00A768AA">
                <w:rPr>
                  <w:noProof/>
                  <w:szCs w:val="24"/>
                  <w:lang w:val="en-US"/>
                  <w:rPrChange w:id="4506" w:author="Unknown">
                    <w:rPr>
                      <w:noProof/>
                      <w:lang w:val="en-US"/>
                    </w:rPr>
                  </w:rPrChange>
                </w:rPr>
                <w:drawing>
                  <wp:inline distT="0" distB="0" distL="0" distR="0" wp14:anchorId="1DEF5CDE" wp14:editId="1711A822">
                    <wp:extent cx="391795" cy="39179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2249" cy="392249"/>
                            </a:xfrm>
                            <a:prstGeom prst="rect">
                              <a:avLst/>
                            </a:prstGeom>
                            <a:noFill/>
                            <a:ln>
                              <a:noFill/>
                            </a:ln>
                          </pic:spPr>
                        </pic:pic>
                      </a:graphicData>
                    </a:graphic>
                  </wp:inline>
                </w:drawing>
              </w:r>
            </w:ins>
          </w:p>
        </w:tc>
        <w:tc>
          <w:tcPr>
            <w:tcW w:w="0" w:type="auto"/>
            <w:tcPrChange w:id="4507" w:author="arkat" w:date="2017-10-01T09:16:00Z">
              <w:tcPr>
                <w:tcW w:w="3336" w:type="dxa"/>
              </w:tcPr>
            </w:tcPrChange>
          </w:tcPr>
          <w:p w14:paraId="2CC63494" w14:textId="44C8B71F" w:rsidR="00DA3B1E" w:rsidRDefault="00DA3B1E" w:rsidP="00DA3B1E">
            <w:pPr>
              <w:pStyle w:val="BodyText"/>
              <w:spacing w:after="0"/>
              <w:rPr>
                <w:ins w:id="4508" w:author="arkat" w:date="2017-10-01T08:56:00Z"/>
                <w:lang w:val="en-US"/>
              </w:rPr>
            </w:pPr>
            <w:ins w:id="4509" w:author="arkat" w:date="2017-10-01T08:56:00Z">
              <w:r>
                <w:rPr>
                  <w:lang w:val="en-US"/>
                </w:rPr>
                <w:t>Intermediate Event</w:t>
              </w:r>
            </w:ins>
          </w:p>
        </w:tc>
      </w:tr>
      <w:tr w:rsidR="00DA3B1E" w14:paraId="1B2B6C54" w14:textId="77777777" w:rsidTr="00AF713F">
        <w:tblPrEx>
          <w:tblPrExChange w:id="4510" w:author="arkat" w:date="2017-10-01T09:16:00Z">
            <w:tblPrEx>
              <w:jc w:val="left"/>
              <w:tblInd w:w="720" w:type="dxa"/>
            </w:tblPrEx>
          </w:tblPrExChange>
        </w:tblPrEx>
        <w:trPr>
          <w:jc w:val="center"/>
          <w:ins w:id="4511" w:author="arkat" w:date="2017-10-01T08:58:00Z"/>
          <w:trPrChange w:id="4512" w:author="arkat" w:date="2017-10-01T09:16:00Z">
            <w:trPr>
              <w:gridBefore w:val="1"/>
            </w:trPr>
          </w:trPrChange>
        </w:trPr>
        <w:tc>
          <w:tcPr>
            <w:tcW w:w="0" w:type="auto"/>
            <w:tcPrChange w:id="4513" w:author="arkat" w:date="2017-10-01T09:16:00Z">
              <w:tcPr>
                <w:tcW w:w="1165" w:type="dxa"/>
              </w:tcPr>
            </w:tcPrChange>
          </w:tcPr>
          <w:p w14:paraId="3881B83C" w14:textId="50893EAC" w:rsidR="00DA3B1E" w:rsidRPr="00C36A8C" w:rsidRDefault="00DA3B1E" w:rsidP="00DA3B1E">
            <w:pPr>
              <w:pStyle w:val="BodyText"/>
              <w:spacing w:after="0"/>
              <w:rPr>
                <w:ins w:id="4514" w:author="arkat" w:date="2017-10-01T08:58:00Z"/>
                <w:noProof/>
                <w:szCs w:val="24"/>
                <w:lang w:val="en-US"/>
              </w:rPr>
            </w:pPr>
            <w:ins w:id="4515" w:author="arkat" w:date="2017-10-01T08:58:00Z">
              <w:r w:rsidRPr="002E3C08">
                <w:rPr>
                  <w:noProof/>
                  <w:szCs w:val="24"/>
                  <w:lang w:val="en-US"/>
                </w:rPr>
                <w:drawing>
                  <wp:inline distT="0" distB="0" distL="0" distR="0" wp14:anchorId="3C36329D" wp14:editId="1B6BD6AD">
                    <wp:extent cx="391795" cy="391795"/>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2095" cy="392095"/>
                            </a:xfrm>
                            <a:prstGeom prst="rect">
                              <a:avLst/>
                            </a:prstGeom>
                            <a:noFill/>
                            <a:ln>
                              <a:noFill/>
                            </a:ln>
                          </pic:spPr>
                        </pic:pic>
                      </a:graphicData>
                    </a:graphic>
                  </wp:inline>
                </w:drawing>
              </w:r>
            </w:ins>
          </w:p>
        </w:tc>
        <w:tc>
          <w:tcPr>
            <w:tcW w:w="0" w:type="auto"/>
            <w:tcPrChange w:id="4516" w:author="arkat" w:date="2017-10-01T09:16:00Z">
              <w:tcPr>
                <w:tcW w:w="6044" w:type="dxa"/>
                <w:gridSpan w:val="3"/>
              </w:tcPr>
            </w:tcPrChange>
          </w:tcPr>
          <w:p w14:paraId="6385B2DB" w14:textId="72AA4FAE" w:rsidR="00DA3B1E" w:rsidRDefault="00DA3B1E" w:rsidP="00DA3B1E">
            <w:pPr>
              <w:pStyle w:val="BodyText"/>
              <w:spacing w:after="0"/>
              <w:rPr>
                <w:ins w:id="4517" w:author="arkat" w:date="2017-10-01T08:58:00Z"/>
                <w:lang w:val="en-US"/>
              </w:rPr>
            </w:pPr>
            <w:ins w:id="4518" w:author="arkat" w:date="2017-10-01T08:59:00Z">
              <w:r>
                <w:rPr>
                  <w:lang w:val="en-US"/>
                </w:rPr>
                <w:t>E</w:t>
              </w:r>
            </w:ins>
            <w:ins w:id="4519" w:author="arkat" w:date="2017-10-01T08:58:00Z">
              <w:r>
                <w:rPr>
                  <w:lang w:val="en-US"/>
                </w:rPr>
                <w:t>nd Event</w:t>
              </w:r>
            </w:ins>
          </w:p>
        </w:tc>
      </w:tr>
    </w:tbl>
    <w:p w14:paraId="77CD1D77" w14:textId="12F0512C" w:rsidR="00DA3B1E" w:rsidRPr="00FF33F1" w:rsidRDefault="00DA3B1E">
      <w:pPr>
        <w:pStyle w:val="GambarBAB2"/>
        <w:numPr>
          <w:ilvl w:val="0"/>
          <w:numId w:val="45"/>
        </w:numPr>
        <w:ind w:left="0" w:firstLine="0"/>
        <w:rPr>
          <w:ins w:id="4520" w:author="arkat" w:date="2017-10-01T09:00:00Z"/>
          <w:b/>
          <w:rPrChange w:id="4521" w:author="arkat" w:date="2017-10-02T22:28:00Z">
            <w:rPr>
              <w:ins w:id="4522" w:author="arkat" w:date="2017-10-01T09:00:00Z"/>
              <w:b/>
              <w:i/>
            </w:rPr>
          </w:rPrChange>
        </w:rPr>
        <w:pPrChange w:id="4523" w:author="arkat" w:date="2017-10-01T08:59:00Z">
          <w:pPr>
            <w:pStyle w:val="BodyText"/>
            <w:spacing w:after="0"/>
            <w:ind w:firstLine="284"/>
          </w:pPr>
        </w:pPrChange>
      </w:pPr>
      <w:bookmarkStart w:id="4524" w:name="_Toc495046366"/>
      <w:ins w:id="4525" w:author="arkat" w:date="2017-10-01T08:59:00Z">
        <w:r w:rsidRPr="00FF33F1">
          <w:rPr>
            <w:b/>
            <w:rPrChange w:id="4526" w:author="arkat" w:date="2017-10-02T22:28:00Z">
              <w:rPr/>
            </w:rPrChange>
          </w:rPr>
          <w:t xml:space="preserve">Notasi perluasan </w:t>
        </w:r>
        <w:r w:rsidRPr="00FF33F1">
          <w:rPr>
            <w:b/>
            <w:i/>
            <w:rPrChange w:id="4527" w:author="arkat" w:date="2017-10-02T22:28:00Z">
              <w:rPr/>
            </w:rPrChange>
          </w:rPr>
          <w:t>Event</w:t>
        </w:r>
      </w:ins>
      <w:bookmarkEnd w:id="4524"/>
    </w:p>
    <w:p w14:paraId="07D3B0FE" w14:textId="7E0FDBB9" w:rsidR="00533BB3" w:rsidRPr="00B61FBE" w:rsidRDefault="00533BB3">
      <w:pPr>
        <w:pStyle w:val="ListParagraph"/>
        <w:numPr>
          <w:ilvl w:val="0"/>
          <w:numId w:val="128"/>
        </w:numPr>
        <w:rPr>
          <w:ins w:id="4528" w:author="arkat" w:date="2017-10-01T09:01:00Z"/>
        </w:rPr>
        <w:pPrChange w:id="4529" w:author="arkat" w:date="2017-10-02T22:41:00Z">
          <w:pPr>
            <w:pStyle w:val="BodyText"/>
            <w:spacing w:after="0"/>
            <w:ind w:firstLine="284"/>
          </w:pPr>
        </w:pPrChange>
      </w:pPr>
      <w:ins w:id="4530" w:author="arkat" w:date="2017-10-01T09:01:00Z">
        <w:r w:rsidRPr="00B61FBE">
          <w:rPr>
            <w:i/>
          </w:rPr>
          <w:t>Start event</w:t>
        </w:r>
        <w:r w:rsidRPr="00B61FBE">
          <w:t xml:space="preserve"> menand</w:t>
        </w:r>
      </w:ins>
      <w:ins w:id="4531" w:author="arkat" w:date="2017-10-11T09:19:00Z">
        <w:del w:id="4532" w:author="arkat" w:date="2017-10-11T10:32:00Z">
          <w:r w:rsidR="00315295" w:rsidDel="00135261">
            <w:delText>akan</w:delText>
          </w:r>
        </w:del>
      </w:ins>
      <w:ins w:id="4533" w:author="arkat" w:date="2017-10-11T10:32:00Z">
        <w:r w:rsidR="00135261">
          <w:t>akan</w:t>
        </w:r>
      </w:ins>
      <w:ins w:id="4534" w:author="arkat" w:date="2017-10-01T09:01:00Z">
        <w:r w:rsidRPr="00B61FBE">
          <w:t xml:space="preserve"> dimana proses atau </w:t>
        </w:r>
        <w:r w:rsidRPr="00B61FBE">
          <w:rPr>
            <w:i/>
          </w:rPr>
          <w:t>Choreography</w:t>
        </w:r>
        <w:r w:rsidRPr="00B61FBE">
          <w:rPr>
            <w:rPrChange w:id="4535" w:author="arkat" w:date="2017-10-02T08:54:00Z">
              <w:rPr>
                <w:i/>
              </w:rPr>
            </w:rPrChange>
          </w:rPr>
          <w:t xml:space="preserve"> dimulai.</w:t>
        </w:r>
      </w:ins>
    </w:p>
    <w:p w14:paraId="0CD36344" w14:textId="1AA8316D" w:rsidR="00533BB3" w:rsidRPr="00B61FBE" w:rsidRDefault="00533BB3">
      <w:pPr>
        <w:pStyle w:val="ListParagraph"/>
        <w:numPr>
          <w:ilvl w:val="0"/>
          <w:numId w:val="128"/>
        </w:numPr>
        <w:rPr>
          <w:ins w:id="4536" w:author="arkat" w:date="2017-10-01T09:01:00Z"/>
        </w:rPr>
        <w:pPrChange w:id="4537" w:author="arkat" w:date="2017-10-02T22:41:00Z">
          <w:pPr>
            <w:pStyle w:val="BodyText"/>
            <w:spacing w:after="0"/>
            <w:ind w:firstLine="284"/>
          </w:pPr>
        </w:pPrChange>
      </w:pPr>
      <w:ins w:id="4538" w:author="arkat" w:date="2017-10-01T09:01:00Z">
        <w:r w:rsidRPr="00B61FBE">
          <w:rPr>
            <w:i/>
          </w:rPr>
          <w:t>Intermediate event</w:t>
        </w:r>
        <w:r w:rsidRPr="00B61FBE">
          <w:rPr>
            <w:rPrChange w:id="4539" w:author="arkat" w:date="2017-10-02T08:54:00Z">
              <w:rPr>
                <w:i/>
              </w:rPr>
            </w:rPrChange>
          </w:rPr>
          <w:t xml:space="preserve"> terjadi diantara </w:t>
        </w:r>
        <w:r w:rsidR="00B013CC">
          <w:rPr>
            <w:i/>
          </w:rPr>
          <w:t>S</w:t>
        </w:r>
        <w:r w:rsidRPr="00B61FBE">
          <w:rPr>
            <w:i/>
          </w:rPr>
          <w:t xml:space="preserve">tart </w:t>
        </w:r>
      </w:ins>
      <w:ins w:id="4540" w:author="arkat" w:date="2017-10-02T08:54:00Z">
        <w:r w:rsidR="00B61FBE">
          <w:rPr>
            <w:lang w:val="en-US"/>
          </w:rPr>
          <w:t xml:space="preserve">dan </w:t>
        </w:r>
      </w:ins>
      <w:ins w:id="4541" w:author="arkat" w:date="2017-10-01T09:01:00Z">
        <w:r w:rsidR="00B013CC">
          <w:rPr>
            <w:i/>
          </w:rPr>
          <w:t>E</w:t>
        </w:r>
        <w:r w:rsidRPr="00B61FBE">
          <w:rPr>
            <w:i/>
          </w:rPr>
          <w:t>nd event</w:t>
        </w:r>
        <w:r w:rsidR="00B013CC">
          <w:t>.</w:t>
        </w:r>
        <w:r w:rsidRPr="00B61FBE">
          <w:t xml:space="preserve"> </w:t>
        </w:r>
        <w:r w:rsidRPr="00B61FBE">
          <w:rPr>
            <w:i/>
          </w:rPr>
          <w:t>Intermediate event</w:t>
        </w:r>
        <w:r w:rsidRPr="00B61FBE">
          <w:rPr>
            <w:rPrChange w:id="4542" w:author="arkat" w:date="2017-10-02T08:54:00Z">
              <w:rPr>
                <w:i/>
              </w:rPr>
            </w:rPrChange>
          </w:rPr>
          <w:t xml:space="preserve"> </w:t>
        </w:r>
      </w:ins>
      <w:ins w:id="4543" w:author="arkat" w:date="2017-10-11T09:19:00Z">
        <w:del w:id="4544" w:author="arkat" w:date="2017-10-11T10:32:00Z">
          <w:r w:rsidR="00315295" w:rsidDel="00135261">
            <w:delText>akan</w:delText>
          </w:r>
        </w:del>
      </w:ins>
      <w:ins w:id="4545" w:author="arkat" w:date="2017-10-11T10:32:00Z">
        <w:r w:rsidR="00135261">
          <w:t>akan</w:t>
        </w:r>
      </w:ins>
      <w:ins w:id="4546" w:author="arkat" w:date="2017-10-01T09:01:00Z">
        <w:r w:rsidR="00B013CC">
          <w:t xml:space="preserve"> mempengaruhi aliran P</w:t>
        </w:r>
        <w:r w:rsidRPr="00B61FBE">
          <w:t>roses</w:t>
        </w:r>
      </w:ins>
      <w:ins w:id="4547" w:author="arkat" w:date="2017-10-02T21:28:00Z">
        <w:r w:rsidR="00B013CC">
          <w:rPr>
            <w:lang w:val="en-US"/>
          </w:rPr>
          <w:t xml:space="preserve"> dan</w:t>
        </w:r>
      </w:ins>
      <w:ins w:id="4548" w:author="arkat" w:date="2017-10-01T09:01:00Z">
        <w:r w:rsidRPr="00B61FBE">
          <w:t xml:space="preserve"> </w:t>
        </w:r>
        <w:r w:rsidRPr="00B61FBE">
          <w:rPr>
            <w:i/>
          </w:rPr>
          <w:t>Choreography</w:t>
        </w:r>
        <w:r w:rsidRPr="00B61FBE">
          <w:rPr>
            <w:rPrChange w:id="4549" w:author="arkat" w:date="2017-10-02T08:54:00Z">
              <w:rPr>
                <w:i/>
              </w:rPr>
            </w:rPrChange>
          </w:rPr>
          <w:t xml:space="preserve">, </w:t>
        </w:r>
      </w:ins>
      <w:ins w:id="4550" w:author="arkat" w:date="2017-10-11T09:19:00Z">
        <w:del w:id="4551" w:author="arkat" w:date="2017-10-11T10:32:00Z">
          <w:r w:rsidR="00315295" w:rsidDel="00135261">
            <w:delText>akan</w:delText>
          </w:r>
        </w:del>
      </w:ins>
      <w:ins w:id="4552" w:author="arkat" w:date="2017-10-11T10:32:00Z">
        <w:r w:rsidR="00135261">
          <w:t>akan</w:t>
        </w:r>
      </w:ins>
      <w:ins w:id="4553" w:author="arkat" w:date="2017-10-01T09:01:00Z">
        <w:r w:rsidRPr="00B61FBE">
          <w:t xml:space="preserve"> tetapi tidak memulainya atau mengakhirinya.</w:t>
        </w:r>
      </w:ins>
    </w:p>
    <w:p w14:paraId="55D207D3" w14:textId="6C9DAF0A" w:rsidR="00533BB3" w:rsidRPr="00B61FBE" w:rsidRDefault="00533BB3">
      <w:pPr>
        <w:pStyle w:val="ListParagraph"/>
        <w:numPr>
          <w:ilvl w:val="0"/>
          <w:numId w:val="128"/>
        </w:numPr>
        <w:rPr>
          <w:ins w:id="4554" w:author="arkat" w:date="2017-10-01T09:03:00Z"/>
        </w:rPr>
        <w:pPrChange w:id="4555" w:author="arkat" w:date="2017-10-02T22:41:00Z">
          <w:pPr>
            <w:pStyle w:val="BodyText"/>
            <w:spacing w:after="0"/>
            <w:ind w:firstLine="284"/>
          </w:pPr>
        </w:pPrChange>
      </w:pPr>
      <w:ins w:id="4556" w:author="arkat" w:date="2017-10-01T09:01:00Z">
        <w:r w:rsidRPr="00B61FBE">
          <w:rPr>
            <w:i/>
          </w:rPr>
          <w:t xml:space="preserve">End event </w:t>
        </w:r>
      </w:ins>
      <w:ins w:id="4557" w:author="arkat" w:date="2017-10-01T09:02:00Z">
        <w:r w:rsidRPr="00B61FBE">
          <w:t>menand</w:t>
        </w:r>
      </w:ins>
      <w:ins w:id="4558" w:author="arkat" w:date="2017-10-11T09:19:00Z">
        <w:del w:id="4559" w:author="arkat" w:date="2017-10-11T10:32:00Z">
          <w:r w:rsidR="00315295" w:rsidDel="00135261">
            <w:delText>akan</w:delText>
          </w:r>
        </w:del>
      </w:ins>
      <w:ins w:id="4560" w:author="arkat" w:date="2017-10-11T10:32:00Z">
        <w:r w:rsidR="00135261">
          <w:t>akan</w:t>
        </w:r>
      </w:ins>
      <w:ins w:id="4561" w:author="arkat" w:date="2017-10-01T09:02:00Z">
        <w:r w:rsidRPr="00B61FBE">
          <w:t xml:space="preserve"> </w:t>
        </w:r>
      </w:ins>
      <w:ins w:id="4562" w:author="arkat" w:date="2017-10-01T09:01:00Z">
        <w:r w:rsidRPr="00B61FBE">
          <w:t xml:space="preserve">dimana proses atau </w:t>
        </w:r>
        <w:r w:rsidRPr="00B61FBE">
          <w:rPr>
            <w:i/>
          </w:rPr>
          <w:t>Choreography</w:t>
        </w:r>
        <w:r w:rsidRPr="00B61FBE">
          <w:rPr>
            <w:rPrChange w:id="4563" w:author="arkat" w:date="2017-10-02T08:54:00Z">
              <w:rPr>
                <w:i/>
              </w:rPr>
            </w:rPrChange>
          </w:rPr>
          <w:t xml:space="preserve"> dimulai.</w:t>
        </w:r>
      </w:ins>
    </w:p>
    <w:p w14:paraId="45A59BF5" w14:textId="559D97E8" w:rsidR="00AF713F" w:rsidRPr="007454BF" w:rsidRDefault="00533BB3" w:rsidP="00C36A8C">
      <w:pPr>
        <w:pStyle w:val="BodyText"/>
        <w:spacing w:after="0"/>
        <w:ind w:firstLine="284"/>
        <w:rPr>
          <w:ins w:id="4564" w:author="arkat" w:date="2017-10-01T09:18:00Z"/>
          <w:color w:val="0D0D0D" w:themeColor="text1" w:themeTint="F2"/>
          <w:rPrChange w:id="4565" w:author="arkat" w:date="2017-10-02T23:19:00Z">
            <w:rPr>
              <w:ins w:id="4566" w:author="arkat" w:date="2017-10-01T09:18:00Z"/>
            </w:rPr>
          </w:rPrChange>
        </w:rPr>
      </w:pPr>
      <w:ins w:id="4567" w:author="arkat" w:date="2017-10-01T09:04:00Z">
        <w:r w:rsidRPr="007454BF">
          <w:rPr>
            <w:i/>
            <w:color w:val="0D0D0D" w:themeColor="text1" w:themeTint="F2"/>
            <w:rPrChange w:id="4568" w:author="arkat" w:date="2017-10-02T23:19:00Z">
              <w:rPr>
                <w:b/>
                <w:i/>
              </w:rPr>
            </w:rPrChange>
          </w:rPr>
          <w:t xml:space="preserve">Start </w:t>
        </w:r>
      </w:ins>
      <w:ins w:id="4569" w:author="arkat" w:date="2017-10-02T21:28:00Z">
        <w:r w:rsidR="00B013CC" w:rsidRPr="007454BF">
          <w:rPr>
            <w:i/>
            <w:color w:val="0D0D0D" w:themeColor="text1" w:themeTint="F2"/>
            <w:lang w:val="en-US"/>
            <w:rPrChange w:id="4570" w:author="arkat" w:date="2017-10-02T23:19:00Z">
              <w:rPr>
                <w:i/>
                <w:lang w:val="en-US"/>
              </w:rPr>
            </w:rPrChange>
          </w:rPr>
          <w:t xml:space="preserve">event </w:t>
        </w:r>
      </w:ins>
      <w:ins w:id="4571" w:author="arkat" w:date="2017-10-01T09:04:00Z">
        <w:r w:rsidRPr="007454BF">
          <w:rPr>
            <w:color w:val="0D0D0D" w:themeColor="text1" w:themeTint="F2"/>
            <w:rPrChange w:id="4572" w:author="arkat" w:date="2017-10-02T23:19:00Z">
              <w:rPr>
                <w:b/>
              </w:rPr>
            </w:rPrChange>
          </w:rPr>
          <w:t xml:space="preserve">dan </w:t>
        </w:r>
      </w:ins>
      <w:ins w:id="4573" w:author="arkat" w:date="2017-10-02T22:29:00Z">
        <w:r w:rsidR="00907C63" w:rsidRPr="007454BF">
          <w:rPr>
            <w:color w:val="0D0D0D" w:themeColor="text1" w:themeTint="F2"/>
            <w:lang w:val="en-US"/>
            <w:rPrChange w:id="4574" w:author="arkat" w:date="2017-10-02T23:19:00Z">
              <w:rPr>
                <w:color w:val="FF0000"/>
                <w:lang w:val="en-US"/>
              </w:rPr>
            </w:rPrChange>
          </w:rPr>
          <w:t xml:space="preserve">sebagian </w:t>
        </w:r>
      </w:ins>
      <w:ins w:id="4575" w:author="arkat" w:date="2017-10-01T09:04:00Z">
        <w:r w:rsidRPr="007454BF">
          <w:rPr>
            <w:i/>
            <w:color w:val="0D0D0D" w:themeColor="text1" w:themeTint="F2"/>
            <w:rPrChange w:id="4576" w:author="arkat" w:date="2017-10-02T23:19:00Z">
              <w:rPr>
                <w:b/>
              </w:rPr>
            </w:rPrChange>
          </w:rPr>
          <w:t>Intermediate event</w:t>
        </w:r>
        <w:r w:rsidRPr="007454BF">
          <w:rPr>
            <w:color w:val="0D0D0D" w:themeColor="text1" w:themeTint="F2"/>
            <w:rPrChange w:id="4577" w:author="arkat" w:date="2017-10-02T23:19:00Z">
              <w:rPr/>
            </w:rPrChange>
          </w:rPr>
          <w:t xml:space="preserve"> memiliki </w:t>
        </w:r>
        <w:r w:rsidRPr="007454BF">
          <w:rPr>
            <w:i/>
            <w:color w:val="0D0D0D" w:themeColor="text1" w:themeTint="F2"/>
            <w:rPrChange w:id="4578" w:author="arkat" w:date="2017-10-02T23:19:00Z">
              <w:rPr>
                <w:i/>
              </w:rPr>
            </w:rPrChange>
          </w:rPr>
          <w:t xml:space="preserve">trigger </w:t>
        </w:r>
        <w:r w:rsidRPr="007454BF">
          <w:rPr>
            <w:color w:val="0D0D0D" w:themeColor="text1" w:themeTint="F2"/>
            <w:rPrChange w:id="4579" w:author="arkat" w:date="2017-10-02T23:19:00Z">
              <w:rPr/>
            </w:rPrChange>
          </w:rPr>
          <w:t xml:space="preserve">yang mendefinisikan </w:t>
        </w:r>
      </w:ins>
      <w:ins w:id="4580" w:author="arkat" w:date="2017-10-01T09:05:00Z">
        <w:r w:rsidRPr="007454BF">
          <w:rPr>
            <w:color w:val="0D0D0D" w:themeColor="text1" w:themeTint="F2"/>
            <w:rPrChange w:id="4581" w:author="arkat" w:date="2017-10-02T23:19:00Z">
              <w:rPr/>
            </w:rPrChange>
          </w:rPr>
          <w:t xml:space="preserve">penyebab </w:t>
        </w:r>
        <w:r w:rsidRPr="007454BF">
          <w:rPr>
            <w:i/>
            <w:color w:val="0D0D0D" w:themeColor="text1" w:themeTint="F2"/>
            <w:rPrChange w:id="4582" w:author="arkat" w:date="2017-10-02T23:19:00Z">
              <w:rPr>
                <w:i/>
              </w:rPr>
            </w:rPrChange>
          </w:rPr>
          <w:t xml:space="preserve">Events. </w:t>
        </w:r>
      </w:ins>
      <w:ins w:id="4583" w:author="arkat" w:date="2017-10-02T23:16:00Z">
        <w:r w:rsidR="00430296" w:rsidRPr="007454BF">
          <w:rPr>
            <w:color w:val="0D0D0D" w:themeColor="text1" w:themeTint="F2"/>
            <w:lang w:val="en-US"/>
            <w:rPrChange w:id="4584" w:author="arkat" w:date="2017-10-02T23:19:00Z">
              <w:rPr>
                <w:color w:val="FF0000"/>
                <w:lang w:val="en-US"/>
              </w:rPr>
            </w:rPrChange>
          </w:rPr>
          <w:t xml:space="preserve">Ada beberapa </w:t>
        </w:r>
      </w:ins>
      <w:proofErr w:type="gramStart"/>
      <w:ins w:id="4585" w:author="arkat" w:date="2017-10-11T09:20:00Z">
        <w:r w:rsidR="00315295">
          <w:rPr>
            <w:color w:val="0D0D0D" w:themeColor="text1" w:themeTint="F2"/>
            <w:lang w:val="en-US"/>
          </w:rPr>
          <w:t>cara</w:t>
        </w:r>
      </w:ins>
      <w:proofErr w:type="gramEnd"/>
      <w:ins w:id="4586" w:author="arkat" w:date="2017-10-02T23:16:00Z">
        <w:r w:rsidR="00430296" w:rsidRPr="007454BF">
          <w:rPr>
            <w:color w:val="0D0D0D" w:themeColor="text1" w:themeTint="F2"/>
            <w:lang w:val="en-US"/>
            <w:rPrChange w:id="4587" w:author="arkat" w:date="2017-10-02T23:19:00Z">
              <w:rPr>
                <w:color w:val="FF0000"/>
                <w:lang w:val="en-US"/>
              </w:rPr>
            </w:rPrChange>
          </w:rPr>
          <w:t xml:space="preserve"> </w:t>
        </w:r>
        <w:r w:rsidR="00430296" w:rsidRPr="007454BF">
          <w:rPr>
            <w:i/>
            <w:color w:val="0D0D0D" w:themeColor="text1" w:themeTint="F2"/>
            <w:lang w:val="en-US"/>
            <w:rPrChange w:id="4588" w:author="arkat" w:date="2017-10-02T23:19:00Z">
              <w:rPr>
                <w:i/>
                <w:color w:val="FF0000"/>
                <w:lang w:val="en-US"/>
              </w:rPr>
            </w:rPrChange>
          </w:rPr>
          <w:t xml:space="preserve">event-event </w:t>
        </w:r>
      </w:ins>
      <w:ins w:id="4589" w:author="arkat" w:date="2017-10-02T23:17:00Z">
        <w:r w:rsidR="00430296" w:rsidRPr="007454BF">
          <w:rPr>
            <w:color w:val="0D0D0D" w:themeColor="text1" w:themeTint="F2"/>
            <w:lang w:val="en-US"/>
            <w:rPrChange w:id="4590" w:author="arkat" w:date="2017-10-02T23:19:00Z">
              <w:rPr>
                <w:color w:val="FF0000"/>
                <w:lang w:val="en-US"/>
              </w:rPr>
            </w:rPrChange>
          </w:rPr>
          <w:t>ini dapat di-</w:t>
        </w:r>
        <w:r w:rsidR="00430296" w:rsidRPr="007454BF">
          <w:rPr>
            <w:i/>
            <w:color w:val="0D0D0D" w:themeColor="text1" w:themeTint="F2"/>
            <w:lang w:val="en-US"/>
            <w:rPrChange w:id="4591" w:author="arkat" w:date="2017-10-02T23:20:00Z">
              <w:rPr>
                <w:color w:val="FF0000"/>
                <w:lang w:val="en-US"/>
              </w:rPr>
            </w:rPrChange>
          </w:rPr>
          <w:t>trigger</w:t>
        </w:r>
        <w:r w:rsidR="00430296" w:rsidRPr="007454BF">
          <w:rPr>
            <w:color w:val="0D0D0D" w:themeColor="text1" w:themeTint="F2"/>
            <w:lang w:val="en-US"/>
            <w:rPrChange w:id="4592" w:author="arkat" w:date="2017-10-02T23:19:00Z">
              <w:rPr>
                <w:color w:val="FF0000"/>
                <w:lang w:val="en-US"/>
              </w:rPr>
            </w:rPrChange>
          </w:rPr>
          <w:t xml:space="preserve">. </w:t>
        </w:r>
      </w:ins>
      <w:ins w:id="4593" w:author="arkat" w:date="2017-10-01T09:06:00Z">
        <w:r w:rsidRPr="007454BF">
          <w:rPr>
            <w:i/>
            <w:color w:val="0D0D0D" w:themeColor="text1" w:themeTint="F2"/>
            <w:rPrChange w:id="4594" w:author="arkat" w:date="2017-10-02T23:19:00Z">
              <w:rPr>
                <w:i/>
              </w:rPr>
            </w:rPrChange>
          </w:rPr>
          <w:t xml:space="preserve">End Event </w:t>
        </w:r>
        <w:r w:rsidRPr="007454BF">
          <w:rPr>
            <w:color w:val="0D0D0D" w:themeColor="text1" w:themeTint="F2"/>
            <w:rPrChange w:id="4595" w:author="arkat" w:date="2017-10-02T23:19:00Z">
              <w:rPr/>
            </w:rPrChange>
          </w:rPr>
          <w:t xml:space="preserve">mungkin mendefinisikan </w:t>
        </w:r>
      </w:ins>
      <w:ins w:id="4596" w:author="arkat" w:date="2017-10-01T09:07:00Z">
        <w:r w:rsidRPr="007454BF">
          <w:rPr>
            <w:color w:val="0D0D0D" w:themeColor="text1" w:themeTint="F2"/>
            <w:rPrChange w:id="4597" w:author="arkat" w:date="2017-10-02T23:19:00Z">
              <w:rPr/>
            </w:rPrChange>
          </w:rPr>
          <w:t>“</w:t>
        </w:r>
        <w:r w:rsidRPr="007454BF">
          <w:rPr>
            <w:i/>
            <w:color w:val="0D0D0D" w:themeColor="text1" w:themeTint="F2"/>
            <w:rPrChange w:id="4598" w:author="arkat" w:date="2017-10-02T23:19:00Z">
              <w:rPr/>
            </w:rPrChange>
          </w:rPr>
          <w:t>result</w:t>
        </w:r>
        <w:r w:rsidRPr="007454BF">
          <w:rPr>
            <w:color w:val="0D0D0D" w:themeColor="text1" w:themeTint="F2"/>
            <w:rPrChange w:id="4599" w:author="arkat" w:date="2017-10-02T23:19:00Z">
              <w:rPr/>
            </w:rPrChange>
          </w:rPr>
          <w:t>” yang merup</w:t>
        </w:r>
      </w:ins>
      <w:ins w:id="4600" w:author="arkat" w:date="2017-10-11T09:19:00Z">
        <w:del w:id="4601" w:author="arkat" w:date="2017-10-11T10:32:00Z">
          <w:r w:rsidR="00315295" w:rsidDel="00135261">
            <w:rPr>
              <w:color w:val="0D0D0D" w:themeColor="text1" w:themeTint="F2"/>
            </w:rPr>
            <w:delText>akan</w:delText>
          </w:r>
        </w:del>
      </w:ins>
      <w:ins w:id="4602" w:author="arkat" w:date="2017-10-11T10:32:00Z">
        <w:r w:rsidR="00135261">
          <w:rPr>
            <w:color w:val="0D0D0D" w:themeColor="text1" w:themeTint="F2"/>
          </w:rPr>
          <w:t>akan</w:t>
        </w:r>
      </w:ins>
      <w:ins w:id="4603" w:author="arkat" w:date="2017-10-01T09:08:00Z">
        <w:r w:rsidR="00C73FF8" w:rsidRPr="007454BF">
          <w:rPr>
            <w:color w:val="0D0D0D" w:themeColor="text1" w:themeTint="F2"/>
            <w:rPrChange w:id="4604" w:author="arkat" w:date="2017-10-02T23:19:00Z">
              <w:rPr/>
            </w:rPrChange>
          </w:rPr>
          <w:t xml:space="preserve"> konsekuensi dari</w:t>
        </w:r>
      </w:ins>
      <w:ins w:id="4605" w:author="arkat" w:date="2017-10-01T09:07:00Z">
        <w:r w:rsidR="00C73FF8" w:rsidRPr="007454BF">
          <w:rPr>
            <w:color w:val="0D0D0D" w:themeColor="text1" w:themeTint="F2"/>
            <w:rPrChange w:id="4606" w:author="arkat" w:date="2017-10-02T23:19:00Z">
              <w:rPr/>
            </w:rPrChange>
          </w:rPr>
          <w:t xml:space="preserve"> akhir sebuah </w:t>
        </w:r>
        <w:r w:rsidRPr="007454BF">
          <w:rPr>
            <w:i/>
            <w:color w:val="0D0D0D" w:themeColor="text1" w:themeTint="F2"/>
            <w:rPrChange w:id="4607" w:author="arkat" w:date="2017-10-02T23:19:00Z">
              <w:rPr>
                <w:i/>
              </w:rPr>
            </w:rPrChange>
          </w:rPr>
          <w:t xml:space="preserve">sequence flow. </w:t>
        </w:r>
      </w:ins>
      <w:ins w:id="4608" w:author="arkat" w:date="2017-10-01T09:09:00Z">
        <w:r w:rsidR="006E22EE" w:rsidRPr="007454BF">
          <w:rPr>
            <w:i/>
            <w:color w:val="0D0D0D" w:themeColor="text1" w:themeTint="F2"/>
            <w:rPrChange w:id="4609" w:author="arkat" w:date="2017-10-02T23:19:00Z">
              <w:rPr>
                <w:i/>
              </w:rPr>
            </w:rPrChange>
          </w:rPr>
          <w:t xml:space="preserve"> Start Event </w:t>
        </w:r>
        <w:r w:rsidR="006E22EE" w:rsidRPr="007454BF">
          <w:rPr>
            <w:color w:val="0D0D0D" w:themeColor="text1" w:themeTint="F2"/>
            <w:rPrChange w:id="4610" w:author="arkat" w:date="2017-10-02T23:19:00Z">
              <w:rPr/>
            </w:rPrChange>
          </w:rPr>
          <w:t xml:space="preserve">hanya dapat </w:t>
        </w:r>
      </w:ins>
      <w:ins w:id="4611" w:author="arkat" w:date="2017-10-01T09:10:00Z">
        <w:r w:rsidR="006E22EE" w:rsidRPr="007454BF">
          <w:rPr>
            <w:color w:val="0D0D0D" w:themeColor="text1" w:themeTint="F2"/>
            <w:rPrChange w:id="4612" w:author="arkat" w:date="2017-10-02T23:19:00Z">
              <w:rPr/>
            </w:rPrChange>
          </w:rPr>
          <w:t xml:space="preserve">bereaksi </w:t>
        </w:r>
      </w:ins>
      <w:ins w:id="4613" w:author="arkat" w:date="2017-10-01T09:09:00Z">
        <w:r w:rsidR="00AF713F" w:rsidRPr="007454BF">
          <w:rPr>
            <w:color w:val="0D0D0D" w:themeColor="text1" w:themeTint="F2"/>
            <w:rPrChange w:id="4614" w:author="arkat" w:date="2017-10-02T23:19:00Z">
              <w:rPr/>
            </w:rPrChange>
          </w:rPr>
          <w:t>ket</w:t>
        </w:r>
      </w:ins>
      <w:ins w:id="4615" w:author="arkat" w:date="2017-10-01T09:13:00Z">
        <w:r w:rsidR="007454BF" w:rsidRPr="007454BF">
          <w:rPr>
            <w:color w:val="0D0D0D" w:themeColor="text1" w:themeTint="F2"/>
            <w:rPrChange w:id="4616" w:author="arkat" w:date="2017-10-02T23:19:00Z">
              <w:rPr>
                <w:color w:val="FF0000"/>
              </w:rPr>
            </w:rPrChange>
          </w:rPr>
          <w:t>ika di-</w:t>
        </w:r>
        <w:r w:rsidR="007454BF" w:rsidRPr="007454BF">
          <w:rPr>
            <w:i/>
            <w:color w:val="0D0D0D" w:themeColor="text1" w:themeTint="F2"/>
            <w:rPrChange w:id="4617" w:author="arkat" w:date="2017-10-02T23:20:00Z">
              <w:rPr>
                <w:color w:val="FF0000"/>
              </w:rPr>
            </w:rPrChange>
          </w:rPr>
          <w:t>trigger</w:t>
        </w:r>
        <w:r w:rsidR="00AF713F" w:rsidRPr="007454BF">
          <w:rPr>
            <w:color w:val="0D0D0D" w:themeColor="text1" w:themeTint="F2"/>
            <w:rPrChange w:id="4618" w:author="arkat" w:date="2017-10-02T23:19:00Z">
              <w:rPr/>
            </w:rPrChange>
          </w:rPr>
          <w:t xml:space="preserve"> oleh </w:t>
        </w:r>
      </w:ins>
      <w:ins w:id="4619" w:author="arkat" w:date="2017-10-01T09:10:00Z">
        <w:r w:rsidR="006E22EE" w:rsidRPr="007454BF">
          <w:rPr>
            <w:color w:val="0D0D0D" w:themeColor="text1" w:themeTint="F2"/>
            <w:rPrChange w:id="4620" w:author="arkat" w:date="2017-10-02T23:19:00Z">
              <w:rPr/>
            </w:rPrChange>
          </w:rPr>
          <w:t>“</w:t>
        </w:r>
        <w:r w:rsidR="006E22EE" w:rsidRPr="007454BF">
          <w:rPr>
            <w:i/>
            <w:color w:val="0D0D0D" w:themeColor="text1" w:themeTint="F2"/>
            <w:rPrChange w:id="4621" w:author="arkat" w:date="2017-10-02T23:19:00Z">
              <w:rPr>
                <w:i/>
              </w:rPr>
            </w:rPrChange>
          </w:rPr>
          <w:t>catch</w:t>
        </w:r>
      </w:ins>
      <w:ins w:id="4622" w:author="arkat" w:date="2017-10-02T21:28:00Z">
        <w:r w:rsidR="00B013CC" w:rsidRPr="007454BF">
          <w:rPr>
            <w:color w:val="0D0D0D" w:themeColor="text1" w:themeTint="F2"/>
            <w:rPrChange w:id="4623" w:author="arkat" w:date="2017-10-02T23:19:00Z">
              <w:rPr/>
            </w:rPrChange>
          </w:rPr>
          <w:t>”</w:t>
        </w:r>
      </w:ins>
      <w:ins w:id="4624" w:author="arkat" w:date="2017-10-01T09:10:00Z">
        <w:r w:rsidR="006E22EE" w:rsidRPr="007454BF">
          <w:rPr>
            <w:color w:val="0D0D0D" w:themeColor="text1" w:themeTint="F2"/>
            <w:rPrChange w:id="4625" w:author="arkat" w:date="2017-10-02T23:19:00Z">
              <w:rPr/>
            </w:rPrChange>
          </w:rPr>
          <w:t>.</w:t>
        </w:r>
      </w:ins>
      <w:ins w:id="4626" w:author="arkat" w:date="2017-10-01T09:11:00Z">
        <w:r w:rsidR="00AF713F" w:rsidRPr="007454BF">
          <w:rPr>
            <w:color w:val="0D0D0D" w:themeColor="text1" w:themeTint="F2"/>
            <w:rPrChange w:id="4627" w:author="arkat" w:date="2017-10-02T23:19:00Z">
              <w:rPr/>
            </w:rPrChange>
          </w:rPr>
          <w:t xml:space="preserve"> </w:t>
        </w:r>
        <w:r w:rsidR="00AF713F" w:rsidRPr="007454BF">
          <w:rPr>
            <w:i/>
            <w:color w:val="0D0D0D" w:themeColor="text1" w:themeTint="F2"/>
            <w:rPrChange w:id="4628" w:author="arkat" w:date="2017-10-02T23:19:00Z">
              <w:rPr>
                <w:i/>
              </w:rPr>
            </w:rPrChange>
          </w:rPr>
          <w:t xml:space="preserve">End event </w:t>
        </w:r>
        <w:r w:rsidR="00AF713F" w:rsidRPr="007454BF">
          <w:rPr>
            <w:color w:val="0D0D0D" w:themeColor="text1" w:themeTint="F2"/>
            <w:rPrChange w:id="4629" w:author="arkat" w:date="2017-10-02T23:19:00Z">
              <w:rPr/>
            </w:rPrChange>
          </w:rPr>
          <w:t>hanya bisa hanya bisa membuat “</w:t>
        </w:r>
        <w:r w:rsidR="00AF713F" w:rsidRPr="007454BF">
          <w:rPr>
            <w:i/>
            <w:color w:val="0D0D0D" w:themeColor="text1" w:themeTint="F2"/>
            <w:rPrChange w:id="4630" w:author="arkat" w:date="2017-10-02T23:20:00Z">
              <w:rPr/>
            </w:rPrChange>
          </w:rPr>
          <w:t>throw</w:t>
        </w:r>
        <w:r w:rsidR="00AF713F" w:rsidRPr="007454BF">
          <w:rPr>
            <w:color w:val="0D0D0D" w:themeColor="text1" w:themeTint="F2"/>
            <w:rPrChange w:id="4631" w:author="arkat" w:date="2017-10-02T23:19:00Z">
              <w:rPr/>
            </w:rPrChange>
          </w:rPr>
          <w:t>”</w:t>
        </w:r>
      </w:ins>
      <w:ins w:id="4632" w:author="arkat" w:date="2017-10-02T23:18:00Z">
        <w:r w:rsidR="007454BF" w:rsidRPr="007454BF">
          <w:rPr>
            <w:color w:val="0D0D0D" w:themeColor="text1" w:themeTint="F2"/>
            <w:lang w:val="en-US"/>
            <w:rPrChange w:id="4633" w:author="arkat" w:date="2017-10-02T23:19:00Z">
              <w:rPr>
                <w:color w:val="FF0000"/>
                <w:lang w:val="en-US"/>
              </w:rPr>
            </w:rPrChange>
          </w:rPr>
          <w:t xml:space="preserve"> sebagai hasil</w:t>
        </w:r>
      </w:ins>
      <w:ins w:id="4634" w:author="arkat" w:date="2017-10-01T09:11:00Z">
        <w:r w:rsidR="00AF713F" w:rsidRPr="007454BF">
          <w:rPr>
            <w:color w:val="0D0D0D" w:themeColor="text1" w:themeTint="F2"/>
            <w:rPrChange w:id="4635" w:author="arkat" w:date="2017-10-02T23:19:00Z">
              <w:rPr/>
            </w:rPrChange>
          </w:rPr>
          <w:t>.</w:t>
        </w:r>
      </w:ins>
      <w:ins w:id="4636" w:author="arkat" w:date="2017-10-01T09:10:00Z">
        <w:r w:rsidR="006E22EE" w:rsidRPr="007454BF">
          <w:rPr>
            <w:color w:val="0D0D0D" w:themeColor="text1" w:themeTint="F2"/>
            <w:rPrChange w:id="4637" w:author="arkat" w:date="2017-10-02T23:19:00Z">
              <w:rPr/>
            </w:rPrChange>
          </w:rPr>
          <w:t xml:space="preserve"> </w:t>
        </w:r>
        <w:r w:rsidR="00AF713F" w:rsidRPr="007454BF">
          <w:rPr>
            <w:i/>
            <w:color w:val="0D0D0D" w:themeColor="text1" w:themeTint="F2"/>
            <w:rPrChange w:id="4638" w:author="arkat" w:date="2017-10-02T23:19:00Z">
              <w:rPr>
                <w:i/>
              </w:rPr>
            </w:rPrChange>
          </w:rPr>
          <w:t xml:space="preserve">Intermediate Event </w:t>
        </w:r>
      </w:ins>
      <w:ins w:id="4639" w:author="arkat" w:date="2017-10-01T09:14:00Z">
        <w:r w:rsidR="00AF713F" w:rsidRPr="007454BF">
          <w:rPr>
            <w:color w:val="0D0D0D" w:themeColor="text1" w:themeTint="F2"/>
            <w:rPrChange w:id="4640" w:author="arkat" w:date="2017-10-02T23:19:00Z">
              <w:rPr/>
            </w:rPrChange>
          </w:rPr>
          <w:t xml:space="preserve">mampu menangkap atau melempar </w:t>
        </w:r>
        <w:r w:rsidR="00AF713F" w:rsidRPr="007454BF">
          <w:rPr>
            <w:i/>
            <w:color w:val="0D0D0D" w:themeColor="text1" w:themeTint="F2"/>
            <w:rPrChange w:id="4641" w:author="arkat" w:date="2017-10-02T23:19:00Z">
              <w:rPr/>
            </w:rPrChange>
          </w:rPr>
          <w:t>trigger</w:t>
        </w:r>
        <w:r w:rsidR="00AF713F" w:rsidRPr="007454BF">
          <w:rPr>
            <w:color w:val="0D0D0D" w:themeColor="text1" w:themeTint="F2"/>
            <w:rPrChange w:id="4642" w:author="arkat" w:date="2017-10-02T23:19:00Z">
              <w:rPr/>
            </w:rPrChange>
          </w:rPr>
          <w:t>.</w:t>
        </w:r>
      </w:ins>
    </w:p>
    <w:p w14:paraId="7D5CEDED" w14:textId="349AFB62" w:rsidR="00AF713F" w:rsidRPr="007454BF" w:rsidRDefault="00AF713F" w:rsidP="00C36A8C">
      <w:pPr>
        <w:pStyle w:val="BodyText"/>
        <w:spacing w:after="0"/>
        <w:ind w:firstLine="284"/>
        <w:rPr>
          <w:ins w:id="4643" w:author="arkat" w:date="2017-10-01T09:15:00Z"/>
          <w:color w:val="0D0D0D" w:themeColor="text1" w:themeTint="F2"/>
          <w:lang w:val="en-US"/>
          <w:rPrChange w:id="4644" w:author="arkat" w:date="2017-10-02T23:20:00Z">
            <w:rPr>
              <w:ins w:id="4645" w:author="arkat" w:date="2017-10-01T09:15:00Z"/>
            </w:rPr>
          </w:rPrChange>
        </w:rPr>
      </w:pPr>
      <w:ins w:id="4646" w:author="arkat" w:date="2017-10-01T09:19:00Z">
        <w:r w:rsidRPr="007454BF">
          <w:rPr>
            <w:color w:val="0D0D0D" w:themeColor="text1" w:themeTint="F2"/>
            <w:rPrChange w:id="4647" w:author="arkat" w:date="2017-10-02T23:20:00Z">
              <w:rPr/>
            </w:rPrChange>
          </w:rPr>
          <w:t xml:space="preserve">Selain itu, beberapa </w:t>
        </w:r>
        <w:r w:rsidRPr="007454BF">
          <w:rPr>
            <w:i/>
            <w:color w:val="0D0D0D" w:themeColor="text1" w:themeTint="F2"/>
            <w:rPrChange w:id="4648" w:author="arkat" w:date="2017-10-02T23:20:00Z">
              <w:rPr/>
            </w:rPrChange>
          </w:rPr>
          <w:t>Event</w:t>
        </w:r>
        <w:r w:rsidRPr="007454BF">
          <w:rPr>
            <w:color w:val="0D0D0D" w:themeColor="text1" w:themeTint="F2"/>
            <w:rPrChange w:id="4649" w:author="arkat" w:date="2017-10-02T23:20:00Z">
              <w:rPr>
                <w:i/>
              </w:rPr>
            </w:rPrChange>
          </w:rPr>
          <w:t xml:space="preserve"> yang digun</w:t>
        </w:r>
      </w:ins>
      <w:ins w:id="4650" w:author="arkat" w:date="2017-10-11T09:19:00Z">
        <w:del w:id="4651" w:author="arkat" w:date="2017-10-11T10:32:00Z">
          <w:r w:rsidR="00315295" w:rsidDel="00135261">
            <w:rPr>
              <w:color w:val="0D0D0D" w:themeColor="text1" w:themeTint="F2"/>
            </w:rPr>
            <w:delText>akan</w:delText>
          </w:r>
        </w:del>
      </w:ins>
      <w:ins w:id="4652" w:author="arkat" w:date="2017-10-11T10:32:00Z">
        <w:r w:rsidR="00135261">
          <w:rPr>
            <w:color w:val="0D0D0D" w:themeColor="text1" w:themeTint="F2"/>
          </w:rPr>
          <w:t>akan</w:t>
        </w:r>
      </w:ins>
      <w:ins w:id="4653" w:author="arkat" w:date="2017-10-01T09:19:00Z">
        <w:r w:rsidRPr="007454BF">
          <w:rPr>
            <w:color w:val="0D0D0D" w:themeColor="text1" w:themeTint="F2"/>
            <w:rPrChange w:id="4654" w:author="arkat" w:date="2017-10-02T23:20:00Z">
              <w:rPr>
                <w:i/>
              </w:rPr>
            </w:rPrChange>
          </w:rPr>
          <w:t xml:space="preserve"> untuk melakukan </w:t>
        </w:r>
        <w:r w:rsidRPr="007454BF">
          <w:rPr>
            <w:i/>
            <w:color w:val="0D0D0D" w:themeColor="text1" w:themeTint="F2"/>
            <w:rPrChange w:id="4655" w:author="arkat" w:date="2017-10-02T23:20:00Z">
              <w:rPr>
                <w:i/>
              </w:rPr>
            </w:rPrChange>
          </w:rPr>
          <w:t>interrupt</w:t>
        </w:r>
        <w:r w:rsidRPr="007454BF">
          <w:rPr>
            <w:color w:val="0D0D0D" w:themeColor="text1" w:themeTint="F2"/>
            <w:rPrChange w:id="4656" w:author="arkat" w:date="2017-10-02T23:20:00Z">
              <w:rPr>
                <w:i/>
              </w:rPr>
            </w:rPrChange>
          </w:rPr>
          <w:t xml:space="preserve"> sebuah </w:t>
        </w:r>
        <w:r w:rsidRPr="007454BF">
          <w:rPr>
            <w:i/>
            <w:color w:val="0D0D0D" w:themeColor="text1" w:themeTint="F2"/>
            <w:rPrChange w:id="4657" w:author="arkat" w:date="2017-10-02T23:20:00Z">
              <w:rPr>
                <w:i/>
              </w:rPr>
            </w:rPrChange>
          </w:rPr>
          <w:t>activity</w:t>
        </w:r>
        <w:r w:rsidR="007454BF" w:rsidRPr="007454BF">
          <w:rPr>
            <w:color w:val="0D0D0D" w:themeColor="text1" w:themeTint="F2"/>
            <w:rPrChange w:id="4658" w:author="arkat" w:date="2017-10-02T23:20:00Z">
              <w:rPr>
                <w:color w:val="FF0000"/>
              </w:rPr>
            </w:rPrChange>
          </w:rPr>
          <w:t xml:space="preserve">, </w:t>
        </w:r>
      </w:ins>
      <w:ins w:id="4659" w:author="arkat" w:date="2017-10-01T09:20:00Z">
        <w:r w:rsidR="006B14FD" w:rsidRPr="007454BF">
          <w:rPr>
            <w:color w:val="0D0D0D" w:themeColor="text1" w:themeTint="F2"/>
            <w:rPrChange w:id="4660" w:author="arkat" w:date="2017-10-02T23:20:00Z">
              <w:rPr/>
            </w:rPrChange>
          </w:rPr>
          <w:t>pada</w:t>
        </w:r>
        <w:r w:rsidR="007454BF" w:rsidRPr="007454BF">
          <w:rPr>
            <w:color w:val="0D0D0D" w:themeColor="text1" w:themeTint="F2"/>
            <w:rPrChange w:id="4661" w:author="arkat" w:date="2017-10-02T23:20:00Z">
              <w:rPr>
                <w:color w:val="FF0000"/>
              </w:rPr>
            </w:rPrChange>
          </w:rPr>
          <w:t xml:space="preserve"> BPMN 1.01 juga dapat digun</w:t>
        </w:r>
      </w:ins>
      <w:ins w:id="4662" w:author="arkat" w:date="2017-10-11T09:19:00Z">
        <w:del w:id="4663" w:author="arkat" w:date="2017-10-11T10:32:00Z">
          <w:r w:rsidR="00315295" w:rsidDel="00135261">
            <w:rPr>
              <w:color w:val="0D0D0D" w:themeColor="text1" w:themeTint="F2"/>
            </w:rPr>
            <w:delText>akan</w:delText>
          </w:r>
        </w:del>
      </w:ins>
      <w:ins w:id="4664" w:author="arkat" w:date="2017-10-11T10:32:00Z">
        <w:r w:rsidR="00135261">
          <w:rPr>
            <w:color w:val="0D0D0D" w:themeColor="text1" w:themeTint="F2"/>
          </w:rPr>
          <w:t>akan</w:t>
        </w:r>
      </w:ins>
      <w:ins w:id="4665" w:author="arkat" w:date="2017-10-01T09:20:00Z">
        <w:r w:rsidR="007454BF" w:rsidRPr="007454BF">
          <w:rPr>
            <w:color w:val="0D0D0D" w:themeColor="text1" w:themeTint="F2"/>
            <w:rPrChange w:id="4666" w:author="arkat" w:date="2017-10-02T23:20:00Z">
              <w:rPr>
                <w:color w:val="FF0000"/>
              </w:rPr>
            </w:rPrChange>
          </w:rPr>
          <w:t xml:space="preserve"> pada BPMN versi 2.0</w:t>
        </w:r>
      </w:ins>
      <w:ins w:id="4667" w:author="arkat" w:date="2017-10-01T09:22:00Z">
        <w:r w:rsidR="00B4076C" w:rsidRPr="007454BF">
          <w:rPr>
            <w:color w:val="0D0D0D" w:themeColor="text1" w:themeTint="F2"/>
            <w:rPrChange w:id="4668" w:author="arkat" w:date="2017-10-02T23:20:00Z">
              <w:rPr>
                <w:i/>
              </w:rPr>
            </w:rPrChange>
          </w:rPr>
          <w:t>.</w:t>
        </w:r>
      </w:ins>
      <w:ins w:id="4669" w:author="arkat" w:date="2017-10-02T21:29:00Z">
        <w:r w:rsidR="00B013CC" w:rsidRPr="007454BF">
          <w:rPr>
            <w:color w:val="0D0D0D" w:themeColor="text1" w:themeTint="F2"/>
            <w:lang w:val="en-US"/>
            <w:rPrChange w:id="4670" w:author="arkat" w:date="2017-10-02T23:20:00Z">
              <w:rPr>
                <w:lang w:val="en-US"/>
              </w:rPr>
            </w:rPrChange>
          </w:rPr>
          <w:t xml:space="preserve"> Tabel 2.3 se</w:t>
        </w:r>
      </w:ins>
      <w:ins w:id="4671" w:author="arkat" w:date="2017-10-11T09:20:00Z">
        <w:r w:rsidR="00315295">
          <w:rPr>
            <w:color w:val="0D0D0D" w:themeColor="text1" w:themeTint="F2"/>
            <w:lang w:val="en-US"/>
          </w:rPr>
          <w:t>cara</w:t>
        </w:r>
      </w:ins>
      <w:ins w:id="4672" w:author="arkat" w:date="2017-10-02T21:29:00Z">
        <w:r w:rsidR="00B013CC" w:rsidRPr="007454BF">
          <w:rPr>
            <w:color w:val="0D0D0D" w:themeColor="text1" w:themeTint="F2"/>
            <w:lang w:val="en-US"/>
            <w:rPrChange w:id="4673" w:author="arkat" w:date="2017-10-02T23:20:00Z">
              <w:rPr>
                <w:lang w:val="en-US"/>
              </w:rPr>
            </w:rPrChange>
          </w:rPr>
          <w:t xml:space="preserve"> lengkap jenis </w:t>
        </w:r>
        <w:r w:rsidR="00B013CC" w:rsidRPr="007454BF">
          <w:rPr>
            <w:i/>
            <w:color w:val="0D0D0D" w:themeColor="text1" w:themeTint="F2"/>
            <w:lang w:val="en-US"/>
            <w:rPrChange w:id="4674" w:author="arkat" w:date="2017-10-02T23:20:00Z">
              <w:rPr>
                <w:lang w:val="en-US"/>
              </w:rPr>
            </w:rPrChange>
          </w:rPr>
          <w:t>event</w:t>
        </w:r>
        <w:r w:rsidR="00B013CC" w:rsidRPr="007454BF">
          <w:rPr>
            <w:color w:val="0D0D0D" w:themeColor="text1" w:themeTint="F2"/>
            <w:lang w:val="en-US"/>
            <w:rPrChange w:id="4675" w:author="arkat" w:date="2017-10-02T23:20:00Z">
              <w:rPr>
                <w:lang w:val="en-US"/>
              </w:rPr>
            </w:rPrChange>
          </w:rPr>
          <w:t xml:space="preserve"> di </w:t>
        </w:r>
      </w:ins>
      <w:ins w:id="4676" w:author="arkat" w:date="2017-10-02T23:20:00Z">
        <w:r w:rsidR="007454BF" w:rsidRPr="007454BF">
          <w:rPr>
            <w:color w:val="0D0D0D" w:themeColor="text1" w:themeTint="F2"/>
            <w:lang w:val="en-US"/>
          </w:rPr>
          <w:t>BPMN 2.0</w:t>
        </w:r>
      </w:ins>
      <w:ins w:id="4677" w:author="arkat" w:date="2017-10-02T23:19:00Z">
        <w:r w:rsidR="007454BF" w:rsidRPr="007454BF">
          <w:rPr>
            <w:color w:val="0D0D0D" w:themeColor="text1" w:themeTint="F2"/>
            <w:lang w:val="en-US"/>
            <w:rPrChange w:id="4678" w:author="arkat" w:date="2017-10-02T23:20:00Z">
              <w:rPr>
                <w:color w:val="FF0000"/>
                <w:lang w:val="en-US"/>
              </w:rPr>
            </w:rPrChange>
          </w:rPr>
          <w:t>.</w:t>
        </w:r>
      </w:ins>
    </w:p>
    <w:p w14:paraId="5481729B" w14:textId="0B34AFED" w:rsidR="00AF713F" w:rsidRPr="00161C34" w:rsidRDefault="00F76467">
      <w:pPr>
        <w:pStyle w:val="TabelBAB2"/>
        <w:rPr>
          <w:ins w:id="4679" w:author="arkat" w:date="2017-10-01T09:14:00Z"/>
        </w:rPr>
        <w:pPrChange w:id="4680" w:author="arkat" w:date="2017-10-01T09:18:00Z">
          <w:pPr>
            <w:pStyle w:val="BodyText"/>
            <w:spacing w:after="0"/>
            <w:ind w:firstLine="284"/>
          </w:pPr>
        </w:pPrChange>
      </w:pPr>
      <w:bookmarkStart w:id="4681" w:name="_Toc495046395"/>
      <w:ins w:id="4682" w:author="arkat" w:date="2017-10-01T09:17:00Z">
        <w:r w:rsidRPr="00161C34">
          <w:t xml:space="preserve">Jenis </w:t>
        </w:r>
        <w:r w:rsidR="00AF713F" w:rsidRPr="007454BF">
          <w:rPr>
            <w:i/>
            <w:rPrChange w:id="4683" w:author="arkat" w:date="2017-10-02T23:23:00Z">
              <w:rPr/>
            </w:rPrChange>
          </w:rPr>
          <w:t>Event</w:t>
        </w:r>
      </w:ins>
      <w:bookmarkEnd w:id="4681"/>
    </w:p>
    <w:tbl>
      <w:tblPr>
        <w:tblStyle w:val="TableGrid"/>
        <w:tblW w:w="0" w:type="auto"/>
        <w:tblLook w:val="04A0" w:firstRow="1" w:lastRow="0" w:firstColumn="1" w:lastColumn="0" w:noHBand="0" w:noVBand="1"/>
      </w:tblPr>
      <w:tblGrid>
        <w:gridCol w:w="1631"/>
        <w:gridCol w:w="1049"/>
        <w:gridCol w:w="1049"/>
        <w:gridCol w:w="1050"/>
        <w:gridCol w:w="1050"/>
        <w:gridCol w:w="1050"/>
        <w:gridCol w:w="1050"/>
      </w:tblGrid>
      <w:tr w:rsidR="00AF713F" w:rsidRPr="00AA6F6F" w14:paraId="1D3A9993" w14:textId="77777777" w:rsidTr="00190E7E">
        <w:trPr>
          <w:ins w:id="4684" w:author="arkat" w:date="2017-10-01T09:15:00Z"/>
        </w:trPr>
        <w:tc>
          <w:tcPr>
            <w:tcW w:w="1631" w:type="dxa"/>
          </w:tcPr>
          <w:p w14:paraId="41FFE929" w14:textId="77777777" w:rsidR="00AF713F" w:rsidRPr="00832701" w:rsidRDefault="00AF713F" w:rsidP="00190E7E">
            <w:pPr>
              <w:pStyle w:val="BodyText"/>
              <w:spacing w:after="0"/>
              <w:jc w:val="center"/>
              <w:rPr>
                <w:ins w:id="4685" w:author="arkat" w:date="2017-10-01T09:15:00Z"/>
                <w:b/>
              </w:rPr>
            </w:pPr>
          </w:p>
        </w:tc>
        <w:tc>
          <w:tcPr>
            <w:tcW w:w="2098" w:type="dxa"/>
            <w:gridSpan w:val="2"/>
          </w:tcPr>
          <w:p w14:paraId="11A0962D" w14:textId="13144956" w:rsidR="00AF713F" w:rsidRPr="00832701" w:rsidRDefault="007454BF" w:rsidP="00190E7E">
            <w:pPr>
              <w:pStyle w:val="BodyText"/>
              <w:spacing w:after="0"/>
              <w:jc w:val="center"/>
              <w:rPr>
                <w:ins w:id="4686" w:author="arkat" w:date="2017-10-01T09:15:00Z"/>
                <w:b/>
                <w:lang w:val="en-US"/>
              </w:rPr>
            </w:pPr>
            <w:ins w:id="4687" w:author="arkat" w:date="2017-10-01T09:15:00Z">
              <w:r>
                <w:rPr>
                  <w:b/>
                  <w:lang w:val="en-US"/>
                </w:rPr>
                <w:t>“C</w:t>
              </w:r>
              <w:r w:rsidR="00AF713F" w:rsidRPr="00832701">
                <w:rPr>
                  <w:b/>
                  <w:lang w:val="en-US"/>
                </w:rPr>
                <w:t>atching”</w:t>
              </w:r>
            </w:ins>
          </w:p>
        </w:tc>
        <w:tc>
          <w:tcPr>
            <w:tcW w:w="2100" w:type="dxa"/>
            <w:gridSpan w:val="2"/>
          </w:tcPr>
          <w:p w14:paraId="58ADEC60" w14:textId="77777777" w:rsidR="00AF713F" w:rsidRPr="00832701" w:rsidRDefault="00AF713F" w:rsidP="00190E7E">
            <w:pPr>
              <w:pStyle w:val="BodyText"/>
              <w:spacing w:after="0"/>
              <w:jc w:val="center"/>
              <w:rPr>
                <w:ins w:id="4688" w:author="arkat" w:date="2017-10-01T09:15:00Z"/>
                <w:b/>
                <w:lang w:val="en-US"/>
              </w:rPr>
            </w:pPr>
            <w:ins w:id="4689" w:author="arkat" w:date="2017-10-01T09:15:00Z">
              <w:r w:rsidRPr="00832701">
                <w:rPr>
                  <w:b/>
                  <w:lang w:val="en-US"/>
                </w:rPr>
                <w:t>“Throwing”</w:t>
              </w:r>
            </w:ins>
          </w:p>
        </w:tc>
        <w:tc>
          <w:tcPr>
            <w:tcW w:w="2100" w:type="dxa"/>
            <w:gridSpan w:val="2"/>
          </w:tcPr>
          <w:p w14:paraId="23520946" w14:textId="77777777" w:rsidR="00AF713F" w:rsidRPr="00832701" w:rsidRDefault="00AF713F" w:rsidP="00190E7E">
            <w:pPr>
              <w:pStyle w:val="BodyText"/>
              <w:spacing w:after="0"/>
              <w:jc w:val="center"/>
              <w:rPr>
                <w:ins w:id="4690" w:author="arkat" w:date="2017-10-01T09:15:00Z"/>
                <w:b/>
                <w:lang w:val="en-US"/>
              </w:rPr>
            </w:pPr>
            <w:ins w:id="4691" w:author="arkat" w:date="2017-10-01T09:15:00Z">
              <w:r w:rsidRPr="00832701">
                <w:rPr>
                  <w:b/>
                  <w:lang w:val="en-US"/>
                </w:rPr>
                <w:t>Non-Interupting</w:t>
              </w:r>
            </w:ins>
          </w:p>
        </w:tc>
      </w:tr>
      <w:tr w:rsidR="00AF713F" w14:paraId="54B7ED51" w14:textId="77777777" w:rsidTr="00190E7E">
        <w:trPr>
          <w:ins w:id="4692" w:author="arkat" w:date="2017-10-01T09:15:00Z"/>
        </w:trPr>
        <w:tc>
          <w:tcPr>
            <w:tcW w:w="1631" w:type="dxa"/>
          </w:tcPr>
          <w:p w14:paraId="6C225964" w14:textId="77777777" w:rsidR="00AF713F" w:rsidRPr="00832701" w:rsidRDefault="00AF713F" w:rsidP="00190E7E">
            <w:pPr>
              <w:pStyle w:val="BodyText"/>
              <w:spacing w:after="0"/>
              <w:rPr>
                <w:ins w:id="4693" w:author="arkat" w:date="2017-10-01T09:15:00Z"/>
                <w:lang w:val="en-US"/>
              </w:rPr>
            </w:pPr>
            <w:ins w:id="4694" w:author="arkat" w:date="2017-10-01T09:15:00Z">
              <w:r>
                <w:rPr>
                  <w:lang w:val="en-US"/>
                </w:rPr>
                <w:t>Message</w:t>
              </w:r>
            </w:ins>
          </w:p>
        </w:tc>
        <w:tc>
          <w:tcPr>
            <w:tcW w:w="1049" w:type="dxa"/>
          </w:tcPr>
          <w:p w14:paraId="7CCC4BFB" w14:textId="1777114D" w:rsidR="00AF713F" w:rsidRDefault="00A253D3" w:rsidP="00190E7E">
            <w:pPr>
              <w:pStyle w:val="BodyText"/>
              <w:spacing w:after="0"/>
              <w:rPr>
                <w:ins w:id="4695" w:author="arkat" w:date="2017-10-01T09:15:00Z"/>
              </w:rPr>
            </w:pPr>
            <w:ins w:id="4696" w:author="arkat" w:date="2017-10-02T11:15:00Z">
              <w:r>
                <w:rPr>
                  <w:noProof/>
                  <w:lang w:val="en-US"/>
                </w:rPr>
                <w:drawing>
                  <wp:inline distT="0" distB="0" distL="0" distR="0" wp14:anchorId="4DDF65E1" wp14:editId="131778C7">
                    <wp:extent cx="371960" cy="341595"/>
                    <wp:effectExtent l="0" t="0" r="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13266" b="31791"/>
                            <a:stretch/>
                          </pic:blipFill>
                          <pic:spPr bwMode="auto">
                            <a:xfrm>
                              <a:off x="0" y="0"/>
                              <a:ext cx="375307" cy="34466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448BE9B9" w14:textId="5FA63164" w:rsidR="00AF713F" w:rsidRDefault="00A253D3" w:rsidP="00190E7E">
            <w:pPr>
              <w:pStyle w:val="BodyText"/>
              <w:spacing w:after="0"/>
              <w:rPr>
                <w:ins w:id="4697" w:author="arkat" w:date="2017-10-01T09:15:00Z"/>
              </w:rPr>
            </w:pPr>
            <w:ins w:id="4698" w:author="arkat" w:date="2017-10-02T11:15:00Z">
              <w:r>
                <w:rPr>
                  <w:noProof/>
                  <w:lang w:val="en-US"/>
                </w:rPr>
                <w:drawing>
                  <wp:inline distT="0" distB="0" distL="0" distR="0" wp14:anchorId="05C1A8B7" wp14:editId="06811A2D">
                    <wp:extent cx="328648" cy="341816"/>
                    <wp:effectExtent l="0" t="0" r="0" b="127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31798"/>
                            <a:stretch/>
                          </pic:blipFill>
                          <pic:spPr bwMode="auto">
                            <a:xfrm>
                              <a:off x="0" y="0"/>
                              <a:ext cx="330249" cy="34348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6923CB1" w14:textId="66432EE6" w:rsidR="00AF713F" w:rsidRDefault="00A253D3" w:rsidP="00190E7E">
            <w:pPr>
              <w:pStyle w:val="BodyText"/>
              <w:spacing w:after="0"/>
              <w:rPr>
                <w:ins w:id="4699" w:author="arkat" w:date="2017-10-01T09:15:00Z"/>
              </w:rPr>
            </w:pPr>
            <w:ins w:id="4700" w:author="arkat" w:date="2017-10-02T11:14:00Z">
              <w:r>
                <w:rPr>
                  <w:noProof/>
                  <w:lang w:val="en-US"/>
                </w:rPr>
                <w:drawing>
                  <wp:inline distT="0" distB="0" distL="0" distR="0" wp14:anchorId="3A6B08E5" wp14:editId="21D5E673">
                    <wp:extent cx="306484" cy="318764"/>
                    <wp:effectExtent l="0" t="0" r="0"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1798"/>
                            <a:stretch/>
                          </pic:blipFill>
                          <pic:spPr bwMode="auto">
                            <a:xfrm>
                              <a:off x="0" y="0"/>
                              <a:ext cx="309515" cy="3219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32F2E03" w14:textId="1ECAD520" w:rsidR="00AF713F" w:rsidRDefault="00A253D3" w:rsidP="00190E7E">
            <w:pPr>
              <w:pStyle w:val="BodyText"/>
              <w:spacing w:after="0"/>
              <w:rPr>
                <w:ins w:id="4701" w:author="arkat" w:date="2017-10-01T09:15:00Z"/>
              </w:rPr>
            </w:pPr>
            <w:ins w:id="4702" w:author="arkat" w:date="2017-10-02T11:15:00Z">
              <w:r>
                <w:rPr>
                  <w:noProof/>
                  <w:lang w:val="en-US"/>
                </w:rPr>
                <w:drawing>
                  <wp:inline distT="0" distB="0" distL="0" distR="0" wp14:anchorId="665EF42E" wp14:editId="25F682CD">
                    <wp:extent cx="336036" cy="349500"/>
                    <wp:effectExtent l="0" t="0" r="698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31798"/>
                            <a:stretch/>
                          </pic:blipFill>
                          <pic:spPr bwMode="auto">
                            <a:xfrm>
                              <a:off x="0" y="0"/>
                              <a:ext cx="337310" cy="35082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4050F84" w14:textId="660938BA" w:rsidR="00AF713F" w:rsidRDefault="00A253D3" w:rsidP="00190E7E">
            <w:pPr>
              <w:pStyle w:val="BodyText"/>
              <w:spacing w:after="0"/>
              <w:rPr>
                <w:ins w:id="4703" w:author="arkat" w:date="2017-10-01T09:15:00Z"/>
              </w:rPr>
            </w:pPr>
            <w:ins w:id="4704" w:author="arkat" w:date="2017-10-02T11:14:00Z">
              <w:r>
                <w:rPr>
                  <w:noProof/>
                  <w:lang w:val="en-US"/>
                </w:rPr>
                <w:drawing>
                  <wp:inline distT="0" distB="0" distL="0" distR="0" wp14:anchorId="0AD21B74" wp14:editId="7D04AEB6">
                    <wp:extent cx="321260" cy="334132"/>
                    <wp:effectExtent l="0" t="0" r="3175"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31798"/>
                            <a:stretch/>
                          </pic:blipFill>
                          <pic:spPr bwMode="auto">
                            <a:xfrm>
                              <a:off x="0" y="0"/>
                              <a:ext cx="324004" cy="33698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0131207C" w14:textId="36945802" w:rsidR="00AF713F" w:rsidRDefault="00A253D3" w:rsidP="00190E7E">
            <w:pPr>
              <w:pStyle w:val="BodyText"/>
              <w:spacing w:after="0"/>
              <w:rPr>
                <w:ins w:id="4705" w:author="arkat" w:date="2017-10-01T09:15:00Z"/>
              </w:rPr>
            </w:pPr>
            <w:ins w:id="4706" w:author="arkat" w:date="2017-10-02T11:14:00Z">
              <w:r>
                <w:rPr>
                  <w:noProof/>
                  <w:lang w:val="en-US"/>
                </w:rPr>
                <w:drawing>
                  <wp:inline distT="0" distB="0" distL="0" distR="0" wp14:anchorId="74010E9A" wp14:editId="37AF7DD2">
                    <wp:extent cx="299096" cy="311080"/>
                    <wp:effectExtent l="0" t="0" r="571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31798"/>
                            <a:stretch/>
                          </pic:blipFill>
                          <pic:spPr bwMode="auto">
                            <a:xfrm>
                              <a:off x="0" y="0"/>
                              <a:ext cx="301545" cy="313628"/>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19211B22" w14:textId="77777777" w:rsidTr="00190E7E">
        <w:trPr>
          <w:ins w:id="4707" w:author="arkat" w:date="2017-10-01T09:15:00Z"/>
        </w:trPr>
        <w:tc>
          <w:tcPr>
            <w:tcW w:w="1631" w:type="dxa"/>
          </w:tcPr>
          <w:p w14:paraId="2F182614" w14:textId="77777777" w:rsidR="00AF713F" w:rsidRPr="00832701" w:rsidRDefault="00AF713F" w:rsidP="00190E7E">
            <w:pPr>
              <w:pStyle w:val="BodyText"/>
              <w:spacing w:after="0"/>
              <w:rPr>
                <w:ins w:id="4708" w:author="arkat" w:date="2017-10-01T09:15:00Z"/>
                <w:lang w:val="en-US"/>
              </w:rPr>
            </w:pPr>
            <w:ins w:id="4709" w:author="arkat" w:date="2017-10-01T09:15:00Z">
              <w:r>
                <w:rPr>
                  <w:lang w:val="en-US"/>
                </w:rPr>
                <w:t>Timer</w:t>
              </w:r>
            </w:ins>
          </w:p>
        </w:tc>
        <w:tc>
          <w:tcPr>
            <w:tcW w:w="1049" w:type="dxa"/>
          </w:tcPr>
          <w:p w14:paraId="4C79908D" w14:textId="7E3FAF96" w:rsidR="00AF713F" w:rsidRDefault="00A253D3" w:rsidP="00190E7E">
            <w:pPr>
              <w:pStyle w:val="BodyText"/>
              <w:spacing w:after="0"/>
              <w:rPr>
                <w:ins w:id="4710" w:author="arkat" w:date="2017-10-01T09:15:00Z"/>
              </w:rPr>
            </w:pPr>
            <w:ins w:id="4711" w:author="arkat" w:date="2017-10-02T11:17:00Z">
              <w:r>
                <w:rPr>
                  <w:noProof/>
                  <w:lang w:val="en-US"/>
                </w:rPr>
                <w:drawing>
                  <wp:inline distT="0" distB="0" distL="0" distR="0" wp14:anchorId="6C3FF963" wp14:editId="627AA4F3">
                    <wp:extent cx="322002" cy="342388"/>
                    <wp:effectExtent l="0" t="0" r="1905" b="63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30275"/>
                            <a:stretch/>
                          </pic:blipFill>
                          <pic:spPr bwMode="auto">
                            <a:xfrm>
                              <a:off x="0" y="0"/>
                              <a:ext cx="323968" cy="34447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6EAB4F68" w14:textId="4BDDCA5D" w:rsidR="00AF713F" w:rsidRDefault="00A253D3" w:rsidP="00190E7E">
            <w:pPr>
              <w:pStyle w:val="BodyText"/>
              <w:spacing w:after="0"/>
              <w:rPr>
                <w:ins w:id="4712" w:author="arkat" w:date="2017-10-01T09:15:00Z"/>
              </w:rPr>
            </w:pPr>
            <w:ins w:id="4713" w:author="arkat" w:date="2017-10-02T11:17:00Z">
              <w:r>
                <w:rPr>
                  <w:noProof/>
                  <w:lang w:val="en-US"/>
                </w:rPr>
                <w:drawing>
                  <wp:inline distT="0" distB="0" distL="0" distR="0" wp14:anchorId="16A92BDA" wp14:editId="1616D8F2">
                    <wp:extent cx="311209" cy="33043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30376"/>
                            <a:stretch/>
                          </pic:blipFill>
                          <pic:spPr bwMode="auto">
                            <a:xfrm>
                              <a:off x="0" y="0"/>
                              <a:ext cx="313553" cy="33292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3D122EFC" w14:textId="77777777" w:rsidR="00AF713F" w:rsidRDefault="00AF713F" w:rsidP="00190E7E">
            <w:pPr>
              <w:pStyle w:val="BodyText"/>
              <w:spacing w:after="0"/>
              <w:rPr>
                <w:ins w:id="4714" w:author="arkat" w:date="2017-10-01T09:15:00Z"/>
              </w:rPr>
            </w:pPr>
          </w:p>
        </w:tc>
        <w:tc>
          <w:tcPr>
            <w:tcW w:w="1050" w:type="dxa"/>
          </w:tcPr>
          <w:p w14:paraId="7DA14A17" w14:textId="77777777" w:rsidR="00AF713F" w:rsidRDefault="00AF713F" w:rsidP="00190E7E">
            <w:pPr>
              <w:pStyle w:val="BodyText"/>
              <w:spacing w:after="0"/>
              <w:rPr>
                <w:ins w:id="4715" w:author="arkat" w:date="2017-10-01T09:15:00Z"/>
              </w:rPr>
            </w:pPr>
          </w:p>
        </w:tc>
        <w:tc>
          <w:tcPr>
            <w:tcW w:w="1050" w:type="dxa"/>
          </w:tcPr>
          <w:p w14:paraId="2FA45EAD" w14:textId="45436402" w:rsidR="00AF713F" w:rsidRDefault="00A253D3" w:rsidP="00190E7E">
            <w:pPr>
              <w:pStyle w:val="BodyText"/>
              <w:spacing w:after="0"/>
              <w:rPr>
                <w:ins w:id="4716" w:author="arkat" w:date="2017-10-01T09:15:00Z"/>
              </w:rPr>
            </w:pPr>
            <w:ins w:id="4717" w:author="arkat" w:date="2017-10-02T11:16:00Z">
              <w:r>
                <w:rPr>
                  <w:noProof/>
                  <w:lang w:val="en-US"/>
                </w:rPr>
                <w:drawing>
                  <wp:inline distT="0" distB="0" distL="0" distR="0" wp14:anchorId="45606FDA" wp14:editId="058D6727">
                    <wp:extent cx="322469" cy="342388"/>
                    <wp:effectExtent l="0" t="0" r="1905" b="63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30376"/>
                            <a:stretch/>
                          </pic:blipFill>
                          <pic:spPr bwMode="auto">
                            <a:xfrm>
                              <a:off x="0" y="0"/>
                              <a:ext cx="324471" cy="34451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FD0D250" w14:textId="49340D7E" w:rsidR="00AF713F" w:rsidRDefault="00A253D3" w:rsidP="00190E7E">
            <w:pPr>
              <w:pStyle w:val="BodyText"/>
              <w:spacing w:after="0"/>
              <w:rPr>
                <w:ins w:id="4718" w:author="arkat" w:date="2017-10-01T09:15:00Z"/>
              </w:rPr>
            </w:pPr>
            <w:ins w:id="4719" w:author="arkat" w:date="2017-10-02T11:16:00Z">
              <w:r>
                <w:rPr>
                  <w:noProof/>
                  <w:lang w:val="en-US"/>
                </w:rPr>
                <w:drawing>
                  <wp:inline distT="0" distB="0" distL="0" distR="0" wp14:anchorId="6CF67B6E" wp14:editId="1CBAEF3A">
                    <wp:extent cx="318893" cy="338591"/>
                    <wp:effectExtent l="0" t="0" r="5080" b="444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30376"/>
                            <a:stretch/>
                          </pic:blipFill>
                          <pic:spPr bwMode="auto">
                            <a:xfrm>
                              <a:off x="0" y="0"/>
                              <a:ext cx="321592" cy="341457"/>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45013F45" w14:textId="77777777" w:rsidTr="00190E7E">
        <w:trPr>
          <w:ins w:id="4720" w:author="arkat" w:date="2017-10-01T09:15:00Z"/>
        </w:trPr>
        <w:tc>
          <w:tcPr>
            <w:tcW w:w="1631" w:type="dxa"/>
          </w:tcPr>
          <w:p w14:paraId="261AB98D" w14:textId="77777777" w:rsidR="00AF713F" w:rsidRPr="00832701" w:rsidRDefault="00AF713F" w:rsidP="00190E7E">
            <w:pPr>
              <w:pStyle w:val="BodyText"/>
              <w:spacing w:after="0"/>
              <w:rPr>
                <w:ins w:id="4721" w:author="arkat" w:date="2017-10-01T09:15:00Z"/>
                <w:lang w:val="en-US"/>
              </w:rPr>
            </w:pPr>
            <w:ins w:id="4722" w:author="arkat" w:date="2017-10-01T09:15:00Z">
              <w:r>
                <w:rPr>
                  <w:lang w:val="en-US"/>
                </w:rPr>
                <w:t>Error</w:t>
              </w:r>
            </w:ins>
          </w:p>
        </w:tc>
        <w:tc>
          <w:tcPr>
            <w:tcW w:w="1049" w:type="dxa"/>
          </w:tcPr>
          <w:p w14:paraId="6A4D13A9" w14:textId="231A2181" w:rsidR="00AF713F" w:rsidRDefault="00A253D3" w:rsidP="00190E7E">
            <w:pPr>
              <w:pStyle w:val="BodyText"/>
              <w:spacing w:after="0"/>
              <w:rPr>
                <w:ins w:id="4723" w:author="arkat" w:date="2017-10-01T09:15:00Z"/>
              </w:rPr>
            </w:pPr>
            <w:ins w:id="4724" w:author="arkat" w:date="2017-10-02T11:17:00Z">
              <w:r>
                <w:rPr>
                  <w:noProof/>
                  <w:lang w:val="en-US"/>
                </w:rPr>
                <w:drawing>
                  <wp:inline distT="0" distB="0" distL="0" distR="0" wp14:anchorId="3C841D8B" wp14:editId="4A78566B">
                    <wp:extent cx="309188" cy="335909"/>
                    <wp:effectExtent l="0" t="0" r="0" b="762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28759"/>
                            <a:stretch/>
                          </pic:blipFill>
                          <pic:spPr bwMode="auto">
                            <a:xfrm>
                              <a:off x="0" y="0"/>
                              <a:ext cx="311355" cy="338263"/>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29F83880" w14:textId="1D82DBF6" w:rsidR="00AF713F" w:rsidRPr="000634A6" w:rsidRDefault="000634A6" w:rsidP="00190E7E">
            <w:pPr>
              <w:pStyle w:val="BodyText"/>
              <w:spacing w:after="0"/>
              <w:rPr>
                <w:ins w:id="4725" w:author="arkat" w:date="2017-10-01T09:15:00Z"/>
                <w:vertAlign w:val="subscript"/>
                <w:rPrChange w:id="4726" w:author="arkat" w:date="2017-10-02T11:25:00Z">
                  <w:rPr>
                    <w:ins w:id="4727" w:author="arkat" w:date="2017-10-01T09:15:00Z"/>
                  </w:rPr>
                </w:rPrChange>
              </w:rPr>
            </w:pPr>
            <w:ins w:id="4728" w:author="arkat" w:date="2017-10-02T11:25:00Z">
              <w:r>
                <w:rPr>
                  <w:noProof/>
                  <w:vertAlign w:val="subscript"/>
                  <w:lang w:val="en-US"/>
                </w:rPr>
                <w:softHyphen/>
              </w:r>
              <w:r>
                <w:rPr>
                  <w:noProof/>
                  <w:vertAlign w:val="subscript"/>
                  <w:lang w:val="en-US"/>
                </w:rPr>
                <w:softHyphen/>
              </w:r>
            </w:ins>
            <w:ins w:id="4729" w:author="arkat" w:date="2017-10-02T11:18:00Z">
              <w:r w:rsidR="00A253D3" w:rsidRPr="000634A6">
                <w:rPr>
                  <w:noProof/>
                  <w:vertAlign w:val="subscript"/>
                  <w:lang w:val="en-US"/>
                  <w:rPrChange w:id="4730" w:author="arkat" w:date="2017-10-02T11:25:00Z">
                    <w:rPr>
                      <w:noProof/>
                      <w:lang w:val="en-US"/>
                    </w:rPr>
                  </w:rPrChange>
                </w:rPr>
                <w:drawing>
                  <wp:inline distT="0" distB="0" distL="0" distR="0" wp14:anchorId="4AE84C87" wp14:editId="05981241">
                    <wp:extent cx="334261" cy="362721"/>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28843"/>
                            <a:stretch/>
                          </pic:blipFill>
                          <pic:spPr bwMode="auto">
                            <a:xfrm>
                              <a:off x="0" y="0"/>
                              <a:ext cx="335647" cy="36422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329C54E0" w14:textId="77777777" w:rsidR="00AF713F" w:rsidRDefault="00AF713F" w:rsidP="00190E7E">
            <w:pPr>
              <w:pStyle w:val="BodyText"/>
              <w:spacing w:after="0"/>
              <w:rPr>
                <w:ins w:id="4731" w:author="arkat" w:date="2017-10-01T09:15:00Z"/>
              </w:rPr>
            </w:pPr>
          </w:p>
        </w:tc>
        <w:tc>
          <w:tcPr>
            <w:tcW w:w="1050" w:type="dxa"/>
          </w:tcPr>
          <w:p w14:paraId="3270EF11" w14:textId="7700A3EF" w:rsidR="00AF713F" w:rsidRDefault="00A253D3" w:rsidP="00190E7E">
            <w:pPr>
              <w:pStyle w:val="BodyText"/>
              <w:spacing w:after="0"/>
              <w:rPr>
                <w:ins w:id="4732" w:author="arkat" w:date="2017-10-01T09:15:00Z"/>
              </w:rPr>
            </w:pPr>
            <w:ins w:id="4733" w:author="arkat" w:date="2017-10-02T11:18:00Z">
              <w:r>
                <w:rPr>
                  <w:noProof/>
                  <w:lang w:val="en-US"/>
                </w:rPr>
                <w:drawing>
                  <wp:inline distT="0" distB="0" distL="0" distR="0" wp14:anchorId="6E9E02DB" wp14:editId="3600F0C0">
                    <wp:extent cx="334261" cy="362721"/>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28843"/>
                            <a:stretch/>
                          </pic:blipFill>
                          <pic:spPr bwMode="auto">
                            <a:xfrm>
                              <a:off x="0" y="0"/>
                              <a:ext cx="335647" cy="36422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319022EA" w14:textId="77777777" w:rsidR="00AF713F" w:rsidRDefault="00AF713F" w:rsidP="00190E7E">
            <w:pPr>
              <w:pStyle w:val="BodyText"/>
              <w:spacing w:after="0"/>
              <w:rPr>
                <w:ins w:id="4734" w:author="arkat" w:date="2017-10-01T09:15:00Z"/>
              </w:rPr>
            </w:pPr>
          </w:p>
        </w:tc>
        <w:tc>
          <w:tcPr>
            <w:tcW w:w="1050" w:type="dxa"/>
          </w:tcPr>
          <w:p w14:paraId="01982648" w14:textId="77777777" w:rsidR="00AF713F" w:rsidRDefault="00AF713F" w:rsidP="00190E7E">
            <w:pPr>
              <w:pStyle w:val="BodyText"/>
              <w:spacing w:after="0"/>
              <w:rPr>
                <w:ins w:id="4735" w:author="arkat" w:date="2017-10-01T09:15:00Z"/>
              </w:rPr>
            </w:pPr>
          </w:p>
        </w:tc>
      </w:tr>
      <w:tr w:rsidR="00AF713F" w14:paraId="6EF5BCCE" w14:textId="77777777" w:rsidTr="00190E7E">
        <w:trPr>
          <w:ins w:id="4736" w:author="arkat" w:date="2017-10-01T09:15:00Z"/>
        </w:trPr>
        <w:tc>
          <w:tcPr>
            <w:tcW w:w="1631" w:type="dxa"/>
          </w:tcPr>
          <w:p w14:paraId="5BE50CDD" w14:textId="77777777" w:rsidR="00AF713F" w:rsidRPr="00832701" w:rsidRDefault="00AF713F" w:rsidP="00190E7E">
            <w:pPr>
              <w:pStyle w:val="BodyText"/>
              <w:spacing w:after="0"/>
              <w:rPr>
                <w:ins w:id="4737" w:author="arkat" w:date="2017-10-01T09:15:00Z"/>
                <w:lang w:val="en-US"/>
              </w:rPr>
            </w:pPr>
            <w:ins w:id="4738" w:author="arkat" w:date="2017-10-01T09:15:00Z">
              <w:r>
                <w:rPr>
                  <w:lang w:val="en-US"/>
                </w:rPr>
                <w:t>Escalation</w:t>
              </w:r>
            </w:ins>
          </w:p>
        </w:tc>
        <w:tc>
          <w:tcPr>
            <w:tcW w:w="1049" w:type="dxa"/>
          </w:tcPr>
          <w:p w14:paraId="7D2B5492" w14:textId="5451626A" w:rsidR="00AF713F" w:rsidRDefault="00A253D3" w:rsidP="00190E7E">
            <w:pPr>
              <w:pStyle w:val="BodyText"/>
              <w:spacing w:after="0"/>
              <w:rPr>
                <w:ins w:id="4739" w:author="arkat" w:date="2017-10-01T09:15:00Z"/>
              </w:rPr>
            </w:pPr>
            <w:ins w:id="4740" w:author="arkat" w:date="2017-10-02T11:19:00Z">
              <w:r>
                <w:rPr>
                  <w:noProof/>
                  <w:lang w:val="en-US"/>
                </w:rPr>
                <w:drawing>
                  <wp:inline distT="0" distB="0" distL="0" distR="0" wp14:anchorId="51396568" wp14:editId="5D20C4DF">
                    <wp:extent cx="359963" cy="40386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5226" b="30275"/>
                            <a:stretch/>
                          </pic:blipFill>
                          <pic:spPr bwMode="auto">
                            <a:xfrm>
                              <a:off x="0" y="0"/>
                              <a:ext cx="362625" cy="40684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02586086" w14:textId="7BDE8921" w:rsidR="00AF713F" w:rsidRDefault="00A253D3" w:rsidP="00190E7E">
            <w:pPr>
              <w:pStyle w:val="BodyText"/>
              <w:spacing w:after="0"/>
              <w:rPr>
                <w:ins w:id="4741" w:author="arkat" w:date="2017-10-01T09:15:00Z"/>
              </w:rPr>
            </w:pPr>
            <w:ins w:id="4742" w:author="arkat" w:date="2017-10-02T11:19:00Z">
              <w:r>
                <w:rPr>
                  <w:noProof/>
                  <w:lang w:val="en-US"/>
                </w:rPr>
                <w:drawing>
                  <wp:inline distT="0" distB="0" distL="0" distR="0" wp14:anchorId="233F9EC4" wp14:editId="4D2D9805">
                    <wp:extent cx="336550" cy="357338"/>
                    <wp:effectExtent l="0" t="0" r="6350" b="508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30376"/>
                            <a:stretch/>
                          </pic:blipFill>
                          <pic:spPr bwMode="auto">
                            <a:xfrm>
                              <a:off x="0" y="0"/>
                              <a:ext cx="339833" cy="36082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37BB559" w14:textId="37D0B865" w:rsidR="00AF713F" w:rsidRDefault="00A253D3" w:rsidP="00190E7E">
            <w:pPr>
              <w:pStyle w:val="BodyText"/>
              <w:spacing w:after="0"/>
              <w:rPr>
                <w:ins w:id="4743" w:author="arkat" w:date="2017-10-01T09:15:00Z"/>
              </w:rPr>
            </w:pPr>
            <w:ins w:id="4744" w:author="arkat" w:date="2017-10-02T11:19:00Z">
              <w:r>
                <w:rPr>
                  <w:noProof/>
                  <w:lang w:val="en-US"/>
                </w:rPr>
                <w:drawing>
                  <wp:inline distT="0" distB="0" distL="0" distR="0" wp14:anchorId="5D3ECF49" wp14:editId="692DDF11">
                    <wp:extent cx="326577" cy="3467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30376"/>
                            <a:stretch/>
                          </pic:blipFill>
                          <pic:spPr bwMode="auto">
                            <a:xfrm>
                              <a:off x="0" y="0"/>
                              <a:ext cx="327933" cy="34819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0BE8C173" w14:textId="20710D7F" w:rsidR="00AF713F" w:rsidRDefault="00A253D3" w:rsidP="00190E7E">
            <w:pPr>
              <w:pStyle w:val="BodyText"/>
              <w:spacing w:after="0"/>
              <w:rPr>
                <w:ins w:id="4745" w:author="arkat" w:date="2017-10-01T09:15:00Z"/>
              </w:rPr>
            </w:pPr>
            <w:ins w:id="4746" w:author="arkat" w:date="2017-10-02T11:19:00Z">
              <w:r>
                <w:rPr>
                  <w:noProof/>
                  <w:lang w:val="en-US"/>
                </w:rPr>
                <w:drawing>
                  <wp:inline distT="0" distB="0" distL="0" distR="0" wp14:anchorId="2C1F95F5" wp14:editId="1FD3748E">
                    <wp:extent cx="341945" cy="363067"/>
                    <wp:effectExtent l="0" t="0" r="127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30376"/>
                            <a:stretch/>
                          </pic:blipFill>
                          <pic:spPr bwMode="auto">
                            <a:xfrm>
                              <a:off x="0" y="0"/>
                              <a:ext cx="342928" cy="36411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B520009" w14:textId="715BADFF" w:rsidR="00AF713F" w:rsidRDefault="00A253D3" w:rsidP="00190E7E">
            <w:pPr>
              <w:pStyle w:val="BodyText"/>
              <w:spacing w:after="0"/>
              <w:rPr>
                <w:ins w:id="4747" w:author="arkat" w:date="2017-10-01T09:15:00Z"/>
              </w:rPr>
            </w:pPr>
            <w:ins w:id="4748" w:author="arkat" w:date="2017-10-02T11:19:00Z">
              <w:r>
                <w:rPr>
                  <w:noProof/>
                  <w:lang w:val="en-US"/>
                </w:rPr>
                <w:drawing>
                  <wp:inline distT="0" distB="0" distL="0" distR="0" wp14:anchorId="652EF22A" wp14:editId="0E2B3C36">
                    <wp:extent cx="334010" cy="354643"/>
                    <wp:effectExtent l="0" t="0" r="889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30376"/>
                            <a:stretch/>
                          </pic:blipFill>
                          <pic:spPr bwMode="auto">
                            <a:xfrm>
                              <a:off x="0" y="0"/>
                              <a:ext cx="337545" cy="35839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3D8605E" w14:textId="4424C3CF" w:rsidR="00AF713F" w:rsidRDefault="00A253D3" w:rsidP="00190E7E">
            <w:pPr>
              <w:pStyle w:val="BodyText"/>
              <w:spacing w:after="0"/>
              <w:rPr>
                <w:ins w:id="4749" w:author="arkat" w:date="2017-10-01T09:15:00Z"/>
              </w:rPr>
            </w:pPr>
            <w:ins w:id="4750" w:author="arkat" w:date="2017-10-02T11:18:00Z">
              <w:r>
                <w:rPr>
                  <w:noProof/>
                  <w:lang w:val="en-US"/>
                </w:rPr>
                <w:drawing>
                  <wp:inline distT="0" distB="0" distL="0" distR="0" wp14:anchorId="5178BC08" wp14:editId="2BB1A82E">
                    <wp:extent cx="303525" cy="322274"/>
                    <wp:effectExtent l="0" t="0" r="1905"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30376"/>
                            <a:stretch/>
                          </pic:blipFill>
                          <pic:spPr bwMode="auto">
                            <a:xfrm>
                              <a:off x="0" y="0"/>
                              <a:ext cx="306397" cy="325323"/>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2958BE9B" w14:textId="77777777" w:rsidTr="00190E7E">
        <w:trPr>
          <w:ins w:id="4751" w:author="arkat" w:date="2017-10-01T09:15:00Z"/>
        </w:trPr>
        <w:tc>
          <w:tcPr>
            <w:tcW w:w="1631" w:type="dxa"/>
          </w:tcPr>
          <w:p w14:paraId="64590FB0" w14:textId="77777777" w:rsidR="00AF713F" w:rsidRPr="00832701" w:rsidRDefault="00AF713F" w:rsidP="00190E7E">
            <w:pPr>
              <w:pStyle w:val="BodyText"/>
              <w:spacing w:after="0"/>
              <w:rPr>
                <w:ins w:id="4752" w:author="arkat" w:date="2017-10-01T09:15:00Z"/>
                <w:lang w:val="en-US"/>
              </w:rPr>
            </w:pPr>
            <w:ins w:id="4753" w:author="arkat" w:date="2017-10-01T09:15:00Z">
              <w:r>
                <w:rPr>
                  <w:lang w:val="en-US"/>
                </w:rPr>
                <w:t>Cancel</w:t>
              </w:r>
            </w:ins>
          </w:p>
        </w:tc>
        <w:tc>
          <w:tcPr>
            <w:tcW w:w="1049" w:type="dxa"/>
          </w:tcPr>
          <w:p w14:paraId="47BBBFA9" w14:textId="77777777" w:rsidR="00AF713F" w:rsidRDefault="00AF713F" w:rsidP="00190E7E">
            <w:pPr>
              <w:pStyle w:val="BodyText"/>
              <w:spacing w:after="0"/>
              <w:rPr>
                <w:ins w:id="4754" w:author="arkat" w:date="2017-10-01T09:15:00Z"/>
              </w:rPr>
            </w:pPr>
          </w:p>
        </w:tc>
        <w:tc>
          <w:tcPr>
            <w:tcW w:w="1049" w:type="dxa"/>
          </w:tcPr>
          <w:p w14:paraId="08B47F61" w14:textId="5C4271E8" w:rsidR="00AF713F" w:rsidRDefault="000634A6" w:rsidP="00190E7E">
            <w:pPr>
              <w:pStyle w:val="BodyText"/>
              <w:spacing w:after="0"/>
              <w:rPr>
                <w:ins w:id="4755" w:author="arkat" w:date="2017-10-01T09:15:00Z"/>
              </w:rPr>
            </w:pPr>
            <w:ins w:id="4756" w:author="arkat" w:date="2017-10-02T11:19:00Z">
              <w:r>
                <w:rPr>
                  <w:noProof/>
                  <w:lang w:val="en-US"/>
                </w:rPr>
                <w:drawing>
                  <wp:inline distT="0" distB="0" distL="0" distR="0" wp14:anchorId="7C18AEA3" wp14:editId="598DA7E7">
                    <wp:extent cx="348284" cy="375536"/>
                    <wp:effectExtent l="0" t="0" r="0" b="571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2902" b="27243"/>
                            <a:stretch/>
                          </pic:blipFill>
                          <pic:spPr bwMode="auto">
                            <a:xfrm>
                              <a:off x="0" y="0"/>
                              <a:ext cx="352048" cy="37959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0F875C92" w14:textId="77777777" w:rsidR="00AF713F" w:rsidRDefault="00AF713F" w:rsidP="00190E7E">
            <w:pPr>
              <w:pStyle w:val="BodyText"/>
              <w:spacing w:after="0"/>
              <w:rPr>
                <w:ins w:id="4757" w:author="arkat" w:date="2017-10-01T09:15:00Z"/>
              </w:rPr>
            </w:pPr>
          </w:p>
        </w:tc>
        <w:tc>
          <w:tcPr>
            <w:tcW w:w="1050" w:type="dxa"/>
          </w:tcPr>
          <w:p w14:paraId="56F70695" w14:textId="1C8E7D1F" w:rsidR="00AF713F" w:rsidRDefault="000634A6" w:rsidP="00190E7E">
            <w:pPr>
              <w:pStyle w:val="BodyText"/>
              <w:spacing w:after="0"/>
              <w:rPr>
                <w:ins w:id="4758" w:author="arkat" w:date="2017-10-01T09:15:00Z"/>
              </w:rPr>
            </w:pPr>
            <w:ins w:id="4759" w:author="arkat" w:date="2017-10-02T11:19:00Z">
              <w:r>
                <w:rPr>
                  <w:noProof/>
                  <w:lang w:val="en-US"/>
                </w:rPr>
                <w:drawing>
                  <wp:inline distT="0" distB="0" distL="0" distR="0" wp14:anchorId="2162D72B" wp14:editId="2A6F35CA">
                    <wp:extent cx="334261" cy="370533"/>
                    <wp:effectExtent l="0" t="0" r="889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 b="27310"/>
                            <a:stretch/>
                          </pic:blipFill>
                          <pic:spPr bwMode="auto">
                            <a:xfrm>
                              <a:off x="0" y="0"/>
                              <a:ext cx="335962" cy="37241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DC46F26" w14:textId="77777777" w:rsidR="00AF713F" w:rsidRDefault="00AF713F" w:rsidP="00190E7E">
            <w:pPr>
              <w:pStyle w:val="BodyText"/>
              <w:spacing w:after="0"/>
              <w:rPr>
                <w:ins w:id="4760" w:author="arkat" w:date="2017-10-01T09:15:00Z"/>
              </w:rPr>
            </w:pPr>
          </w:p>
        </w:tc>
        <w:tc>
          <w:tcPr>
            <w:tcW w:w="1050" w:type="dxa"/>
          </w:tcPr>
          <w:p w14:paraId="53E8E9A8" w14:textId="77777777" w:rsidR="00AF713F" w:rsidRDefault="00AF713F" w:rsidP="00190E7E">
            <w:pPr>
              <w:pStyle w:val="BodyText"/>
              <w:spacing w:after="0"/>
              <w:rPr>
                <w:ins w:id="4761" w:author="arkat" w:date="2017-10-01T09:15:00Z"/>
              </w:rPr>
            </w:pPr>
          </w:p>
        </w:tc>
      </w:tr>
      <w:tr w:rsidR="00AF713F" w14:paraId="4C126D47" w14:textId="77777777" w:rsidTr="00190E7E">
        <w:trPr>
          <w:ins w:id="4762" w:author="arkat" w:date="2017-10-01T09:15:00Z"/>
        </w:trPr>
        <w:tc>
          <w:tcPr>
            <w:tcW w:w="1631" w:type="dxa"/>
          </w:tcPr>
          <w:p w14:paraId="4C94FB5A" w14:textId="77777777" w:rsidR="00AF713F" w:rsidRPr="00832701" w:rsidRDefault="00AF713F" w:rsidP="00190E7E">
            <w:pPr>
              <w:pStyle w:val="BodyText"/>
              <w:spacing w:after="0"/>
              <w:rPr>
                <w:ins w:id="4763" w:author="arkat" w:date="2017-10-01T09:15:00Z"/>
                <w:lang w:val="en-US"/>
              </w:rPr>
            </w:pPr>
            <w:ins w:id="4764" w:author="arkat" w:date="2017-10-01T09:15:00Z">
              <w:r>
                <w:rPr>
                  <w:lang w:val="en-US"/>
                </w:rPr>
                <w:t>Compensation</w:t>
              </w:r>
            </w:ins>
          </w:p>
        </w:tc>
        <w:tc>
          <w:tcPr>
            <w:tcW w:w="1049" w:type="dxa"/>
          </w:tcPr>
          <w:p w14:paraId="0A7B8AA2" w14:textId="171D6181" w:rsidR="00AF713F" w:rsidRDefault="00AF713F" w:rsidP="00190E7E">
            <w:pPr>
              <w:pStyle w:val="BodyText"/>
              <w:spacing w:after="0"/>
              <w:rPr>
                <w:ins w:id="4765" w:author="arkat" w:date="2017-10-01T09:15:00Z"/>
              </w:rPr>
            </w:pPr>
          </w:p>
        </w:tc>
        <w:tc>
          <w:tcPr>
            <w:tcW w:w="1049" w:type="dxa"/>
          </w:tcPr>
          <w:p w14:paraId="408221A6" w14:textId="287CF436" w:rsidR="00AF713F" w:rsidRDefault="000634A6" w:rsidP="00190E7E">
            <w:pPr>
              <w:pStyle w:val="BodyText"/>
              <w:spacing w:after="0"/>
              <w:rPr>
                <w:ins w:id="4766" w:author="arkat" w:date="2017-10-01T09:15:00Z"/>
              </w:rPr>
            </w:pPr>
            <w:ins w:id="4767" w:author="arkat" w:date="2017-10-02T11:21:00Z">
              <w:r>
                <w:rPr>
                  <w:noProof/>
                  <w:lang w:val="en-US"/>
                </w:rPr>
                <w:drawing>
                  <wp:inline distT="0" distB="0" distL="0" distR="0" wp14:anchorId="5CB1886B" wp14:editId="076F5D4E">
                    <wp:extent cx="347980" cy="36778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30693"/>
                            <a:stretch/>
                          </pic:blipFill>
                          <pic:spPr bwMode="auto">
                            <a:xfrm>
                              <a:off x="0" y="0"/>
                              <a:ext cx="351891" cy="37192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A83CC1E" w14:textId="77777777" w:rsidR="00AF713F" w:rsidRDefault="000634A6" w:rsidP="00190E7E">
            <w:pPr>
              <w:pStyle w:val="BodyText"/>
              <w:spacing w:after="0"/>
              <w:rPr>
                <w:ins w:id="4768" w:author="arkat" w:date="2017-10-02T11:32:00Z"/>
              </w:rPr>
            </w:pPr>
            <w:ins w:id="4769" w:author="arkat" w:date="2017-10-02T11:21:00Z">
              <w:r>
                <w:rPr>
                  <w:noProof/>
                  <w:lang w:val="en-US"/>
                </w:rPr>
                <w:drawing>
                  <wp:inline distT="0" distB="0" distL="0" distR="0" wp14:anchorId="64913634" wp14:editId="565B216C">
                    <wp:extent cx="380365" cy="403860"/>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30376"/>
                            <a:stretch/>
                          </pic:blipFill>
                          <pic:spPr bwMode="auto">
                            <a:xfrm>
                              <a:off x="0" y="0"/>
                              <a:ext cx="383633" cy="407330"/>
                            </a:xfrm>
                            <a:prstGeom prst="rect">
                              <a:avLst/>
                            </a:prstGeom>
                            <a:ln>
                              <a:noFill/>
                            </a:ln>
                            <a:extLst>
                              <a:ext uri="{53640926-AAD7-44D8-BBD7-CCE9431645EC}">
                                <a14:shadowObscured xmlns:a14="http://schemas.microsoft.com/office/drawing/2010/main"/>
                              </a:ext>
                            </a:extLst>
                          </pic:spPr>
                        </pic:pic>
                      </a:graphicData>
                    </a:graphic>
                  </wp:inline>
                </w:drawing>
              </w:r>
            </w:ins>
          </w:p>
          <w:p w14:paraId="5B51AB01" w14:textId="3B486D2D" w:rsidR="005E1830" w:rsidRDefault="005E1830" w:rsidP="00190E7E">
            <w:pPr>
              <w:pStyle w:val="BodyText"/>
              <w:spacing w:after="0"/>
              <w:rPr>
                <w:ins w:id="4770" w:author="arkat" w:date="2017-10-01T09:15:00Z"/>
              </w:rPr>
            </w:pPr>
          </w:p>
        </w:tc>
        <w:tc>
          <w:tcPr>
            <w:tcW w:w="1050" w:type="dxa"/>
          </w:tcPr>
          <w:p w14:paraId="671A2D10" w14:textId="361BCE9E" w:rsidR="00AF713F" w:rsidRDefault="000634A6" w:rsidP="00190E7E">
            <w:pPr>
              <w:pStyle w:val="BodyText"/>
              <w:spacing w:after="0"/>
              <w:rPr>
                <w:ins w:id="4771" w:author="arkat" w:date="2017-10-01T09:15:00Z"/>
              </w:rPr>
            </w:pPr>
            <w:ins w:id="4772" w:author="arkat" w:date="2017-10-02T11:20:00Z">
              <w:r>
                <w:rPr>
                  <w:noProof/>
                  <w:lang w:val="en-US"/>
                </w:rPr>
                <w:drawing>
                  <wp:inline distT="0" distB="0" distL="0" distR="0" wp14:anchorId="63D255AB" wp14:editId="011E0CE5">
                    <wp:extent cx="380365" cy="403861"/>
                    <wp:effectExtent l="0" t="0" r="63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30376"/>
                            <a:stretch/>
                          </pic:blipFill>
                          <pic:spPr bwMode="auto">
                            <a:xfrm>
                              <a:off x="0" y="0"/>
                              <a:ext cx="381847" cy="40543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23FA7A2" w14:textId="77777777" w:rsidR="00AF713F" w:rsidRDefault="00AF713F" w:rsidP="00190E7E">
            <w:pPr>
              <w:pStyle w:val="BodyText"/>
              <w:spacing w:after="0"/>
              <w:rPr>
                <w:ins w:id="4773" w:author="arkat" w:date="2017-10-01T09:15:00Z"/>
              </w:rPr>
            </w:pPr>
          </w:p>
        </w:tc>
        <w:tc>
          <w:tcPr>
            <w:tcW w:w="1050" w:type="dxa"/>
          </w:tcPr>
          <w:p w14:paraId="0F0EF67A" w14:textId="77777777" w:rsidR="00AF713F" w:rsidRDefault="00AF713F" w:rsidP="00190E7E">
            <w:pPr>
              <w:pStyle w:val="BodyText"/>
              <w:spacing w:after="0"/>
              <w:rPr>
                <w:ins w:id="4774" w:author="arkat" w:date="2017-10-01T09:15:00Z"/>
              </w:rPr>
            </w:pPr>
          </w:p>
        </w:tc>
      </w:tr>
      <w:tr w:rsidR="00AF713F" w14:paraId="34050410" w14:textId="77777777" w:rsidTr="00190E7E">
        <w:trPr>
          <w:ins w:id="4775" w:author="arkat" w:date="2017-10-01T09:15:00Z"/>
        </w:trPr>
        <w:tc>
          <w:tcPr>
            <w:tcW w:w="1631" w:type="dxa"/>
          </w:tcPr>
          <w:p w14:paraId="79F71727" w14:textId="77777777" w:rsidR="00AF713F" w:rsidRPr="00832701" w:rsidRDefault="00AF713F" w:rsidP="00190E7E">
            <w:pPr>
              <w:pStyle w:val="BodyText"/>
              <w:spacing w:after="0"/>
              <w:rPr>
                <w:ins w:id="4776" w:author="arkat" w:date="2017-10-01T09:15:00Z"/>
                <w:lang w:val="en-US"/>
              </w:rPr>
            </w:pPr>
            <w:ins w:id="4777" w:author="arkat" w:date="2017-10-01T09:15:00Z">
              <w:r>
                <w:rPr>
                  <w:lang w:val="en-US"/>
                </w:rPr>
                <w:t>Conditional</w:t>
              </w:r>
            </w:ins>
          </w:p>
        </w:tc>
        <w:tc>
          <w:tcPr>
            <w:tcW w:w="1049" w:type="dxa"/>
          </w:tcPr>
          <w:p w14:paraId="1740359F" w14:textId="2A777C10" w:rsidR="00AF713F" w:rsidRDefault="000634A6" w:rsidP="00190E7E">
            <w:pPr>
              <w:pStyle w:val="BodyText"/>
              <w:spacing w:after="0"/>
              <w:rPr>
                <w:ins w:id="4778" w:author="arkat" w:date="2017-10-01T09:15:00Z"/>
              </w:rPr>
            </w:pPr>
            <w:ins w:id="4779" w:author="arkat" w:date="2017-10-02T11:22:00Z">
              <w:r>
                <w:rPr>
                  <w:noProof/>
                  <w:lang w:val="en-US"/>
                </w:rPr>
                <w:drawing>
                  <wp:inline distT="0" distB="0" distL="0" distR="0" wp14:anchorId="44DF4BCD" wp14:editId="78E16CCD">
                    <wp:extent cx="360045" cy="382285"/>
                    <wp:effectExtent l="0" t="0" r="190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30376"/>
                            <a:stretch/>
                          </pic:blipFill>
                          <pic:spPr bwMode="auto">
                            <a:xfrm>
                              <a:off x="0" y="0"/>
                              <a:ext cx="361130" cy="38343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1555D162" w14:textId="2EE3D98D" w:rsidR="00AF713F" w:rsidRDefault="000634A6" w:rsidP="00190E7E">
            <w:pPr>
              <w:pStyle w:val="BodyText"/>
              <w:spacing w:after="0"/>
              <w:rPr>
                <w:ins w:id="4780" w:author="arkat" w:date="2017-10-01T09:15:00Z"/>
              </w:rPr>
            </w:pPr>
            <w:ins w:id="4781" w:author="arkat" w:date="2017-10-02T11:22:00Z">
              <w:r>
                <w:rPr>
                  <w:noProof/>
                  <w:lang w:val="en-US"/>
                </w:rPr>
                <w:drawing>
                  <wp:inline distT="0" distB="0" distL="0" distR="0" wp14:anchorId="761DB17D" wp14:editId="7B17FCD7">
                    <wp:extent cx="369943" cy="38227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2902" b="30275"/>
                            <a:stretch/>
                          </pic:blipFill>
                          <pic:spPr bwMode="auto">
                            <a:xfrm>
                              <a:off x="0" y="0"/>
                              <a:ext cx="372638" cy="38505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84E4E0F" w14:textId="77777777" w:rsidR="00AF713F" w:rsidRDefault="00AF713F" w:rsidP="00190E7E">
            <w:pPr>
              <w:pStyle w:val="BodyText"/>
              <w:spacing w:after="0"/>
              <w:rPr>
                <w:ins w:id="4782" w:author="arkat" w:date="2017-10-01T09:15:00Z"/>
              </w:rPr>
            </w:pPr>
          </w:p>
        </w:tc>
        <w:tc>
          <w:tcPr>
            <w:tcW w:w="1050" w:type="dxa"/>
          </w:tcPr>
          <w:p w14:paraId="0F15446F" w14:textId="77777777" w:rsidR="00AF713F" w:rsidRDefault="00AF713F" w:rsidP="00190E7E">
            <w:pPr>
              <w:pStyle w:val="BodyText"/>
              <w:spacing w:after="0"/>
              <w:rPr>
                <w:ins w:id="4783" w:author="arkat" w:date="2017-10-01T09:15:00Z"/>
              </w:rPr>
            </w:pPr>
          </w:p>
        </w:tc>
        <w:tc>
          <w:tcPr>
            <w:tcW w:w="1050" w:type="dxa"/>
          </w:tcPr>
          <w:p w14:paraId="3DEF0588" w14:textId="130E5343" w:rsidR="00AF713F" w:rsidRDefault="000634A6" w:rsidP="00190E7E">
            <w:pPr>
              <w:pStyle w:val="BodyText"/>
              <w:spacing w:after="0"/>
              <w:rPr>
                <w:ins w:id="4784" w:author="arkat" w:date="2017-10-01T09:15:00Z"/>
              </w:rPr>
            </w:pPr>
            <w:ins w:id="4785" w:author="arkat" w:date="2017-10-02T11:23:00Z">
              <w:r>
                <w:rPr>
                  <w:noProof/>
                  <w:lang w:val="en-US"/>
                </w:rPr>
                <w:drawing>
                  <wp:inline distT="0" distB="0" distL="0" distR="0" wp14:anchorId="279CF53A" wp14:editId="624BBFF6">
                    <wp:extent cx="334108" cy="354746"/>
                    <wp:effectExtent l="0" t="0" r="889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0376"/>
                            <a:stretch/>
                          </pic:blipFill>
                          <pic:spPr bwMode="auto">
                            <a:xfrm>
                              <a:off x="0" y="0"/>
                              <a:ext cx="335016" cy="35571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5B3F685" w14:textId="555912D7" w:rsidR="00AF713F" w:rsidRDefault="000634A6" w:rsidP="00190E7E">
            <w:pPr>
              <w:pStyle w:val="BodyText"/>
              <w:spacing w:after="0"/>
              <w:rPr>
                <w:ins w:id="4786" w:author="arkat" w:date="2017-10-01T09:15:00Z"/>
              </w:rPr>
            </w:pPr>
            <w:ins w:id="4787" w:author="arkat" w:date="2017-10-02T11:23:00Z">
              <w:r>
                <w:rPr>
                  <w:noProof/>
                  <w:lang w:val="en-US"/>
                </w:rPr>
                <w:drawing>
                  <wp:inline distT="0" distB="0" distL="0" distR="0" wp14:anchorId="5534ABFA" wp14:editId="0F1023F3">
                    <wp:extent cx="333716" cy="354330"/>
                    <wp:effectExtent l="0" t="0" r="9525"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30376"/>
                            <a:stretch/>
                          </pic:blipFill>
                          <pic:spPr bwMode="auto">
                            <a:xfrm>
                              <a:off x="0" y="0"/>
                              <a:ext cx="334965" cy="355656"/>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3A8B7F76" w14:textId="77777777" w:rsidTr="00190E7E">
        <w:trPr>
          <w:ins w:id="4788" w:author="arkat" w:date="2017-10-01T09:15:00Z"/>
        </w:trPr>
        <w:tc>
          <w:tcPr>
            <w:tcW w:w="1631" w:type="dxa"/>
          </w:tcPr>
          <w:p w14:paraId="3F79B90C" w14:textId="77777777" w:rsidR="00AF713F" w:rsidRPr="00832701" w:rsidRDefault="00AF713F" w:rsidP="00190E7E">
            <w:pPr>
              <w:pStyle w:val="BodyText"/>
              <w:spacing w:after="0"/>
              <w:rPr>
                <w:ins w:id="4789" w:author="arkat" w:date="2017-10-01T09:15:00Z"/>
                <w:lang w:val="en-US"/>
              </w:rPr>
            </w:pPr>
            <w:ins w:id="4790" w:author="arkat" w:date="2017-10-01T09:15:00Z">
              <w:r>
                <w:rPr>
                  <w:lang w:val="en-US"/>
                </w:rPr>
                <w:lastRenderedPageBreak/>
                <w:t>Link</w:t>
              </w:r>
            </w:ins>
          </w:p>
        </w:tc>
        <w:tc>
          <w:tcPr>
            <w:tcW w:w="1049" w:type="dxa"/>
          </w:tcPr>
          <w:p w14:paraId="3BBCD607" w14:textId="77777777" w:rsidR="00AF713F" w:rsidRDefault="00AF713F" w:rsidP="00190E7E">
            <w:pPr>
              <w:pStyle w:val="BodyText"/>
              <w:spacing w:after="0"/>
              <w:rPr>
                <w:ins w:id="4791" w:author="arkat" w:date="2017-10-01T09:15:00Z"/>
              </w:rPr>
            </w:pPr>
          </w:p>
        </w:tc>
        <w:tc>
          <w:tcPr>
            <w:tcW w:w="1049" w:type="dxa"/>
          </w:tcPr>
          <w:p w14:paraId="566BAE1F" w14:textId="1D5385BA" w:rsidR="00AF713F" w:rsidRDefault="000634A6" w:rsidP="00190E7E">
            <w:pPr>
              <w:pStyle w:val="BodyText"/>
              <w:spacing w:after="0"/>
              <w:rPr>
                <w:ins w:id="4792" w:author="arkat" w:date="2017-10-01T09:15:00Z"/>
              </w:rPr>
            </w:pPr>
            <w:ins w:id="4793" w:author="arkat" w:date="2017-10-02T11:25:00Z">
              <w:r>
                <w:rPr>
                  <w:noProof/>
                  <w:lang w:val="en-US"/>
                </w:rPr>
                <w:drawing>
                  <wp:inline distT="0" distB="0" distL="0" distR="0" wp14:anchorId="283DE2F7" wp14:editId="793FE41C">
                    <wp:extent cx="336581" cy="325316"/>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2838" b="34822"/>
                            <a:stretch/>
                          </pic:blipFill>
                          <pic:spPr bwMode="auto">
                            <a:xfrm>
                              <a:off x="0" y="0"/>
                              <a:ext cx="339513" cy="32815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C03C475" w14:textId="53F971DA" w:rsidR="00AF713F" w:rsidRDefault="000634A6" w:rsidP="00190E7E">
            <w:pPr>
              <w:pStyle w:val="BodyText"/>
              <w:spacing w:after="0"/>
              <w:rPr>
                <w:ins w:id="4794" w:author="arkat" w:date="2017-10-01T09:15:00Z"/>
              </w:rPr>
            </w:pPr>
            <w:ins w:id="4795" w:author="arkat" w:date="2017-10-02T11:24:00Z">
              <w:r>
                <w:rPr>
                  <w:noProof/>
                  <w:lang w:val="en-US"/>
                </w:rPr>
                <w:drawing>
                  <wp:inline distT="0" distB="0" distL="0" distR="0" wp14:anchorId="239197BB" wp14:editId="231F0747">
                    <wp:extent cx="341687" cy="339405"/>
                    <wp:effectExtent l="0" t="0" r="127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34864"/>
                            <a:stretch/>
                          </pic:blipFill>
                          <pic:spPr bwMode="auto">
                            <a:xfrm>
                              <a:off x="0" y="0"/>
                              <a:ext cx="345549" cy="34324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3794BD9B" w14:textId="4532EF2E" w:rsidR="00AF713F" w:rsidRDefault="00AF713F" w:rsidP="00190E7E">
            <w:pPr>
              <w:pStyle w:val="BodyText"/>
              <w:spacing w:after="0"/>
              <w:rPr>
                <w:ins w:id="4796" w:author="arkat" w:date="2017-10-01T09:15:00Z"/>
              </w:rPr>
            </w:pPr>
          </w:p>
        </w:tc>
        <w:tc>
          <w:tcPr>
            <w:tcW w:w="1050" w:type="dxa"/>
          </w:tcPr>
          <w:p w14:paraId="603ABBF2" w14:textId="77777777" w:rsidR="00AF713F" w:rsidRDefault="00AF713F" w:rsidP="00190E7E">
            <w:pPr>
              <w:pStyle w:val="BodyText"/>
              <w:spacing w:after="0"/>
              <w:rPr>
                <w:ins w:id="4797" w:author="arkat" w:date="2017-10-01T09:15:00Z"/>
              </w:rPr>
            </w:pPr>
          </w:p>
        </w:tc>
        <w:tc>
          <w:tcPr>
            <w:tcW w:w="1050" w:type="dxa"/>
          </w:tcPr>
          <w:p w14:paraId="48492E8C" w14:textId="77777777" w:rsidR="00AF713F" w:rsidRDefault="00AF713F" w:rsidP="00190E7E">
            <w:pPr>
              <w:pStyle w:val="BodyText"/>
              <w:spacing w:after="0"/>
              <w:rPr>
                <w:ins w:id="4798" w:author="arkat" w:date="2017-10-01T09:15:00Z"/>
              </w:rPr>
            </w:pPr>
          </w:p>
        </w:tc>
      </w:tr>
      <w:tr w:rsidR="00AF713F" w14:paraId="1BA06154" w14:textId="77777777" w:rsidTr="00190E7E">
        <w:trPr>
          <w:ins w:id="4799" w:author="arkat" w:date="2017-10-01T09:15:00Z"/>
        </w:trPr>
        <w:tc>
          <w:tcPr>
            <w:tcW w:w="1631" w:type="dxa"/>
          </w:tcPr>
          <w:p w14:paraId="14A59A1A" w14:textId="77777777" w:rsidR="00AF713F" w:rsidRPr="00832701" w:rsidRDefault="00AF713F" w:rsidP="00190E7E">
            <w:pPr>
              <w:pStyle w:val="BodyText"/>
              <w:spacing w:after="0"/>
              <w:rPr>
                <w:ins w:id="4800" w:author="arkat" w:date="2017-10-01T09:15:00Z"/>
                <w:lang w:val="en-US"/>
              </w:rPr>
            </w:pPr>
            <w:ins w:id="4801" w:author="arkat" w:date="2017-10-01T09:15:00Z">
              <w:r>
                <w:rPr>
                  <w:lang w:val="en-US"/>
                </w:rPr>
                <w:t>Signal</w:t>
              </w:r>
            </w:ins>
          </w:p>
        </w:tc>
        <w:tc>
          <w:tcPr>
            <w:tcW w:w="1049" w:type="dxa"/>
          </w:tcPr>
          <w:p w14:paraId="30158ED2" w14:textId="418D7DDA" w:rsidR="00AF713F" w:rsidRPr="000634A6" w:rsidRDefault="000634A6" w:rsidP="00190E7E">
            <w:pPr>
              <w:pStyle w:val="BodyText"/>
              <w:spacing w:after="0"/>
              <w:rPr>
                <w:ins w:id="4802" w:author="arkat" w:date="2017-10-01T09:15:00Z"/>
                <w:lang w:val="en-US"/>
                <w:rPrChange w:id="4803" w:author="arkat" w:date="2017-10-02T11:26:00Z">
                  <w:rPr>
                    <w:ins w:id="4804" w:author="arkat" w:date="2017-10-01T09:15:00Z"/>
                  </w:rPr>
                </w:rPrChange>
              </w:rPr>
            </w:pPr>
            <w:ins w:id="4805" w:author="arkat" w:date="2017-10-02T11:26:00Z">
              <w:r>
                <w:rPr>
                  <w:noProof/>
                  <w:lang w:val="en-US"/>
                </w:rPr>
                <w:drawing>
                  <wp:inline distT="0" distB="0" distL="0" distR="0" wp14:anchorId="7A1129A9" wp14:editId="7866E111">
                    <wp:extent cx="325942" cy="33151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33306"/>
                            <a:stretch/>
                          </pic:blipFill>
                          <pic:spPr bwMode="auto">
                            <a:xfrm>
                              <a:off x="0" y="0"/>
                              <a:ext cx="329096" cy="334718"/>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ins>
          </w:p>
        </w:tc>
        <w:tc>
          <w:tcPr>
            <w:tcW w:w="1049" w:type="dxa"/>
          </w:tcPr>
          <w:p w14:paraId="4614CAAE" w14:textId="09F5F2F8" w:rsidR="00AF713F" w:rsidRDefault="000634A6" w:rsidP="00190E7E">
            <w:pPr>
              <w:pStyle w:val="BodyText"/>
              <w:spacing w:after="0"/>
              <w:rPr>
                <w:ins w:id="4806" w:author="arkat" w:date="2017-10-01T09:15:00Z"/>
              </w:rPr>
            </w:pPr>
            <w:ins w:id="4807" w:author="arkat" w:date="2017-10-02T11:27:00Z">
              <w:r>
                <w:rPr>
                  <w:noProof/>
                  <w:lang w:val="en-US"/>
                </w:rPr>
                <w:drawing>
                  <wp:inline distT="0" distB="0" distL="0" distR="0" wp14:anchorId="3B76BA15" wp14:editId="1DD544CF">
                    <wp:extent cx="328295" cy="333777"/>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33332"/>
                            <a:stretch/>
                          </pic:blipFill>
                          <pic:spPr bwMode="auto">
                            <a:xfrm>
                              <a:off x="0" y="0"/>
                              <a:ext cx="333217" cy="33878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26B05E7D" w14:textId="7B04E6A7" w:rsidR="00AF713F" w:rsidRDefault="000634A6" w:rsidP="00190E7E">
            <w:pPr>
              <w:pStyle w:val="BodyText"/>
              <w:spacing w:after="0"/>
              <w:rPr>
                <w:ins w:id="4808" w:author="arkat" w:date="2017-10-01T09:15:00Z"/>
              </w:rPr>
            </w:pPr>
            <w:ins w:id="4809" w:author="arkat" w:date="2017-10-02T11:27:00Z">
              <w:r>
                <w:rPr>
                  <w:noProof/>
                  <w:lang w:val="en-US"/>
                </w:rPr>
                <w:drawing>
                  <wp:inline distT="0" distB="0" distL="0" distR="0" wp14:anchorId="06117D7F" wp14:editId="19BD87F4">
                    <wp:extent cx="334261" cy="339841"/>
                    <wp:effectExtent l="0" t="0" r="889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33332"/>
                            <a:stretch/>
                          </pic:blipFill>
                          <pic:spPr bwMode="auto">
                            <a:xfrm>
                              <a:off x="0" y="0"/>
                              <a:ext cx="335647" cy="34125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7259CC1" w14:textId="0C357FD4" w:rsidR="00AF713F" w:rsidRDefault="000634A6" w:rsidP="00190E7E">
            <w:pPr>
              <w:pStyle w:val="BodyText"/>
              <w:spacing w:after="0"/>
              <w:rPr>
                <w:ins w:id="4810" w:author="arkat" w:date="2017-10-01T09:15:00Z"/>
              </w:rPr>
            </w:pPr>
            <w:ins w:id="4811" w:author="arkat" w:date="2017-10-02T11:27:00Z">
              <w:r>
                <w:rPr>
                  <w:noProof/>
                  <w:lang w:val="en-US"/>
                </w:rPr>
                <w:drawing>
                  <wp:inline distT="0" distB="0" distL="0" distR="0" wp14:anchorId="7B758E00" wp14:editId="17154B73">
                    <wp:extent cx="327459" cy="332926"/>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33332"/>
                            <a:stretch/>
                          </pic:blipFill>
                          <pic:spPr bwMode="auto">
                            <a:xfrm>
                              <a:off x="0" y="0"/>
                              <a:ext cx="328698" cy="33418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8FB6C8E" w14:textId="3DF2E0B5" w:rsidR="00AF713F" w:rsidRDefault="000634A6" w:rsidP="00190E7E">
            <w:pPr>
              <w:pStyle w:val="BodyText"/>
              <w:spacing w:after="0"/>
              <w:rPr>
                <w:ins w:id="4812" w:author="arkat" w:date="2017-10-01T09:15:00Z"/>
              </w:rPr>
            </w:pPr>
            <w:ins w:id="4813" w:author="arkat" w:date="2017-10-02T11:27:00Z">
              <w:r>
                <w:rPr>
                  <w:noProof/>
                  <w:lang w:val="en-US"/>
                </w:rPr>
                <w:drawing>
                  <wp:inline distT="0" distB="0" distL="0" distR="0" wp14:anchorId="29A35BEB" wp14:editId="26FC29E9">
                    <wp:extent cx="326577" cy="332029"/>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33332"/>
                            <a:stretch/>
                          </pic:blipFill>
                          <pic:spPr bwMode="auto">
                            <a:xfrm>
                              <a:off x="0" y="0"/>
                              <a:ext cx="328428" cy="33391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08078A0" w14:textId="3B3916A2" w:rsidR="00AF713F" w:rsidRDefault="000634A6" w:rsidP="00190E7E">
            <w:pPr>
              <w:pStyle w:val="BodyText"/>
              <w:spacing w:after="0"/>
              <w:rPr>
                <w:ins w:id="4814" w:author="arkat" w:date="2017-10-01T09:15:00Z"/>
              </w:rPr>
            </w:pPr>
            <w:ins w:id="4815" w:author="arkat" w:date="2017-10-02T11:27:00Z">
              <w:r>
                <w:rPr>
                  <w:noProof/>
                  <w:lang w:val="en-US"/>
                </w:rPr>
                <w:drawing>
                  <wp:inline distT="0" distB="0" distL="0" distR="0" wp14:anchorId="18261973" wp14:editId="32E08CCA">
                    <wp:extent cx="299085" cy="304079"/>
                    <wp:effectExtent l="0" t="0" r="5715" b="1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33332"/>
                            <a:stretch/>
                          </pic:blipFill>
                          <pic:spPr bwMode="auto">
                            <a:xfrm>
                              <a:off x="0" y="0"/>
                              <a:ext cx="303210" cy="308273"/>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665D7EC8" w14:textId="77777777" w:rsidTr="00190E7E">
        <w:trPr>
          <w:ins w:id="4816" w:author="arkat" w:date="2017-10-01T09:15:00Z"/>
        </w:trPr>
        <w:tc>
          <w:tcPr>
            <w:tcW w:w="1631" w:type="dxa"/>
          </w:tcPr>
          <w:p w14:paraId="72C286C4" w14:textId="77777777" w:rsidR="00AF713F" w:rsidRPr="00832701" w:rsidRDefault="00AF713F" w:rsidP="00190E7E">
            <w:pPr>
              <w:pStyle w:val="BodyText"/>
              <w:spacing w:after="0"/>
              <w:rPr>
                <w:ins w:id="4817" w:author="arkat" w:date="2017-10-01T09:15:00Z"/>
                <w:lang w:val="en-US"/>
              </w:rPr>
            </w:pPr>
            <w:ins w:id="4818" w:author="arkat" w:date="2017-10-01T09:15:00Z">
              <w:r>
                <w:rPr>
                  <w:lang w:val="en-US"/>
                </w:rPr>
                <w:t>Terminate</w:t>
              </w:r>
            </w:ins>
          </w:p>
        </w:tc>
        <w:tc>
          <w:tcPr>
            <w:tcW w:w="1049" w:type="dxa"/>
          </w:tcPr>
          <w:p w14:paraId="2BB8F056" w14:textId="72827314" w:rsidR="00AF713F" w:rsidRDefault="00AF713F" w:rsidP="00190E7E">
            <w:pPr>
              <w:pStyle w:val="BodyText"/>
              <w:spacing w:after="0"/>
              <w:rPr>
                <w:ins w:id="4819" w:author="arkat" w:date="2017-10-01T09:15:00Z"/>
              </w:rPr>
            </w:pPr>
          </w:p>
        </w:tc>
        <w:tc>
          <w:tcPr>
            <w:tcW w:w="1049" w:type="dxa"/>
          </w:tcPr>
          <w:p w14:paraId="70E8D2B4" w14:textId="11B7870D" w:rsidR="00AF713F" w:rsidRDefault="00AF713F" w:rsidP="00190E7E">
            <w:pPr>
              <w:pStyle w:val="BodyText"/>
              <w:spacing w:after="0"/>
              <w:rPr>
                <w:ins w:id="4820" w:author="arkat" w:date="2017-10-01T09:15:00Z"/>
              </w:rPr>
            </w:pPr>
          </w:p>
        </w:tc>
        <w:tc>
          <w:tcPr>
            <w:tcW w:w="1050" w:type="dxa"/>
          </w:tcPr>
          <w:p w14:paraId="2EE83DD3" w14:textId="77777777" w:rsidR="00AF713F" w:rsidRDefault="00AF713F" w:rsidP="00190E7E">
            <w:pPr>
              <w:pStyle w:val="BodyText"/>
              <w:spacing w:after="0"/>
              <w:rPr>
                <w:ins w:id="4821" w:author="arkat" w:date="2017-10-01T09:15:00Z"/>
              </w:rPr>
            </w:pPr>
          </w:p>
        </w:tc>
        <w:tc>
          <w:tcPr>
            <w:tcW w:w="1050" w:type="dxa"/>
          </w:tcPr>
          <w:p w14:paraId="1E989A00" w14:textId="77777777" w:rsidR="00AF713F" w:rsidRDefault="00AF713F" w:rsidP="00190E7E">
            <w:pPr>
              <w:pStyle w:val="BodyText"/>
              <w:spacing w:after="0"/>
              <w:rPr>
                <w:ins w:id="4822" w:author="arkat" w:date="2017-10-01T09:15:00Z"/>
              </w:rPr>
            </w:pPr>
            <w:ins w:id="4823" w:author="arkat" w:date="2017-10-01T09:15:00Z">
              <w:r w:rsidRPr="002E3C08">
                <w:rPr>
                  <w:noProof/>
                  <w:szCs w:val="24"/>
                  <w:lang w:val="en-US"/>
                </w:rPr>
                <w:drawing>
                  <wp:inline distT="0" distB="0" distL="0" distR="0" wp14:anchorId="179370DF" wp14:editId="6B85DD40">
                    <wp:extent cx="439615" cy="4396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3623" cy="443623"/>
                            </a:xfrm>
                            <a:prstGeom prst="rect">
                              <a:avLst/>
                            </a:prstGeom>
                            <a:noFill/>
                            <a:ln>
                              <a:noFill/>
                            </a:ln>
                          </pic:spPr>
                        </pic:pic>
                      </a:graphicData>
                    </a:graphic>
                  </wp:inline>
                </w:drawing>
              </w:r>
            </w:ins>
          </w:p>
        </w:tc>
        <w:tc>
          <w:tcPr>
            <w:tcW w:w="1050" w:type="dxa"/>
          </w:tcPr>
          <w:p w14:paraId="5F58BD60" w14:textId="77777777" w:rsidR="00AF713F" w:rsidRDefault="00AF713F" w:rsidP="00190E7E">
            <w:pPr>
              <w:pStyle w:val="BodyText"/>
              <w:spacing w:after="0"/>
              <w:rPr>
                <w:ins w:id="4824" w:author="arkat" w:date="2017-10-01T09:15:00Z"/>
              </w:rPr>
            </w:pPr>
          </w:p>
        </w:tc>
        <w:tc>
          <w:tcPr>
            <w:tcW w:w="1050" w:type="dxa"/>
          </w:tcPr>
          <w:p w14:paraId="6A6601BC" w14:textId="77777777" w:rsidR="00AF713F" w:rsidRDefault="00AF713F" w:rsidP="00190E7E">
            <w:pPr>
              <w:pStyle w:val="BodyText"/>
              <w:spacing w:after="0"/>
              <w:rPr>
                <w:ins w:id="4825" w:author="arkat" w:date="2017-10-01T09:15:00Z"/>
              </w:rPr>
            </w:pPr>
          </w:p>
        </w:tc>
      </w:tr>
      <w:tr w:rsidR="00AF713F" w14:paraId="6C7DE0D5" w14:textId="77777777" w:rsidTr="00190E7E">
        <w:trPr>
          <w:ins w:id="4826" w:author="arkat" w:date="2017-10-01T09:15:00Z"/>
        </w:trPr>
        <w:tc>
          <w:tcPr>
            <w:tcW w:w="1631" w:type="dxa"/>
          </w:tcPr>
          <w:p w14:paraId="2BD5B7AB" w14:textId="77777777" w:rsidR="00AF713F" w:rsidRDefault="00AF713F" w:rsidP="00190E7E">
            <w:pPr>
              <w:pStyle w:val="BodyText"/>
              <w:spacing w:after="0"/>
              <w:rPr>
                <w:ins w:id="4827" w:author="arkat" w:date="2017-10-01T09:15:00Z"/>
                <w:lang w:val="en-US"/>
              </w:rPr>
            </w:pPr>
            <w:ins w:id="4828" w:author="arkat" w:date="2017-10-01T09:15:00Z">
              <w:r>
                <w:rPr>
                  <w:lang w:val="en-US"/>
                </w:rPr>
                <w:t>Multiple</w:t>
              </w:r>
            </w:ins>
          </w:p>
        </w:tc>
        <w:tc>
          <w:tcPr>
            <w:tcW w:w="1049" w:type="dxa"/>
          </w:tcPr>
          <w:p w14:paraId="40F3DC02" w14:textId="54FBF141" w:rsidR="00AF713F" w:rsidRDefault="000634A6" w:rsidP="00190E7E">
            <w:pPr>
              <w:pStyle w:val="BodyText"/>
              <w:spacing w:after="0"/>
              <w:rPr>
                <w:ins w:id="4829" w:author="arkat" w:date="2017-10-01T09:15:00Z"/>
              </w:rPr>
            </w:pPr>
            <w:ins w:id="4830" w:author="arkat" w:date="2017-10-02T11:29:00Z">
              <w:r>
                <w:rPr>
                  <w:noProof/>
                  <w:lang w:val="en-US"/>
                </w:rPr>
                <w:drawing>
                  <wp:inline distT="0" distB="0" distL="0" distR="0" wp14:anchorId="60631C6F" wp14:editId="0985BF1D">
                    <wp:extent cx="380318" cy="395605"/>
                    <wp:effectExtent l="0" t="0" r="127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31790"/>
                            <a:stretch/>
                          </pic:blipFill>
                          <pic:spPr bwMode="auto">
                            <a:xfrm>
                              <a:off x="0" y="0"/>
                              <a:ext cx="387331" cy="40290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664C1E1A" w14:textId="3CA68503" w:rsidR="00AF713F" w:rsidRDefault="000634A6" w:rsidP="00190E7E">
            <w:pPr>
              <w:pStyle w:val="BodyText"/>
              <w:spacing w:after="0"/>
              <w:rPr>
                <w:ins w:id="4831" w:author="arkat" w:date="2017-10-01T09:15:00Z"/>
              </w:rPr>
            </w:pPr>
            <w:ins w:id="4832" w:author="arkat" w:date="2017-10-02T11:29:00Z">
              <w:r>
                <w:rPr>
                  <w:noProof/>
                  <w:lang w:val="en-US"/>
                </w:rPr>
                <w:drawing>
                  <wp:inline distT="0" distB="0" distL="0" distR="0" wp14:anchorId="5B498A72" wp14:editId="6B016D83">
                    <wp:extent cx="343425" cy="357185"/>
                    <wp:effectExtent l="0" t="0" r="0"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31798"/>
                            <a:stretch/>
                          </pic:blipFill>
                          <pic:spPr bwMode="auto">
                            <a:xfrm>
                              <a:off x="0" y="0"/>
                              <a:ext cx="346001" cy="35986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12BC26F" w14:textId="45541648" w:rsidR="00AF713F" w:rsidRDefault="000634A6" w:rsidP="00190E7E">
            <w:pPr>
              <w:pStyle w:val="BodyText"/>
              <w:spacing w:after="0"/>
              <w:rPr>
                <w:ins w:id="4833" w:author="arkat" w:date="2017-10-01T09:15:00Z"/>
              </w:rPr>
            </w:pPr>
            <w:ins w:id="4834" w:author="arkat" w:date="2017-10-02T11:29:00Z">
              <w:r>
                <w:rPr>
                  <w:noProof/>
                  <w:lang w:val="en-US"/>
                </w:rPr>
                <w:drawing>
                  <wp:inline distT="0" distB="0" distL="0" distR="0" wp14:anchorId="45E79602" wp14:editId="30D31A59">
                    <wp:extent cx="343425" cy="357185"/>
                    <wp:effectExtent l="0" t="0" r="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31798"/>
                            <a:stretch/>
                          </pic:blipFill>
                          <pic:spPr bwMode="auto">
                            <a:xfrm>
                              <a:off x="0" y="0"/>
                              <a:ext cx="344482" cy="35828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6CEE0E2" w14:textId="5FBD0850" w:rsidR="00AF713F" w:rsidRDefault="000634A6" w:rsidP="00190E7E">
            <w:pPr>
              <w:pStyle w:val="BodyText"/>
              <w:spacing w:after="0"/>
              <w:rPr>
                <w:ins w:id="4835" w:author="arkat" w:date="2017-10-01T09:15:00Z"/>
              </w:rPr>
            </w:pPr>
            <w:ins w:id="4836" w:author="arkat" w:date="2017-10-02T11:29:00Z">
              <w:r>
                <w:rPr>
                  <w:noProof/>
                  <w:lang w:val="en-US"/>
                </w:rPr>
                <w:drawing>
                  <wp:inline distT="0" distB="0" distL="0" distR="0" wp14:anchorId="71F4D155" wp14:editId="2DA6A791">
                    <wp:extent cx="328648" cy="341816"/>
                    <wp:effectExtent l="0" t="0" r="0" b="12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31798"/>
                            <a:stretch/>
                          </pic:blipFill>
                          <pic:spPr bwMode="auto">
                            <a:xfrm>
                              <a:off x="0" y="0"/>
                              <a:ext cx="329802" cy="3430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9961FA8" w14:textId="695C306B" w:rsidR="00AF713F" w:rsidRDefault="000634A6" w:rsidP="00190E7E">
            <w:pPr>
              <w:pStyle w:val="BodyText"/>
              <w:spacing w:after="0"/>
              <w:rPr>
                <w:ins w:id="4837" w:author="arkat" w:date="2017-10-01T09:15:00Z"/>
              </w:rPr>
            </w:pPr>
            <w:ins w:id="4838" w:author="arkat" w:date="2017-10-02T11:29:00Z">
              <w:r>
                <w:rPr>
                  <w:noProof/>
                  <w:lang w:val="en-US"/>
                </w:rPr>
                <w:drawing>
                  <wp:inline distT="0" distB="0" distL="0" distR="0" wp14:anchorId="10BA6419" wp14:editId="6D773A58">
                    <wp:extent cx="326577" cy="339662"/>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31798"/>
                            <a:stretch/>
                          </pic:blipFill>
                          <pic:spPr bwMode="auto">
                            <a:xfrm>
                              <a:off x="0" y="0"/>
                              <a:ext cx="330163" cy="34339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6F495CE6" w14:textId="5AC9E9A4" w:rsidR="00AF713F" w:rsidRDefault="000634A6" w:rsidP="00190E7E">
            <w:pPr>
              <w:pStyle w:val="BodyText"/>
              <w:spacing w:after="0"/>
              <w:rPr>
                <w:ins w:id="4839" w:author="arkat" w:date="2017-10-01T09:15:00Z"/>
              </w:rPr>
            </w:pPr>
            <w:ins w:id="4840" w:author="arkat" w:date="2017-10-02T11:29:00Z">
              <w:r>
                <w:rPr>
                  <w:noProof/>
                  <w:lang w:val="en-US"/>
                </w:rPr>
                <w:drawing>
                  <wp:inline distT="0" distB="0" distL="0" distR="0" wp14:anchorId="0F151412" wp14:editId="1206258D">
                    <wp:extent cx="326577" cy="339662"/>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31798"/>
                            <a:stretch/>
                          </pic:blipFill>
                          <pic:spPr bwMode="auto">
                            <a:xfrm>
                              <a:off x="0" y="0"/>
                              <a:ext cx="328227" cy="341378"/>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52C26F78" w14:textId="77777777" w:rsidTr="00190E7E">
        <w:trPr>
          <w:ins w:id="4841" w:author="arkat" w:date="2017-10-01T09:15:00Z"/>
        </w:trPr>
        <w:tc>
          <w:tcPr>
            <w:tcW w:w="1631" w:type="dxa"/>
          </w:tcPr>
          <w:p w14:paraId="34274031" w14:textId="77777777" w:rsidR="00AF713F" w:rsidRDefault="00AF713F" w:rsidP="00190E7E">
            <w:pPr>
              <w:pStyle w:val="BodyText"/>
              <w:spacing w:after="0"/>
              <w:rPr>
                <w:ins w:id="4842" w:author="arkat" w:date="2017-10-01T09:15:00Z"/>
                <w:lang w:val="en-US"/>
              </w:rPr>
            </w:pPr>
            <w:ins w:id="4843" w:author="arkat" w:date="2017-10-01T09:15:00Z">
              <w:r>
                <w:rPr>
                  <w:lang w:val="en-US"/>
                </w:rPr>
                <w:t>Paralel Multiple</w:t>
              </w:r>
            </w:ins>
          </w:p>
        </w:tc>
        <w:tc>
          <w:tcPr>
            <w:tcW w:w="1049" w:type="dxa"/>
          </w:tcPr>
          <w:p w14:paraId="60D67888" w14:textId="322CB541" w:rsidR="00AF713F" w:rsidRDefault="005E1830" w:rsidP="00190E7E">
            <w:pPr>
              <w:pStyle w:val="BodyText"/>
              <w:spacing w:after="0"/>
              <w:rPr>
                <w:ins w:id="4844" w:author="arkat" w:date="2017-10-01T09:15:00Z"/>
              </w:rPr>
            </w:pPr>
            <w:ins w:id="4845" w:author="arkat" w:date="2017-10-02T11:30:00Z">
              <w:r>
                <w:rPr>
                  <w:noProof/>
                  <w:lang w:val="en-US"/>
                </w:rPr>
                <w:drawing>
                  <wp:inline distT="0" distB="0" distL="0" distR="0" wp14:anchorId="7832517B" wp14:editId="10DB5523">
                    <wp:extent cx="328608" cy="341817"/>
                    <wp:effectExtent l="0" t="0" r="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31791"/>
                            <a:stretch/>
                          </pic:blipFill>
                          <pic:spPr bwMode="auto">
                            <a:xfrm>
                              <a:off x="0" y="0"/>
                              <a:ext cx="334894" cy="34835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1EDAE65B" w14:textId="3ED53ECB" w:rsidR="00AF713F" w:rsidRDefault="005E1830" w:rsidP="00190E7E">
            <w:pPr>
              <w:pStyle w:val="BodyText"/>
              <w:spacing w:after="0"/>
              <w:rPr>
                <w:ins w:id="4846" w:author="arkat" w:date="2017-10-01T09:15:00Z"/>
              </w:rPr>
            </w:pPr>
            <w:ins w:id="4847" w:author="arkat" w:date="2017-10-02T11:30:00Z">
              <w:r>
                <w:rPr>
                  <w:noProof/>
                  <w:lang w:val="en-US"/>
                </w:rPr>
                <w:drawing>
                  <wp:inline distT="0" distB="0" distL="0" distR="0" wp14:anchorId="15D6B9E8" wp14:editId="495DDB0F">
                    <wp:extent cx="330341" cy="333887"/>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2902" b="31798"/>
                            <a:stretch/>
                          </pic:blipFill>
                          <pic:spPr bwMode="auto">
                            <a:xfrm>
                              <a:off x="0" y="0"/>
                              <a:ext cx="334395" cy="33798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EC3E894" w14:textId="77777777" w:rsidR="00AF713F" w:rsidRDefault="00AF713F" w:rsidP="00190E7E">
            <w:pPr>
              <w:pStyle w:val="BodyText"/>
              <w:spacing w:after="0"/>
              <w:rPr>
                <w:ins w:id="4848" w:author="arkat" w:date="2017-10-01T09:15:00Z"/>
              </w:rPr>
            </w:pPr>
          </w:p>
        </w:tc>
        <w:tc>
          <w:tcPr>
            <w:tcW w:w="1050" w:type="dxa"/>
          </w:tcPr>
          <w:p w14:paraId="4CBE6675" w14:textId="77777777" w:rsidR="00AF713F" w:rsidRDefault="00AF713F" w:rsidP="00190E7E">
            <w:pPr>
              <w:pStyle w:val="BodyText"/>
              <w:spacing w:after="0"/>
              <w:rPr>
                <w:ins w:id="4849" w:author="arkat" w:date="2017-10-01T09:15:00Z"/>
              </w:rPr>
            </w:pPr>
          </w:p>
        </w:tc>
        <w:tc>
          <w:tcPr>
            <w:tcW w:w="1050" w:type="dxa"/>
          </w:tcPr>
          <w:p w14:paraId="3F6D7789" w14:textId="11146D62" w:rsidR="00AF713F" w:rsidRDefault="000634A6" w:rsidP="00190E7E">
            <w:pPr>
              <w:pStyle w:val="BodyText"/>
              <w:spacing w:after="0"/>
              <w:rPr>
                <w:ins w:id="4850" w:author="arkat" w:date="2017-10-01T09:15:00Z"/>
              </w:rPr>
            </w:pPr>
            <w:ins w:id="4851" w:author="arkat" w:date="2017-10-02T11:29:00Z">
              <w:r>
                <w:rPr>
                  <w:noProof/>
                  <w:lang w:val="en-US"/>
                </w:rPr>
                <w:drawing>
                  <wp:inline distT="0" distB="0" distL="0" distR="0" wp14:anchorId="57B50FDB" wp14:editId="30A9A2E5">
                    <wp:extent cx="343425" cy="357185"/>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31798"/>
                            <a:stretch/>
                          </pic:blipFill>
                          <pic:spPr bwMode="auto">
                            <a:xfrm>
                              <a:off x="0" y="0"/>
                              <a:ext cx="344482" cy="35828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658FA539" w14:textId="017B22FE" w:rsidR="00AF713F" w:rsidRDefault="000634A6" w:rsidP="00190E7E">
            <w:pPr>
              <w:pStyle w:val="BodyText"/>
              <w:spacing w:after="0"/>
              <w:rPr>
                <w:ins w:id="4852" w:author="arkat" w:date="2017-10-01T09:15:00Z"/>
              </w:rPr>
            </w:pPr>
            <w:ins w:id="4853" w:author="arkat" w:date="2017-10-02T11:30:00Z">
              <w:r>
                <w:rPr>
                  <w:noProof/>
                  <w:lang w:val="en-US"/>
                </w:rPr>
                <w:drawing>
                  <wp:inline distT="0" distB="0" distL="0" distR="0" wp14:anchorId="6BFA2730" wp14:editId="76DAF9DD">
                    <wp:extent cx="321261" cy="334133"/>
                    <wp:effectExtent l="0" t="0" r="3175" b="889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31798"/>
                            <a:stretch/>
                          </pic:blipFill>
                          <pic:spPr bwMode="auto">
                            <a:xfrm>
                              <a:off x="0" y="0"/>
                              <a:ext cx="323823" cy="336797"/>
                            </a:xfrm>
                            <a:prstGeom prst="rect">
                              <a:avLst/>
                            </a:prstGeom>
                            <a:ln>
                              <a:noFill/>
                            </a:ln>
                            <a:extLst>
                              <a:ext uri="{53640926-AAD7-44D8-BBD7-CCE9431645EC}">
                                <a14:shadowObscured xmlns:a14="http://schemas.microsoft.com/office/drawing/2010/main"/>
                              </a:ext>
                            </a:extLst>
                          </pic:spPr>
                        </pic:pic>
                      </a:graphicData>
                    </a:graphic>
                  </wp:inline>
                </w:drawing>
              </w:r>
            </w:ins>
          </w:p>
        </w:tc>
      </w:tr>
    </w:tbl>
    <w:p w14:paraId="74993DA0" w14:textId="04AE967A" w:rsidR="00AF713F" w:rsidRPr="00AF713F" w:rsidRDefault="006B14FD">
      <w:pPr>
        <w:pStyle w:val="GambarBAB2"/>
        <w:numPr>
          <w:ilvl w:val="0"/>
          <w:numId w:val="0"/>
        </w:numPr>
        <w:rPr>
          <w:ins w:id="4854" w:author="arkat" w:date="2017-10-01T08:59:00Z"/>
          <w:rPrChange w:id="4855" w:author="arkat" w:date="2017-10-01T09:15:00Z">
            <w:rPr>
              <w:ins w:id="4856" w:author="arkat" w:date="2017-10-01T08:59:00Z"/>
              <w:i/>
              <w:lang w:val="en-US"/>
            </w:rPr>
          </w:rPrChange>
        </w:rPr>
        <w:pPrChange w:id="4857" w:author="arkat" w:date="2017-10-02T21:37:00Z">
          <w:pPr>
            <w:pStyle w:val="BodyText"/>
            <w:spacing w:after="0"/>
            <w:ind w:firstLine="284"/>
          </w:pPr>
        </w:pPrChange>
      </w:pPr>
      <w:bookmarkStart w:id="4858" w:name="_Toc495046367"/>
      <w:ins w:id="4859" w:author="arkat" w:date="2017-10-02T21:36:00Z">
        <w:r>
          <w:t xml:space="preserve">Diadopsi dari: </w:t>
        </w:r>
        <w:r>
          <w:fldChar w:fldCharType="begin" w:fldLock="1"/>
        </w:r>
      </w:ins>
      <w:ins w:id="4860" w:author="arkat" w:date="2017-10-02T21:37:00Z">
        <w: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ins>
      <w:del w:id="4861" w:author="arkat" w:date="2017-10-02T21:37:00Z">
        <w:r w:rsidDel="006B14FD">
          <w:del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delInstrText>
        </w:r>
      </w:del>
      <w:r>
        <w:fldChar w:fldCharType="separate"/>
      </w:r>
      <w:del w:id="4862" w:author="arkat" w:date="2017-10-02T21:37:00Z">
        <w:r w:rsidRPr="006B14FD" w:rsidDel="006B14FD">
          <w:rPr>
            <w:noProof/>
          </w:rPr>
          <w:delText>(</w:delText>
        </w:r>
      </w:del>
      <w:r w:rsidRPr="006B14FD">
        <w:rPr>
          <w:noProof/>
        </w:rPr>
        <w:t>OMG</w:t>
      </w:r>
      <w:ins w:id="4863" w:author="arkat" w:date="2017-10-02T21:37:00Z">
        <w:r>
          <w:rPr>
            <w:noProof/>
          </w:rPr>
          <w:t xml:space="preserve"> (</w:t>
        </w:r>
      </w:ins>
      <w:del w:id="4864" w:author="arkat" w:date="2017-10-02T21:37:00Z">
        <w:r w:rsidRPr="006B14FD" w:rsidDel="006B14FD">
          <w:rPr>
            <w:noProof/>
          </w:rPr>
          <w:delText xml:space="preserve">, </w:delText>
        </w:r>
      </w:del>
      <w:r w:rsidRPr="006B14FD">
        <w:rPr>
          <w:noProof/>
        </w:rPr>
        <w:t>2011)</w:t>
      </w:r>
      <w:bookmarkEnd w:id="4858"/>
      <w:ins w:id="4865" w:author="arkat" w:date="2017-10-02T21:36:00Z">
        <w:r>
          <w:fldChar w:fldCharType="end"/>
        </w:r>
      </w:ins>
    </w:p>
    <w:p w14:paraId="523B9BCC" w14:textId="298F97A8" w:rsidR="005B2456" w:rsidRPr="005B2456" w:rsidRDefault="009E4B01">
      <w:pPr>
        <w:pStyle w:val="BodyText"/>
        <w:numPr>
          <w:ilvl w:val="6"/>
          <w:numId w:val="127"/>
        </w:numPr>
        <w:spacing w:after="0"/>
        <w:ind w:left="270" w:hanging="270"/>
        <w:rPr>
          <w:ins w:id="4866" w:author="arkat" w:date="2017-10-02T22:43:00Z"/>
          <w:i/>
          <w:lang w:val="en-US"/>
          <w:rPrChange w:id="4867" w:author="arkat" w:date="2017-10-02T22:43:00Z">
            <w:rPr>
              <w:ins w:id="4868" w:author="arkat" w:date="2017-10-02T22:43:00Z"/>
              <w:lang w:val="en-US"/>
            </w:rPr>
          </w:rPrChange>
        </w:rPr>
        <w:pPrChange w:id="4869" w:author="arkat" w:date="2017-10-02T22:41:00Z">
          <w:pPr>
            <w:pStyle w:val="BodyText"/>
            <w:spacing w:after="0"/>
            <w:ind w:firstLine="284"/>
          </w:pPr>
        </w:pPrChange>
      </w:pPr>
      <w:ins w:id="4870" w:author="arkat" w:date="2017-10-01T08:57:00Z">
        <w:r w:rsidRPr="005B2456">
          <w:rPr>
            <w:b/>
            <w:i/>
            <w:lang w:val="en-US"/>
            <w:rPrChange w:id="4871" w:author="arkat" w:date="2017-10-02T22:36:00Z">
              <w:rPr>
                <w:i/>
                <w:lang w:val="en-US"/>
              </w:rPr>
            </w:rPrChange>
          </w:rPr>
          <w:t>Activity</w:t>
        </w:r>
        <w:r w:rsidRPr="00C36A8C">
          <w:rPr>
            <w:i/>
            <w:lang w:val="en-US"/>
          </w:rPr>
          <w:t xml:space="preserve">, </w:t>
        </w:r>
      </w:ins>
      <w:ins w:id="4872" w:author="arkat" w:date="2017-10-01T09:24:00Z">
        <w:r w:rsidR="00316686" w:rsidRPr="00AA7B15">
          <w:rPr>
            <w:lang w:val="en-US"/>
          </w:rPr>
          <w:t xml:space="preserve">terdiri dari </w:t>
        </w:r>
        <w:r w:rsidR="005B2456">
          <w:rPr>
            <w:i/>
            <w:lang w:val="en-US"/>
          </w:rPr>
          <w:t>A</w:t>
        </w:r>
        <w:r w:rsidR="00316686" w:rsidRPr="00AA7B15">
          <w:rPr>
            <w:i/>
            <w:lang w:val="en-US"/>
            <w:rPrChange w:id="4873" w:author="arkat" w:date="2017-10-01T10:14:00Z">
              <w:rPr>
                <w:lang w:val="en-US"/>
              </w:rPr>
            </w:rPrChange>
          </w:rPr>
          <w:t xml:space="preserve">tomic </w:t>
        </w:r>
      </w:ins>
      <w:ins w:id="4874" w:author="arkat" w:date="2017-10-01T09:43:00Z">
        <w:r w:rsidR="005B2456">
          <w:rPr>
            <w:i/>
            <w:lang w:val="en-US"/>
          </w:rPr>
          <w:t>A</w:t>
        </w:r>
        <w:r w:rsidR="00316686" w:rsidRPr="00AA7B15">
          <w:rPr>
            <w:i/>
            <w:lang w:val="en-US"/>
            <w:rPrChange w:id="4875" w:author="arkat" w:date="2017-10-01T10:14:00Z">
              <w:rPr>
                <w:lang w:val="en-US"/>
              </w:rPr>
            </w:rPrChange>
          </w:rPr>
          <w:t>ctivity</w:t>
        </w:r>
        <w:r w:rsidR="00316686" w:rsidRPr="00C36A8C">
          <w:rPr>
            <w:lang w:val="en-US"/>
          </w:rPr>
          <w:t xml:space="preserve"> </w:t>
        </w:r>
      </w:ins>
      <w:ins w:id="4876" w:author="arkat" w:date="2017-10-01T09:24:00Z">
        <w:r w:rsidR="00316686" w:rsidRPr="00AA7B15">
          <w:rPr>
            <w:lang w:val="en-US"/>
          </w:rPr>
          <w:t xml:space="preserve">dan </w:t>
        </w:r>
        <w:r w:rsidR="005B2456">
          <w:rPr>
            <w:i/>
            <w:lang w:val="en-US"/>
          </w:rPr>
          <w:t>Compound A</w:t>
        </w:r>
        <w:r w:rsidR="00316686" w:rsidRPr="00AA7B15">
          <w:rPr>
            <w:i/>
            <w:lang w:val="en-US"/>
            <w:rPrChange w:id="4877" w:author="arkat" w:date="2017-10-01T10:14:00Z">
              <w:rPr>
                <w:lang w:val="en-US"/>
              </w:rPr>
            </w:rPrChange>
          </w:rPr>
          <w:t>ctivity</w:t>
        </w:r>
      </w:ins>
      <w:ins w:id="4878" w:author="arkat" w:date="2017-10-01T09:43:00Z">
        <w:r w:rsidR="006B14FD">
          <w:rPr>
            <w:lang w:val="en-US"/>
          </w:rPr>
          <w:t xml:space="preserve">. </w:t>
        </w:r>
      </w:ins>
    </w:p>
    <w:p w14:paraId="79CF96B8" w14:textId="53D4B64D" w:rsidR="00DA3B1E" w:rsidRPr="00191547" w:rsidRDefault="006B14FD">
      <w:pPr>
        <w:pStyle w:val="BodyText"/>
        <w:spacing w:after="0"/>
        <w:ind w:left="270" w:firstLine="450"/>
        <w:rPr>
          <w:ins w:id="4879" w:author="arkat" w:date="2017-10-01T09:29:00Z"/>
          <w:i/>
          <w:lang w:val="en-US"/>
          <w:rPrChange w:id="4880" w:author="arkat" w:date="2017-10-01T09:29:00Z">
            <w:rPr>
              <w:ins w:id="4881" w:author="arkat" w:date="2017-10-01T09:29:00Z"/>
              <w:lang w:val="en-US"/>
            </w:rPr>
          </w:rPrChange>
        </w:rPr>
        <w:pPrChange w:id="4882" w:author="arkat" w:date="2017-10-02T22:43:00Z">
          <w:pPr>
            <w:pStyle w:val="BodyText"/>
            <w:spacing w:after="0"/>
            <w:ind w:firstLine="284"/>
          </w:pPr>
        </w:pPrChange>
      </w:pPr>
      <w:ins w:id="4883" w:author="arkat" w:date="2017-10-01T09:43:00Z">
        <w:r>
          <w:rPr>
            <w:i/>
            <w:lang w:val="en-US"/>
          </w:rPr>
          <w:t>A</w:t>
        </w:r>
        <w:r w:rsidR="00316686" w:rsidRPr="00AA7B15">
          <w:rPr>
            <w:i/>
            <w:lang w:val="en-US"/>
            <w:rPrChange w:id="4884" w:author="arkat" w:date="2017-10-01T10:14:00Z">
              <w:rPr>
                <w:lang w:val="en-US"/>
              </w:rPr>
            </w:rPrChange>
          </w:rPr>
          <w:t>tomic activity</w:t>
        </w:r>
        <w:r w:rsidR="00316686" w:rsidRPr="00C36A8C">
          <w:rPr>
            <w:lang w:val="en-US"/>
          </w:rPr>
          <w:t xml:space="preserve"> terdiri dari 2 elemen, yakni </w:t>
        </w:r>
        <w:r w:rsidR="00316686" w:rsidRPr="00AA7B15">
          <w:rPr>
            <w:i/>
            <w:lang w:val="en-US"/>
            <w:rPrChange w:id="4885" w:author="arkat" w:date="2017-10-01T10:14:00Z">
              <w:rPr>
                <w:lang w:val="en-US"/>
              </w:rPr>
            </w:rPrChange>
          </w:rPr>
          <w:t>Task</w:t>
        </w:r>
        <w:r w:rsidR="00316686" w:rsidRPr="00C36A8C">
          <w:rPr>
            <w:lang w:val="en-US"/>
          </w:rPr>
          <w:t xml:space="preserve"> dan </w:t>
        </w:r>
      </w:ins>
      <w:ins w:id="4886" w:author="arkat" w:date="2017-10-01T09:44:00Z">
        <w:r w:rsidR="00316686" w:rsidRPr="00AA7B15">
          <w:rPr>
            <w:i/>
            <w:lang w:val="en-US"/>
            <w:rPrChange w:id="4887" w:author="arkat" w:date="2017-10-01T10:14:00Z">
              <w:rPr>
                <w:lang w:val="en-US"/>
              </w:rPr>
            </w:rPrChange>
          </w:rPr>
          <w:t>Choreography</w:t>
        </w:r>
        <w:r w:rsidR="00316686" w:rsidRPr="00AA7B15">
          <w:rPr>
            <w:lang w:val="en-US"/>
            <w:rPrChange w:id="4888" w:author="arkat" w:date="2017-10-01T10:13:00Z">
              <w:rPr>
                <w:i/>
                <w:lang w:val="en-US"/>
              </w:rPr>
            </w:rPrChange>
          </w:rPr>
          <w:t>.</w:t>
        </w:r>
      </w:ins>
      <w:ins w:id="4889" w:author="arkat" w:date="2017-10-02T21:33:00Z">
        <w:r>
          <w:rPr>
            <w:lang w:val="en-US"/>
          </w:rPr>
          <w:t xml:space="preserve"> Disimbolkan sebagaimana Gambar 2.9.</w:t>
        </w:r>
      </w:ins>
    </w:p>
    <w:p w14:paraId="77FAEBDA" w14:textId="77777777" w:rsidR="00191547" w:rsidRPr="00191547" w:rsidRDefault="00191547">
      <w:pPr>
        <w:pStyle w:val="GambarBAB2"/>
        <w:numPr>
          <w:ilvl w:val="0"/>
          <w:numId w:val="0"/>
        </w:numPr>
        <w:jc w:val="both"/>
        <w:rPr>
          <w:ins w:id="4890" w:author="arkat" w:date="2017-10-01T09:28:00Z"/>
          <w:i/>
          <w:rPrChange w:id="4891" w:author="arkat" w:date="2017-10-01T09:28:00Z">
            <w:rPr>
              <w:ins w:id="4892" w:author="arkat" w:date="2017-10-01T09:28:00Z"/>
              <w:lang w:val="en-US"/>
            </w:rPr>
          </w:rPrChange>
        </w:rPr>
        <w:pPrChange w:id="4893" w:author="arkat" w:date="2017-10-01T10:13:00Z">
          <w:pPr>
            <w:pStyle w:val="BodyText"/>
            <w:spacing w:after="0"/>
            <w:ind w:firstLine="284"/>
          </w:pPr>
        </w:pPrChange>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9"/>
        <w:gridCol w:w="2088"/>
        <w:tblGridChange w:id="4894">
          <w:tblGrid>
            <w:gridCol w:w="108"/>
            <w:gridCol w:w="1341"/>
            <w:gridCol w:w="108"/>
            <w:gridCol w:w="1980"/>
            <w:gridCol w:w="108"/>
          </w:tblGrid>
        </w:tblGridChange>
      </w:tblGrid>
      <w:tr w:rsidR="00AA7B15" w:rsidRPr="00B61FBE" w14:paraId="5E3AD6B4" w14:textId="77777777" w:rsidTr="00191547">
        <w:trPr>
          <w:jc w:val="center"/>
          <w:ins w:id="4895" w:author="arkat" w:date="2017-10-01T09:28:00Z"/>
        </w:trPr>
        <w:tc>
          <w:tcPr>
            <w:tcW w:w="0" w:type="auto"/>
            <w:vAlign w:val="center"/>
          </w:tcPr>
          <w:p w14:paraId="5C99AE44" w14:textId="77777777" w:rsidR="00191547" w:rsidRPr="00B61FBE" w:rsidRDefault="00191547">
            <w:pPr>
              <w:rPr>
                <w:ins w:id="4896" w:author="arkat" w:date="2017-10-01T09:28:00Z"/>
                <w:rPrChange w:id="4897" w:author="arkat" w:date="2017-10-02T08:56:00Z">
                  <w:rPr>
                    <w:ins w:id="4898" w:author="arkat" w:date="2017-10-01T09:28:00Z"/>
                    <w:i/>
                    <w:lang w:val="en-US"/>
                  </w:rPr>
                </w:rPrChange>
              </w:rPr>
              <w:pPrChange w:id="4899" w:author="arkat" w:date="2017-10-02T08:56:00Z">
                <w:pPr>
                  <w:pStyle w:val="BodyText"/>
                  <w:spacing w:after="0"/>
                </w:pPr>
              </w:pPrChange>
            </w:pPr>
            <w:ins w:id="4900" w:author="arkat" w:date="2017-10-01T09:28:00Z">
              <w:r w:rsidRPr="00161C34">
                <w:rPr>
                  <w:noProof/>
                  <w:lang w:val="en-US"/>
                </w:rPr>
                <w:drawing>
                  <wp:inline distT="0" distB="0" distL="0" distR="0" wp14:anchorId="6BE4B480" wp14:editId="49B088D9">
                    <wp:extent cx="699156" cy="536637"/>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61583" t="46899" r="25313" b="35213"/>
                            <a:stretch/>
                          </pic:blipFill>
                          <pic:spPr bwMode="auto">
                            <a:xfrm>
                              <a:off x="0" y="0"/>
                              <a:ext cx="711902" cy="54642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vAlign w:val="center"/>
          </w:tcPr>
          <w:p w14:paraId="0EBF5C0B" w14:textId="77777777" w:rsidR="00191547" w:rsidRPr="00B61FBE" w:rsidRDefault="00191547">
            <w:pPr>
              <w:rPr>
                <w:ins w:id="4901" w:author="arkat" w:date="2017-10-01T09:28:00Z"/>
                <w:rPrChange w:id="4902" w:author="arkat" w:date="2017-10-02T08:56:00Z">
                  <w:rPr>
                    <w:ins w:id="4903" w:author="arkat" w:date="2017-10-01T09:28:00Z"/>
                    <w:i/>
                    <w:lang w:val="en-US"/>
                  </w:rPr>
                </w:rPrChange>
              </w:rPr>
              <w:pPrChange w:id="4904" w:author="arkat" w:date="2017-10-02T08:56:00Z">
                <w:pPr>
                  <w:pStyle w:val="BodyText"/>
                  <w:spacing w:after="0"/>
                </w:pPr>
              </w:pPrChange>
            </w:pPr>
            <w:ins w:id="4905" w:author="arkat" w:date="2017-10-01T09:28:00Z">
              <w:r w:rsidRPr="00B61FBE">
                <w:t>Task (Atomic)</w:t>
              </w:r>
            </w:ins>
          </w:p>
        </w:tc>
      </w:tr>
      <w:tr w:rsidR="00191547" w:rsidRPr="00B61FBE" w14:paraId="7CE4AD99" w14:textId="77777777" w:rsidTr="00191547">
        <w:tblPrEx>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4906" w:author="arkat" w:date="2017-10-01T09:30:00Z">
            <w:tblPrEx>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4907" w:author="arkat" w:date="2017-10-01T09:28:00Z"/>
          <w:trPrChange w:id="4908" w:author="arkat" w:date="2017-10-01T09:30:00Z">
            <w:trPr>
              <w:gridAfter w:val="0"/>
              <w:jc w:val="center"/>
            </w:trPr>
          </w:trPrChange>
        </w:trPr>
        <w:tc>
          <w:tcPr>
            <w:tcW w:w="0" w:type="auto"/>
            <w:vAlign w:val="center"/>
            <w:tcPrChange w:id="4909" w:author="arkat" w:date="2017-10-01T09:30:00Z">
              <w:tcPr>
                <w:tcW w:w="0" w:type="auto"/>
                <w:gridSpan w:val="2"/>
              </w:tcPr>
            </w:tcPrChange>
          </w:tcPr>
          <w:p w14:paraId="124BA6E3" w14:textId="77777777" w:rsidR="00191547" w:rsidRPr="00B61FBE" w:rsidRDefault="00191547">
            <w:pPr>
              <w:rPr>
                <w:ins w:id="4910" w:author="arkat" w:date="2017-10-01T09:28:00Z"/>
                <w:rPrChange w:id="4911" w:author="arkat" w:date="2017-10-02T08:56:00Z">
                  <w:rPr>
                    <w:ins w:id="4912" w:author="arkat" w:date="2017-10-01T09:28:00Z"/>
                    <w:lang w:val="en-US"/>
                  </w:rPr>
                </w:rPrChange>
              </w:rPr>
              <w:pPrChange w:id="4913" w:author="arkat" w:date="2017-10-02T08:56:00Z">
                <w:pPr>
                  <w:pStyle w:val="BodyText"/>
                  <w:spacing w:after="0"/>
                </w:pPr>
              </w:pPrChange>
            </w:pPr>
            <w:ins w:id="4914" w:author="arkat" w:date="2017-10-01T09:28:00Z">
              <w:r w:rsidRPr="00161C34">
                <w:rPr>
                  <w:noProof/>
                  <w:lang w:val="en-US"/>
                </w:rPr>
                <w:drawing>
                  <wp:inline distT="0" distB="0" distL="0" distR="0" wp14:anchorId="1513F851" wp14:editId="147EC686">
                    <wp:extent cx="783506" cy="614546"/>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60364" t="67773" r="24093" b="10545"/>
                            <a:stretch/>
                          </pic:blipFill>
                          <pic:spPr bwMode="auto">
                            <a:xfrm>
                              <a:off x="0" y="0"/>
                              <a:ext cx="783560" cy="61458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vAlign w:val="center"/>
            <w:tcPrChange w:id="4915" w:author="arkat" w:date="2017-10-01T09:30:00Z">
              <w:tcPr>
                <w:tcW w:w="0" w:type="auto"/>
                <w:gridSpan w:val="2"/>
              </w:tcPr>
            </w:tcPrChange>
          </w:tcPr>
          <w:p w14:paraId="7B4E10BA" w14:textId="77777777" w:rsidR="00191547" w:rsidRPr="00B61FBE" w:rsidRDefault="00191547">
            <w:pPr>
              <w:rPr>
                <w:ins w:id="4916" w:author="arkat" w:date="2017-10-01T09:28:00Z"/>
                <w:rPrChange w:id="4917" w:author="arkat" w:date="2017-10-02T08:56:00Z">
                  <w:rPr>
                    <w:ins w:id="4918" w:author="arkat" w:date="2017-10-01T09:28:00Z"/>
                    <w:lang w:val="en-US"/>
                  </w:rPr>
                </w:rPrChange>
              </w:rPr>
              <w:pPrChange w:id="4919" w:author="arkat" w:date="2017-10-02T08:56:00Z">
                <w:pPr>
                  <w:pStyle w:val="BodyText"/>
                  <w:spacing w:after="0"/>
                </w:pPr>
              </w:pPrChange>
            </w:pPr>
            <w:ins w:id="4920" w:author="arkat" w:date="2017-10-01T09:28:00Z">
              <w:r w:rsidRPr="00B61FBE">
                <w:rPr>
                  <w:rPrChange w:id="4921" w:author="arkat" w:date="2017-10-02T08:56:00Z">
                    <w:rPr>
                      <w:lang w:val="en-US"/>
                    </w:rPr>
                  </w:rPrChange>
                </w:rPr>
                <w:t>Choreography Task</w:t>
              </w:r>
            </w:ins>
          </w:p>
        </w:tc>
      </w:tr>
    </w:tbl>
    <w:p w14:paraId="3BF261AB" w14:textId="03BC25A2" w:rsidR="00191547" w:rsidRPr="006B14FD" w:rsidRDefault="00191547">
      <w:pPr>
        <w:pStyle w:val="GambarBAB2"/>
        <w:numPr>
          <w:ilvl w:val="0"/>
          <w:numId w:val="45"/>
        </w:numPr>
        <w:ind w:left="0" w:firstLine="0"/>
        <w:rPr>
          <w:ins w:id="4922" w:author="arkat" w:date="2017-10-01T09:25:00Z"/>
          <w:b/>
          <w:rPrChange w:id="4923" w:author="arkat" w:date="2017-10-02T21:33:00Z">
            <w:rPr>
              <w:ins w:id="4924" w:author="arkat" w:date="2017-10-01T09:25:00Z"/>
            </w:rPr>
          </w:rPrChange>
        </w:rPr>
        <w:pPrChange w:id="4925" w:author="arkat" w:date="2017-10-01T09:29:00Z">
          <w:pPr>
            <w:pStyle w:val="BodyText"/>
            <w:spacing w:after="0"/>
            <w:ind w:firstLine="284"/>
          </w:pPr>
        </w:pPrChange>
      </w:pPr>
      <w:bookmarkStart w:id="4926" w:name="_Toc495046368"/>
      <w:ins w:id="4927" w:author="arkat" w:date="2017-10-01T09:29:00Z">
        <w:r w:rsidRPr="006B14FD">
          <w:rPr>
            <w:b/>
            <w:rPrChange w:id="4928" w:author="arkat" w:date="2017-10-02T21:33:00Z">
              <w:rPr>
                <w:i/>
              </w:rPr>
            </w:rPrChange>
          </w:rPr>
          <w:t xml:space="preserve">Notasi </w:t>
        </w:r>
        <w:r w:rsidR="006B14FD" w:rsidRPr="006B14FD">
          <w:rPr>
            <w:b/>
            <w:i/>
            <w:rPrChange w:id="4929" w:author="arkat" w:date="2017-10-02T21:34:00Z">
              <w:rPr>
                <w:b/>
              </w:rPr>
            </w:rPrChange>
          </w:rPr>
          <w:t>Task</w:t>
        </w:r>
        <w:r w:rsidR="006B14FD" w:rsidRPr="00E6554F">
          <w:rPr>
            <w:b/>
          </w:rPr>
          <w:t xml:space="preserve"> </w:t>
        </w:r>
      </w:ins>
      <w:ins w:id="4930" w:author="arkat" w:date="2017-10-02T21:34:00Z">
        <w:r w:rsidR="006B14FD">
          <w:rPr>
            <w:b/>
          </w:rPr>
          <w:t xml:space="preserve">dan </w:t>
        </w:r>
        <w:r w:rsidR="006B14FD" w:rsidRPr="006B14FD">
          <w:rPr>
            <w:b/>
            <w:i/>
            <w:rPrChange w:id="4931" w:author="arkat" w:date="2017-10-02T21:34:00Z">
              <w:rPr>
                <w:b/>
              </w:rPr>
            </w:rPrChange>
          </w:rPr>
          <w:t>Choreography</w:t>
        </w:r>
      </w:ins>
      <w:bookmarkEnd w:id="4926"/>
    </w:p>
    <w:p w14:paraId="3BA4BFD9" w14:textId="05CC373F" w:rsidR="009E4B01" w:rsidRPr="00C36A8C" w:rsidRDefault="009E4B01">
      <w:pPr>
        <w:pStyle w:val="BodyText"/>
        <w:numPr>
          <w:ilvl w:val="0"/>
          <w:numId w:val="129"/>
        </w:numPr>
        <w:tabs>
          <w:tab w:val="left" w:pos="450"/>
        </w:tabs>
        <w:spacing w:after="0"/>
        <w:ind w:left="630"/>
        <w:rPr>
          <w:ins w:id="4932" w:author="arkat" w:date="2017-10-01T09:25:00Z"/>
          <w:i/>
          <w:lang w:val="en-US"/>
        </w:rPr>
        <w:pPrChange w:id="4933" w:author="arkat" w:date="2017-10-02T22:42:00Z">
          <w:pPr>
            <w:pStyle w:val="BodyText"/>
            <w:spacing w:after="0"/>
            <w:ind w:firstLine="284"/>
          </w:pPr>
        </w:pPrChange>
      </w:pPr>
      <w:ins w:id="4934" w:author="arkat" w:date="2017-10-01T09:25:00Z">
        <w:r>
          <w:rPr>
            <w:i/>
            <w:lang w:val="en-US"/>
          </w:rPr>
          <w:t xml:space="preserve">Task (Atomic), </w:t>
        </w:r>
        <w:r w:rsidRPr="009E4B01">
          <w:rPr>
            <w:lang w:val="en-US"/>
            <w:rPrChange w:id="4935" w:author="arkat" w:date="2017-10-01T09:26:00Z">
              <w:rPr>
                <w:color w:val="2B2B2B"/>
                <w:szCs w:val="24"/>
                <w:shd w:val="clear" w:color="auto" w:fill="FFFFFF"/>
                <w:lang w:val="en-US"/>
              </w:rPr>
            </w:rPrChange>
          </w:rPr>
          <w:t xml:space="preserve">Aktivitas atomik yang ada di dalam Proses. </w:t>
        </w:r>
        <w:r w:rsidRPr="009E4B01">
          <w:rPr>
            <w:i/>
            <w:lang w:val="en-US"/>
            <w:rPrChange w:id="4936" w:author="arkat" w:date="2017-10-01T09:26:00Z">
              <w:rPr>
                <w:color w:val="2B2B2B"/>
                <w:szCs w:val="24"/>
                <w:shd w:val="clear" w:color="auto" w:fill="FFFFFF"/>
                <w:lang w:val="en-US"/>
              </w:rPr>
            </w:rPrChange>
          </w:rPr>
          <w:t>Task</w:t>
        </w:r>
        <w:r w:rsidRPr="009E4B01">
          <w:rPr>
            <w:lang w:val="en-US"/>
            <w:rPrChange w:id="4937" w:author="arkat" w:date="2017-10-01T09:26:00Z">
              <w:rPr>
                <w:color w:val="2B2B2B"/>
                <w:szCs w:val="24"/>
                <w:shd w:val="clear" w:color="auto" w:fill="FFFFFF"/>
                <w:lang w:val="en-US"/>
              </w:rPr>
            </w:rPrChange>
          </w:rPr>
          <w:t xml:space="preserve"> digun</w:t>
        </w:r>
      </w:ins>
      <w:ins w:id="4938" w:author="arkat" w:date="2017-10-11T09:19:00Z">
        <w:del w:id="4939" w:author="arkat" w:date="2017-10-11T10:32:00Z">
          <w:r w:rsidR="00315295" w:rsidDel="00135261">
            <w:rPr>
              <w:lang w:val="en-US"/>
            </w:rPr>
            <w:delText>akan</w:delText>
          </w:r>
        </w:del>
      </w:ins>
      <w:proofErr w:type="gramStart"/>
      <w:ins w:id="4940" w:author="arkat" w:date="2017-10-11T10:32:00Z">
        <w:r w:rsidR="00135261">
          <w:rPr>
            <w:lang w:val="en-US"/>
          </w:rPr>
          <w:t>akan</w:t>
        </w:r>
      </w:ins>
      <w:proofErr w:type="gramEnd"/>
      <w:ins w:id="4941" w:author="arkat" w:date="2017-10-01T09:25:00Z">
        <w:r w:rsidRPr="009E4B01">
          <w:rPr>
            <w:lang w:val="en-US"/>
            <w:rPrChange w:id="4942" w:author="arkat" w:date="2017-10-01T09:26:00Z">
              <w:rPr>
                <w:color w:val="2B2B2B"/>
                <w:szCs w:val="24"/>
                <w:shd w:val="clear" w:color="auto" w:fill="FFFFFF"/>
                <w:lang w:val="en-US"/>
              </w:rPr>
            </w:rPrChange>
          </w:rPr>
          <w:t xml:space="preserve"> saat pekerjaan dalam Proses tidak dipecah ke tingkat Proses yang lebih detail.</w:t>
        </w:r>
      </w:ins>
    </w:p>
    <w:p w14:paraId="2E178536" w14:textId="1DB7970B" w:rsidR="009E4B01" w:rsidRPr="00316686" w:rsidRDefault="009E4B01">
      <w:pPr>
        <w:pStyle w:val="BodyText"/>
        <w:numPr>
          <w:ilvl w:val="0"/>
          <w:numId w:val="129"/>
        </w:numPr>
        <w:tabs>
          <w:tab w:val="left" w:pos="450"/>
        </w:tabs>
        <w:spacing w:after="0"/>
        <w:ind w:left="630"/>
        <w:rPr>
          <w:ins w:id="4943" w:author="arkat" w:date="2017-10-01T09:49:00Z"/>
          <w:i/>
          <w:lang w:val="en-US"/>
          <w:rPrChange w:id="4944" w:author="arkat" w:date="2017-10-01T09:49:00Z">
            <w:rPr>
              <w:ins w:id="4945" w:author="arkat" w:date="2017-10-01T09:49:00Z"/>
              <w:lang w:val="en-US"/>
            </w:rPr>
          </w:rPrChange>
        </w:rPr>
        <w:pPrChange w:id="4946" w:author="arkat" w:date="2017-10-02T22:42:00Z">
          <w:pPr>
            <w:pStyle w:val="BodyText"/>
            <w:spacing w:after="0"/>
            <w:ind w:firstLine="284"/>
          </w:pPr>
        </w:pPrChange>
      </w:pPr>
      <w:ins w:id="4947" w:author="arkat" w:date="2017-10-01T09:25:00Z">
        <w:r w:rsidRPr="009E4B01">
          <w:rPr>
            <w:i/>
            <w:lang w:val="en-US"/>
          </w:rPr>
          <w:t>Choreography Task</w:t>
        </w:r>
      </w:ins>
      <w:ins w:id="4948" w:author="arkat" w:date="2017-10-01T09:26:00Z">
        <w:r>
          <w:rPr>
            <w:i/>
            <w:lang w:val="en-US"/>
          </w:rPr>
          <w:t xml:space="preserve">, </w:t>
        </w:r>
        <w:r w:rsidRPr="00832701">
          <w:rPr>
            <w:i/>
            <w:lang w:val="en-US"/>
          </w:rPr>
          <w:t>activity</w:t>
        </w:r>
        <w:r>
          <w:rPr>
            <w:lang w:val="en-US"/>
          </w:rPr>
          <w:t xml:space="preserve"> yang </w:t>
        </w:r>
        <w:r w:rsidRPr="009E4B01">
          <w:rPr>
            <w:i/>
            <w:lang w:val="en-US"/>
            <w:rPrChange w:id="4949" w:author="arkat" w:date="2017-10-01T09:26:00Z">
              <w:rPr>
                <w:lang w:val="en-US"/>
              </w:rPr>
            </w:rPrChange>
          </w:rPr>
          <w:t>atomic</w:t>
        </w:r>
        <w:r>
          <w:rPr>
            <w:lang w:val="en-US"/>
          </w:rPr>
          <w:t xml:space="preserve"> di dalam </w:t>
        </w:r>
        <w:r w:rsidRPr="00832701">
          <w:rPr>
            <w:i/>
            <w:lang w:val="en-US"/>
          </w:rPr>
          <w:t>Choreography</w:t>
        </w:r>
        <w:r>
          <w:rPr>
            <w:i/>
            <w:lang w:val="en-US"/>
          </w:rPr>
          <w:t xml:space="preserve">. </w:t>
        </w:r>
        <w:r>
          <w:rPr>
            <w:lang w:val="en-US"/>
          </w:rPr>
          <w:t xml:space="preserve">Elemen ini mewakili kumpulan satu atau lebih pertukan pesan. </w:t>
        </w:r>
        <w:r w:rsidRPr="00832701">
          <w:rPr>
            <w:i/>
            <w:lang w:val="en-US"/>
          </w:rPr>
          <w:t xml:space="preserve"> Choreography Task</w:t>
        </w:r>
        <w:r>
          <w:rPr>
            <w:i/>
            <w:lang w:val="en-US"/>
          </w:rPr>
          <w:t xml:space="preserve"> </w:t>
        </w:r>
        <w:r>
          <w:rPr>
            <w:lang w:val="en-US"/>
          </w:rPr>
          <w:t>melibatkan 2 partisipan</w:t>
        </w:r>
      </w:ins>
      <w:ins w:id="4950" w:author="arkat" w:date="2017-10-01T09:27:00Z">
        <w:r>
          <w:rPr>
            <w:lang w:val="en-US"/>
          </w:rPr>
          <w:t>.</w:t>
        </w:r>
      </w:ins>
    </w:p>
    <w:p w14:paraId="7CC8B6F8" w14:textId="47DB1A1E" w:rsidR="00A70FC1" w:rsidRDefault="00316686">
      <w:pPr>
        <w:pStyle w:val="BodyText"/>
        <w:spacing w:after="0"/>
        <w:ind w:firstLine="284"/>
        <w:rPr>
          <w:ins w:id="4951" w:author="arkat" w:date="2017-10-01T09:50:00Z"/>
        </w:rPr>
      </w:pPr>
      <w:ins w:id="4952" w:author="arkat" w:date="2017-10-01T09:49:00Z">
        <w:r w:rsidRPr="00832701">
          <w:t xml:space="preserve">Sedangkan untuk </w:t>
        </w:r>
        <w:r w:rsidR="006B14FD">
          <w:rPr>
            <w:i/>
          </w:rPr>
          <w:t>C</w:t>
        </w:r>
        <w:r w:rsidRPr="00C36A8C">
          <w:rPr>
            <w:i/>
          </w:rPr>
          <w:t>ompound activity</w:t>
        </w:r>
        <w:r w:rsidRPr="00832701">
          <w:t xml:space="preserve"> terdiri dari 4 elemen yakni : </w:t>
        </w:r>
        <w:r w:rsidRPr="00C36A8C">
          <w:rPr>
            <w:i/>
          </w:rPr>
          <w:t>Collapsed Sub-Process</w:t>
        </w:r>
        <w:r w:rsidRPr="00316686">
          <w:rPr>
            <w:i/>
            <w:rPrChange w:id="4953" w:author="arkat" w:date="2017-10-01T09:50:00Z">
              <w:rPr>
                <w:i/>
                <w:lang w:val="en-US"/>
              </w:rPr>
            </w:rPrChange>
          </w:rPr>
          <w:t xml:space="preserve">, Expanded Sub-Process, </w:t>
        </w:r>
        <w:r w:rsidRPr="00C36A8C">
          <w:rPr>
            <w:i/>
          </w:rPr>
          <w:t xml:space="preserve">Collapsed </w:t>
        </w:r>
        <w:r w:rsidRPr="00316686">
          <w:rPr>
            <w:i/>
            <w:rPrChange w:id="4954" w:author="arkat" w:date="2017-10-01T09:50:00Z">
              <w:rPr>
                <w:i/>
                <w:lang w:val="en-US"/>
              </w:rPr>
            </w:rPrChange>
          </w:rPr>
          <w:t>Choreography</w:t>
        </w:r>
        <w:r w:rsidRPr="00316686">
          <w:rPr>
            <w:rPrChange w:id="4955" w:author="arkat" w:date="2017-10-01T09:49:00Z">
              <w:rPr>
                <w:i/>
                <w:lang w:val="en-US"/>
              </w:rPr>
            </w:rPrChange>
          </w:rPr>
          <w:t xml:space="preserve">, dan </w:t>
        </w:r>
        <w:r w:rsidRPr="00316686">
          <w:rPr>
            <w:i/>
            <w:rPrChange w:id="4956" w:author="arkat" w:date="2017-10-01T09:50:00Z">
              <w:rPr>
                <w:i/>
                <w:lang w:val="en-US"/>
              </w:rPr>
            </w:rPrChange>
          </w:rPr>
          <w:t>Expanded Choreography</w:t>
        </w:r>
        <w:r w:rsidRPr="00316686">
          <w:rPr>
            <w:rPrChange w:id="4957" w:author="arkat" w:date="2017-10-01T09:49:00Z">
              <w:rPr>
                <w:lang w:val="en-US"/>
              </w:rPr>
            </w:rPrChange>
          </w:rPr>
          <w:t xml:space="preserve"> sebagaimana </w:t>
        </w:r>
      </w:ins>
      <w:ins w:id="4958" w:author="arkat" w:date="2017-10-02T21:38:00Z">
        <w:r w:rsidR="006B14FD">
          <w:rPr>
            <w:lang w:val="en-US"/>
          </w:rPr>
          <w:t xml:space="preserve">dijelaskan </w:t>
        </w:r>
      </w:ins>
      <w:ins w:id="4959" w:author="arkat" w:date="2017-10-01T09:49:00Z">
        <w:r w:rsidRPr="00316686">
          <w:rPr>
            <w:rPrChange w:id="4960" w:author="arkat" w:date="2017-10-01T09:49:00Z">
              <w:rPr>
                <w:lang w:val="en-US"/>
              </w:rPr>
            </w:rPrChange>
          </w:rPr>
          <w:t xml:space="preserve">pada </w:t>
        </w:r>
      </w:ins>
      <w:ins w:id="4961" w:author="arkat" w:date="2017-10-11T11:04:00Z">
        <w:r w:rsidR="005515AB">
          <w:rPr>
            <w:lang w:val="en-US"/>
          </w:rPr>
          <w:t>T</w:t>
        </w:r>
      </w:ins>
      <w:ins w:id="4962" w:author="arkat" w:date="2017-10-01T09:49:00Z">
        <w:del w:id="4963" w:author="arkat" w:date="2017-10-11T11:04:00Z">
          <w:r w:rsidRPr="00316686" w:rsidDel="005515AB">
            <w:rPr>
              <w:rPrChange w:id="4964" w:author="arkat" w:date="2017-10-01T09:49:00Z">
                <w:rPr>
                  <w:lang w:val="en-US"/>
                </w:rPr>
              </w:rPrChange>
            </w:rPr>
            <w:delText>t</w:delText>
          </w:r>
        </w:del>
        <w:r w:rsidRPr="00316686">
          <w:rPr>
            <w:rPrChange w:id="4965" w:author="arkat" w:date="2017-10-01T09:49:00Z">
              <w:rPr>
                <w:lang w:val="en-US"/>
              </w:rPr>
            </w:rPrChange>
          </w:rPr>
          <w:t>abel 2.4</w:t>
        </w:r>
      </w:ins>
    </w:p>
    <w:p w14:paraId="72F6D3D6" w14:textId="57FE2475" w:rsidR="00316686" w:rsidRPr="00E6554F" w:rsidRDefault="00316686">
      <w:pPr>
        <w:pStyle w:val="TabelBAB2"/>
        <w:rPr>
          <w:ins w:id="4966" w:author="arkat" w:date="2017-09-28T20:00:00Z"/>
        </w:rPr>
        <w:pPrChange w:id="4967" w:author="arkat" w:date="2017-10-01T10:24:00Z">
          <w:pPr>
            <w:pStyle w:val="BodyText"/>
            <w:spacing w:after="0"/>
            <w:ind w:firstLine="284"/>
          </w:pPr>
        </w:pPrChange>
      </w:pPr>
      <w:bookmarkStart w:id="4968" w:name="_Toc495046396"/>
      <w:ins w:id="4969" w:author="arkat" w:date="2017-10-01T09:50:00Z">
        <w:r w:rsidRPr="00E6554F">
          <w:t xml:space="preserve">Elemen Perluasan </w:t>
        </w:r>
        <w:r w:rsidRPr="00E6554F">
          <w:rPr>
            <w:i/>
          </w:rPr>
          <w:t>Compound Activity</w:t>
        </w:r>
      </w:ins>
      <w:bookmarkEnd w:id="4968"/>
    </w:p>
    <w:tbl>
      <w:tblPr>
        <w:tblStyle w:val="TableGrid"/>
        <w:tblpPr w:leftFromText="180" w:rightFromText="180" w:vertAnchor="text" w:tblpXSpec="center" w:tblpY="1"/>
        <w:tblOverlap w:val="never"/>
        <w:tblW w:w="5000" w:type="pct"/>
        <w:jc w:val="center"/>
        <w:tblLayout w:type="fixed"/>
        <w:tblLook w:val="04A0" w:firstRow="1" w:lastRow="0" w:firstColumn="1" w:lastColumn="0" w:noHBand="0" w:noVBand="1"/>
        <w:tblPrChange w:id="4970" w:author="arkat" w:date="2017-10-01T10:11:00Z">
          <w:tblPr>
            <w:tblStyle w:val="TableGrid"/>
            <w:tblW w:w="8365" w:type="dxa"/>
            <w:tblLayout w:type="fixed"/>
            <w:tblLook w:val="04A0" w:firstRow="1" w:lastRow="0" w:firstColumn="1" w:lastColumn="0" w:noHBand="0" w:noVBand="1"/>
          </w:tblPr>
        </w:tblPrChange>
      </w:tblPr>
      <w:tblGrid>
        <w:gridCol w:w="1616"/>
        <w:gridCol w:w="1792"/>
        <w:gridCol w:w="4521"/>
        <w:tblGridChange w:id="4971">
          <w:tblGrid>
            <w:gridCol w:w="1345"/>
            <w:gridCol w:w="1620"/>
            <w:gridCol w:w="5400"/>
          </w:tblGrid>
        </w:tblGridChange>
      </w:tblGrid>
      <w:tr w:rsidR="00CB04F0" w:rsidRPr="00A0737A" w14:paraId="5B1E4E70" w14:textId="77777777" w:rsidTr="00AA7B15">
        <w:trPr>
          <w:jc w:val="center"/>
          <w:ins w:id="4972" w:author="arkat" w:date="2017-09-28T20:00:00Z"/>
        </w:trPr>
        <w:tc>
          <w:tcPr>
            <w:tcW w:w="2149" w:type="pct"/>
            <w:gridSpan w:val="2"/>
            <w:tcPrChange w:id="4973" w:author="arkat" w:date="2017-10-01T10:11:00Z">
              <w:tcPr>
                <w:tcW w:w="2965" w:type="dxa"/>
                <w:gridSpan w:val="2"/>
              </w:tcPr>
            </w:tcPrChange>
          </w:tcPr>
          <w:p w14:paraId="2C6C091E" w14:textId="16171E63" w:rsidR="00CB04F0" w:rsidRPr="00A0737A" w:rsidRDefault="00F76467" w:rsidP="00A0737A">
            <w:pPr>
              <w:pStyle w:val="BodyText"/>
              <w:spacing w:after="0"/>
              <w:rPr>
                <w:ins w:id="4974" w:author="arkat" w:date="2017-09-28T20:00:00Z"/>
                <w:b/>
                <w:rPrChange w:id="4975" w:author="arkat" w:date="2017-09-29T11:00:00Z">
                  <w:rPr>
                    <w:ins w:id="4976" w:author="arkat" w:date="2017-09-28T20:00:00Z"/>
                  </w:rPr>
                </w:rPrChange>
              </w:rPr>
            </w:pPr>
            <w:ins w:id="4977" w:author="arkat" w:date="2017-09-28T20:00:00Z">
              <w:r w:rsidRPr="00C36A8C">
                <w:rPr>
                  <w:b/>
                  <w:lang w:val="en-US"/>
                </w:rPr>
                <w:t>Elemen</w:t>
              </w:r>
            </w:ins>
          </w:p>
        </w:tc>
        <w:tc>
          <w:tcPr>
            <w:tcW w:w="2851" w:type="pct"/>
            <w:tcPrChange w:id="4978" w:author="arkat" w:date="2017-10-01T10:11:00Z">
              <w:tcPr>
                <w:tcW w:w="5400" w:type="dxa"/>
              </w:tcPr>
            </w:tcPrChange>
          </w:tcPr>
          <w:p w14:paraId="47A68A8E" w14:textId="77777777" w:rsidR="00CB04F0" w:rsidRPr="00A0737A" w:rsidRDefault="00CB04F0" w:rsidP="00A0737A">
            <w:pPr>
              <w:pStyle w:val="BodyText"/>
              <w:spacing w:after="0"/>
              <w:rPr>
                <w:ins w:id="4979" w:author="arkat" w:date="2017-09-28T20:00:00Z"/>
                <w:b/>
                <w:lang w:val="en-US"/>
                <w:rPrChange w:id="4980" w:author="arkat" w:date="2017-09-29T11:00:00Z">
                  <w:rPr>
                    <w:ins w:id="4981" w:author="arkat" w:date="2017-09-28T20:00:00Z"/>
                    <w:lang w:val="en-US"/>
                  </w:rPr>
                </w:rPrChange>
              </w:rPr>
            </w:pPr>
            <w:ins w:id="4982" w:author="arkat" w:date="2017-09-28T20:00:00Z">
              <w:r w:rsidRPr="00A0737A">
                <w:rPr>
                  <w:b/>
                  <w:lang w:val="en-US"/>
                  <w:rPrChange w:id="4983" w:author="arkat" w:date="2017-09-29T11:00:00Z">
                    <w:rPr>
                      <w:lang w:val="en-US"/>
                    </w:rPr>
                  </w:rPrChange>
                </w:rPr>
                <w:t>Deskripsi</w:t>
              </w:r>
            </w:ins>
          </w:p>
        </w:tc>
      </w:tr>
      <w:tr w:rsidR="004616F6" w14:paraId="1197E751" w14:textId="77777777" w:rsidTr="00AA7B15">
        <w:trPr>
          <w:jc w:val="center"/>
          <w:ins w:id="4984" w:author="arkat" w:date="2017-09-28T20:37:00Z"/>
        </w:trPr>
        <w:tc>
          <w:tcPr>
            <w:tcW w:w="1019" w:type="pct"/>
            <w:vAlign w:val="center"/>
            <w:tcPrChange w:id="4985" w:author="arkat" w:date="2017-10-01T10:11:00Z">
              <w:tcPr>
                <w:tcW w:w="1345" w:type="dxa"/>
              </w:tcPr>
            </w:tcPrChange>
          </w:tcPr>
          <w:p w14:paraId="23CA9BF5" w14:textId="44A88267" w:rsidR="004616F6" w:rsidRDefault="00FA783C" w:rsidP="00A0737A">
            <w:pPr>
              <w:pStyle w:val="BodyText"/>
              <w:spacing w:after="0"/>
              <w:rPr>
                <w:ins w:id="4986" w:author="arkat" w:date="2017-09-28T20:37:00Z"/>
                <w:noProof/>
                <w:szCs w:val="24"/>
                <w:lang w:val="en-US"/>
              </w:rPr>
            </w:pPr>
            <w:ins w:id="4987" w:author="arkat" w:date="2017-09-29T11:08:00Z">
              <w:r>
                <w:rPr>
                  <w:noProof/>
                  <w:lang w:val="en-US"/>
                </w:rPr>
                <w:drawing>
                  <wp:inline distT="0" distB="0" distL="0" distR="0" wp14:anchorId="0F9F8AE7" wp14:editId="5E92C66A">
                    <wp:extent cx="751741" cy="597877"/>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1376" t="21690" r="36745" b="61507"/>
                            <a:stretch/>
                          </pic:blipFill>
                          <pic:spPr bwMode="auto">
                            <a:xfrm>
                              <a:off x="0" y="0"/>
                              <a:ext cx="762359" cy="60632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30" w:type="pct"/>
            <w:vAlign w:val="center"/>
            <w:tcPrChange w:id="4988" w:author="arkat" w:date="2017-10-01T10:11:00Z">
              <w:tcPr>
                <w:tcW w:w="1620" w:type="dxa"/>
              </w:tcPr>
            </w:tcPrChange>
          </w:tcPr>
          <w:p w14:paraId="251891A6" w14:textId="77777777" w:rsidR="00A0737A" w:rsidRDefault="004616F6" w:rsidP="00A0737A">
            <w:pPr>
              <w:pStyle w:val="BodyText"/>
              <w:spacing w:after="0"/>
              <w:rPr>
                <w:ins w:id="4989" w:author="arkat" w:date="2017-09-29T11:03:00Z"/>
                <w:lang w:val="en-US"/>
              </w:rPr>
            </w:pPr>
            <w:ins w:id="4990" w:author="arkat" w:date="2017-09-28T20:37:00Z">
              <w:r w:rsidRPr="004616F6">
                <w:rPr>
                  <w:lang w:val="en-US"/>
                </w:rPr>
                <w:t xml:space="preserve">Collapsed </w:t>
              </w:r>
            </w:ins>
          </w:p>
          <w:p w14:paraId="2ECDC1CC" w14:textId="3A985B4E" w:rsidR="004616F6" w:rsidRPr="004616F6" w:rsidRDefault="004616F6" w:rsidP="00A0737A">
            <w:pPr>
              <w:pStyle w:val="BodyText"/>
              <w:spacing w:after="0"/>
              <w:rPr>
                <w:ins w:id="4991" w:author="arkat" w:date="2017-09-28T20:37:00Z"/>
                <w:lang w:val="en-US"/>
              </w:rPr>
            </w:pPr>
            <w:ins w:id="4992" w:author="arkat" w:date="2017-09-28T20:37:00Z">
              <w:r w:rsidRPr="004616F6">
                <w:rPr>
                  <w:lang w:val="en-US"/>
                </w:rPr>
                <w:t>S</w:t>
              </w:r>
              <w:r w:rsidR="00A0737A">
                <w:rPr>
                  <w:lang w:val="en-US"/>
                </w:rPr>
                <w:t xml:space="preserve">ub-Process </w:t>
              </w:r>
            </w:ins>
          </w:p>
        </w:tc>
        <w:tc>
          <w:tcPr>
            <w:tcW w:w="2851" w:type="pct"/>
            <w:tcPrChange w:id="4993" w:author="arkat" w:date="2017-10-01T10:11:00Z">
              <w:tcPr>
                <w:tcW w:w="5400" w:type="dxa"/>
              </w:tcPr>
            </w:tcPrChange>
          </w:tcPr>
          <w:p w14:paraId="26908701" w14:textId="2690A484" w:rsidR="004616F6" w:rsidRPr="000550DA" w:rsidRDefault="000550DA" w:rsidP="00A0737A">
            <w:pPr>
              <w:pStyle w:val="BodyText"/>
              <w:spacing w:after="0"/>
              <w:rPr>
                <w:ins w:id="4994" w:author="arkat" w:date="2017-09-28T20:37:00Z"/>
                <w:lang w:val="en-US"/>
                <w:rPrChange w:id="4995" w:author="arkat" w:date="2017-09-30T06:30:00Z">
                  <w:rPr>
                    <w:ins w:id="4996" w:author="arkat" w:date="2017-09-28T20:37:00Z"/>
                  </w:rPr>
                </w:rPrChange>
              </w:rPr>
            </w:pPr>
            <w:ins w:id="4997" w:author="arkat" w:date="2017-09-30T06:29:00Z">
              <w:r>
                <w:rPr>
                  <w:lang w:val="en-US"/>
                </w:rPr>
                <w:t xml:space="preserve">Detail sub proses tidak tergambar dengan jelas pada diagram. </w:t>
              </w:r>
            </w:ins>
            <w:ins w:id="4998" w:author="arkat" w:date="2017-09-30T06:30:00Z">
              <w:r>
                <w:rPr>
                  <w:lang w:val="en-US"/>
                </w:rPr>
                <w:t xml:space="preserve">Tanda “+” pada bagian bawah diagram menunjukkan </w:t>
              </w:r>
              <w:r>
                <w:rPr>
                  <w:i/>
                  <w:lang w:val="en-US"/>
                </w:rPr>
                <w:t xml:space="preserve">activity </w:t>
              </w:r>
              <w:r>
                <w:rPr>
                  <w:lang w:val="en-US"/>
                </w:rPr>
                <w:t xml:space="preserve">adalah sub </w:t>
              </w:r>
            </w:ins>
            <w:ins w:id="4999" w:author="arkat" w:date="2017-09-30T06:31:00Z">
              <w:r>
                <w:rPr>
                  <w:lang w:val="en-US"/>
                </w:rPr>
                <w:t>proses dan memiliki level detail yang lebih rendah</w:t>
              </w:r>
            </w:ins>
            <w:ins w:id="5000" w:author="arkat" w:date="2017-09-30T06:32:00Z">
              <w:r>
                <w:rPr>
                  <w:lang w:val="en-US"/>
                </w:rPr>
                <w:t>.</w:t>
              </w:r>
            </w:ins>
          </w:p>
        </w:tc>
      </w:tr>
      <w:tr w:rsidR="004616F6" w14:paraId="23E9B85C" w14:textId="77777777" w:rsidTr="00AA7B15">
        <w:trPr>
          <w:jc w:val="center"/>
          <w:ins w:id="5001" w:author="arkat" w:date="2017-09-28T20:37:00Z"/>
        </w:trPr>
        <w:tc>
          <w:tcPr>
            <w:tcW w:w="1019" w:type="pct"/>
            <w:vAlign w:val="center"/>
            <w:tcPrChange w:id="5002" w:author="arkat" w:date="2017-10-01T10:11:00Z">
              <w:tcPr>
                <w:tcW w:w="1345" w:type="dxa"/>
              </w:tcPr>
            </w:tcPrChange>
          </w:tcPr>
          <w:p w14:paraId="241C509A" w14:textId="7D69ED36" w:rsidR="004616F6" w:rsidRDefault="00FA783C" w:rsidP="00A0737A">
            <w:pPr>
              <w:pStyle w:val="BodyText"/>
              <w:spacing w:after="0"/>
              <w:rPr>
                <w:ins w:id="5003" w:author="arkat" w:date="2017-09-28T20:37:00Z"/>
                <w:noProof/>
                <w:szCs w:val="24"/>
                <w:lang w:val="en-US"/>
              </w:rPr>
            </w:pPr>
            <w:ins w:id="5004" w:author="arkat" w:date="2017-09-29T11:08:00Z">
              <w:r>
                <w:rPr>
                  <w:noProof/>
                  <w:lang w:val="en-US"/>
                </w:rPr>
                <w:drawing>
                  <wp:inline distT="0" distB="0" distL="0" distR="0" wp14:anchorId="63BE3D1B" wp14:editId="3FD2B224">
                    <wp:extent cx="751205" cy="57958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49245" t="40672" r="33970" b="36297"/>
                            <a:stretch/>
                          </pic:blipFill>
                          <pic:spPr bwMode="auto">
                            <a:xfrm>
                              <a:off x="0" y="0"/>
                              <a:ext cx="759378" cy="58589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30" w:type="pct"/>
            <w:vAlign w:val="center"/>
            <w:tcPrChange w:id="5005" w:author="arkat" w:date="2017-10-01T10:11:00Z">
              <w:tcPr>
                <w:tcW w:w="1620" w:type="dxa"/>
              </w:tcPr>
            </w:tcPrChange>
          </w:tcPr>
          <w:p w14:paraId="01F39C8D" w14:textId="77777777" w:rsidR="00A0737A" w:rsidRDefault="004616F6" w:rsidP="00A0737A">
            <w:pPr>
              <w:pStyle w:val="BodyText"/>
              <w:spacing w:after="0"/>
              <w:rPr>
                <w:ins w:id="5006" w:author="arkat" w:date="2017-09-29T11:03:00Z"/>
                <w:lang w:val="en-US"/>
              </w:rPr>
            </w:pPr>
            <w:ins w:id="5007" w:author="arkat" w:date="2017-09-28T20:37:00Z">
              <w:r w:rsidRPr="004616F6">
                <w:rPr>
                  <w:lang w:val="en-US"/>
                </w:rPr>
                <w:t xml:space="preserve">Expanded </w:t>
              </w:r>
            </w:ins>
          </w:p>
          <w:p w14:paraId="6D4CDE89" w14:textId="79C97F32" w:rsidR="004616F6" w:rsidRPr="004616F6" w:rsidRDefault="004616F6" w:rsidP="00A0737A">
            <w:pPr>
              <w:pStyle w:val="BodyText"/>
              <w:spacing w:after="0"/>
              <w:rPr>
                <w:ins w:id="5008" w:author="arkat" w:date="2017-09-28T20:37:00Z"/>
                <w:lang w:val="en-US"/>
              </w:rPr>
            </w:pPr>
            <w:ins w:id="5009" w:author="arkat" w:date="2017-09-28T20:37:00Z">
              <w:r w:rsidRPr="004616F6">
                <w:rPr>
                  <w:lang w:val="en-US"/>
                </w:rPr>
                <w:t>Sub-Process</w:t>
              </w:r>
            </w:ins>
          </w:p>
        </w:tc>
        <w:tc>
          <w:tcPr>
            <w:tcW w:w="2851" w:type="pct"/>
            <w:tcPrChange w:id="5010" w:author="arkat" w:date="2017-10-01T10:11:00Z">
              <w:tcPr>
                <w:tcW w:w="5400" w:type="dxa"/>
              </w:tcPr>
            </w:tcPrChange>
          </w:tcPr>
          <w:p w14:paraId="39022F9F" w14:textId="121743D8" w:rsidR="004616F6" w:rsidRPr="002C3960" w:rsidRDefault="002C3960" w:rsidP="00C36A8C">
            <w:pPr>
              <w:pStyle w:val="BodyText"/>
              <w:spacing w:after="0"/>
              <w:rPr>
                <w:ins w:id="5011" w:author="arkat" w:date="2017-09-28T20:37:00Z"/>
                <w:lang w:val="en-US"/>
                <w:rPrChange w:id="5012" w:author="arkat" w:date="2017-09-30T07:11:00Z">
                  <w:rPr>
                    <w:ins w:id="5013" w:author="arkat" w:date="2017-09-28T20:37:00Z"/>
                  </w:rPr>
                </w:rPrChange>
              </w:rPr>
            </w:pPr>
            <w:ins w:id="5014" w:author="arkat" w:date="2017-09-30T06:32:00Z">
              <w:r>
                <w:rPr>
                  <w:lang w:val="en-US"/>
                </w:rPr>
                <w:t xml:space="preserve">Batasan </w:t>
              </w:r>
            </w:ins>
            <w:ins w:id="5015" w:author="arkat" w:date="2017-09-30T07:06:00Z">
              <w:r>
                <w:rPr>
                  <w:lang w:val="en-US"/>
                </w:rPr>
                <w:t xml:space="preserve">dari sub proses diperluas dan detail sebuah </w:t>
              </w:r>
            </w:ins>
            <w:ins w:id="5016" w:author="arkat" w:date="2017-09-30T07:09:00Z">
              <w:r>
                <w:rPr>
                  <w:lang w:val="en-US"/>
                </w:rPr>
                <w:t xml:space="preserve">proses </w:t>
              </w:r>
            </w:ins>
            <w:ins w:id="5017" w:author="arkat" w:date="2017-09-30T07:10:00Z">
              <w:r>
                <w:rPr>
                  <w:lang w:val="en-US"/>
                </w:rPr>
                <w:t>terlihat batasanya</w:t>
              </w:r>
            </w:ins>
            <w:ins w:id="5018" w:author="arkat" w:date="2017-09-30T06:32:00Z">
              <w:r>
                <w:rPr>
                  <w:lang w:val="en-US"/>
                </w:rPr>
                <w:t>. Perhatikan</w:t>
              </w:r>
            </w:ins>
            <w:ins w:id="5019" w:author="arkat" w:date="2017-09-30T07:10:00Z">
              <w:r>
                <w:rPr>
                  <w:lang w:val="en-US"/>
                </w:rPr>
                <w:t xml:space="preserve"> bahwa </w:t>
              </w:r>
            </w:ins>
            <w:ins w:id="5020" w:author="arkat" w:date="2017-09-30T07:11:00Z">
              <w:r>
                <w:rPr>
                  <w:i/>
                  <w:lang w:val="en-US"/>
                </w:rPr>
                <w:t xml:space="preserve">sequence flow </w:t>
              </w:r>
            </w:ins>
            <w:ins w:id="5021" w:author="arkat" w:date="2017-09-30T07:16:00Z">
              <w:r>
                <w:rPr>
                  <w:lang w:val="en-US"/>
                </w:rPr>
                <w:t>tidak dapat melewati batasan sub proses.</w:t>
              </w:r>
            </w:ins>
          </w:p>
        </w:tc>
      </w:tr>
      <w:tr w:rsidR="004616F6" w14:paraId="16206860" w14:textId="77777777" w:rsidTr="00AA7B15">
        <w:trPr>
          <w:jc w:val="center"/>
          <w:ins w:id="5022" w:author="arkat" w:date="2017-09-28T20:37:00Z"/>
        </w:trPr>
        <w:tc>
          <w:tcPr>
            <w:tcW w:w="1019" w:type="pct"/>
            <w:vAlign w:val="center"/>
            <w:tcPrChange w:id="5023" w:author="arkat" w:date="2017-10-01T10:11:00Z">
              <w:tcPr>
                <w:tcW w:w="1345" w:type="dxa"/>
              </w:tcPr>
            </w:tcPrChange>
          </w:tcPr>
          <w:p w14:paraId="2B6E92A5" w14:textId="1ED35291" w:rsidR="004616F6" w:rsidRDefault="002C3960" w:rsidP="00A0737A">
            <w:pPr>
              <w:pStyle w:val="BodyText"/>
              <w:spacing w:after="0"/>
              <w:rPr>
                <w:ins w:id="5024" w:author="arkat" w:date="2017-09-28T20:37:00Z"/>
                <w:noProof/>
                <w:szCs w:val="24"/>
                <w:lang w:val="en-US"/>
              </w:rPr>
            </w:pPr>
            <w:ins w:id="5025" w:author="arkat" w:date="2017-09-30T07:17:00Z">
              <w:r>
                <w:rPr>
                  <w:noProof/>
                  <w:lang w:val="en-US"/>
                </w:rPr>
                <w:lastRenderedPageBreak/>
                <w:drawing>
                  <wp:inline distT="0" distB="0" distL="0" distR="0" wp14:anchorId="2C1339CD" wp14:editId="1108DC8F">
                    <wp:extent cx="829818" cy="676195"/>
                    <wp:effectExtent l="0" t="0" r="889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1376" t="67239" r="36287" b="14882"/>
                            <a:stretch/>
                          </pic:blipFill>
                          <pic:spPr bwMode="auto">
                            <a:xfrm>
                              <a:off x="0" y="0"/>
                              <a:ext cx="838358" cy="68315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30" w:type="pct"/>
            <w:vAlign w:val="center"/>
            <w:tcPrChange w:id="5026" w:author="arkat" w:date="2017-10-01T10:11:00Z">
              <w:tcPr>
                <w:tcW w:w="1620" w:type="dxa"/>
              </w:tcPr>
            </w:tcPrChange>
          </w:tcPr>
          <w:p w14:paraId="4221A74A" w14:textId="77777777" w:rsidR="00A0737A" w:rsidRDefault="004616F6" w:rsidP="00A0737A">
            <w:pPr>
              <w:pStyle w:val="BodyText"/>
              <w:spacing w:after="0"/>
              <w:rPr>
                <w:ins w:id="5027" w:author="arkat" w:date="2017-09-29T11:03:00Z"/>
                <w:lang w:val="en-US"/>
              </w:rPr>
            </w:pPr>
            <w:ins w:id="5028" w:author="arkat" w:date="2017-09-28T20:37:00Z">
              <w:r w:rsidRPr="004616F6">
                <w:rPr>
                  <w:lang w:val="en-US"/>
                </w:rPr>
                <w:t xml:space="preserve">Collapsed </w:t>
              </w:r>
            </w:ins>
          </w:p>
          <w:p w14:paraId="4BFC9A09" w14:textId="31DC2A94" w:rsidR="004616F6" w:rsidRPr="004616F6" w:rsidRDefault="00A0737A" w:rsidP="00A0737A">
            <w:pPr>
              <w:pStyle w:val="BodyText"/>
              <w:spacing w:after="0"/>
              <w:rPr>
                <w:ins w:id="5029" w:author="arkat" w:date="2017-09-28T20:37:00Z"/>
                <w:lang w:val="en-US"/>
              </w:rPr>
            </w:pPr>
            <w:ins w:id="5030" w:author="arkat" w:date="2017-09-28T20:37:00Z">
              <w:r>
                <w:rPr>
                  <w:lang w:val="en-US"/>
                </w:rPr>
                <w:t>Sub-</w:t>
              </w:r>
              <w:r w:rsidR="004616F6" w:rsidRPr="004616F6">
                <w:rPr>
                  <w:lang w:val="en-US"/>
                </w:rPr>
                <w:t>Choreography</w:t>
              </w:r>
            </w:ins>
          </w:p>
        </w:tc>
        <w:tc>
          <w:tcPr>
            <w:tcW w:w="2851" w:type="pct"/>
            <w:tcPrChange w:id="5031" w:author="arkat" w:date="2017-10-01T10:11:00Z">
              <w:tcPr>
                <w:tcW w:w="5400" w:type="dxa"/>
              </w:tcPr>
            </w:tcPrChange>
          </w:tcPr>
          <w:p w14:paraId="34AE19CC" w14:textId="3A3523BF" w:rsidR="004616F6" w:rsidRPr="00B974E5" w:rsidRDefault="00B974E5" w:rsidP="00A0737A">
            <w:pPr>
              <w:pStyle w:val="BodyText"/>
              <w:spacing w:after="0"/>
              <w:rPr>
                <w:ins w:id="5032" w:author="arkat" w:date="2017-09-28T20:37:00Z"/>
                <w:lang w:val="en-US"/>
                <w:rPrChange w:id="5033" w:author="arkat" w:date="2017-09-30T07:17:00Z">
                  <w:rPr>
                    <w:ins w:id="5034" w:author="arkat" w:date="2017-09-28T20:37:00Z"/>
                  </w:rPr>
                </w:rPrChange>
              </w:rPr>
            </w:pPr>
            <w:ins w:id="5035" w:author="arkat" w:date="2017-09-30T07:17:00Z">
              <w:r>
                <w:rPr>
                  <w:lang w:val="en-US"/>
                </w:rPr>
                <w:t xml:space="preserve">Detail </w:t>
              </w:r>
            </w:ins>
            <w:ins w:id="5036" w:author="arkat" w:date="2017-09-30T07:18:00Z">
              <w:r>
                <w:rPr>
                  <w:lang w:val="en-US"/>
                </w:rPr>
                <w:t xml:space="preserve">dari </w:t>
              </w:r>
              <w:r w:rsidRPr="00B974E5">
                <w:rPr>
                  <w:i/>
                  <w:lang w:val="en-US"/>
                  <w:rPrChange w:id="5037" w:author="arkat" w:date="2017-09-30T07:18:00Z">
                    <w:rPr>
                      <w:lang w:val="en-US"/>
                    </w:rPr>
                  </w:rPrChange>
                </w:rPr>
                <w:t>Sub</w:t>
              </w:r>
            </w:ins>
            <w:ins w:id="5038" w:author="arkat" w:date="2017-09-30T07:17:00Z">
              <w:r w:rsidRPr="00B974E5">
                <w:rPr>
                  <w:i/>
                  <w:lang w:val="en-US"/>
                  <w:rPrChange w:id="5039" w:author="arkat" w:date="2017-09-30T07:17:00Z">
                    <w:rPr>
                      <w:lang w:val="en-US"/>
                    </w:rPr>
                  </w:rPrChange>
                </w:rPr>
                <w:t>-Choreography</w:t>
              </w:r>
              <w:r>
                <w:rPr>
                  <w:i/>
                  <w:lang w:val="en-US"/>
                </w:rPr>
                <w:t xml:space="preserve"> </w:t>
              </w:r>
              <w:r>
                <w:rPr>
                  <w:lang w:val="en-US"/>
                </w:rPr>
                <w:t xml:space="preserve">tidak tergambar dengan jelas pada diagram. Tanda “+” pada bagian bawah menunjukkan </w:t>
              </w:r>
            </w:ins>
            <w:ins w:id="5040" w:author="arkat" w:date="2017-09-30T07:18:00Z">
              <w:r>
                <w:rPr>
                  <w:lang w:val="en-US"/>
                </w:rPr>
                <w:t xml:space="preserve">bahwa </w:t>
              </w:r>
              <w:r>
                <w:rPr>
                  <w:i/>
                  <w:lang w:val="en-US"/>
                </w:rPr>
                <w:t xml:space="preserve">activity </w:t>
              </w:r>
              <w:r>
                <w:rPr>
                  <w:lang w:val="en-US"/>
                </w:rPr>
                <w:t>adalah sub proses dan memiliki level detail yang lebih rendah.</w:t>
              </w:r>
            </w:ins>
          </w:p>
        </w:tc>
      </w:tr>
      <w:tr w:rsidR="004616F6" w14:paraId="20EC7A6A" w14:textId="77777777" w:rsidTr="00AA7B15">
        <w:trPr>
          <w:jc w:val="center"/>
          <w:ins w:id="5041" w:author="arkat" w:date="2017-09-28T20:37:00Z"/>
        </w:trPr>
        <w:tc>
          <w:tcPr>
            <w:tcW w:w="1019" w:type="pct"/>
            <w:vAlign w:val="center"/>
            <w:tcPrChange w:id="5042" w:author="arkat" w:date="2017-10-01T10:11:00Z">
              <w:tcPr>
                <w:tcW w:w="1345" w:type="dxa"/>
              </w:tcPr>
            </w:tcPrChange>
          </w:tcPr>
          <w:p w14:paraId="717106EE" w14:textId="49102695" w:rsidR="004616F6" w:rsidRDefault="00B974E5" w:rsidP="00A0737A">
            <w:pPr>
              <w:pStyle w:val="BodyText"/>
              <w:spacing w:after="0"/>
              <w:rPr>
                <w:ins w:id="5043" w:author="arkat" w:date="2017-09-28T20:37:00Z"/>
                <w:noProof/>
                <w:szCs w:val="24"/>
                <w:lang w:val="en-US"/>
              </w:rPr>
            </w:pPr>
            <w:ins w:id="5044" w:author="arkat" w:date="2017-09-30T07:19:00Z">
              <w:r>
                <w:rPr>
                  <w:noProof/>
                  <w:lang w:val="en-US"/>
                </w:rPr>
                <w:drawing>
                  <wp:inline distT="0" distB="0" distL="0" distR="0" wp14:anchorId="0BA50D5B" wp14:editId="1C020662">
                    <wp:extent cx="782955" cy="61495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41014" t="31187" r="32020" b="31146"/>
                            <a:stretch/>
                          </pic:blipFill>
                          <pic:spPr bwMode="auto">
                            <a:xfrm>
                              <a:off x="0" y="0"/>
                              <a:ext cx="797505" cy="62638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30" w:type="pct"/>
            <w:vAlign w:val="center"/>
            <w:tcPrChange w:id="5045" w:author="arkat" w:date="2017-10-01T10:11:00Z">
              <w:tcPr>
                <w:tcW w:w="1620" w:type="dxa"/>
              </w:tcPr>
            </w:tcPrChange>
          </w:tcPr>
          <w:p w14:paraId="74E9B37F" w14:textId="77777777" w:rsidR="00A0737A" w:rsidRDefault="004616F6" w:rsidP="00A0737A">
            <w:pPr>
              <w:pStyle w:val="BodyText"/>
              <w:spacing w:after="0"/>
              <w:rPr>
                <w:ins w:id="5046" w:author="arkat" w:date="2017-09-29T11:03:00Z"/>
                <w:lang w:val="en-US"/>
              </w:rPr>
            </w:pPr>
            <w:ins w:id="5047" w:author="arkat" w:date="2017-09-28T20:37:00Z">
              <w:r w:rsidRPr="004616F6">
                <w:rPr>
                  <w:lang w:val="en-US"/>
                </w:rPr>
                <w:t xml:space="preserve">Expanded </w:t>
              </w:r>
            </w:ins>
          </w:p>
          <w:p w14:paraId="1823BA78" w14:textId="4497FE8E" w:rsidR="004616F6" w:rsidRPr="004616F6" w:rsidRDefault="004616F6" w:rsidP="00A0737A">
            <w:pPr>
              <w:pStyle w:val="BodyText"/>
              <w:spacing w:after="0"/>
              <w:rPr>
                <w:ins w:id="5048" w:author="arkat" w:date="2017-09-28T20:37:00Z"/>
                <w:lang w:val="en-US"/>
              </w:rPr>
            </w:pPr>
            <w:ins w:id="5049" w:author="arkat" w:date="2017-09-28T20:37:00Z">
              <w:r w:rsidRPr="004616F6">
                <w:rPr>
                  <w:lang w:val="en-US"/>
                </w:rPr>
                <w:t>Sub- Choreography</w:t>
              </w:r>
            </w:ins>
          </w:p>
        </w:tc>
        <w:tc>
          <w:tcPr>
            <w:tcW w:w="2851" w:type="pct"/>
            <w:tcPrChange w:id="5050" w:author="arkat" w:date="2017-10-01T10:11:00Z">
              <w:tcPr>
                <w:tcW w:w="5400" w:type="dxa"/>
              </w:tcPr>
            </w:tcPrChange>
          </w:tcPr>
          <w:p w14:paraId="2DB5578D" w14:textId="4C9E730E" w:rsidR="004616F6" w:rsidRDefault="00B974E5" w:rsidP="00C36A8C">
            <w:pPr>
              <w:pStyle w:val="BodyText"/>
              <w:spacing w:after="0"/>
              <w:rPr>
                <w:ins w:id="5051" w:author="arkat" w:date="2017-09-28T20:37:00Z"/>
              </w:rPr>
            </w:pPr>
            <w:ins w:id="5052" w:author="arkat" w:date="2017-09-30T07:20:00Z">
              <w:r>
                <w:rPr>
                  <w:lang w:val="en-US"/>
                </w:rPr>
                <w:t xml:space="preserve">Batasan </w:t>
              </w:r>
            </w:ins>
            <w:ins w:id="5053" w:author="arkat" w:date="2017-09-30T07:21:00Z">
              <w:r>
                <w:rPr>
                  <w:lang w:val="en-US"/>
                </w:rPr>
                <w:t xml:space="preserve">dari </w:t>
              </w:r>
              <w:r w:rsidRPr="00832701">
                <w:rPr>
                  <w:i/>
                  <w:lang w:val="en-US"/>
                </w:rPr>
                <w:t>Sub</w:t>
              </w:r>
            </w:ins>
            <w:ins w:id="5054" w:author="arkat" w:date="2017-09-30T07:20:00Z">
              <w:r w:rsidRPr="00832701">
                <w:rPr>
                  <w:i/>
                  <w:lang w:val="en-US"/>
                </w:rPr>
                <w:t>-Choreography</w:t>
              </w:r>
              <w:r>
                <w:rPr>
                  <w:i/>
                  <w:lang w:val="en-US"/>
                </w:rPr>
                <w:t xml:space="preserve"> </w:t>
              </w:r>
              <w:r>
                <w:rPr>
                  <w:lang w:val="en-US"/>
                </w:rPr>
                <w:t xml:space="preserve">diperluas dan detail </w:t>
              </w:r>
            </w:ins>
            <w:ins w:id="5055" w:author="arkat" w:date="2017-09-30T07:21:00Z">
              <w:r>
                <w:rPr>
                  <w:lang w:val="en-US"/>
                </w:rPr>
                <w:t xml:space="preserve">sebuah </w:t>
              </w:r>
              <w:r w:rsidRPr="00832701">
                <w:rPr>
                  <w:i/>
                  <w:lang w:val="en-US"/>
                </w:rPr>
                <w:t>Choreography</w:t>
              </w:r>
            </w:ins>
            <w:ins w:id="5056" w:author="arkat" w:date="2017-09-30T07:20:00Z">
              <w:r>
                <w:rPr>
                  <w:lang w:val="en-US"/>
                </w:rPr>
                <w:t xml:space="preserve"> terlihat batasanya. Perhatikan bahwa </w:t>
              </w:r>
              <w:r>
                <w:rPr>
                  <w:i/>
                  <w:lang w:val="en-US"/>
                </w:rPr>
                <w:t xml:space="preserve">sequence flow </w:t>
              </w:r>
              <w:r>
                <w:rPr>
                  <w:lang w:val="en-US"/>
                </w:rPr>
                <w:t xml:space="preserve">tidak dapat melewati </w:t>
              </w:r>
            </w:ins>
            <w:ins w:id="5057" w:author="arkat" w:date="2017-09-30T07:21:00Z">
              <w:r>
                <w:rPr>
                  <w:lang w:val="en-US"/>
                </w:rPr>
                <w:t xml:space="preserve">batasan </w:t>
              </w:r>
              <w:r w:rsidRPr="00832701">
                <w:rPr>
                  <w:i/>
                  <w:lang w:val="en-US"/>
                </w:rPr>
                <w:t>Sub-Choreography</w:t>
              </w:r>
              <w:r>
                <w:rPr>
                  <w:i/>
                  <w:lang w:val="en-US"/>
                </w:rPr>
                <w:t>.</w:t>
              </w:r>
            </w:ins>
          </w:p>
        </w:tc>
      </w:tr>
    </w:tbl>
    <w:p w14:paraId="0272D6D7" w14:textId="389DB6CF" w:rsidR="006B14FD" w:rsidRPr="00E6554F" w:rsidRDefault="00DF5AE0">
      <w:pPr>
        <w:pStyle w:val="GambarBAB2"/>
        <w:numPr>
          <w:ilvl w:val="0"/>
          <w:numId w:val="0"/>
        </w:numPr>
        <w:rPr>
          <w:ins w:id="5058" w:author="arkat" w:date="2017-10-01T09:55:00Z"/>
        </w:rPr>
        <w:pPrChange w:id="5059" w:author="arkat" w:date="2017-10-02T21:41:00Z">
          <w:pPr>
            <w:pStyle w:val="BodyText"/>
            <w:spacing w:after="0"/>
          </w:pPr>
        </w:pPrChange>
      </w:pPr>
      <w:bookmarkStart w:id="5060" w:name="_Toc494749993"/>
      <w:bookmarkStart w:id="5061" w:name="_Toc494920102"/>
      <w:bookmarkStart w:id="5062" w:name="_Toc495046369"/>
      <w:ins w:id="5063" w:author="arkat" w:date="2017-10-02T21:39:00Z">
        <w:r>
          <w:lastRenderedPageBreak/>
          <w:t xml:space="preserve">Diadopsi dari: </w:t>
        </w:r>
        <w:r>
          <w:fldChar w:fldCharType="begin" w:fldLock="1"/>
        </w:r>
        <w: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fldChar w:fldCharType="separate"/>
        </w:r>
        <w:r w:rsidRPr="006B14FD">
          <w:rPr>
            <w:noProof/>
          </w:rPr>
          <w:t>OMG</w:t>
        </w:r>
        <w:r>
          <w:rPr>
            <w:noProof/>
          </w:rPr>
          <w:t xml:space="preserve"> (</w:t>
        </w:r>
        <w:r w:rsidRPr="006B14FD">
          <w:rPr>
            <w:noProof/>
          </w:rPr>
          <w:t>2011)</w:t>
        </w:r>
        <w:bookmarkEnd w:id="5060"/>
        <w:bookmarkEnd w:id="5061"/>
        <w:bookmarkEnd w:id="5062"/>
        <w:r>
          <w:fldChar w:fldCharType="end"/>
        </w:r>
      </w:ins>
    </w:p>
    <w:p w14:paraId="03B07DA5" w14:textId="3B85D740" w:rsidR="000F4275" w:rsidRPr="00F76467" w:rsidRDefault="000F4275">
      <w:pPr>
        <w:pStyle w:val="BodyText"/>
        <w:numPr>
          <w:ilvl w:val="6"/>
          <w:numId w:val="127"/>
        </w:numPr>
        <w:spacing w:after="0"/>
        <w:ind w:left="270" w:hanging="270"/>
        <w:rPr>
          <w:ins w:id="5064" w:author="arkat" w:date="2017-10-01T09:55:00Z"/>
          <w:i/>
          <w:lang w:val="en-US"/>
          <w:rPrChange w:id="5065" w:author="arkat" w:date="2017-10-01T10:25:00Z">
            <w:rPr>
              <w:ins w:id="5066" w:author="arkat" w:date="2017-10-01T09:55:00Z"/>
              <w:szCs w:val="24"/>
              <w:lang w:val="en-US"/>
            </w:rPr>
          </w:rPrChange>
        </w:rPr>
        <w:pPrChange w:id="5067" w:author="arkat" w:date="2017-10-02T22:41:00Z">
          <w:pPr>
            <w:pStyle w:val="BodyText"/>
            <w:spacing w:after="0"/>
          </w:pPr>
        </w:pPrChange>
      </w:pPr>
      <w:ins w:id="5068" w:author="arkat" w:date="2017-10-01T09:55:00Z">
        <w:r w:rsidRPr="005B2456">
          <w:rPr>
            <w:b/>
            <w:i/>
            <w:lang w:val="en-US"/>
            <w:rPrChange w:id="5069" w:author="arkat" w:date="2017-10-02T22:36:00Z">
              <w:rPr>
                <w:szCs w:val="24"/>
                <w:lang w:val="en-US"/>
              </w:rPr>
            </w:rPrChange>
          </w:rPr>
          <w:t>Sequence Flow</w:t>
        </w:r>
      </w:ins>
      <w:ins w:id="5070" w:author="arkat" w:date="2017-10-01T10:23:00Z">
        <w:r w:rsidR="00F76467">
          <w:rPr>
            <w:i/>
            <w:lang w:val="en-US"/>
          </w:rPr>
          <w:t xml:space="preserve">, </w:t>
        </w:r>
        <w:r w:rsidR="00F76467">
          <w:rPr>
            <w:lang w:val="en-US"/>
          </w:rPr>
          <w:t xml:space="preserve">Ada 7 jenis </w:t>
        </w:r>
        <w:r w:rsidR="00F76467">
          <w:rPr>
            <w:i/>
            <w:lang w:val="en-US"/>
          </w:rPr>
          <w:t>Sequence Flow</w:t>
        </w:r>
      </w:ins>
      <w:ins w:id="5071" w:author="arkat" w:date="2017-10-01T10:25:00Z">
        <w:r w:rsidR="00F76467">
          <w:rPr>
            <w:i/>
            <w:lang w:val="en-US"/>
          </w:rPr>
          <w:t xml:space="preserve"> </w:t>
        </w:r>
        <w:r w:rsidR="00F76467">
          <w:rPr>
            <w:lang w:val="en-US"/>
          </w:rPr>
          <w:t xml:space="preserve">sebagaimana pada </w:t>
        </w:r>
      </w:ins>
      <w:ins w:id="5072" w:author="arkat" w:date="2017-10-11T11:04:00Z">
        <w:r w:rsidR="005515AB">
          <w:rPr>
            <w:lang w:val="en-US"/>
          </w:rPr>
          <w:t>T</w:t>
        </w:r>
      </w:ins>
      <w:ins w:id="5073" w:author="arkat" w:date="2017-10-01T10:25:00Z">
        <w:del w:id="5074" w:author="arkat" w:date="2017-10-11T11:04:00Z">
          <w:r w:rsidR="00F76467" w:rsidDel="005515AB">
            <w:rPr>
              <w:lang w:val="en-US"/>
            </w:rPr>
            <w:delText>t</w:delText>
          </w:r>
        </w:del>
        <w:proofErr w:type="gramStart"/>
        <w:r w:rsidR="00F76467">
          <w:rPr>
            <w:lang w:val="en-US"/>
          </w:rPr>
          <w:t>abel</w:t>
        </w:r>
        <w:proofErr w:type="gramEnd"/>
        <w:r w:rsidR="00F76467">
          <w:rPr>
            <w:lang w:val="en-US"/>
          </w:rPr>
          <w:t xml:space="preserve"> 2.5.</w:t>
        </w:r>
      </w:ins>
    </w:p>
    <w:p w14:paraId="25F717C0" w14:textId="3F715087" w:rsidR="00F76467" w:rsidRPr="00E6554F" w:rsidRDefault="00F76467">
      <w:pPr>
        <w:pStyle w:val="TabelBAB2"/>
        <w:rPr>
          <w:ins w:id="5075" w:author="arkat" w:date="2017-10-01T09:55:00Z"/>
        </w:rPr>
        <w:pPrChange w:id="5076" w:author="arkat" w:date="2017-10-01T10:49:00Z">
          <w:pPr>
            <w:pStyle w:val="BodyText"/>
            <w:spacing w:after="0"/>
          </w:pPr>
        </w:pPrChange>
      </w:pPr>
      <w:bookmarkStart w:id="5077" w:name="_Toc495046397"/>
      <w:ins w:id="5078" w:author="arkat" w:date="2017-10-01T10:25:00Z">
        <w:r w:rsidRPr="00E6554F">
          <w:lastRenderedPageBreak/>
          <w:t xml:space="preserve">Elemen Perluasan </w:t>
        </w:r>
        <w:r w:rsidRPr="00DD5090">
          <w:rPr>
            <w:i/>
            <w:rPrChange w:id="5079" w:author="arkat" w:date="2017-10-02T23:26:00Z">
              <w:rPr>
                <w:b/>
              </w:rPr>
            </w:rPrChange>
          </w:rPr>
          <w:t>Sequence Flow</w:t>
        </w:r>
      </w:ins>
      <w:bookmarkEnd w:id="5077"/>
    </w:p>
    <w:tbl>
      <w:tblPr>
        <w:tblStyle w:val="TableGrid"/>
        <w:tblW w:w="5000" w:type="pct"/>
        <w:tblLook w:val="04A0" w:firstRow="1" w:lastRow="0" w:firstColumn="1" w:lastColumn="0" w:noHBand="0" w:noVBand="1"/>
        <w:tblPrChange w:id="5080" w:author="arkat" w:date="2017-10-01T10:49:00Z">
          <w:tblPr>
            <w:tblStyle w:val="TableGrid"/>
            <w:tblW w:w="0" w:type="auto"/>
            <w:tblLook w:val="04A0" w:firstRow="1" w:lastRow="0" w:firstColumn="1" w:lastColumn="0" w:noHBand="0" w:noVBand="1"/>
          </w:tblPr>
        </w:tblPrChange>
      </w:tblPr>
      <w:tblGrid>
        <w:gridCol w:w="1806"/>
        <w:gridCol w:w="1746"/>
        <w:gridCol w:w="4377"/>
        <w:tblGridChange w:id="5081">
          <w:tblGrid>
            <w:gridCol w:w="1806"/>
            <w:gridCol w:w="1631"/>
            <w:gridCol w:w="4492"/>
          </w:tblGrid>
        </w:tblGridChange>
      </w:tblGrid>
      <w:tr w:rsidR="00F76467" w:rsidRPr="00F76467" w14:paraId="1FEC69A2" w14:textId="77777777" w:rsidTr="000672E6">
        <w:trPr>
          <w:ins w:id="5082" w:author="arkat" w:date="2017-10-01T10:26:00Z"/>
        </w:trPr>
        <w:tc>
          <w:tcPr>
            <w:tcW w:w="2240" w:type="pct"/>
            <w:gridSpan w:val="2"/>
            <w:tcPrChange w:id="5083" w:author="arkat" w:date="2017-10-01T10:49:00Z">
              <w:tcPr>
                <w:tcW w:w="3437" w:type="dxa"/>
                <w:gridSpan w:val="2"/>
              </w:tcPr>
            </w:tcPrChange>
          </w:tcPr>
          <w:p w14:paraId="3944F880" w14:textId="1F1E8F99" w:rsidR="00F76467" w:rsidRPr="00F76467" w:rsidRDefault="00F76467" w:rsidP="00190E7E">
            <w:pPr>
              <w:pStyle w:val="BodyText"/>
              <w:spacing w:after="0"/>
              <w:rPr>
                <w:ins w:id="5084" w:author="arkat" w:date="2017-10-01T10:26:00Z"/>
                <w:b/>
                <w:lang w:val="en-US"/>
                <w:rPrChange w:id="5085" w:author="arkat" w:date="2017-10-01T10:26:00Z">
                  <w:rPr>
                    <w:ins w:id="5086" w:author="arkat" w:date="2017-10-01T10:26:00Z"/>
                    <w:lang w:val="en-US"/>
                  </w:rPr>
                </w:rPrChange>
              </w:rPr>
            </w:pPr>
            <w:ins w:id="5087" w:author="arkat" w:date="2017-10-01T10:26:00Z">
              <w:r w:rsidRPr="00F76467">
                <w:rPr>
                  <w:b/>
                  <w:lang w:val="en-US"/>
                  <w:rPrChange w:id="5088" w:author="arkat" w:date="2017-10-01T10:26:00Z">
                    <w:rPr>
                      <w:lang w:val="en-US"/>
                    </w:rPr>
                  </w:rPrChange>
                </w:rPr>
                <w:t>Elemen</w:t>
              </w:r>
            </w:ins>
          </w:p>
        </w:tc>
        <w:tc>
          <w:tcPr>
            <w:tcW w:w="2760" w:type="pct"/>
            <w:tcPrChange w:id="5089" w:author="arkat" w:date="2017-10-01T10:49:00Z">
              <w:tcPr>
                <w:tcW w:w="4492" w:type="dxa"/>
              </w:tcPr>
            </w:tcPrChange>
          </w:tcPr>
          <w:p w14:paraId="25FE1806" w14:textId="7277B313" w:rsidR="00F76467" w:rsidRPr="00F76467" w:rsidRDefault="00F76467" w:rsidP="00190E7E">
            <w:pPr>
              <w:pStyle w:val="BodyText"/>
              <w:spacing w:after="0"/>
              <w:rPr>
                <w:ins w:id="5090" w:author="arkat" w:date="2017-10-01T10:26:00Z"/>
                <w:b/>
                <w:lang w:val="en-US"/>
                <w:rPrChange w:id="5091" w:author="arkat" w:date="2017-10-01T10:26:00Z">
                  <w:rPr>
                    <w:ins w:id="5092" w:author="arkat" w:date="2017-10-01T10:26:00Z"/>
                    <w:i/>
                    <w:lang w:val="en-US"/>
                  </w:rPr>
                </w:rPrChange>
              </w:rPr>
            </w:pPr>
            <w:ins w:id="5093" w:author="arkat" w:date="2017-10-01T10:26:00Z">
              <w:r w:rsidRPr="00F76467">
                <w:rPr>
                  <w:b/>
                  <w:lang w:val="en-US"/>
                  <w:rPrChange w:id="5094" w:author="arkat" w:date="2017-10-01T10:26:00Z">
                    <w:rPr>
                      <w:i/>
                      <w:lang w:val="en-US"/>
                    </w:rPr>
                  </w:rPrChange>
                </w:rPr>
                <w:t>Deskripsi</w:t>
              </w:r>
            </w:ins>
          </w:p>
        </w:tc>
      </w:tr>
      <w:tr w:rsidR="00F76467" w14:paraId="3E30DF2E" w14:textId="77777777" w:rsidTr="000672E6">
        <w:trPr>
          <w:ins w:id="5095" w:author="arkat" w:date="2017-10-01T09:55:00Z"/>
        </w:trPr>
        <w:tc>
          <w:tcPr>
            <w:tcW w:w="1139" w:type="pct"/>
            <w:vAlign w:val="center"/>
            <w:tcPrChange w:id="5096" w:author="arkat" w:date="2017-10-01T10:49:00Z">
              <w:tcPr>
                <w:tcW w:w="1806" w:type="dxa"/>
              </w:tcPr>
            </w:tcPrChange>
          </w:tcPr>
          <w:p w14:paraId="0838604B" w14:textId="77777777" w:rsidR="000F4275" w:rsidRDefault="000F4275" w:rsidP="00190E7E">
            <w:pPr>
              <w:pStyle w:val="BodyText"/>
              <w:spacing w:after="0"/>
              <w:rPr>
                <w:ins w:id="5097" w:author="arkat" w:date="2017-10-01T09:55:00Z"/>
              </w:rPr>
            </w:pPr>
            <w:ins w:id="5098" w:author="arkat" w:date="2017-10-01T09:55:00Z">
              <w:r>
                <w:rPr>
                  <w:noProof/>
                  <w:lang w:val="en-US"/>
                </w:rPr>
                <w:drawing>
                  <wp:inline distT="0" distB="0" distL="0" distR="0" wp14:anchorId="7E01AE24" wp14:editId="14BBAC6E">
                    <wp:extent cx="968188" cy="175895"/>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44832" t="27934" r="35911" b="65844"/>
                            <a:stretch/>
                          </pic:blipFill>
                          <pic:spPr bwMode="auto">
                            <a:xfrm>
                              <a:off x="0" y="0"/>
                              <a:ext cx="970786" cy="17636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5099" w:author="arkat" w:date="2017-10-01T10:49:00Z">
              <w:tcPr>
                <w:tcW w:w="1631" w:type="dxa"/>
                <w:vAlign w:val="center"/>
              </w:tcPr>
            </w:tcPrChange>
          </w:tcPr>
          <w:p w14:paraId="75D2C1A9" w14:textId="77777777" w:rsidR="000F4275" w:rsidRDefault="000F4275" w:rsidP="00190E7E">
            <w:pPr>
              <w:pStyle w:val="BodyText"/>
              <w:spacing w:after="0"/>
              <w:rPr>
                <w:ins w:id="5100" w:author="arkat" w:date="2017-10-01T09:55:00Z"/>
              </w:rPr>
            </w:pPr>
            <w:ins w:id="5101" w:author="arkat" w:date="2017-10-01T09:55:00Z">
              <w:r w:rsidRPr="004616F6">
                <w:rPr>
                  <w:lang w:val="en-US"/>
                </w:rPr>
                <w:t xml:space="preserve">Normal Flow </w:t>
              </w:r>
            </w:ins>
          </w:p>
        </w:tc>
        <w:tc>
          <w:tcPr>
            <w:tcW w:w="2760" w:type="pct"/>
            <w:tcPrChange w:id="5102" w:author="arkat" w:date="2017-10-01T10:49:00Z">
              <w:tcPr>
                <w:tcW w:w="4492" w:type="dxa"/>
              </w:tcPr>
            </w:tcPrChange>
          </w:tcPr>
          <w:p w14:paraId="315C54E0" w14:textId="77777777" w:rsidR="000F4275" w:rsidRDefault="000F4275" w:rsidP="00190E7E">
            <w:pPr>
              <w:pStyle w:val="BodyText"/>
              <w:spacing w:after="0"/>
              <w:rPr>
                <w:ins w:id="5103" w:author="arkat" w:date="2017-10-01T09:55:00Z"/>
              </w:rPr>
            </w:pPr>
            <w:ins w:id="5104" w:author="arkat" w:date="2017-10-01T09:55:00Z">
              <w:r>
                <w:rPr>
                  <w:i/>
                  <w:lang w:val="en-US"/>
                </w:rPr>
                <w:t xml:space="preserve">Normal Flow </w:t>
              </w:r>
              <w:r>
                <w:rPr>
                  <w:lang w:val="en-US"/>
                </w:rPr>
                <w:t xml:space="preserve">mengacu pada jalur dari </w:t>
              </w:r>
              <w:r>
                <w:rPr>
                  <w:i/>
                  <w:lang w:val="en-US"/>
                </w:rPr>
                <w:t xml:space="preserve">sequence flow </w:t>
              </w:r>
              <w:r>
                <w:rPr>
                  <w:lang w:val="en-US"/>
                </w:rPr>
                <w:t xml:space="preserve">yang tidak dimulai dari </w:t>
              </w:r>
              <w:r>
                <w:rPr>
                  <w:i/>
                  <w:lang w:val="en-US"/>
                </w:rPr>
                <w:t xml:space="preserve">intermediate event </w:t>
              </w:r>
              <w:r>
                <w:rPr>
                  <w:lang w:val="en-US"/>
                </w:rPr>
                <w:t xml:space="preserve">yang dihubungkan dengan batas sebuah </w:t>
              </w:r>
              <w:r>
                <w:rPr>
                  <w:i/>
                  <w:lang w:val="en-US"/>
                </w:rPr>
                <w:t>activity.</w:t>
              </w:r>
            </w:ins>
          </w:p>
        </w:tc>
      </w:tr>
      <w:tr w:rsidR="00F76467" w14:paraId="36759282" w14:textId="77777777" w:rsidTr="000672E6">
        <w:trPr>
          <w:ins w:id="5105" w:author="arkat" w:date="2017-10-01T09:55:00Z"/>
        </w:trPr>
        <w:tc>
          <w:tcPr>
            <w:tcW w:w="1139" w:type="pct"/>
            <w:vAlign w:val="center"/>
            <w:tcPrChange w:id="5106" w:author="arkat" w:date="2017-10-01T10:49:00Z">
              <w:tcPr>
                <w:tcW w:w="1806" w:type="dxa"/>
              </w:tcPr>
            </w:tcPrChange>
          </w:tcPr>
          <w:p w14:paraId="73EEBE53" w14:textId="77777777" w:rsidR="000F4275" w:rsidRDefault="000F4275" w:rsidP="00190E7E">
            <w:pPr>
              <w:pStyle w:val="BodyText"/>
              <w:spacing w:after="0"/>
              <w:rPr>
                <w:ins w:id="5107" w:author="arkat" w:date="2017-10-01T09:55:00Z"/>
              </w:rPr>
            </w:pPr>
            <w:ins w:id="5108" w:author="arkat" w:date="2017-10-01T09:55:00Z">
              <w:r>
                <w:rPr>
                  <w:noProof/>
                  <w:lang w:val="en-US"/>
                </w:rPr>
                <w:drawing>
                  <wp:inline distT="0" distB="0" distL="0" distR="0" wp14:anchorId="2A18F014" wp14:editId="7ED2AEBB">
                    <wp:extent cx="968188" cy="175895"/>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44832" t="27934" r="35911" b="65844"/>
                            <a:stretch/>
                          </pic:blipFill>
                          <pic:spPr bwMode="auto">
                            <a:xfrm>
                              <a:off x="0" y="0"/>
                              <a:ext cx="970786" cy="17636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5109" w:author="arkat" w:date="2017-10-01T10:49:00Z">
              <w:tcPr>
                <w:tcW w:w="1631" w:type="dxa"/>
                <w:vAlign w:val="center"/>
              </w:tcPr>
            </w:tcPrChange>
          </w:tcPr>
          <w:p w14:paraId="29087575" w14:textId="77777777" w:rsidR="000F4275" w:rsidRDefault="000F4275" w:rsidP="00190E7E">
            <w:pPr>
              <w:pStyle w:val="BodyText"/>
              <w:spacing w:after="0"/>
              <w:rPr>
                <w:ins w:id="5110" w:author="arkat" w:date="2017-10-01T09:55:00Z"/>
              </w:rPr>
            </w:pPr>
            <w:ins w:id="5111" w:author="arkat" w:date="2017-10-01T09:55:00Z">
              <w:r w:rsidRPr="004616F6">
                <w:rPr>
                  <w:lang w:val="en-US"/>
                </w:rPr>
                <w:t>Uncontrolled</w:t>
              </w:r>
              <w:r>
                <w:rPr>
                  <w:lang w:val="en-US"/>
                </w:rPr>
                <w:t xml:space="preserve"> Flow</w:t>
              </w:r>
            </w:ins>
          </w:p>
        </w:tc>
        <w:tc>
          <w:tcPr>
            <w:tcW w:w="2760" w:type="pct"/>
            <w:tcPrChange w:id="5112" w:author="arkat" w:date="2017-10-01T10:49:00Z">
              <w:tcPr>
                <w:tcW w:w="4492" w:type="dxa"/>
              </w:tcPr>
            </w:tcPrChange>
          </w:tcPr>
          <w:p w14:paraId="448ED45B" w14:textId="77777777" w:rsidR="000F4275" w:rsidRDefault="000F4275" w:rsidP="00190E7E">
            <w:pPr>
              <w:pStyle w:val="BodyText"/>
              <w:spacing w:after="0"/>
              <w:rPr>
                <w:ins w:id="5113" w:author="arkat" w:date="2017-10-01T09:55:00Z"/>
              </w:rPr>
            </w:pPr>
            <w:ins w:id="5114" w:author="arkat" w:date="2017-10-01T09:55:00Z">
              <w:r>
                <w:rPr>
                  <w:i/>
                  <w:lang w:val="en-US"/>
                </w:rPr>
                <w:t xml:space="preserve">Uncontrolled flow </w:t>
              </w:r>
              <w:r>
                <w:rPr>
                  <w:lang w:val="en-US"/>
                </w:rPr>
                <w:t xml:space="preserve">berkaitan dengan </w:t>
              </w:r>
              <w:r>
                <w:rPr>
                  <w:i/>
                  <w:lang w:val="en-US"/>
                </w:rPr>
                <w:t xml:space="preserve">flow </w:t>
              </w:r>
              <w:r>
                <w:rPr>
                  <w:lang w:val="en-US"/>
                </w:rPr>
                <w:t xml:space="preserve">yang tidak dipengaruhi oleh kondisi apapun dan tidak melewati </w:t>
              </w:r>
              <w:r>
                <w:rPr>
                  <w:i/>
                  <w:lang w:val="en-US"/>
                </w:rPr>
                <w:t xml:space="preserve">Gateway. </w:t>
              </w:r>
              <w:r>
                <w:rPr>
                  <w:lang w:val="en-US"/>
                </w:rPr>
                <w:t xml:space="preserve">Contoh yang paling sederhana adalah </w:t>
              </w:r>
              <w:r>
                <w:rPr>
                  <w:i/>
                  <w:lang w:val="en-US"/>
                </w:rPr>
                <w:t xml:space="preserve">sequence flow </w:t>
              </w:r>
              <w:r>
                <w:rPr>
                  <w:lang w:val="en-US"/>
                </w:rPr>
                <w:t xml:space="preserve">yang menghubungkan 2 </w:t>
              </w:r>
              <w:r>
                <w:rPr>
                  <w:i/>
                  <w:lang w:val="en-US"/>
                </w:rPr>
                <w:t xml:space="preserve">activity. </w:t>
              </w:r>
            </w:ins>
          </w:p>
        </w:tc>
      </w:tr>
      <w:tr w:rsidR="00F76467" w14:paraId="1284C830" w14:textId="77777777" w:rsidTr="000672E6">
        <w:trPr>
          <w:ins w:id="5115" w:author="arkat" w:date="2017-10-01T09:55:00Z"/>
        </w:trPr>
        <w:tc>
          <w:tcPr>
            <w:tcW w:w="1139" w:type="pct"/>
            <w:vAlign w:val="center"/>
            <w:tcPrChange w:id="5116" w:author="arkat" w:date="2017-10-01T10:49:00Z">
              <w:tcPr>
                <w:tcW w:w="1806" w:type="dxa"/>
              </w:tcPr>
            </w:tcPrChange>
          </w:tcPr>
          <w:p w14:paraId="57824AD5" w14:textId="77777777" w:rsidR="000F4275" w:rsidRDefault="000F4275" w:rsidP="00190E7E">
            <w:pPr>
              <w:pStyle w:val="BodyText"/>
              <w:spacing w:after="0"/>
              <w:rPr>
                <w:ins w:id="5117" w:author="arkat" w:date="2017-10-01T09:55:00Z"/>
              </w:rPr>
            </w:pPr>
            <w:ins w:id="5118" w:author="arkat" w:date="2017-10-01T09:55:00Z">
              <w:r>
                <w:rPr>
                  <w:noProof/>
                  <w:lang w:val="en-US"/>
                </w:rPr>
                <w:drawing>
                  <wp:inline distT="0" distB="0" distL="0" distR="0" wp14:anchorId="4DBC65C9" wp14:editId="738633AB">
                    <wp:extent cx="989849" cy="207090"/>
                    <wp:effectExtent l="0" t="0" r="127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44679" t="23865" r="35677" b="68826"/>
                            <a:stretch/>
                          </pic:blipFill>
                          <pic:spPr bwMode="auto">
                            <a:xfrm>
                              <a:off x="0" y="0"/>
                              <a:ext cx="990274" cy="20717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5119" w:author="arkat" w:date="2017-10-01T10:49:00Z">
              <w:tcPr>
                <w:tcW w:w="1631" w:type="dxa"/>
                <w:vAlign w:val="center"/>
              </w:tcPr>
            </w:tcPrChange>
          </w:tcPr>
          <w:p w14:paraId="3C7DC3C4" w14:textId="77777777" w:rsidR="000F4275" w:rsidRDefault="000F4275" w:rsidP="00190E7E">
            <w:pPr>
              <w:pStyle w:val="BodyText"/>
              <w:spacing w:after="0"/>
              <w:rPr>
                <w:ins w:id="5120" w:author="arkat" w:date="2017-10-01T09:55:00Z"/>
              </w:rPr>
            </w:pPr>
            <w:ins w:id="5121" w:author="arkat" w:date="2017-10-01T09:55:00Z">
              <w:r w:rsidRPr="004616F6">
                <w:rPr>
                  <w:lang w:val="en-US"/>
                </w:rPr>
                <w:t>Conditional flow</w:t>
              </w:r>
            </w:ins>
          </w:p>
        </w:tc>
        <w:tc>
          <w:tcPr>
            <w:tcW w:w="2760" w:type="pct"/>
            <w:tcPrChange w:id="5122" w:author="arkat" w:date="2017-10-01T10:49:00Z">
              <w:tcPr>
                <w:tcW w:w="4492" w:type="dxa"/>
              </w:tcPr>
            </w:tcPrChange>
          </w:tcPr>
          <w:p w14:paraId="3FCC0FBE" w14:textId="026403B4" w:rsidR="000F4275" w:rsidRDefault="000F4275" w:rsidP="00190E7E">
            <w:pPr>
              <w:pStyle w:val="BodyText"/>
              <w:spacing w:after="0"/>
              <w:rPr>
                <w:ins w:id="5123" w:author="arkat" w:date="2017-10-01T09:55:00Z"/>
              </w:rPr>
            </w:pPr>
            <w:ins w:id="5124" w:author="arkat" w:date="2017-10-01T09:55:00Z">
              <w:r>
                <w:rPr>
                  <w:lang w:val="en-US"/>
                </w:rPr>
                <w:t xml:space="preserve">Sebuah </w:t>
              </w:r>
              <w:r>
                <w:rPr>
                  <w:i/>
                  <w:lang w:val="en-US"/>
                </w:rPr>
                <w:t xml:space="preserve">sequence flow </w:t>
              </w:r>
              <w:r>
                <w:rPr>
                  <w:lang w:val="en-US"/>
                </w:rPr>
                <w:t xml:space="preserve">dapat memiliki sebuah </w:t>
              </w:r>
              <w:r>
                <w:rPr>
                  <w:i/>
                  <w:lang w:val="en-US"/>
                </w:rPr>
                <w:t xml:space="preserve">expression condition </w:t>
              </w:r>
              <w:r>
                <w:rPr>
                  <w:lang w:val="en-US"/>
                </w:rPr>
                <w:t xml:space="preserve">yang di evaluasi pada saat </w:t>
              </w:r>
              <w:r>
                <w:rPr>
                  <w:i/>
                  <w:lang w:val="en-US"/>
                </w:rPr>
                <w:t>runtime</w:t>
              </w:r>
              <w:r>
                <w:rPr>
                  <w:lang w:val="en-US"/>
                </w:rPr>
                <w:t xml:space="preserve"> untuk menentukan apakah </w:t>
              </w:r>
              <w:r>
                <w:rPr>
                  <w:i/>
                  <w:lang w:val="en-US"/>
                </w:rPr>
                <w:t xml:space="preserve">sequence flow </w:t>
              </w:r>
              <w:r>
                <w:rPr>
                  <w:lang w:val="en-US"/>
                </w:rPr>
                <w:t>digun</w:t>
              </w:r>
            </w:ins>
            <w:ins w:id="5125" w:author="arkat" w:date="2017-10-11T09:19:00Z">
              <w:del w:id="5126" w:author="arkat" w:date="2017-10-11T10:32:00Z">
                <w:r w:rsidR="00315295" w:rsidDel="00135261">
                  <w:rPr>
                    <w:lang w:val="en-US"/>
                  </w:rPr>
                  <w:delText>akan</w:delText>
                </w:r>
              </w:del>
            </w:ins>
            <w:ins w:id="5127" w:author="arkat" w:date="2017-10-11T10:32:00Z">
              <w:r w:rsidR="00135261">
                <w:rPr>
                  <w:lang w:val="en-US"/>
                </w:rPr>
                <w:t>akan</w:t>
              </w:r>
            </w:ins>
            <w:ins w:id="5128" w:author="arkat" w:date="2017-10-01T09:55:00Z">
              <w:r>
                <w:rPr>
                  <w:lang w:val="en-US"/>
                </w:rPr>
                <w:t xml:space="preserve"> atau tidak.  Jika </w:t>
              </w:r>
              <w:r>
                <w:rPr>
                  <w:i/>
                  <w:lang w:val="en-US"/>
                </w:rPr>
                <w:t xml:space="preserve">conditional flow </w:t>
              </w:r>
              <w:r>
                <w:rPr>
                  <w:lang w:val="en-US"/>
                </w:rPr>
                <w:t xml:space="preserve">keluar dari sebuah </w:t>
              </w:r>
              <w:r>
                <w:rPr>
                  <w:i/>
                  <w:lang w:val="en-US"/>
                </w:rPr>
                <w:t xml:space="preserve">activity, </w:t>
              </w:r>
              <w:r>
                <w:rPr>
                  <w:lang w:val="en-US"/>
                </w:rPr>
                <w:t xml:space="preserve">maka notasi </w:t>
              </w:r>
              <w:r>
                <w:rPr>
                  <w:i/>
                  <w:lang w:val="en-US"/>
                </w:rPr>
                <w:t xml:space="preserve">sequence </w:t>
              </w:r>
            </w:ins>
            <w:ins w:id="5129" w:author="arkat" w:date="2017-10-01T10:50:00Z">
              <w:r w:rsidR="000672E6">
                <w:rPr>
                  <w:i/>
                  <w:lang w:val="en-US"/>
                </w:rPr>
                <w:t xml:space="preserve">flow </w:t>
              </w:r>
            </w:ins>
            <w:ins w:id="5130" w:author="arkat" w:date="2017-10-11T09:19:00Z">
              <w:del w:id="5131" w:author="arkat" w:date="2017-10-11T10:32:00Z">
                <w:r w:rsidR="00315295" w:rsidDel="00135261">
                  <w:rPr>
                    <w:lang w:val="en-US"/>
                  </w:rPr>
                  <w:delText>akan</w:delText>
                </w:r>
              </w:del>
            </w:ins>
            <w:ins w:id="5132" w:author="arkat" w:date="2017-10-11T10:32:00Z">
              <w:r w:rsidR="00135261">
                <w:rPr>
                  <w:lang w:val="en-US"/>
                </w:rPr>
                <w:t>akan</w:t>
              </w:r>
            </w:ins>
            <w:ins w:id="5133" w:author="arkat" w:date="2017-10-01T09:55:00Z">
              <w:r>
                <w:rPr>
                  <w:lang w:val="en-US"/>
                </w:rPr>
                <w:t xml:space="preserve"> memiliki symbol belah ketupat.</w:t>
              </w:r>
            </w:ins>
          </w:p>
        </w:tc>
      </w:tr>
      <w:tr w:rsidR="00F76467" w14:paraId="59EFD790" w14:textId="77777777" w:rsidTr="000672E6">
        <w:trPr>
          <w:ins w:id="5134" w:author="arkat" w:date="2017-10-01T09:55:00Z"/>
        </w:trPr>
        <w:tc>
          <w:tcPr>
            <w:tcW w:w="1139" w:type="pct"/>
            <w:vAlign w:val="center"/>
            <w:tcPrChange w:id="5135" w:author="arkat" w:date="2017-10-01T10:49:00Z">
              <w:tcPr>
                <w:tcW w:w="1806" w:type="dxa"/>
              </w:tcPr>
            </w:tcPrChange>
          </w:tcPr>
          <w:p w14:paraId="0B009CF4" w14:textId="77777777" w:rsidR="000F4275" w:rsidRDefault="000F4275" w:rsidP="00190E7E">
            <w:pPr>
              <w:pStyle w:val="BodyText"/>
              <w:spacing w:after="0"/>
              <w:rPr>
                <w:ins w:id="5136" w:author="arkat" w:date="2017-10-01T09:55:00Z"/>
              </w:rPr>
            </w:pPr>
            <w:ins w:id="5137" w:author="arkat" w:date="2017-10-01T09:55:00Z">
              <w:r>
                <w:rPr>
                  <w:noProof/>
                  <w:lang w:val="en-US"/>
                </w:rPr>
                <w:drawing>
                  <wp:inline distT="0" distB="0" distL="0" distR="0" wp14:anchorId="56E4F9C5" wp14:editId="7E790B26">
                    <wp:extent cx="982052" cy="12204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44524" t="59665" r="35983" b="36026"/>
                            <a:stretch/>
                          </pic:blipFill>
                          <pic:spPr bwMode="auto">
                            <a:xfrm>
                              <a:off x="0" y="0"/>
                              <a:ext cx="982702" cy="12212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5138" w:author="arkat" w:date="2017-10-01T10:49:00Z">
              <w:tcPr>
                <w:tcW w:w="1631" w:type="dxa"/>
                <w:vAlign w:val="center"/>
              </w:tcPr>
            </w:tcPrChange>
          </w:tcPr>
          <w:p w14:paraId="3191E301" w14:textId="77777777" w:rsidR="000F4275" w:rsidRDefault="000F4275" w:rsidP="00190E7E">
            <w:pPr>
              <w:pStyle w:val="BodyText"/>
              <w:spacing w:after="0"/>
              <w:rPr>
                <w:ins w:id="5139" w:author="arkat" w:date="2017-10-01T09:55:00Z"/>
              </w:rPr>
            </w:pPr>
            <w:ins w:id="5140" w:author="arkat" w:date="2017-10-01T09:55:00Z">
              <w:r w:rsidRPr="004616F6">
                <w:rPr>
                  <w:lang w:val="en-US"/>
                </w:rPr>
                <w:t xml:space="preserve">Default flow </w:t>
              </w:r>
            </w:ins>
          </w:p>
        </w:tc>
        <w:tc>
          <w:tcPr>
            <w:tcW w:w="2760" w:type="pct"/>
            <w:tcPrChange w:id="5141" w:author="arkat" w:date="2017-10-01T10:49:00Z">
              <w:tcPr>
                <w:tcW w:w="4492" w:type="dxa"/>
              </w:tcPr>
            </w:tcPrChange>
          </w:tcPr>
          <w:p w14:paraId="44BE7734" w14:textId="166A73F4" w:rsidR="000F4275" w:rsidRDefault="000F4275" w:rsidP="00190E7E">
            <w:pPr>
              <w:pStyle w:val="BodyText"/>
              <w:spacing w:after="0"/>
              <w:rPr>
                <w:ins w:id="5142" w:author="arkat" w:date="2017-10-01T09:55:00Z"/>
              </w:rPr>
            </w:pPr>
            <w:ins w:id="5143" w:author="arkat" w:date="2017-10-01T09:55:00Z">
              <w:r>
                <w:t xml:space="preserve">Untuk </w:t>
              </w:r>
              <w:r w:rsidRPr="00832701">
                <w:rPr>
                  <w:i/>
                </w:rPr>
                <w:t>Data-Based Exclusive Gateways</w:t>
              </w:r>
              <w:r>
                <w:t xml:space="preserve"> atau</w:t>
              </w:r>
              <w:r w:rsidRPr="00B52BFB">
                <w:t xml:space="preserve"> </w:t>
              </w:r>
              <w:r w:rsidRPr="00832701">
                <w:rPr>
                  <w:i/>
                </w:rPr>
                <w:t>Inclusive Gateways</w:t>
              </w:r>
              <w:r w:rsidRPr="00B52BFB">
                <w:t xml:space="preserve">, </w:t>
              </w:r>
              <w:r>
                <w:rPr>
                  <w:lang w:val="en-US"/>
                </w:rPr>
                <w:t>satu jenis aliran adalah aliran kondisi default. Aliran ini hanya digun</w:t>
              </w:r>
            </w:ins>
            <w:ins w:id="5144" w:author="arkat" w:date="2017-10-11T09:19:00Z">
              <w:del w:id="5145" w:author="arkat" w:date="2017-10-11T10:32:00Z">
                <w:r w:rsidR="00315295" w:rsidDel="00135261">
                  <w:rPr>
                    <w:lang w:val="en-US"/>
                  </w:rPr>
                  <w:delText>akan</w:delText>
                </w:r>
              </w:del>
            </w:ins>
            <w:ins w:id="5146" w:author="arkat" w:date="2017-10-11T10:32:00Z">
              <w:r w:rsidR="00135261">
                <w:rPr>
                  <w:lang w:val="en-US"/>
                </w:rPr>
                <w:t>akan</w:t>
              </w:r>
            </w:ins>
            <w:ins w:id="5147" w:author="arkat" w:date="2017-10-01T09:55:00Z">
              <w:r>
                <w:rPr>
                  <w:lang w:val="en-US"/>
                </w:rPr>
                <w:t xml:space="preserve"> jiak semua kondisi alira keluar tidak benar pada saat runtime. Maka, notasinya </w:t>
              </w:r>
            </w:ins>
            <w:ins w:id="5148" w:author="arkat" w:date="2017-10-11T09:19:00Z">
              <w:del w:id="5149" w:author="arkat" w:date="2017-10-11T10:32:00Z">
                <w:r w:rsidR="00315295" w:rsidDel="00135261">
                  <w:rPr>
                    <w:lang w:val="en-US"/>
                  </w:rPr>
                  <w:delText>akan</w:delText>
                </w:r>
              </w:del>
            </w:ins>
            <w:ins w:id="5150" w:author="arkat" w:date="2017-10-11T10:32:00Z">
              <w:r w:rsidR="00135261">
                <w:rPr>
                  <w:lang w:val="en-US"/>
                </w:rPr>
                <w:t>akan</w:t>
              </w:r>
            </w:ins>
            <w:ins w:id="5151" w:author="arkat" w:date="2017-10-01T09:55:00Z">
              <w:r>
                <w:rPr>
                  <w:lang w:val="en-US"/>
                </w:rPr>
                <w:t xml:space="preserve"> ditambahkan garis miring pada awal garis. </w:t>
              </w:r>
            </w:ins>
          </w:p>
        </w:tc>
      </w:tr>
      <w:tr w:rsidR="00F76467" w14:paraId="1A928026" w14:textId="77777777" w:rsidTr="000672E6">
        <w:trPr>
          <w:ins w:id="5152" w:author="arkat" w:date="2017-10-01T09:55:00Z"/>
        </w:trPr>
        <w:tc>
          <w:tcPr>
            <w:tcW w:w="1139" w:type="pct"/>
            <w:vAlign w:val="center"/>
            <w:tcPrChange w:id="5153" w:author="arkat" w:date="2017-10-01T10:49:00Z">
              <w:tcPr>
                <w:tcW w:w="1806" w:type="dxa"/>
              </w:tcPr>
            </w:tcPrChange>
          </w:tcPr>
          <w:p w14:paraId="612D88B3" w14:textId="77777777" w:rsidR="000F4275" w:rsidRDefault="000F4275" w:rsidP="00190E7E">
            <w:pPr>
              <w:pStyle w:val="BodyText"/>
              <w:spacing w:after="0"/>
              <w:rPr>
                <w:ins w:id="5154" w:author="arkat" w:date="2017-10-01T09:55:00Z"/>
              </w:rPr>
            </w:pPr>
            <w:ins w:id="5155" w:author="arkat" w:date="2017-10-01T09:55:00Z">
              <w:r>
                <w:rPr>
                  <w:noProof/>
                  <w:lang w:val="en-US"/>
                </w:rPr>
                <w:drawing>
                  <wp:inline distT="0" distB="0" distL="0" distR="0" wp14:anchorId="5433DD8B" wp14:editId="04AD9D88">
                    <wp:extent cx="1006011" cy="737353"/>
                    <wp:effectExtent l="0" t="0" r="381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41924" t="31721" r="38117" b="42261"/>
                            <a:stretch/>
                          </pic:blipFill>
                          <pic:spPr bwMode="auto">
                            <a:xfrm>
                              <a:off x="0" y="0"/>
                              <a:ext cx="1006204" cy="73749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5156" w:author="arkat" w:date="2017-10-01T10:49:00Z">
              <w:tcPr>
                <w:tcW w:w="1631" w:type="dxa"/>
                <w:vAlign w:val="center"/>
              </w:tcPr>
            </w:tcPrChange>
          </w:tcPr>
          <w:p w14:paraId="2AE22F9E" w14:textId="77777777" w:rsidR="000F4275" w:rsidRDefault="000F4275" w:rsidP="00190E7E">
            <w:pPr>
              <w:pStyle w:val="BodyText"/>
              <w:spacing w:after="0"/>
              <w:rPr>
                <w:ins w:id="5157" w:author="arkat" w:date="2017-10-01T09:55:00Z"/>
              </w:rPr>
            </w:pPr>
            <w:ins w:id="5158" w:author="arkat" w:date="2017-10-01T09:55:00Z">
              <w:r w:rsidRPr="004616F6">
                <w:rPr>
                  <w:lang w:val="en-US"/>
                </w:rPr>
                <w:t>Exception</w:t>
              </w:r>
              <w:r>
                <w:rPr>
                  <w:lang w:val="en-US"/>
                </w:rPr>
                <w:t xml:space="preserve"> Flow</w:t>
              </w:r>
            </w:ins>
          </w:p>
        </w:tc>
        <w:tc>
          <w:tcPr>
            <w:tcW w:w="2760" w:type="pct"/>
            <w:tcPrChange w:id="5159" w:author="arkat" w:date="2017-10-01T10:49:00Z">
              <w:tcPr>
                <w:tcW w:w="4492" w:type="dxa"/>
              </w:tcPr>
            </w:tcPrChange>
          </w:tcPr>
          <w:p w14:paraId="42498C27" w14:textId="77777777" w:rsidR="000F4275" w:rsidRDefault="000F4275" w:rsidP="00190E7E">
            <w:pPr>
              <w:pStyle w:val="BodyText"/>
              <w:spacing w:after="0"/>
              <w:rPr>
                <w:ins w:id="5160" w:author="arkat" w:date="2017-10-01T09:55:00Z"/>
              </w:rPr>
            </w:pPr>
            <w:ins w:id="5161" w:author="arkat" w:date="2017-10-01T09:55:00Z">
              <w:r w:rsidRPr="00832701">
                <w:rPr>
                  <w:i/>
                </w:rPr>
                <w:t>Exception flow</w:t>
              </w:r>
              <w:r w:rsidRPr="00B52BFB">
                <w:t xml:space="preserve"> </w:t>
              </w:r>
              <w:r>
                <w:rPr>
                  <w:lang w:val="en-US"/>
                </w:rPr>
                <w:t xml:space="preserve">terjadi diluar aliran proses normal dan berdasarkan pada sebuah </w:t>
              </w:r>
              <w:r>
                <w:rPr>
                  <w:i/>
                  <w:lang w:val="en-US"/>
                </w:rPr>
                <w:t>intermediate event</w:t>
              </w:r>
              <w:r>
                <w:rPr>
                  <w:lang w:val="en-US"/>
                </w:rPr>
                <w:t xml:space="preserve"> yang dilekatkan pada sebuah </w:t>
              </w:r>
              <w:r>
                <w:rPr>
                  <w:i/>
                  <w:lang w:val="en-US"/>
                </w:rPr>
                <w:t xml:space="preserve">activity </w:t>
              </w:r>
              <w:r>
                <w:rPr>
                  <w:lang w:val="en-US"/>
                </w:rPr>
                <w:t xml:space="preserve">yang terjadi selama kinerja proses. </w:t>
              </w:r>
            </w:ins>
          </w:p>
        </w:tc>
      </w:tr>
      <w:tr w:rsidR="00F76467" w14:paraId="70217491" w14:textId="77777777" w:rsidTr="000672E6">
        <w:trPr>
          <w:ins w:id="5162" w:author="arkat" w:date="2017-10-01T09:55:00Z"/>
        </w:trPr>
        <w:tc>
          <w:tcPr>
            <w:tcW w:w="1139" w:type="pct"/>
            <w:vAlign w:val="center"/>
            <w:tcPrChange w:id="5163" w:author="arkat" w:date="2017-10-01T10:49:00Z">
              <w:tcPr>
                <w:tcW w:w="1806" w:type="dxa"/>
              </w:tcPr>
            </w:tcPrChange>
          </w:tcPr>
          <w:p w14:paraId="014AEC54" w14:textId="77777777" w:rsidR="000F4275" w:rsidRDefault="000F4275" w:rsidP="00190E7E">
            <w:pPr>
              <w:pStyle w:val="BodyText"/>
              <w:spacing w:after="0"/>
              <w:rPr>
                <w:ins w:id="5164" w:author="arkat" w:date="2017-10-01T09:55:00Z"/>
              </w:rPr>
            </w:pPr>
            <w:ins w:id="5165" w:author="arkat" w:date="2017-10-01T09:55:00Z">
              <w:r>
                <w:rPr>
                  <w:noProof/>
                  <w:lang w:val="en-US"/>
                </w:rPr>
                <w:drawing>
                  <wp:inline distT="0" distB="0" distL="0" distR="0" wp14:anchorId="3F33D99D" wp14:editId="13810D1A">
                    <wp:extent cx="960159" cy="722129"/>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43456" t="29016" r="37491" b="45500"/>
                            <a:stretch/>
                          </pic:blipFill>
                          <pic:spPr bwMode="auto">
                            <a:xfrm>
                              <a:off x="0" y="0"/>
                              <a:ext cx="960493" cy="72238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5166" w:author="arkat" w:date="2017-10-01T10:49:00Z">
              <w:tcPr>
                <w:tcW w:w="1631" w:type="dxa"/>
                <w:vAlign w:val="center"/>
              </w:tcPr>
            </w:tcPrChange>
          </w:tcPr>
          <w:p w14:paraId="325900AC" w14:textId="77777777" w:rsidR="000F4275" w:rsidRDefault="000F4275" w:rsidP="00190E7E">
            <w:pPr>
              <w:pStyle w:val="BodyText"/>
              <w:spacing w:after="0"/>
              <w:rPr>
                <w:ins w:id="5167" w:author="arkat" w:date="2017-10-01T09:55:00Z"/>
              </w:rPr>
            </w:pPr>
            <w:ins w:id="5168" w:author="arkat" w:date="2017-10-01T09:55:00Z">
              <w:r w:rsidRPr="004616F6">
                <w:rPr>
                  <w:lang w:val="en-US"/>
                </w:rPr>
                <w:t>Compensation Association</w:t>
              </w:r>
            </w:ins>
          </w:p>
        </w:tc>
        <w:tc>
          <w:tcPr>
            <w:tcW w:w="2760" w:type="pct"/>
            <w:tcPrChange w:id="5169" w:author="arkat" w:date="2017-10-01T10:49:00Z">
              <w:tcPr>
                <w:tcW w:w="4492" w:type="dxa"/>
              </w:tcPr>
            </w:tcPrChange>
          </w:tcPr>
          <w:p w14:paraId="1B7B9C22" w14:textId="77777777" w:rsidR="000F4275" w:rsidRDefault="000F4275" w:rsidP="00190E7E">
            <w:pPr>
              <w:pStyle w:val="BodyText"/>
              <w:spacing w:after="0"/>
              <w:rPr>
                <w:ins w:id="5170" w:author="arkat" w:date="2017-10-01T09:55:00Z"/>
              </w:rPr>
            </w:pPr>
            <w:ins w:id="5171" w:author="arkat" w:date="2017-10-01T09:55:00Z">
              <w:r w:rsidRPr="00311608">
                <w:t>Compensation Association</w:t>
              </w:r>
              <w:r>
                <w:rPr>
                  <w:lang w:val="en-US"/>
                </w:rPr>
                <w:t xml:space="preserve"> terjadi diluar aliran normal proses dan didasarkan pada </w:t>
              </w:r>
              <w:r w:rsidRPr="00311608">
                <w:t xml:space="preserve"> </w:t>
              </w:r>
              <w:r w:rsidRPr="00832701">
                <w:rPr>
                  <w:i/>
                </w:rPr>
                <w:t>Compensation Intermediate Event</w:t>
              </w:r>
              <w:r>
                <w:rPr>
                  <w:i/>
                  <w:lang w:val="en-US"/>
                </w:rPr>
                <w:t xml:space="preserve"> </w:t>
              </w:r>
              <w:r>
                <w:rPr>
                  <w:lang w:val="en-US"/>
                </w:rPr>
                <w:t xml:space="preserve">yang </w:t>
              </w:r>
              <w:r>
                <w:rPr>
                  <w:lang w:val="en-US"/>
                </w:rPr>
                <w:lastRenderedPageBreak/>
                <w:t xml:space="preserve">dipicu melalui kegagalan transaksi atau melalui </w:t>
              </w:r>
              <w:r w:rsidRPr="00311608">
                <w:t xml:space="preserve"> Compensation Event</w:t>
              </w:r>
              <w:r>
                <w:rPr>
                  <w:lang w:val="en-US"/>
                </w:rPr>
                <w:t xml:space="preserve">. Target Asosiasi harus ditandai sebagai </w:t>
              </w:r>
              <w:r w:rsidRPr="00832701">
                <w:rPr>
                  <w:i/>
                </w:rPr>
                <w:t>Compensation Activity</w:t>
              </w:r>
              <w:r w:rsidRPr="00311608">
                <w:t>.</w:t>
              </w:r>
            </w:ins>
          </w:p>
        </w:tc>
      </w:tr>
    </w:tbl>
    <w:p w14:paraId="157AE98F" w14:textId="0B1DE507" w:rsidR="00A7698E" w:rsidRDefault="00DF5AE0" w:rsidP="0058751D">
      <w:pPr>
        <w:pStyle w:val="BodyText"/>
        <w:spacing w:after="0"/>
        <w:rPr>
          <w:ins w:id="5172" w:author="arkat" w:date="2017-10-02T21:41:00Z"/>
        </w:rPr>
      </w:pPr>
      <w:ins w:id="5173" w:author="arkat" w:date="2017-10-02T21:39:00Z">
        <w:r>
          <w:rPr>
            <w:szCs w:val="24"/>
          </w:rPr>
          <w:lastRenderedPageBreak/>
          <w:tab/>
        </w:r>
        <w:r>
          <w:rPr>
            <w:szCs w:val="24"/>
          </w:rPr>
          <w:tab/>
        </w:r>
        <w:r>
          <w:rPr>
            <w:szCs w:val="24"/>
          </w:rPr>
          <w:tab/>
        </w:r>
      </w:ins>
      <w:ins w:id="5174" w:author="arkat" w:date="2017-10-02T21:40:00Z">
        <w:r>
          <w:t xml:space="preserve">Diadopsi dari: </w:t>
        </w:r>
        <w:r>
          <w:fldChar w:fldCharType="begin" w:fldLock="1"/>
        </w:r>
        <w: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fldChar w:fldCharType="separate"/>
        </w:r>
        <w:r w:rsidRPr="006B14FD">
          <w:rPr>
            <w:noProof/>
          </w:rPr>
          <w:t>OMG</w:t>
        </w:r>
        <w:r>
          <w:rPr>
            <w:noProof/>
          </w:rPr>
          <w:t xml:space="preserve"> (</w:t>
        </w:r>
        <w:r w:rsidRPr="006B14FD">
          <w:rPr>
            <w:noProof/>
          </w:rPr>
          <w:t>2011)</w:t>
        </w:r>
        <w:r>
          <w:fldChar w:fldCharType="end"/>
        </w:r>
      </w:ins>
    </w:p>
    <w:p w14:paraId="275EDBEE" w14:textId="77777777" w:rsidR="00A7698E" w:rsidRDefault="00A7698E" w:rsidP="0058751D">
      <w:pPr>
        <w:pStyle w:val="BodyText"/>
        <w:spacing w:after="0"/>
        <w:rPr>
          <w:ins w:id="5175" w:author="arkat" w:date="2017-10-02T21:41:00Z"/>
        </w:rPr>
      </w:pPr>
    </w:p>
    <w:p w14:paraId="05008815" w14:textId="452C7D41" w:rsidR="00A7698E" w:rsidRPr="0070111E" w:rsidRDefault="00A7698E">
      <w:pPr>
        <w:pStyle w:val="BodyText"/>
        <w:numPr>
          <w:ilvl w:val="6"/>
          <w:numId w:val="127"/>
        </w:numPr>
        <w:spacing w:after="0"/>
        <w:ind w:left="270" w:hanging="270"/>
        <w:rPr>
          <w:ins w:id="5176" w:author="arkat" w:date="2017-10-02T21:41:00Z"/>
          <w:i/>
          <w:lang w:val="en-US"/>
        </w:rPr>
        <w:pPrChange w:id="5177" w:author="arkat" w:date="2017-10-02T22:41:00Z">
          <w:pPr>
            <w:pStyle w:val="BodyText"/>
            <w:numPr>
              <w:ilvl w:val="6"/>
              <w:numId w:val="89"/>
            </w:numPr>
            <w:spacing w:after="0"/>
            <w:ind w:left="270" w:hanging="270"/>
          </w:pPr>
        </w:pPrChange>
      </w:pPr>
      <w:ins w:id="5178" w:author="arkat" w:date="2017-10-02T21:41:00Z">
        <w:r w:rsidRPr="005B2456">
          <w:rPr>
            <w:b/>
            <w:i/>
            <w:lang w:val="en-US"/>
            <w:rPrChange w:id="5179" w:author="arkat" w:date="2017-10-02T22:36:00Z">
              <w:rPr>
                <w:i/>
                <w:lang w:val="en-US"/>
              </w:rPr>
            </w:rPrChange>
          </w:rPr>
          <w:t>Gateway</w:t>
        </w:r>
        <w:r w:rsidRPr="00AA7B15">
          <w:rPr>
            <w:i/>
            <w:lang w:val="en-US"/>
          </w:rPr>
          <w:t>,</w:t>
        </w:r>
        <w:r>
          <w:rPr>
            <w:i/>
            <w:lang w:val="en-US"/>
          </w:rPr>
          <w:t xml:space="preserve"> </w:t>
        </w:r>
        <w:r>
          <w:rPr>
            <w:lang w:val="en-US"/>
          </w:rPr>
          <w:t>ada 5 jenis G</w:t>
        </w:r>
        <w:r>
          <w:rPr>
            <w:i/>
            <w:lang w:val="en-US"/>
          </w:rPr>
          <w:t xml:space="preserve">ateway. </w:t>
        </w:r>
        <w:r>
          <w:rPr>
            <w:lang w:val="en-US"/>
          </w:rPr>
          <w:t>Icon di dalam belah ketupat membed</w:t>
        </w:r>
      </w:ins>
      <w:ins w:id="5180" w:author="arkat" w:date="2017-10-11T09:19:00Z">
        <w:del w:id="5181" w:author="arkat" w:date="2017-10-11T10:32:00Z">
          <w:r w:rsidR="00315295" w:rsidDel="00135261">
            <w:rPr>
              <w:lang w:val="en-US"/>
            </w:rPr>
            <w:delText>akan</w:delText>
          </w:r>
        </w:del>
      </w:ins>
      <w:proofErr w:type="gramStart"/>
      <w:ins w:id="5182" w:author="arkat" w:date="2017-10-11T10:32:00Z">
        <w:r w:rsidR="00135261">
          <w:rPr>
            <w:lang w:val="en-US"/>
          </w:rPr>
          <w:t>akan</w:t>
        </w:r>
      </w:ins>
      <w:proofErr w:type="gramEnd"/>
      <w:ins w:id="5183" w:author="arkat" w:date="2017-10-02T21:41:00Z">
        <w:r>
          <w:rPr>
            <w:lang w:val="en-US"/>
          </w:rPr>
          <w:t xml:space="preserve"> jenis dan </w:t>
        </w:r>
        <w:r w:rsidRPr="0070111E">
          <w:rPr>
            <w:i/>
            <w:lang w:val="en-US"/>
          </w:rPr>
          <w:t>behavior</w:t>
        </w:r>
        <w:r>
          <w:rPr>
            <w:lang w:val="en-US"/>
          </w:rPr>
          <w:t xml:space="preserve"> dari </w:t>
        </w:r>
        <w:r>
          <w:rPr>
            <w:i/>
            <w:lang w:val="en-US"/>
          </w:rPr>
          <w:t xml:space="preserve">Gateway </w:t>
        </w:r>
        <w:r>
          <w:rPr>
            <w:lang w:val="en-US"/>
          </w:rPr>
          <w:t xml:space="preserve">tersebut. Masing-masing </w:t>
        </w:r>
        <w:r>
          <w:rPr>
            <w:i/>
            <w:lang w:val="en-US"/>
          </w:rPr>
          <w:t xml:space="preserve">Gateway </w:t>
        </w:r>
        <w:r>
          <w:rPr>
            <w:lang w:val="en-US"/>
          </w:rPr>
          <w:t>mempengaruhi aliran yang masuk dan keluar.</w:t>
        </w:r>
      </w:ins>
      <w:ins w:id="5184" w:author="arkat" w:date="2017-10-02T22:34:00Z">
        <w:r w:rsidR="00722D14">
          <w:rPr>
            <w:lang w:val="en-US"/>
          </w:rPr>
          <w:t xml:space="preserve"> </w:t>
        </w:r>
        <w:r w:rsidR="00722D14">
          <w:rPr>
            <w:i/>
          </w:rPr>
          <w:t>G</w:t>
        </w:r>
        <w:r w:rsidR="00722D14" w:rsidRPr="0070111E">
          <w:rPr>
            <w:i/>
          </w:rPr>
          <w:t>ateway</w:t>
        </w:r>
        <w:r w:rsidR="00722D14">
          <w:t xml:space="preserve"> menentukan keputusan</w:t>
        </w:r>
        <w:r w:rsidR="00722D14">
          <w:rPr>
            <w:lang w:val="en-US"/>
          </w:rPr>
          <w:t xml:space="preserve"> percabangan</w:t>
        </w:r>
        <w:r w:rsidR="00722D14">
          <w:t>,</w:t>
        </w:r>
        <w:r w:rsidR="00722D14">
          <w:rPr>
            <w:lang w:val="en-US"/>
          </w:rPr>
          <w:t xml:space="preserve"> </w:t>
        </w:r>
        <w:r w:rsidR="00722D14" w:rsidRPr="0070111E">
          <w:rPr>
            <w:i/>
            <w:lang w:val="en-US"/>
          </w:rPr>
          <w:t>forking</w:t>
        </w:r>
        <w:r w:rsidR="00722D14">
          <w:t xml:space="preserve">, </w:t>
        </w:r>
      </w:ins>
      <w:ins w:id="5185" w:author="arkat" w:date="2017-10-02T22:35:00Z">
        <w:r w:rsidR="00722D14">
          <w:rPr>
            <w:i/>
            <w:lang w:val="en-US"/>
          </w:rPr>
          <w:t>join</w:t>
        </w:r>
      </w:ins>
      <w:ins w:id="5186" w:author="arkat" w:date="2017-10-02T22:34:00Z">
        <w:r w:rsidR="00722D14">
          <w:t xml:space="preserve">, dan </w:t>
        </w:r>
      </w:ins>
      <w:ins w:id="5187" w:author="arkat" w:date="2017-10-02T22:35:00Z">
        <w:r w:rsidR="00722D14">
          <w:rPr>
            <w:lang w:val="en-US"/>
          </w:rPr>
          <w:t>merge</w:t>
        </w:r>
      </w:ins>
      <w:ins w:id="5188" w:author="arkat" w:date="2017-10-02T22:34:00Z">
        <w:r w:rsidR="00722D14">
          <w:t xml:space="preserve">. </w:t>
        </w:r>
        <w:r w:rsidR="00722D14">
          <w:rPr>
            <w:lang w:val="en-US"/>
          </w:rPr>
          <w:t xml:space="preserve">Icon didalam belah ketupat </w:t>
        </w:r>
      </w:ins>
      <w:ins w:id="5189" w:author="arkat" w:date="2017-10-11T09:19:00Z">
        <w:del w:id="5190" w:author="arkat" w:date="2017-10-11T10:32:00Z">
          <w:r w:rsidR="00315295" w:rsidDel="00135261">
            <w:delText>akan</w:delText>
          </w:r>
        </w:del>
      </w:ins>
      <w:proofErr w:type="gramStart"/>
      <w:ins w:id="5191" w:author="arkat" w:date="2017-10-11T10:32:00Z">
        <w:r w:rsidR="00135261">
          <w:t>akan</w:t>
        </w:r>
      </w:ins>
      <w:proofErr w:type="gramEnd"/>
      <w:ins w:id="5192" w:author="arkat" w:date="2017-10-02T22:34:00Z">
        <w:r w:rsidR="00722D14">
          <w:t xml:space="preserve"> mengindikasikan</w:t>
        </w:r>
        <w:r w:rsidR="00722D14">
          <w:rPr>
            <w:lang w:val="en-US"/>
          </w:rPr>
          <w:t xml:space="preserve"> jenis </w:t>
        </w:r>
        <w:r w:rsidR="00722D14" w:rsidRPr="00611E55">
          <w:rPr>
            <w:i/>
            <w:lang w:val="en-US"/>
            <w:rPrChange w:id="5193" w:author="arkat" w:date="2017-10-04T23:20:00Z">
              <w:rPr>
                <w:lang w:val="en-US"/>
              </w:rPr>
            </w:rPrChange>
          </w:rPr>
          <w:t>gateway</w:t>
        </w:r>
        <w:r w:rsidR="00722D14">
          <w:rPr>
            <w:lang w:val="en-US"/>
          </w:rPr>
          <w:t>.</w:t>
        </w:r>
      </w:ins>
      <w:ins w:id="5194" w:author="arkat" w:date="2017-10-04T23:20:00Z">
        <w:r w:rsidR="00611E55">
          <w:rPr>
            <w:lang w:val="en-US"/>
          </w:rPr>
          <w:t xml:space="preserve"> Notasi masing-masing </w:t>
        </w:r>
        <w:r w:rsidR="00611E55" w:rsidRPr="00FA28F2">
          <w:rPr>
            <w:i/>
            <w:lang w:val="en-US"/>
          </w:rPr>
          <w:t>gateway</w:t>
        </w:r>
        <w:r w:rsidR="00611E55">
          <w:rPr>
            <w:i/>
            <w:lang w:val="en-US"/>
          </w:rPr>
          <w:t xml:space="preserve"> </w:t>
        </w:r>
        <w:r w:rsidR="00611E55">
          <w:rPr>
            <w:lang w:val="en-US"/>
          </w:rPr>
          <w:t xml:space="preserve">sebagaimana </w:t>
        </w:r>
      </w:ins>
      <w:ins w:id="5195" w:author="arkat" w:date="2017-10-11T10:57:00Z">
        <w:r w:rsidR="00AF45ED">
          <w:rPr>
            <w:lang w:val="en-US"/>
          </w:rPr>
          <w:t>G</w:t>
        </w:r>
      </w:ins>
      <w:ins w:id="5196" w:author="arkat" w:date="2017-10-04T23:20:00Z">
        <w:del w:id="5197" w:author="arkat" w:date="2017-10-11T10:57:00Z">
          <w:r w:rsidR="00611E55" w:rsidDel="00AF45ED">
            <w:rPr>
              <w:lang w:val="en-US"/>
            </w:rPr>
            <w:delText>g</w:delText>
          </w:r>
        </w:del>
        <w:r w:rsidR="00611E55">
          <w:rPr>
            <w:lang w:val="en-US"/>
          </w:rPr>
          <w:t>ambar 2.10.</w:t>
        </w:r>
      </w:ins>
    </w:p>
    <w:p w14:paraId="00712DED" w14:textId="77777777" w:rsidR="00A7698E" w:rsidRDefault="00A7698E" w:rsidP="00A7698E">
      <w:pPr>
        <w:pStyle w:val="BodyText"/>
        <w:spacing w:after="0"/>
        <w:rPr>
          <w:ins w:id="5198" w:author="arkat" w:date="2017-10-02T21:41:00Z"/>
          <w:b/>
          <w:lang w:val="en-US"/>
        </w:rPr>
      </w:pPr>
    </w:p>
    <w:p w14:paraId="10FB9B97" w14:textId="77777777" w:rsidR="00A7698E" w:rsidRDefault="00A7698E" w:rsidP="00A7698E">
      <w:pPr>
        <w:pStyle w:val="BodyText"/>
        <w:spacing w:after="0"/>
        <w:rPr>
          <w:ins w:id="5199" w:author="arkat" w:date="2017-10-02T21:41:00Z"/>
          <w:b/>
          <w:lang w:val="en-US"/>
        </w:rPr>
      </w:pPr>
    </w:p>
    <w:tbl>
      <w:tblPr>
        <w:tblW w:w="0" w:type="auto"/>
        <w:jc w:val="center"/>
        <w:tblLook w:val="04A0" w:firstRow="1" w:lastRow="0" w:firstColumn="1" w:lastColumn="0" w:noHBand="0" w:noVBand="1"/>
      </w:tblPr>
      <w:tblGrid>
        <w:gridCol w:w="876"/>
        <w:gridCol w:w="653"/>
        <w:gridCol w:w="876"/>
        <w:gridCol w:w="2145"/>
        <w:gridCol w:w="270"/>
        <w:gridCol w:w="1353"/>
        <w:gridCol w:w="1437"/>
      </w:tblGrid>
      <w:tr w:rsidR="00A7698E" w14:paraId="429227EB" w14:textId="77777777" w:rsidTr="0050462A">
        <w:trPr>
          <w:jc w:val="center"/>
          <w:ins w:id="5200" w:author="arkat" w:date="2017-10-02T21:41:00Z"/>
        </w:trPr>
        <w:tc>
          <w:tcPr>
            <w:tcW w:w="821" w:type="dxa"/>
            <w:shd w:val="clear" w:color="auto" w:fill="auto"/>
          </w:tcPr>
          <w:p w14:paraId="1F8CB611" w14:textId="77777777" w:rsidR="00A7698E" w:rsidRPr="00925455" w:rsidRDefault="00A7698E" w:rsidP="0050462A">
            <w:pPr>
              <w:pStyle w:val="BodyText"/>
              <w:spacing w:after="0"/>
              <w:rPr>
                <w:ins w:id="5201" w:author="arkat" w:date="2017-10-02T21:41:00Z"/>
                <w:b/>
                <w:lang w:val="en-US"/>
              </w:rPr>
            </w:pPr>
            <w:ins w:id="5202" w:author="arkat" w:date="2017-10-02T21:41:00Z">
              <w:r w:rsidRPr="0021262F">
                <w:rPr>
                  <w:noProof/>
                  <w:szCs w:val="24"/>
                  <w:lang w:val="en-US"/>
                  <w:rPrChange w:id="5203" w:author="Unknown">
                    <w:rPr>
                      <w:noProof/>
                      <w:lang w:val="en-US"/>
                    </w:rPr>
                  </w:rPrChange>
                </w:rPr>
                <w:drawing>
                  <wp:inline distT="0" distB="0" distL="0" distR="0" wp14:anchorId="6A2F0CD3" wp14:editId="58E055BE">
                    <wp:extent cx="414938" cy="414938"/>
                    <wp:effectExtent l="0" t="0" r="4445"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6641" cy="416641"/>
                            </a:xfrm>
                            <a:prstGeom prst="rect">
                              <a:avLst/>
                            </a:prstGeom>
                            <a:noFill/>
                            <a:ln>
                              <a:noFill/>
                            </a:ln>
                          </pic:spPr>
                        </pic:pic>
                      </a:graphicData>
                    </a:graphic>
                  </wp:inline>
                </w:drawing>
              </w:r>
            </w:ins>
          </w:p>
        </w:tc>
        <w:tc>
          <w:tcPr>
            <w:tcW w:w="653" w:type="dxa"/>
          </w:tcPr>
          <w:p w14:paraId="743170B8" w14:textId="77777777" w:rsidR="00A7698E" w:rsidRPr="0080155A" w:rsidRDefault="00A7698E" w:rsidP="0050462A">
            <w:pPr>
              <w:pStyle w:val="BodyText"/>
              <w:spacing w:after="0"/>
              <w:rPr>
                <w:ins w:id="5204" w:author="arkat" w:date="2017-10-02T21:41:00Z"/>
                <w:noProof/>
                <w:szCs w:val="24"/>
                <w:lang w:val="en-US"/>
              </w:rPr>
            </w:pPr>
          </w:p>
        </w:tc>
        <w:tc>
          <w:tcPr>
            <w:tcW w:w="876" w:type="dxa"/>
            <w:shd w:val="clear" w:color="auto" w:fill="auto"/>
          </w:tcPr>
          <w:p w14:paraId="27BE306E" w14:textId="77777777" w:rsidR="00A7698E" w:rsidRPr="0080155A" w:rsidRDefault="00A7698E" w:rsidP="0050462A">
            <w:pPr>
              <w:pStyle w:val="BodyText"/>
              <w:spacing w:after="0"/>
              <w:rPr>
                <w:ins w:id="5205" w:author="arkat" w:date="2017-10-02T21:41:00Z"/>
                <w:noProof/>
                <w:szCs w:val="24"/>
                <w:lang w:val="en-US"/>
              </w:rPr>
            </w:pPr>
          </w:p>
        </w:tc>
        <w:tc>
          <w:tcPr>
            <w:tcW w:w="2145" w:type="dxa"/>
            <w:shd w:val="clear" w:color="auto" w:fill="auto"/>
          </w:tcPr>
          <w:p w14:paraId="4654A548" w14:textId="77777777" w:rsidR="00A7698E" w:rsidRPr="00271067" w:rsidRDefault="00A7698E" w:rsidP="0050462A">
            <w:pPr>
              <w:pStyle w:val="BodyText"/>
              <w:spacing w:after="0"/>
              <w:rPr>
                <w:ins w:id="5206" w:author="arkat" w:date="2017-10-02T21:41:00Z"/>
                <w:noProof/>
                <w:szCs w:val="24"/>
                <w:lang w:val="en-US"/>
              </w:rPr>
            </w:pPr>
            <w:ins w:id="5207" w:author="arkat" w:date="2017-10-02T21:41:00Z">
              <w:r w:rsidRPr="0070111E">
                <w:rPr>
                  <w:lang w:val="en-US"/>
                </w:rPr>
                <w:t>Exclusive</w:t>
              </w:r>
            </w:ins>
          </w:p>
        </w:tc>
        <w:tc>
          <w:tcPr>
            <w:tcW w:w="270" w:type="dxa"/>
            <w:shd w:val="clear" w:color="auto" w:fill="auto"/>
          </w:tcPr>
          <w:p w14:paraId="38559346" w14:textId="77777777" w:rsidR="00A7698E" w:rsidRPr="0080155A" w:rsidRDefault="00A7698E" w:rsidP="0050462A">
            <w:pPr>
              <w:pStyle w:val="BodyText"/>
              <w:spacing w:after="0"/>
              <w:rPr>
                <w:ins w:id="5208" w:author="arkat" w:date="2017-10-02T21:41:00Z"/>
                <w:noProof/>
                <w:szCs w:val="24"/>
                <w:lang w:val="en-US"/>
              </w:rPr>
            </w:pPr>
          </w:p>
        </w:tc>
        <w:tc>
          <w:tcPr>
            <w:tcW w:w="1353" w:type="dxa"/>
            <w:shd w:val="clear" w:color="auto" w:fill="auto"/>
          </w:tcPr>
          <w:p w14:paraId="45FFAF48" w14:textId="77777777" w:rsidR="00A7698E" w:rsidRPr="0080155A" w:rsidRDefault="00A7698E" w:rsidP="0050462A">
            <w:pPr>
              <w:pStyle w:val="BodyText"/>
              <w:spacing w:after="0"/>
              <w:rPr>
                <w:ins w:id="5209" w:author="arkat" w:date="2017-10-02T21:41:00Z"/>
                <w:noProof/>
                <w:szCs w:val="24"/>
                <w:lang w:val="en-US"/>
              </w:rPr>
            </w:pPr>
            <w:ins w:id="5210" w:author="arkat" w:date="2017-10-02T21:41:00Z">
              <w:r w:rsidRPr="002E3C08">
                <w:rPr>
                  <w:noProof/>
                  <w:szCs w:val="24"/>
                  <w:lang w:val="en-US"/>
                </w:rPr>
                <w:drawing>
                  <wp:inline distT="0" distB="0" distL="0" distR="0" wp14:anchorId="26534FE0" wp14:editId="314635D0">
                    <wp:extent cx="414655" cy="414655"/>
                    <wp:effectExtent l="0" t="0" r="444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a:ln>
                              <a:noFill/>
                            </a:ln>
                          </pic:spPr>
                        </pic:pic>
                      </a:graphicData>
                    </a:graphic>
                  </wp:inline>
                </w:drawing>
              </w:r>
            </w:ins>
          </w:p>
        </w:tc>
        <w:tc>
          <w:tcPr>
            <w:tcW w:w="1437" w:type="dxa"/>
            <w:shd w:val="clear" w:color="auto" w:fill="auto"/>
          </w:tcPr>
          <w:p w14:paraId="7CF4489A" w14:textId="77777777" w:rsidR="00A7698E" w:rsidRPr="0080155A" w:rsidRDefault="00A7698E" w:rsidP="0050462A">
            <w:pPr>
              <w:pStyle w:val="BodyText"/>
              <w:spacing w:after="0"/>
              <w:rPr>
                <w:ins w:id="5211" w:author="arkat" w:date="2017-10-02T21:41:00Z"/>
                <w:noProof/>
                <w:szCs w:val="24"/>
                <w:lang w:val="en-US"/>
              </w:rPr>
            </w:pPr>
            <w:ins w:id="5212" w:author="arkat" w:date="2017-10-02T21:41:00Z">
              <w:r>
                <w:rPr>
                  <w:noProof/>
                  <w:szCs w:val="24"/>
                  <w:lang w:val="en-US"/>
                </w:rPr>
                <w:t>Inclusive</w:t>
              </w:r>
            </w:ins>
          </w:p>
        </w:tc>
      </w:tr>
      <w:tr w:rsidR="00A7698E" w14:paraId="395461B9" w14:textId="77777777" w:rsidTr="0050462A">
        <w:trPr>
          <w:jc w:val="center"/>
          <w:ins w:id="5213" w:author="arkat" w:date="2017-10-02T21:41:00Z"/>
        </w:trPr>
        <w:tc>
          <w:tcPr>
            <w:tcW w:w="821" w:type="dxa"/>
            <w:shd w:val="clear" w:color="auto" w:fill="auto"/>
          </w:tcPr>
          <w:p w14:paraId="7C123277" w14:textId="77777777" w:rsidR="00A7698E" w:rsidRPr="00925455" w:rsidRDefault="00A7698E" w:rsidP="0050462A">
            <w:pPr>
              <w:pStyle w:val="BodyText"/>
              <w:spacing w:after="0"/>
              <w:rPr>
                <w:ins w:id="5214" w:author="arkat" w:date="2017-10-02T21:41:00Z"/>
                <w:b/>
                <w:lang w:val="en-US"/>
              </w:rPr>
            </w:pPr>
            <w:ins w:id="5215" w:author="arkat" w:date="2017-10-02T21:41:00Z">
              <w:r w:rsidRPr="002E3C08">
                <w:rPr>
                  <w:noProof/>
                  <w:szCs w:val="24"/>
                  <w:lang w:val="en-US"/>
                </w:rPr>
                <w:drawing>
                  <wp:inline distT="0" distB="0" distL="0" distR="0" wp14:anchorId="637CB01B" wp14:editId="6D8B3398">
                    <wp:extent cx="384202" cy="38420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6278" cy="386278"/>
                            </a:xfrm>
                            <a:prstGeom prst="rect">
                              <a:avLst/>
                            </a:prstGeom>
                            <a:noFill/>
                            <a:ln>
                              <a:noFill/>
                            </a:ln>
                          </pic:spPr>
                        </pic:pic>
                      </a:graphicData>
                    </a:graphic>
                  </wp:inline>
                </w:drawing>
              </w:r>
            </w:ins>
          </w:p>
        </w:tc>
        <w:tc>
          <w:tcPr>
            <w:tcW w:w="653" w:type="dxa"/>
          </w:tcPr>
          <w:p w14:paraId="6127061A" w14:textId="77777777" w:rsidR="00A7698E" w:rsidRPr="0080155A" w:rsidRDefault="00A7698E" w:rsidP="0050462A">
            <w:pPr>
              <w:pStyle w:val="BodyText"/>
              <w:spacing w:after="0"/>
              <w:rPr>
                <w:ins w:id="5216" w:author="arkat" w:date="2017-10-02T21:41:00Z"/>
                <w:noProof/>
                <w:szCs w:val="24"/>
                <w:lang w:val="en-US"/>
              </w:rPr>
            </w:pPr>
            <w:ins w:id="5217" w:author="arkat" w:date="2017-10-02T21:41:00Z">
              <w:r>
                <w:rPr>
                  <w:noProof/>
                  <w:szCs w:val="24"/>
                  <w:lang w:val="en-US"/>
                </w:rPr>
                <w:t>atau</w:t>
              </w:r>
            </w:ins>
          </w:p>
        </w:tc>
        <w:tc>
          <w:tcPr>
            <w:tcW w:w="876" w:type="dxa"/>
            <w:shd w:val="clear" w:color="auto" w:fill="auto"/>
          </w:tcPr>
          <w:p w14:paraId="3121EB7D" w14:textId="77777777" w:rsidR="00A7698E" w:rsidRPr="0080155A" w:rsidRDefault="00A7698E" w:rsidP="0050462A">
            <w:pPr>
              <w:pStyle w:val="BodyText"/>
              <w:spacing w:after="0"/>
              <w:rPr>
                <w:ins w:id="5218" w:author="arkat" w:date="2017-10-02T21:41:00Z"/>
                <w:noProof/>
                <w:szCs w:val="24"/>
                <w:lang w:val="en-US"/>
              </w:rPr>
            </w:pPr>
            <w:ins w:id="5219" w:author="arkat" w:date="2017-10-02T21:41:00Z">
              <w:r w:rsidRPr="002E3C08">
                <w:rPr>
                  <w:noProof/>
                  <w:szCs w:val="24"/>
                  <w:lang w:val="en-US"/>
                </w:rPr>
                <w:drawing>
                  <wp:inline distT="0" distB="0" distL="0" distR="0" wp14:anchorId="703C2F05" wp14:editId="10472F8E">
                    <wp:extent cx="414655" cy="414655"/>
                    <wp:effectExtent l="0" t="0" r="4445"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a:ln>
                              <a:noFill/>
                            </a:ln>
                          </pic:spPr>
                        </pic:pic>
                      </a:graphicData>
                    </a:graphic>
                  </wp:inline>
                </w:drawing>
              </w:r>
            </w:ins>
          </w:p>
        </w:tc>
        <w:tc>
          <w:tcPr>
            <w:tcW w:w="2145" w:type="dxa"/>
            <w:shd w:val="clear" w:color="auto" w:fill="auto"/>
          </w:tcPr>
          <w:p w14:paraId="7D53DE4B" w14:textId="77777777" w:rsidR="00A7698E" w:rsidRPr="00271067" w:rsidRDefault="00A7698E" w:rsidP="0050462A">
            <w:pPr>
              <w:pStyle w:val="BodyText"/>
              <w:spacing w:after="0"/>
              <w:rPr>
                <w:ins w:id="5220" w:author="arkat" w:date="2017-10-02T21:41:00Z"/>
                <w:noProof/>
                <w:szCs w:val="24"/>
                <w:lang w:val="en-US"/>
              </w:rPr>
            </w:pPr>
            <w:ins w:id="5221" w:author="arkat" w:date="2017-10-02T21:41:00Z">
              <w:r w:rsidRPr="0070111E">
                <w:rPr>
                  <w:lang w:val="en-US"/>
                </w:rPr>
                <w:t>Event-Based</w:t>
              </w:r>
            </w:ins>
          </w:p>
        </w:tc>
        <w:tc>
          <w:tcPr>
            <w:tcW w:w="270" w:type="dxa"/>
            <w:shd w:val="clear" w:color="auto" w:fill="auto"/>
          </w:tcPr>
          <w:p w14:paraId="1583D2D1" w14:textId="77777777" w:rsidR="00A7698E" w:rsidRPr="0080155A" w:rsidRDefault="00A7698E" w:rsidP="0050462A">
            <w:pPr>
              <w:pStyle w:val="BodyText"/>
              <w:spacing w:after="0"/>
              <w:rPr>
                <w:ins w:id="5222" w:author="arkat" w:date="2017-10-02T21:41:00Z"/>
                <w:noProof/>
                <w:szCs w:val="24"/>
                <w:lang w:val="en-US"/>
              </w:rPr>
            </w:pPr>
          </w:p>
        </w:tc>
        <w:tc>
          <w:tcPr>
            <w:tcW w:w="1353" w:type="dxa"/>
            <w:shd w:val="clear" w:color="auto" w:fill="auto"/>
          </w:tcPr>
          <w:p w14:paraId="7D3B613B" w14:textId="77777777" w:rsidR="00A7698E" w:rsidRPr="0080155A" w:rsidRDefault="00A7698E" w:rsidP="0050462A">
            <w:pPr>
              <w:pStyle w:val="BodyText"/>
              <w:spacing w:after="0"/>
              <w:rPr>
                <w:ins w:id="5223" w:author="arkat" w:date="2017-10-02T21:41:00Z"/>
                <w:noProof/>
                <w:szCs w:val="24"/>
                <w:lang w:val="en-US"/>
              </w:rPr>
            </w:pPr>
            <w:ins w:id="5224" w:author="arkat" w:date="2017-10-02T21:41:00Z">
              <w:r w:rsidRPr="002E3C08">
                <w:rPr>
                  <w:noProof/>
                  <w:szCs w:val="24"/>
                  <w:lang w:val="en-US"/>
                </w:rPr>
                <w:drawing>
                  <wp:inline distT="0" distB="0" distL="0" distR="0" wp14:anchorId="1938304A" wp14:editId="15F80C44">
                    <wp:extent cx="414655" cy="41465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6409" cy="416409"/>
                            </a:xfrm>
                            <a:prstGeom prst="rect">
                              <a:avLst/>
                            </a:prstGeom>
                            <a:noFill/>
                            <a:ln>
                              <a:noFill/>
                            </a:ln>
                          </pic:spPr>
                        </pic:pic>
                      </a:graphicData>
                    </a:graphic>
                  </wp:inline>
                </w:drawing>
              </w:r>
            </w:ins>
          </w:p>
        </w:tc>
        <w:tc>
          <w:tcPr>
            <w:tcW w:w="1437" w:type="dxa"/>
            <w:shd w:val="clear" w:color="auto" w:fill="auto"/>
          </w:tcPr>
          <w:p w14:paraId="6A0E154F" w14:textId="77777777" w:rsidR="00A7698E" w:rsidRPr="0080155A" w:rsidRDefault="00A7698E" w:rsidP="0050462A">
            <w:pPr>
              <w:pStyle w:val="BodyText"/>
              <w:spacing w:after="0"/>
              <w:rPr>
                <w:ins w:id="5225" w:author="arkat" w:date="2017-10-02T21:41:00Z"/>
                <w:noProof/>
                <w:szCs w:val="24"/>
                <w:lang w:val="en-US"/>
              </w:rPr>
            </w:pPr>
            <w:ins w:id="5226" w:author="arkat" w:date="2017-10-02T21:41:00Z">
              <w:r>
                <w:rPr>
                  <w:noProof/>
                  <w:szCs w:val="24"/>
                  <w:lang w:val="en-US"/>
                </w:rPr>
                <w:t>Complex</w:t>
              </w:r>
            </w:ins>
          </w:p>
        </w:tc>
      </w:tr>
      <w:tr w:rsidR="00A7698E" w14:paraId="5BAE3BC5" w14:textId="77777777" w:rsidTr="0050462A">
        <w:trPr>
          <w:jc w:val="center"/>
          <w:ins w:id="5227" w:author="arkat" w:date="2017-10-02T21:41:00Z"/>
        </w:trPr>
        <w:tc>
          <w:tcPr>
            <w:tcW w:w="821" w:type="dxa"/>
            <w:shd w:val="clear" w:color="auto" w:fill="auto"/>
          </w:tcPr>
          <w:p w14:paraId="7535D0DE" w14:textId="77777777" w:rsidR="00A7698E" w:rsidRPr="00925455" w:rsidRDefault="00A7698E" w:rsidP="0050462A">
            <w:pPr>
              <w:pStyle w:val="BodyText"/>
              <w:spacing w:after="0"/>
              <w:rPr>
                <w:ins w:id="5228" w:author="arkat" w:date="2017-10-02T21:41:00Z"/>
                <w:b/>
                <w:lang w:val="en-US"/>
              </w:rPr>
            </w:pPr>
            <w:ins w:id="5229" w:author="arkat" w:date="2017-10-02T21:41:00Z">
              <w:r w:rsidRPr="002E3C08">
                <w:rPr>
                  <w:noProof/>
                  <w:szCs w:val="24"/>
                  <w:lang w:val="en-US"/>
                </w:rPr>
                <w:drawing>
                  <wp:inline distT="0" distB="0" distL="0" distR="0" wp14:anchorId="14FAB992" wp14:editId="67FB5096">
                    <wp:extent cx="414655" cy="414655"/>
                    <wp:effectExtent l="0" t="0" r="4445"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a:ln>
                              <a:noFill/>
                            </a:ln>
                          </pic:spPr>
                        </pic:pic>
                      </a:graphicData>
                    </a:graphic>
                  </wp:inline>
                </w:drawing>
              </w:r>
            </w:ins>
          </w:p>
        </w:tc>
        <w:tc>
          <w:tcPr>
            <w:tcW w:w="653" w:type="dxa"/>
          </w:tcPr>
          <w:p w14:paraId="2C9ACC9C" w14:textId="77777777" w:rsidR="00A7698E" w:rsidRPr="0080155A" w:rsidRDefault="00A7698E" w:rsidP="0050462A">
            <w:pPr>
              <w:pStyle w:val="BodyText"/>
              <w:spacing w:after="0"/>
              <w:rPr>
                <w:ins w:id="5230" w:author="arkat" w:date="2017-10-02T21:41:00Z"/>
                <w:noProof/>
                <w:szCs w:val="24"/>
                <w:lang w:val="en-US"/>
              </w:rPr>
            </w:pPr>
          </w:p>
        </w:tc>
        <w:tc>
          <w:tcPr>
            <w:tcW w:w="876" w:type="dxa"/>
            <w:shd w:val="clear" w:color="auto" w:fill="auto"/>
          </w:tcPr>
          <w:p w14:paraId="49A84F2B" w14:textId="77777777" w:rsidR="00A7698E" w:rsidRPr="0080155A" w:rsidRDefault="00A7698E" w:rsidP="0050462A">
            <w:pPr>
              <w:pStyle w:val="BodyText"/>
              <w:spacing w:after="0"/>
              <w:rPr>
                <w:ins w:id="5231" w:author="arkat" w:date="2017-10-02T21:41:00Z"/>
                <w:noProof/>
                <w:szCs w:val="24"/>
                <w:lang w:val="en-US"/>
              </w:rPr>
            </w:pPr>
          </w:p>
        </w:tc>
        <w:tc>
          <w:tcPr>
            <w:tcW w:w="2145" w:type="dxa"/>
            <w:shd w:val="clear" w:color="auto" w:fill="auto"/>
          </w:tcPr>
          <w:p w14:paraId="58F1FDEF" w14:textId="77777777" w:rsidR="00A7698E" w:rsidRPr="0070111E" w:rsidRDefault="00A7698E" w:rsidP="0050462A">
            <w:pPr>
              <w:pStyle w:val="BodyText"/>
              <w:spacing w:after="0"/>
              <w:rPr>
                <w:ins w:id="5232" w:author="arkat" w:date="2017-10-02T21:41:00Z"/>
                <w:lang w:val="en-US"/>
              </w:rPr>
            </w:pPr>
            <w:ins w:id="5233" w:author="arkat" w:date="2017-10-02T21:41:00Z">
              <w:r w:rsidRPr="0070111E">
                <w:rPr>
                  <w:lang w:val="en-US"/>
                </w:rPr>
                <w:t xml:space="preserve">Parallel </w:t>
              </w:r>
            </w:ins>
          </w:p>
          <w:p w14:paraId="56A7A771" w14:textId="77777777" w:rsidR="00A7698E" w:rsidRPr="00271067" w:rsidRDefault="00A7698E" w:rsidP="0050462A">
            <w:pPr>
              <w:pStyle w:val="BodyText"/>
              <w:spacing w:after="0"/>
              <w:rPr>
                <w:ins w:id="5234" w:author="arkat" w:date="2017-10-02T21:41:00Z"/>
                <w:noProof/>
                <w:szCs w:val="24"/>
                <w:lang w:val="en-US"/>
              </w:rPr>
            </w:pPr>
            <w:ins w:id="5235" w:author="arkat" w:date="2017-10-02T21:41:00Z">
              <w:r w:rsidRPr="0070111E">
                <w:rPr>
                  <w:lang w:val="en-US"/>
                </w:rPr>
                <w:t>Event-Based</w:t>
              </w:r>
            </w:ins>
          </w:p>
        </w:tc>
        <w:tc>
          <w:tcPr>
            <w:tcW w:w="270" w:type="dxa"/>
            <w:shd w:val="clear" w:color="auto" w:fill="auto"/>
          </w:tcPr>
          <w:p w14:paraId="78CF9049" w14:textId="77777777" w:rsidR="00A7698E" w:rsidRPr="0080155A" w:rsidRDefault="00A7698E" w:rsidP="0050462A">
            <w:pPr>
              <w:pStyle w:val="BodyText"/>
              <w:spacing w:after="0"/>
              <w:rPr>
                <w:ins w:id="5236" w:author="arkat" w:date="2017-10-02T21:41:00Z"/>
                <w:noProof/>
                <w:szCs w:val="24"/>
                <w:lang w:val="en-US"/>
              </w:rPr>
            </w:pPr>
          </w:p>
        </w:tc>
        <w:tc>
          <w:tcPr>
            <w:tcW w:w="1353" w:type="dxa"/>
            <w:shd w:val="clear" w:color="auto" w:fill="auto"/>
          </w:tcPr>
          <w:p w14:paraId="4DDF327C" w14:textId="77777777" w:rsidR="00A7698E" w:rsidRPr="0080155A" w:rsidRDefault="00A7698E" w:rsidP="0050462A">
            <w:pPr>
              <w:pStyle w:val="BodyText"/>
              <w:spacing w:after="0"/>
              <w:rPr>
                <w:ins w:id="5237" w:author="arkat" w:date="2017-10-02T21:41:00Z"/>
                <w:noProof/>
                <w:szCs w:val="24"/>
                <w:lang w:val="en-US"/>
              </w:rPr>
            </w:pPr>
            <w:ins w:id="5238" w:author="arkat" w:date="2017-10-02T21:41:00Z">
              <w:r w:rsidRPr="002E3C08">
                <w:rPr>
                  <w:noProof/>
                  <w:szCs w:val="24"/>
                  <w:lang w:val="en-US"/>
                </w:rPr>
                <w:drawing>
                  <wp:inline distT="0" distB="0" distL="0" distR="0" wp14:anchorId="31C28E04" wp14:editId="2F4F7A10">
                    <wp:extent cx="368834" cy="36883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9905" cy="369905"/>
                            </a:xfrm>
                            <a:prstGeom prst="rect">
                              <a:avLst/>
                            </a:prstGeom>
                            <a:noFill/>
                            <a:ln>
                              <a:noFill/>
                            </a:ln>
                          </pic:spPr>
                        </pic:pic>
                      </a:graphicData>
                    </a:graphic>
                  </wp:inline>
                </w:drawing>
              </w:r>
            </w:ins>
          </w:p>
        </w:tc>
        <w:tc>
          <w:tcPr>
            <w:tcW w:w="1437" w:type="dxa"/>
            <w:shd w:val="clear" w:color="auto" w:fill="auto"/>
          </w:tcPr>
          <w:p w14:paraId="06A0A388" w14:textId="77777777" w:rsidR="00A7698E" w:rsidRPr="0080155A" w:rsidRDefault="00A7698E" w:rsidP="0050462A">
            <w:pPr>
              <w:pStyle w:val="BodyText"/>
              <w:spacing w:after="0"/>
              <w:rPr>
                <w:ins w:id="5239" w:author="arkat" w:date="2017-10-02T21:41:00Z"/>
                <w:noProof/>
                <w:szCs w:val="24"/>
                <w:lang w:val="en-US"/>
              </w:rPr>
            </w:pPr>
            <w:ins w:id="5240" w:author="arkat" w:date="2017-10-02T21:41:00Z">
              <w:r>
                <w:rPr>
                  <w:noProof/>
                  <w:szCs w:val="24"/>
                  <w:lang w:val="en-US"/>
                </w:rPr>
                <w:t>Paralel</w:t>
              </w:r>
            </w:ins>
          </w:p>
        </w:tc>
      </w:tr>
    </w:tbl>
    <w:p w14:paraId="4637EA94" w14:textId="77777777" w:rsidR="00A7698E" w:rsidRPr="0070111E" w:rsidRDefault="00A7698E" w:rsidP="00A7698E">
      <w:pPr>
        <w:pStyle w:val="GambarBAB2"/>
        <w:ind w:left="0" w:firstLine="0"/>
        <w:rPr>
          <w:ins w:id="5241" w:author="arkat" w:date="2017-10-02T21:41:00Z"/>
          <w:b/>
          <w:i/>
        </w:rPr>
      </w:pPr>
      <w:bookmarkStart w:id="5242" w:name="_Toc495046370"/>
      <w:ins w:id="5243" w:author="arkat" w:date="2017-10-02T21:41:00Z">
        <w:r w:rsidRPr="0070111E">
          <w:rPr>
            <w:b/>
            <w:i/>
          </w:rPr>
          <w:t>Extended Gateway</w:t>
        </w:r>
        <w:bookmarkEnd w:id="5242"/>
      </w:ins>
    </w:p>
    <w:p w14:paraId="17366F32" w14:textId="74B1DA1A" w:rsidR="00BB7A97" w:rsidRPr="00B14709" w:rsidRDefault="00BB7A97">
      <w:pPr>
        <w:pStyle w:val="BodyText"/>
        <w:numPr>
          <w:ilvl w:val="0"/>
          <w:numId w:val="130"/>
        </w:numPr>
        <w:spacing w:after="0"/>
        <w:ind w:left="540" w:hanging="270"/>
        <w:rPr>
          <w:ins w:id="5244" w:author="arkat" w:date="2017-09-30T08:21:00Z"/>
          <w:i/>
          <w:lang w:val="en-US"/>
          <w:rPrChange w:id="5245" w:author="arkat" w:date="2017-10-01T10:52:00Z">
            <w:rPr>
              <w:ins w:id="5246" w:author="arkat" w:date="2017-09-30T08:21:00Z"/>
              <w:szCs w:val="24"/>
              <w:lang w:val="en-US"/>
            </w:rPr>
          </w:rPrChange>
        </w:rPr>
        <w:pPrChange w:id="5247" w:author="arkat" w:date="2017-10-02T22:46:00Z">
          <w:pPr>
            <w:pStyle w:val="BodyText"/>
            <w:spacing w:after="0"/>
          </w:pPr>
        </w:pPrChange>
      </w:pPr>
      <w:ins w:id="5248" w:author="arkat" w:date="2017-09-30T08:01:00Z">
        <w:r w:rsidRPr="00B14709">
          <w:rPr>
            <w:i/>
            <w:lang w:val="en-US"/>
            <w:rPrChange w:id="5249" w:author="arkat" w:date="2017-10-01T10:52:00Z">
              <w:rPr>
                <w:szCs w:val="24"/>
                <w:lang w:val="en-US"/>
              </w:rPr>
            </w:rPrChange>
          </w:rPr>
          <w:t>Fork</w:t>
        </w:r>
      </w:ins>
      <w:ins w:id="5250" w:author="arkat" w:date="2017-10-01T10:52:00Z">
        <w:r w:rsidR="00B14709">
          <w:rPr>
            <w:i/>
            <w:lang w:val="en-US"/>
          </w:rPr>
          <w:t xml:space="preserve">, </w:t>
        </w:r>
      </w:ins>
      <w:ins w:id="5251" w:author="arkat" w:date="2017-09-30T08:01:00Z">
        <w:r w:rsidRPr="00C36A8C">
          <w:rPr>
            <w:szCs w:val="24"/>
            <w:lang w:val="en-US"/>
          </w:rPr>
          <w:t>BPMN menggun</w:t>
        </w:r>
      </w:ins>
      <w:ins w:id="5252" w:author="arkat" w:date="2017-10-11T09:19:00Z">
        <w:del w:id="5253" w:author="arkat" w:date="2017-10-11T10:32:00Z">
          <w:r w:rsidR="00315295" w:rsidDel="00135261">
            <w:rPr>
              <w:szCs w:val="24"/>
              <w:lang w:val="en-US"/>
            </w:rPr>
            <w:delText>akan</w:delText>
          </w:r>
        </w:del>
      </w:ins>
      <w:proofErr w:type="gramStart"/>
      <w:ins w:id="5254" w:author="arkat" w:date="2017-10-11T10:32:00Z">
        <w:r w:rsidR="00135261">
          <w:rPr>
            <w:szCs w:val="24"/>
            <w:lang w:val="en-US"/>
          </w:rPr>
          <w:t>akan</w:t>
        </w:r>
      </w:ins>
      <w:proofErr w:type="gramEnd"/>
      <w:ins w:id="5255" w:author="arkat" w:date="2017-09-30T08:01:00Z">
        <w:r w:rsidRPr="00C36A8C">
          <w:rPr>
            <w:szCs w:val="24"/>
            <w:lang w:val="en-US"/>
          </w:rPr>
          <w:t xml:space="preserve"> istilah </w:t>
        </w:r>
        <w:r w:rsidRPr="00A7698E">
          <w:rPr>
            <w:i/>
            <w:szCs w:val="24"/>
            <w:lang w:val="en-US"/>
            <w:rPrChange w:id="5256" w:author="arkat" w:date="2017-10-02T21:41:00Z">
              <w:rPr>
                <w:szCs w:val="24"/>
                <w:lang w:val="en-US"/>
              </w:rPr>
            </w:rPrChange>
          </w:rPr>
          <w:t>fork</w:t>
        </w:r>
        <w:r w:rsidR="005B2456">
          <w:rPr>
            <w:szCs w:val="24"/>
            <w:lang w:val="en-US"/>
          </w:rPr>
          <w:t xml:space="preserve"> untuk membagi sebuah jalur kedua</w:t>
        </w:r>
        <w:r w:rsidRPr="00C36A8C">
          <w:rPr>
            <w:szCs w:val="24"/>
            <w:lang w:val="en-US"/>
          </w:rPr>
          <w:t xml:space="preserve"> atau lebih jalur </w:t>
        </w:r>
      </w:ins>
      <w:ins w:id="5257" w:author="arkat" w:date="2017-09-30T08:02:00Z">
        <w:r w:rsidRPr="00B14709">
          <w:rPr>
            <w:szCs w:val="24"/>
            <w:lang w:val="en-US"/>
          </w:rPr>
          <w:t>paralel</w:t>
        </w:r>
      </w:ins>
      <w:ins w:id="5258" w:author="arkat" w:date="2017-09-30T08:03:00Z">
        <w:r w:rsidRPr="00B14709">
          <w:rPr>
            <w:szCs w:val="24"/>
            <w:lang w:val="en-US"/>
          </w:rPr>
          <w:t xml:space="preserve"> (disebut juga sebagai </w:t>
        </w:r>
        <w:r w:rsidRPr="00124EBE">
          <w:rPr>
            <w:i/>
            <w:szCs w:val="24"/>
            <w:lang w:val="en-US"/>
            <w:rPrChange w:id="5259" w:author="arkat" w:date="2017-10-02T22:49:00Z">
              <w:rPr>
                <w:szCs w:val="24"/>
                <w:lang w:val="en-US"/>
              </w:rPr>
            </w:rPrChange>
          </w:rPr>
          <w:t>AND-split</w:t>
        </w:r>
        <w:r w:rsidRPr="00B14709">
          <w:rPr>
            <w:szCs w:val="24"/>
            <w:lang w:val="en-US"/>
          </w:rPr>
          <w:t xml:space="preserve">). Dengan </w:t>
        </w:r>
      </w:ins>
      <w:ins w:id="5260" w:author="arkat" w:date="2017-09-30T08:08:00Z">
        <w:r w:rsidRPr="00B14709">
          <w:rPr>
            <w:szCs w:val="24"/>
            <w:lang w:val="en-US"/>
          </w:rPr>
          <w:t>menggun</w:t>
        </w:r>
      </w:ins>
      <w:ins w:id="5261" w:author="arkat" w:date="2017-10-11T09:19:00Z">
        <w:del w:id="5262" w:author="arkat" w:date="2017-10-11T10:32:00Z">
          <w:r w:rsidR="00315295" w:rsidDel="00135261">
            <w:rPr>
              <w:szCs w:val="24"/>
              <w:lang w:val="en-US"/>
            </w:rPr>
            <w:delText>akan</w:delText>
          </w:r>
        </w:del>
      </w:ins>
      <w:proofErr w:type="gramStart"/>
      <w:ins w:id="5263" w:author="arkat" w:date="2017-10-11T10:32:00Z">
        <w:r w:rsidR="00135261">
          <w:rPr>
            <w:szCs w:val="24"/>
            <w:lang w:val="en-US"/>
          </w:rPr>
          <w:t>akan</w:t>
        </w:r>
      </w:ins>
      <w:proofErr w:type="gramEnd"/>
      <w:ins w:id="5264" w:author="arkat" w:date="2017-09-30T08:08:00Z">
        <w:r w:rsidRPr="00B14709">
          <w:rPr>
            <w:szCs w:val="24"/>
            <w:lang w:val="en-US"/>
          </w:rPr>
          <w:t xml:space="preserve"> fork aktivitas dilakukan se</w:t>
        </w:r>
      </w:ins>
      <w:ins w:id="5265" w:author="arkat" w:date="2017-10-11T09:20:00Z">
        <w:r w:rsidR="00315295">
          <w:rPr>
            <w:szCs w:val="24"/>
            <w:lang w:val="en-US"/>
          </w:rPr>
          <w:t>cara</w:t>
        </w:r>
      </w:ins>
      <w:ins w:id="5266" w:author="arkat" w:date="2017-09-30T08:08:00Z">
        <w:r w:rsidR="00124EBE">
          <w:rPr>
            <w:szCs w:val="24"/>
            <w:lang w:val="en-US"/>
          </w:rPr>
          <w:t xml:space="preserve"> bersamaan bukan berurutan. </w:t>
        </w:r>
      </w:ins>
      <w:ins w:id="5267" w:author="arkat" w:date="2017-09-30T08:09:00Z">
        <w:r w:rsidRPr="00B14709">
          <w:rPr>
            <w:szCs w:val="24"/>
            <w:lang w:val="en-US"/>
          </w:rPr>
          <w:t xml:space="preserve">Ada 2 pilihan </w:t>
        </w:r>
      </w:ins>
      <w:ins w:id="5268" w:author="arkat" w:date="2017-10-02T22:46:00Z">
        <w:r w:rsidR="00124EBE">
          <w:rPr>
            <w:szCs w:val="24"/>
            <w:lang w:val="en-US"/>
          </w:rPr>
          <w:t xml:space="preserve">teknik penggambaran, </w:t>
        </w:r>
      </w:ins>
      <w:ins w:id="5269" w:author="arkat" w:date="2017-09-30T08:09:00Z">
        <w:r w:rsidR="00124EBE">
          <w:rPr>
            <w:szCs w:val="24"/>
            <w:lang w:val="en-US"/>
          </w:rPr>
          <w:t xml:space="preserve">yaitu </w:t>
        </w:r>
        <w:r w:rsidRPr="00B14709">
          <w:rPr>
            <w:szCs w:val="24"/>
            <w:lang w:val="en-US"/>
          </w:rPr>
          <w:t>:</w:t>
        </w:r>
      </w:ins>
    </w:p>
    <w:p w14:paraId="650CA4D3" w14:textId="56CDF630" w:rsidR="00516AA1" w:rsidRDefault="00124EBE">
      <w:pPr>
        <w:pStyle w:val="BodyText"/>
        <w:numPr>
          <w:ilvl w:val="0"/>
          <w:numId w:val="79"/>
        </w:numPr>
        <w:spacing w:after="0"/>
        <w:ind w:left="810"/>
        <w:rPr>
          <w:ins w:id="5270" w:author="arkat" w:date="2017-09-30T08:09:00Z"/>
          <w:szCs w:val="24"/>
          <w:lang w:val="en-US"/>
        </w:rPr>
        <w:pPrChange w:id="5271" w:author="arkat" w:date="2017-09-30T08:21:00Z">
          <w:pPr>
            <w:pStyle w:val="BodyText"/>
            <w:spacing w:after="0"/>
          </w:pPr>
        </w:pPrChange>
      </w:pPr>
      <w:ins w:id="5272" w:author="arkat" w:date="2017-09-30T08:22:00Z">
        <w:r>
          <w:rPr>
            <w:szCs w:val="24"/>
            <w:lang w:val="en-US"/>
          </w:rPr>
          <w:t>Beberapa</w:t>
        </w:r>
        <w:r w:rsidR="00516AA1">
          <w:rPr>
            <w:szCs w:val="24"/>
            <w:lang w:val="en-US"/>
          </w:rPr>
          <w:t xml:space="preserve"> </w:t>
        </w:r>
        <w:r w:rsidR="00516AA1" w:rsidRPr="00124EBE">
          <w:rPr>
            <w:i/>
            <w:szCs w:val="24"/>
            <w:lang w:val="en-US"/>
            <w:rPrChange w:id="5273" w:author="arkat" w:date="2017-10-02T22:47:00Z">
              <w:rPr>
                <w:szCs w:val="24"/>
                <w:lang w:val="en-US"/>
              </w:rPr>
            </w:rPrChange>
          </w:rPr>
          <w:t xml:space="preserve">outgoing </w:t>
        </w:r>
      </w:ins>
      <w:ins w:id="5274" w:author="arkat" w:date="2017-09-30T08:23:00Z">
        <w:r w:rsidR="00516AA1" w:rsidRPr="00124EBE">
          <w:rPr>
            <w:i/>
            <w:szCs w:val="24"/>
            <w:lang w:val="en-US"/>
            <w:rPrChange w:id="5275" w:author="arkat" w:date="2017-10-02T22:47:00Z">
              <w:rPr>
                <w:szCs w:val="24"/>
                <w:lang w:val="en-US"/>
              </w:rPr>
            </w:rPrChange>
          </w:rPr>
          <w:t>sequence flow</w:t>
        </w:r>
        <w:r>
          <w:rPr>
            <w:szCs w:val="24"/>
            <w:lang w:val="en-US"/>
          </w:rPr>
          <w:t xml:space="preserve"> dapat digambarkan</w:t>
        </w:r>
        <w:r w:rsidR="00516AA1">
          <w:rPr>
            <w:szCs w:val="24"/>
            <w:lang w:val="en-US"/>
          </w:rPr>
          <w:t xml:space="preserve"> </w:t>
        </w:r>
      </w:ins>
      <w:ins w:id="5276" w:author="arkat" w:date="2017-09-30T08:24:00Z">
        <w:r w:rsidR="00516AA1">
          <w:rPr>
            <w:szCs w:val="24"/>
            <w:lang w:val="en-US"/>
          </w:rPr>
          <w:t xml:space="preserve">sebagaimana </w:t>
        </w:r>
      </w:ins>
      <w:ins w:id="5277" w:author="arkat" w:date="2017-10-11T10:57:00Z">
        <w:r w:rsidR="00AF45ED">
          <w:rPr>
            <w:szCs w:val="24"/>
            <w:lang w:val="en-US"/>
          </w:rPr>
          <w:t>G</w:t>
        </w:r>
      </w:ins>
      <w:ins w:id="5278" w:author="arkat" w:date="2017-09-30T08:24:00Z">
        <w:del w:id="5279" w:author="arkat" w:date="2017-10-11T10:57:00Z">
          <w:r w:rsidR="00516AA1" w:rsidDel="00AF45ED">
            <w:rPr>
              <w:szCs w:val="24"/>
              <w:lang w:val="en-US"/>
            </w:rPr>
            <w:delText>g</w:delText>
          </w:r>
        </w:del>
        <w:r w:rsidR="00516AA1">
          <w:rPr>
            <w:szCs w:val="24"/>
            <w:lang w:val="en-US"/>
          </w:rPr>
          <w:t xml:space="preserve">ambar </w:t>
        </w:r>
      </w:ins>
      <w:ins w:id="5280" w:author="arkat" w:date="2017-09-30T08:25:00Z">
        <w:r>
          <w:rPr>
            <w:szCs w:val="24"/>
            <w:lang w:val="en-US"/>
          </w:rPr>
          <w:t>2.1</w:t>
        </w:r>
      </w:ins>
      <w:ins w:id="5281" w:author="arkat" w:date="2017-10-02T22:50:00Z">
        <w:r>
          <w:rPr>
            <w:szCs w:val="24"/>
            <w:lang w:val="en-US"/>
          </w:rPr>
          <w:t>1</w:t>
        </w:r>
      </w:ins>
      <w:ins w:id="5282" w:author="arkat" w:date="2017-09-30T08:25:00Z">
        <w:r>
          <w:rPr>
            <w:szCs w:val="24"/>
            <w:lang w:val="en-US"/>
          </w:rPr>
          <w:t xml:space="preserve"> yang</w:t>
        </w:r>
        <w:r w:rsidR="00516AA1">
          <w:rPr>
            <w:szCs w:val="24"/>
            <w:lang w:val="en-US"/>
          </w:rPr>
          <w:t xml:space="preserve"> mewakili </w:t>
        </w:r>
      </w:ins>
      <w:ins w:id="5283" w:author="arkat" w:date="2017-09-30T08:32:00Z">
        <w:r w:rsidR="006869CB" w:rsidRPr="006869CB">
          <w:rPr>
            <w:i/>
            <w:szCs w:val="24"/>
            <w:lang w:val="en-US"/>
            <w:rPrChange w:id="5284" w:author="arkat" w:date="2017-09-30T08:32:00Z">
              <w:rPr>
                <w:szCs w:val="24"/>
                <w:lang w:val="en-US"/>
              </w:rPr>
            </w:rPrChange>
          </w:rPr>
          <w:t>“uncontrolled” flow</w:t>
        </w:r>
      </w:ins>
      <w:ins w:id="5285" w:author="arkat" w:date="2017-09-30T08:35:00Z">
        <w:r w:rsidR="006869CB">
          <w:rPr>
            <w:i/>
            <w:szCs w:val="24"/>
            <w:lang w:val="en-US"/>
          </w:rPr>
          <w:t xml:space="preserve">, </w:t>
        </w:r>
        <w:r w:rsidR="006869CB">
          <w:rPr>
            <w:szCs w:val="24"/>
            <w:lang w:val="en-US"/>
          </w:rPr>
          <w:t>yakni metode yang lebih banyak disukai untuk berbagai situasi.</w:t>
        </w:r>
      </w:ins>
    </w:p>
    <w:p w14:paraId="2BC4B580" w14:textId="77777777" w:rsidR="00BB7A97" w:rsidRDefault="00BB7A97">
      <w:pPr>
        <w:pStyle w:val="BodyText"/>
        <w:spacing w:after="0"/>
        <w:ind w:left="720"/>
        <w:rPr>
          <w:ins w:id="5286" w:author="arkat" w:date="2017-09-30T08:09:00Z"/>
          <w:szCs w:val="24"/>
          <w:lang w:val="en-US"/>
        </w:rPr>
        <w:pPrChange w:id="5287" w:author="arkat" w:date="2017-09-30T08:09:00Z">
          <w:pPr>
            <w:pStyle w:val="BodyText"/>
            <w:spacing w:after="0"/>
          </w:pPr>
        </w:pPrChange>
      </w:pPr>
    </w:p>
    <w:p w14:paraId="28E89DC8" w14:textId="14A79BD7" w:rsidR="00BB7A97" w:rsidRDefault="0016778F">
      <w:pPr>
        <w:pStyle w:val="BodyText"/>
        <w:spacing w:after="0"/>
        <w:ind w:left="720"/>
        <w:jc w:val="center"/>
        <w:rPr>
          <w:ins w:id="5288" w:author="arkat" w:date="2017-09-30T08:43:00Z"/>
          <w:szCs w:val="24"/>
          <w:lang w:val="en-US"/>
        </w:rPr>
        <w:pPrChange w:id="5289" w:author="arkat" w:date="2017-09-30T08:43:00Z">
          <w:pPr>
            <w:pStyle w:val="BodyText"/>
            <w:spacing w:after="0"/>
          </w:pPr>
        </w:pPrChange>
      </w:pPr>
      <w:ins w:id="5290" w:author="arkat" w:date="2017-09-30T08:11:00Z">
        <w:r>
          <w:rPr>
            <w:noProof/>
            <w:lang w:val="en-US"/>
          </w:rPr>
          <w:drawing>
            <wp:inline distT="0" distB="0" distL="0" distR="0" wp14:anchorId="4583A5ED" wp14:editId="170A7D0D">
              <wp:extent cx="2096540" cy="1313970"/>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6924" t="32800" r="41470" b="14868"/>
                      <a:stretch/>
                    </pic:blipFill>
                    <pic:spPr bwMode="auto">
                      <a:xfrm>
                        <a:off x="0" y="0"/>
                        <a:ext cx="2104668" cy="1319064"/>
                      </a:xfrm>
                      <a:prstGeom prst="rect">
                        <a:avLst/>
                      </a:prstGeom>
                      <a:ln>
                        <a:noFill/>
                      </a:ln>
                      <a:extLst>
                        <a:ext uri="{53640926-AAD7-44D8-BBD7-CCE9431645EC}">
                          <a14:shadowObscured xmlns:a14="http://schemas.microsoft.com/office/drawing/2010/main"/>
                        </a:ext>
                      </a:extLst>
                    </pic:spPr>
                  </pic:pic>
                </a:graphicData>
              </a:graphic>
            </wp:inline>
          </w:drawing>
        </w:r>
      </w:ins>
    </w:p>
    <w:p w14:paraId="3134A0A5" w14:textId="59C38980" w:rsidR="005E2D6F" w:rsidRPr="00124EBE" w:rsidRDefault="00B14709">
      <w:pPr>
        <w:pStyle w:val="GambarBAB2"/>
        <w:ind w:left="0" w:firstLine="0"/>
        <w:rPr>
          <w:ins w:id="5291" w:author="arkat" w:date="2017-09-30T08:24:00Z"/>
          <w:b/>
          <w:i/>
          <w:rPrChange w:id="5292" w:author="arkat" w:date="2017-10-02T22:48:00Z">
            <w:rPr>
              <w:ins w:id="5293" w:author="arkat" w:date="2017-09-30T08:24:00Z"/>
              <w:szCs w:val="24"/>
              <w:lang w:val="en-US"/>
            </w:rPr>
          </w:rPrChange>
        </w:rPr>
        <w:pPrChange w:id="5294" w:author="arkat" w:date="2017-10-01T10:53:00Z">
          <w:pPr>
            <w:pStyle w:val="BodyText"/>
            <w:spacing w:after="0"/>
          </w:pPr>
        </w:pPrChange>
      </w:pPr>
      <w:bookmarkStart w:id="5295" w:name="_Toc495046371"/>
      <w:ins w:id="5296" w:author="arkat" w:date="2017-10-01T10:53:00Z">
        <w:r w:rsidRPr="00E6554F">
          <w:rPr>
            <w:b/>
            <w:i/>
          </w:rPr>
          <w:t xml:space="preserve">Fork </w:t>
        </w:r>
        <w:r w:rsidRPr="00124EBE">
          <w:rPr>
            <w:b/>
            <w:rPrChange w:id="5297" w:author="arkat" w:date="2017-10-02T22:48:00Z">
              <w:rPr>
                <w:b/>
                <w:i/>
              </w:rPr>
            </w:rPrChange>
          </w:rPr>
          <w:t>dengan</w:t>
        </w:r>
        <w:r w:rsidR="00124EBE" w:rsidRPr="00E6554F">
          <w:rPr>
            <w:b/>
            <w:i/>
          </w:rPr>
          <w:t xml:space="preserve"> </w:t>
        </w:r>
      </w:ins>
      <w:ins w:id="5298" w:author="arkat" w:date="2017-10-02T22:50:00Z">
        <w:r w:rsidR="00124EBE">
          <w:rPr>
            <w:b/>
          </w:rPr>
          <w:t>beberapa</w:t>
        </w:r>
      </w:ins>
      <w:ins w:id="5299" w:author="arkat" w:date="2017-10-01T10:53:00Z">
        <w:r w:rsidRPr="00E6554F">
          <w:rPr>
            <w:b/>
            <w:i/>
          </w:rPr>
          <w:t xml:space="preserve"> outgoing sequence flow</w:t>
        </w:r>
      </w:ins>
      <w:bookmarkEnd w:id="5295"/>
    </w:p>
    <w:p w14:paraId="7D124DE9" w14:textId="366A6588" w:rsidR="00516AA1" w:rsidRDefault="006869CB">
      <w:pPr>
        <w:pStyle w:val="BodyText"/>
        <w:numPr>
          <w:ilvl w:val="0"/>
          <w:numId w:val="79"/>
        </w:numPr>
        <w:spacing w:after="0"/>
        <w:ind w:left="810"/>
        <w:rPr>
          <w:ins w:id="5300" w:author="arkat" w:date="2017-09-30T08:38:00Z"/>
          <w:szCs w:val="24"/>
          <w:lang w:val="en-US"/>
        </w:rPr>
        <w:pPrChange w:id="5301" w:author="arkat" w:date="2017-10-02T22:48:00Z">
          <w:pPr>
            <w:pStyle w:val="BodyText"/>
            <w:spacing w:after="0"/>
          </w:pPr>
        </w:pPrChange>
      </w:pPr>
      <w:ins w:id="5302" w:author="arkat" w:date="2017-09-30T08:36:00Z">
        <w:r w:rsidRPr="00124EBE">
          <w:rPr>
            <w:i/>
            <w:szCs w:val="24"/>
            <w:lang w:val="en-US"/>
            <w:rPrChange w:id="5303" w:author="arkat" w:date="2017-10-02T22:48:00Z">
              <w:rPr>
                <w:szCs w:val="24"/>
                <w:lang w:val="en-US"/>
              </w:rPr>
            </w:rPrChange>
          </w:rPr>
          <w:t>Paralellel gateway</w:t>
        </w:r>
        <w:r w:rsidR="00124EBE">
          <w:rPr>
            <w:szCs w:val="24"/>
            <w:lang w:val="en-US"/>
          </w:rPr>
          <w:t xml:space="preserve"> dapat digambarkan sebagaimana </w:t>
        </w:r>
      </w:ins>
      <w:ins w:id="5304" w:author="arkat" w:date="2017-10-11T10:57:00Z">
        <w:r w:rsidR="00AF45ED">
          <w:rPr>
            <w:szCs w:val="24"/>
            <w:lang w:val="en-US"/>
          </w:rPr>
          <w:t>G</w:t>
        </w:r>
      </w:ins>
      <w:ins w:id="5305" w:author="arkat" w:date="2017-09-30T08:36:00Z">
        <w:del w:id="5306" w:author="arkat" w:date="2017-10-11T10:57:00Z">
          <w:r w:rsidR="00124EBE" w:rsidDel="00AF45ED">
            <w:rPr>
              <w:szCs w:val="24"/>
              <w:lang w:val="en-US"/>
            </w:rPr>
            <w:delText>g</w:delText>
          </w:r>
        </w:del>
        <w:r w:rsidR="00124EBE">
          <w:rPr>
            <w:szCs w:val="24"/>
            <w:lang w:val="en-US"/>
          </w:rPr>
          <w:t>ambar 2.1</w:t>
        </w:r>
      </w:ins>
      <w:ins w:id="5307" w:author="arkat" w:date="2017-10-02T22:50:00Z">
        <w:r w:rsidR="00611E55">
          <w:rPr>
            <w:szCs w:val="24"/>
            <w:lang w:val="en-US"/>
          </w:rPr>
          <w:t>2</w:t>
        </w:r>
      </w:ins>
      <w:ins w:id="5308" w:author="arkat" w:date="2017-09-30T08:36:00Z">
        <w:r>
          <w:rPr>
            <w:szCs w:val="24"/>
            <w:lang w:val="en-US"/>
          </w:rPr>
          <w:t xml:space="preserve">, </w:t>
        </w:r>
      </w:ins>
      <w:ins w:id="5309" w:author="arkat" w:date="2017-10-11T09:19:00Z">
        <w:del w:id="5310" w:author="arkat" w:date="2017-10-11T10:32:00Z">
          <w:r w:rsidR="00315295" w:rsidDel="00135261">
            <w:rPr>
              <w:szCs w:val="24"/>
              <w:lang w:val="en-US"/>
            </w:rPr>
            <w:delText>Akan</w:delText>
          </w:r>
        </w:del>
      </w:ins>
      <w:ins w:id="5311" w:author="arkat" w:date="2017-10-11T10:32:00Z">
        <w:r w:rsidR="00135261">
          <w:rPr>
            <w:szCs w:val="24"/>
            <w:lang w:val="en-US"/>
          </w:rPr>
          <w:t>Akan</w:t>
        </w:r>
      </w:ins>
      <w:ins w:id="5312" w:author="arkat" w:date="2017-09-30T08:36:00Z">
        <w:r>
          <w:rPr>
            <w:szCs w:val="24"/>
            <w:lang w:val="en-US"/>
          </w:rPr>
          <w:t xml:space="preserve"> tetapi </w:t>
        </w:r>
      </w:ins>
      <w:ins w:id="5313" w:author="arkat" w:date="2017-10-02T22:50:00Z">
        <w:r w:rsidR="00124EBE">
          <w:rPr>
            <w:szCs w:val="24"/>
            <w:lang w:val="en-US"/>
          </w:rPr>
          <w:t xml:space="preserve">penggambaran seperti ini </w:t>
        </w:r>
      </w:ins>
      <w:ins w:id="5314" w:author="arkat" w:date="2017-09-30T08:36:00Z">
        <w:r>
          <w:rPr>
            <w:szCs w:val="24"/>
            <w:lang w:val="en-US"/>
          </w:rPr>
          <w:t>jarang digun</w:t>
        </w:r>
      </w:ins>
      <w:ins w:id="5315" w:author="arkat" w:date="2017-10-11T09:19:00Z">
        <w:del w:id="5316" w:author="arkat" w:date="2017-10-11T10:32:00Z">
          <w:r w:rsidR="00315295" w:rsidDel="00135261">
            <w:rPr>
              <w:szCs w:val="24"/>
              <w:lang w:val="en-US"/>
            </w:rPr>
            <w:delText>akan</w:delText>
          </w:r>
        </w:del>
      </w:ins>
      <w:proofErr w:type="gramStart"/>
      <w:ins w:id="5317" w:author="arkat" w:date="2017-10-11T10:32:00Z">
        <w:r w:rsidR="00135261">
          <w:rPr>
            <w:szCs w:val="24"/>
            <w:lang w:val="en-US"/>
          </w:rPr>
          <w:t>akan</w:t>
        </w:r>
      </w:ins>
      <w:proofErr w:type="gramEnd"/>
      <w:ins w:id="5318" w:author="arkat" w:date="2017-09-30T08:36:00Z">
        <w:r>
          <w:rPr>
            <w:szCs w:val="24"/>
            <w:lang w:val="en-US"/>
          </w:rPr>
          <w:t xml:space="preserve"> </w:t>
        </w:r>
      </w:ins>
      <w:ins w:id="5319" w:author="arkat" w:date="2017-09-30T08:37:00Z">
        <w:r>
          <w:rPr>
            <w:szCs w:val="24"/>
            <w:lang w:val="en-US"/>
          </w:rPr>
          <w:t xml:space="preserve">biasanya dikombinasikan dengan </w:t>
        </w:r>
        <w:r w:rsidRPr="00124EBE">
          <w:rPr>
            <w:i/>
            <w:szCs w:val="24"/>
            <w:lang w:val="en-US"/>
            <w:rPrChange w:id="5320" w:author="arkat" w:date="2017-10-02T22:50:00Z">
              <w:rPr>
                <w:szCs w:val="24"/>
                <w:lang w:val="en-US"/>
              </w:rPr>
            </w:rPrChange>
          </w:rPr>
          <w:t>gateway</w:t>
        </w:r>
        <w:r>
          <w:rPr>
            <w:szCs w:val="24"/>
            <w:lang w:val="en-US"/>
          </w:rPr>
          <w:t xml:space="preserve"> yang lain.</w:t>
        </w:r>
      </w:ins>
    </w:p>
    <w:p w14:paraId="73AB0539" w14:textId="77777777" w:rsidR="006869CB" w:rsidRDefault="006869CB">
      <w:pPr>
        <w:pStyle w:val="BodyText"/>
        <w:spacing w:after="0"/>
        <w:ind w:left="720"/>
        <w:rPr>
          <w:ins w:id="5321" w:author="arkat" w:date="2017-09-30T08:38:00Z"/>
          <w:szCs w:val="24"/>
          <w:lang w:val="en-US"/>
        </w:rPr>
        <w:pPrChange w:id="5322" w:author="arkat" w:date="2017-09-30T08:36:00Z">
          <w:pPr>
            <w:pStyle w:val="BodyText"/>
            <w:spacing w:after="0"/>
          </w:pPr>
        </w:pPrChange>
      </w:pPr>
    </w:p>
    <w:p w14:paraId="02D03258" w14:textId="08281E62" w:rsidR="006869CB" w:rsidRDefault="006869CB">
      <w:pPr>
        <w:pStyle w:val="BodyText"/>
        <w:spacing w:after="0"/>
        <w:ind w:left="720"/>
        <w:jc w:val="center"/>
        <w:rPr>
          <w:ins w:id="5323" w:author="arkat" w:date="2017-10-01T10:54:00Z"/>
          <w:szCs w:val="24"/>
          <w:lang w:val="en-US"/>
        </w:rPr>
        <w:pPrChange w:id="5324" w:author="arkat" w:date="2017-09-30T08:44:00Z">
          <w:pPr>
            <w:pStyle w:val="BodyText"/>
            <w:spacing w:after="0"/>
          </w:pPr>
        </w:pPrChange>
      </w:pPr>
      <w:ins w:id="5325" w:author="arkat" w:date="2017-09-30T08:38:00Z">
        <w:r>
          <w:rPr>
            <w:noProof/>
            <w:lang w:val="en-US"/>
          </w:rPr>
          <w:lastRenderedPageBreak/>
          <w:drawing>
            <wp:inline distT="0" distB="0" distL="0" distR="0" wp14:anchorId="062242DD" wp14:editId="086C08E8">
              <wp:extent cx="1839894" cy="1219388"/>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41315" t="57481" r="32477" b="11630"/>
                      <a:stretch/>
                    </pic:blipFill>
                    <pic:spPr bwMode="auto">
                      <a:xfrm>
                        <a:off x="0" y="0"/>
                        <a:ext cx="1863479" cy="1235019"/>
                      </a:xfrm>
                      <a:prstGeom prst="rect">
                        <a:avLst/>
                      </a:prstGeom>
                      <a:ln>
                        <a:noFill/>
                      </a:ln>
                      <a:extLst>
                        <a:ext uri="{53640926-AAD7-44D8-BBD7-CCE9431645EC}">
                          <a14:shadowObscured xmlns:a14="http://schemas.microsoft.com/office/drawing/2010/main"/>
                        </a:ext>
                      </a:extLst>
                    </pic:spPr>
                  </pic:pic>
                </a:graphicData>
              </a:graphic>
            </wp:inline>
          </w:drawing>
        </w:r>
      </w:ins>
    </w:p>
    <w:p w14:paraId="14536F99" w14:textId="222A804D" w:rsidR="00B14709" w:rsidRPr="00124EBE" w:rsidRDefault="00B14709">
      <w:pPr>
        <w:pStyle w:val="GambarBAB2"/>
        <w:ind w:left="0" w:firstLine="0"/>
        <w:rPr>
          <w:ins w:id="5326" w:author="arkat" w:date="2017-09-30T08:01:00Z"/>
          <w:b/>
          <w:szCs w:val="24"/>
          <w:rPrChange w:id="5327" w:author="arkat" w:date="2017-10-02T22:50:00Z">
            <w:rPr>
              <w:ins w:id="5328" w:author="arkat" w:date="2017-09-30T08:01:00Z"/>
              <w:szCs w:val="24"/>
            </w:rPr>
          </w:rPrChange>
        </w:rPr>
        <w:pPrChange w:id="5329" w:author="arkat" w:date="2017-10-01T10:54:00Z">
          <w:pPr>
            <w:pStyle w:val="BodyText"/>
            <w:spacing w:after="0"/>
          </w:pPr>
        </w:pPrChange>
      </w:pPr>
      <w:bookmarkStart w:id="5330" w:name="_Toc495046372"/>
      <w:ins w:id="5331" w:author="arkat" w:date="2017-10-01T10:54:00Z">
        <w:r w:rsidRPr="00124EBE">
          <w:rPr>
            <w:b/>
            <w:i/>
            <w:rPrChange w:id="5332" w:author="arkat" w:date="2017-10-02T22:50:00Z">
              <w:rPr>
                <w:szCs w:val="24"/>
              </w:rPr>
            </w:rPrChange>
          </w:rPr>
          <w:t xml:space="preserve">Fork </w:t>
        </w:r>
        <w:r w:rsidRPr="00124EBE">
          <w:rPr>
            <w:b/>
            <w:rPrChange w:id="5333" w:author="arkat" w:date="2017-10-02T22:50:00Z">
              <w:rPr/>
            </w:rPrChange>
          </w:rPr>
          <w:t>dengan</w:t>
        </w:r>
        <w:r w:rsidRPr="00124EBE">
          <w:rPr>
            <w:b/>
            <w:i/>
            <w:rPrChange w:id="5334" w:author="arkat" w:date="2017-10-02T22:50:00Z">
              <w:rPr>
                <w:szCs w:val="24"/>
              </w:rPr>
            </w:rPrChange>
          </w:rPr>
          <w:t xml:space="preserve"> Parallel Gateway</w:t>
        </w:r>
      </w:ins>
      <w:bookmarkEnd w:id="5330"/>
    </w:p>
    <w:p w14:paraId="2A3DD504" w14:textId="2AC5E0EF" w:rsidR="00BB7A97" w:rsidRPr="00B14709" w:rsidRDefault="006869CB">
      <w:pPr>
        <w:pStyle w:val="BodyText"/>
        <w:numPr>
          <w:ilvl w:val="0"/>
          <w:numId w:val="130"/>
        </w:numPr>
        <w:spacing w:after="0"/>
        <w:ind w:left="540" w:hanging="270"/>
        <w:rPr>
          <w:ins w:id="5335" w:author="arkat" w:date="2017-09-30T08:01:00Z"/>
          <w:i/>
          <w:lang w:val="en-US"/>
          <w:rPrChange w:id="5336" w:author="arkat" w:date="2017-10-01T10:54:00Z">
            <w:rPr>
              <w:ins w:id="5337" w:author="arkat" w:date="2017-09-30T08:01:00Z"/>
              <w:szCs w:val="24"/>
              <w:lang w:val="en-US"/>
            </w:rPr>
          </w:rPrChange>
        </w:rPr>
        <w:pPrChange w:id="5338" w:author="arkat" w:date="2017-10-02T22:51:00Z">
          <w:pPr>
            <w:pStyle w:val="BodyText"/>
            <w:spacing w:after="0"/>
          </w:pPr>
        </w:pPrChange>
      </w:pPr>
      <w:ins w:id="5339" w:author="arkat" w:date="2017-09-30T08:01:00Z">
        <w:r w:rsidRPr="00B14709">
          <w:rPr>
            <w:i/>
            <w:lang w:val="en-US"/>
            <w:rPrChange w:id="5340" w:author="arkat" w:date="2017-10-01T10:54:00Z">
              <w:rPr>
                <w:szCs w:val="24"/>
                <w:lang w:val="en-US"/>
              </w:rPr>
            </w:rPrChange>
          </w:rPr>
          <w:t xml:space="preserve"> Join</w:t>
        </w:r>
      </w:ins>
      <w:ins w:id="5341" w:author="arkat" w:date="2017-09-30T08:40:00Z">
        <w:r w:rsidRPr="00B14709">
          <w:rPr>
            <w:i/>
            <w:lang w:val="en-US"/>
            <w:rPrChange w:id="5342" w:author="arkat" w:date="2017-10-01T10:54:00Z">
              <w:rPr>
                <w:szCs w:val="24"/>
                <w:lang w:val="en-US"/>
              </w:rPr>
            </w:rPrChange>
          </w:rPr>
          <w:t xml:space="preserve">, </w:t>
        </w:r>
        <w:r w:rsidRPr="00124EBE">
          <w:rPr>
            <w:lang w:val="en-US"/>
          </w:rPr>
          <w:t xml:space="preserve">BPMN </w:t>
        </w:r>
      </w:ins>
      <w:ins w:id="5343" w:author="arkat" w:date="2017-09-30T08:41:00Z">
        <w:r w:rsidRPr="00124EBE">
          <w:rPr>
            <w:lang w:val="en-US"/>
          </w:rPr>
          <w:t>menggun</w:t>
        </w:r>
      </w:ins>
      <w:ins w:id="5344" w:author="arkat" w:date="2017-10-11T09:19:00Z">
        <w:del w:id="5345" w:author="arkat" w:date="2017-10-11T10:32:00Z">
          <w:r w:rsidR="00315295" w:rsidDel="00135261">
            <w:rPr>
              <w:lang w:val="en-US"/>
            </w:rPr>
            <w:delText>akan</w:delText>
          </w:r>
        </w:del>
      </w:ins>
      <w:proofErr w:type="gramStart"/>
      <w:ins w:id="5346" w:author="arkat" w:date="2017-10-11T10:32:00Z">
        <w:r w:rsidR="00135261">
          <w:rPr>
            <w:lang w:val="en-US"/>
          </w:rPr>
          <w:t>akan</w:t>
        </w:r>
      </w:ins>
      <w:proofErr w:type="gramEnd"/>
      <w:ins w:id="5347" w:author="arkat" w:date="2017-09-30T08:41:00Z">
        <w:r w:rsidRPr="00124EBE">
          <w:rPr>
            <w:lang w:val="en-US"/>
          </w:rPr>
          <w:t xml:space="preserve"> istilah</w:t>
        </w:r>
        <w:r w:rsidRPr="00B14709">
          <w:rPr>
            <w:i/>
            <w:lang w:val="en-US"/>
            <w:rPrChange w:id="5348" w:author="arkat" w:date="2017-10-01T10:54:00Z">
              <w:rPr>
                <w:szCs w:val="24"/>
                <w:lang w:val="en-US"/>
              </w:rPr>
            </w:rPrChange>
          </w:rPr>
          <w:t xml:space="preserve"> “join” </w:t>
        </w:r>
        <w:r w:rsidRPr="00124EBE">
          <w:rPr>
            <w:lang w:val="en-US"/>
          </w:rPr>
          <w:t>untuk mengkombinasikan 2 atau lebih</w:t>
        </w:r>
        <w:r w:rsidRPr="00B14709">
          <w:rPr>
            <w:i/>
            <w:lang w:val="en-US"/>
            <w:rPrChange w:id="5349" w:author="arkat" w:date="2017-10-01T10:54:00Z">
              <w:rPr>
                <w:szCs w:val="24"/>
                <w:lang w:val="en-US"/>
              </w:rPr>
            </w:rPrChange>
          </w:rPr>
          <w:t xml:space="preserve"> </w:t>
        </w:r>
      </w:ins>
      <w:ins w:id="5350" w:author="arkat" w:date="2017-09-30T08:42:00Z">
        <w:r w:rsidRPr="00B14709">
          <w:rPr>
            <w:i/>
            <w:lang w:val="en-US"/>
            <w:rPrChange w:id="5351" w:author="arkat" w:date="2017-10-01T10:54:00Z">
              <w:rPr>
                <w:szCs w:val="24"/>
                <w:lang w:val="en-US"/>
              </w:rPr>
            </w:rPrChange>
          </w:rPr>
          <w:t xml:space="preserve">path </w:t>
        </w:r>
        <w:r w:rsidRPr="00124EBE">
          <w:rPr>
            <w:lang w:val="en-US"/>
          </w:rPr>
          <w:t>ke dalam satu</w:t>
        </w:r>
        <w:r w:rsidRPr="00B14709">
          <w:rPr>
            <w:i/>
            <w:lang w:val="en-US"/>
            <w:rPrChange w:id="5352" w:author="arkat" w:date="2017-10-01T10:54:00Z">
              <w:rPr>
                <w:szCs w:val="24"/>
                <w:lang w:val="en-US"/>
              </w:rPr>
            </w:rPrChange>
          </w:rPr>
          <w:t xml:space="preserve"> path (</w:t>
        </w:r>
        <w:r w:rsidRPr="00124EBE">
          <w:rPr>
            <w:lang w:val="en-US"/>
          </w:rPr>
          <w:t>sering disebut dengan</w:t>
        </w:r>
        <w:r w:rsidRPr="00B14709">
          <w:rPr>
            <w:i/>
            <w:lang w:val="en-US"/>
            <w:rPrChange w:id="5353" w:author="arkat" w:date="2017-10-01T10:54:00Z">
              <w:rPr>
                <w:szCs w:val="24"/>
                <w:lang w:val="en-US"/>
              </w:rPr>
            </w:rPrChange>
          </w:rPr>
          <w:t xml:space="preserve"> AND-join).</w:t>
        </w:r>
        <w:r w:rsidR="005E2D6F" w:rsidRPr="00B14709">
          <w:rPr>
            <w:i/>
            <w:lang w:val="en-US"/>
            <w:rPrChange w:id="5354" w:author="arkat" w:date="2017-10-01T10:54:00Z">
              <w:rPr>
                <w:szCs w:val="24"/>
                <w:lang w:val="en-US"/>
              </w:rPr>
            </w:rPrChange>
          </w:rPr>
          <w:t xml:space="preserve"> </w:t>
        </w:r>
        <w:r w:rsidR="005E2D6F" w:rsidRPr="00124EBE">
          <w:rPr>
            <w:lang w:val="en-US"/>
          </w:rPr>
          <w:t xml:space="preserve">Sebuah </w:t>
        </w:r>
      </w:ins>
      <w:ins w:id="5355" w:author="arkat" w:date="2017-09-30T08:43:00Z">
        <w:r w:rsidR="005E2D6F" w:rsidRPr="00124EBE">
          <w:rPr>
            <w:i/>
            <w:lang w:val="en-US"/>
            <w:rPrChange w:id="5356" w:author="arkat" w:date="2017-10-02T22:51:00Z">
              <w:rPr>
                <w:szCs w:val="24"/>
                <w:lang w:val="en-US"/>
              </w:rPr>
            </w:rPrChange>
          </w:rPr>
          <w:t>parallel gateway</w:t>
        </w:r>
        <w:r w:rsidR="005E2D6F" w:rsidRPr="00B14709">
          <w:rPr>
            <w:i/>
            <w:lang w:val="en-US"/>
            <w:rPrChange w:id="5357" w:author="arkat" w:date="2017-10-01T10:54:00Z">
              <w:rPr>
                <w:szCs w:val="24"/>
                <w:lang w:val="en-US"/>
              </w:rPr>
            </w:rPrChange>
          </w:rPr>
          <w:t xml:space="preserve"> </w:t>
        </w:r>
        <w:r w:rsidR="005E2D6F" w:rsidRPr="00124EBE">
          <w:rPr>
            <w:lang w:val="en-US"/>
          </w:rPr>
          <w:t>digun</w:t>
        </w:r>
      </w:ins>
      <w:ins w:id="5358" w:author="arkat" w:date="2017-10-11T09:19:00Z">
        <w:del w:id="5359" w:author="arkat" w:date="2017-10-11T10:32:00Z">
          <w:r w:rsidR="00315295" w:rsidDel="00135261">
            <w:rPr>
              <w:lang w:val="en-US"/>
            </w:rPr>
            <w:delText>akan</w:delText>
          </w:r>
        </w:del>
      </w:ins>
      <w:proofErr w:type="gramStart"/>
      <w:ins w:id="5360" w:author="arkat" w:date="2017-10-11T10:32:00Z">
        <w:r w:rsidR="00135261">
          <w:rPr>
            <w:lang w:val="en-US"/>
          </w:rPr>
          <w:t>akan</w:t>
        </w:r>
      </w:ins>
      <w:proofErr w:type="gramEnd"/>
      <w:ins w:id="5361" w:author="arkat" w:date="2017-09-30T08:43:00Z">
        <w:r w:rsidR="005E2D6F" w:rsidRPr="00124EBE">
          <w:rPr>
            <w:lang w:val="en-US"/>
          </w:rPr>
          <w:t xml:space="preserve"> untuk menunjukkan penggabungan dari banyak</w:t>
        </w:r>
        <w:r w:rsidR="005E2D6F" w:rsidRPr="00B14709">
          <w:rPr>
            <w:i/>
            <w:lang w:val="en-US"/>
            <w:rPrChange w:id="5362" w:author="arkat" w:date="2017-10-01T10:54:00Z">
              <w:rPr>
                <w:szCs w:val="24"/>
                <w:lang w:val="en-US"/>
              </w:rPr>
            </w:rPrChange>
          </w:rPr>
          <w:t xml:space="preserve"> </w:t>
        </w:r>
        <w:r w:rsidR="00B14709" w:rsidRPr="00C36A8C">
          <w:rPr>
            <w:i/>
            <w:lang w:val="en-US"/>
          </w:rPr>
          <w:t>Sequence Flow</w:t>
        </w:r>
        <w:r w:rsidR="005E2D6F" w:rsidRPr="00B14709">
          <w:rPr>
            <w:i/>
            <w:lang w:val="en-US"/>
            <w:rPrChange w:id="5363" w:author="arkat" w:date="2017-10-01T10:54:00Z">
              <w:rPr>
                <w:szCs w:val="24"/>
                <w:lang w:val="en-US"/>
              </w:rPr>
            </w:rPrChange>
          </w:rPr>
          <w:t>.</w:t>
        </w:r>
      </w:ins>
      <w:ins w:id="5364" w:author="arkat" w:date="2017-10-04T23:21:00Z">
        <w:r w:rsidR="00611E55">
          <w:rPr>
            <w:i/>
            <w:lang w:val="en-US"/>
          </w:rPr>
          <w:t xml:space="preserve"> </w:t>
        </w:r>
        <w:r w:rsidR="00611E55">
          <w:rPr>
            <w:lang w:val="en-US"/>
          </w:rPr>
          <w:t xml:space="preserve">Contoh penggunaan </w:t>
        </w:r>
        <w:r w:rsidR="00611E55">
          <w:rPr>
            <w:i/>
            <w:lang w:val="en-US"/>
          </w:rPr>
          <w:t xml:space="preserve">join </w:t>
        </w:r>
      </w:ins>
      <w:ins w:id="5365" w:author="arkat" w:date="2017-10-04T23:22:00Z">
        <w:r w:rsidR="00611E55">
          <w:rPr>
            <w:lang w:val="en-US"/>
          </w:rPr>
          <w:t xml:space="preserve">sebagaimana </w:t>
        </w:r>
      </w:ins>
      <w:ins w:id="5366" w:author="arkat" w:date="2017-10-11T10:58:00Z">
        <w:r w:rsidR="00AF45ED">
          <w:rPr>
            <w:lang w:val="en-US"/>
          </w:rPr>
          <w:t>G</w:t>
        </w:r>
      </w:ins>
      <w:ins w:id="5367" w:author="arkat" w:date="2017-10-04T23:22:00Z">
        <w:del w:id="5368" w:author="arkat" w:date="2017-10-11T10:58:00Z">
          <w:r w:rsidR="00611E55" w:rsidDel="00AF45ED">
            <w:rPr>
              <w:lang w:val="en-US"/>
            </w:rPr>
            <w:delText>g</w:delText>
          </w:r>
        </w:del>
        <w:r w:rsidR="00611E55">
          <w:rPr>
            <w:lang w:val="en-US"/>
          </w:rPr>
          <w:t>ambar 2.13.</w:t>
        </w:r>
      </w:ins>
    </w:p>
    <w:p w14:paraId="0856775F" w14:textId="0063503C" w:rsidR="006869CB" w:rsidRDefault="006869CB">
      <w:pPr>
        <w:pStyle w:val="BodyText"/>
        <w:spacing w:after="0"/>
        <w:ind w:left="720"/>
        <w:jc w:val="center"/>
        <w:rPr>
          <w:ins w:id="5369" w:author="arkat" w:date="2017-10-01T10:55:00Z"/>
          <w:szCs w:val="24"/>
          <w:lang w:val="en-US"/>
        </w:rPr>
        <w:pPrChange w:id="5370" w:author="arkat" w:date="2017-09-30T08:44:00Z">
          <w:pPr>
            <w:pStyle w:val="BodyText"/>
            <w:spacing w:after="0"/>
          </w:pPr>
        </w:pPrChange>
      </w:pPr>
      <w:ins w:id="5371" w:author="arkat" w:date="2017-09-30T08:39:00Z">
        <w:r>
          <w:rPr>
            <w:noProof/>
            <w:lang w:val="en-US"/>
          </w:rPr>
          <w:drawing>
            <wp:inline distT="0" distB="0" distL="0" distR="0" wp14:anchorId="7D09C936" wp14:editId="339E7410">
              <wp:extent cx="1863969" cy="1148119"/>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34905" t="51778" r="33385" b="13485"/>
                      <a:stretch/>
                    </pic:blipFill>
                    <pic:spPr bwMode="auto">
                      <a:xfrm>
                        <a:off x="0" y="0"/>
                        <a:ext cx="1882378" cy="1159458"/>
                      </a:xfrm>
                      <a:prstGeom prst="rect">
                        <a:avLst/>
                      </a:prstGeom>
                      <a:ln>
                        <a:noFill/>
                      </a:ln>
                      <a:extLst>
                        <a:ext uri="{53640926-AAD7-44D8-BBD7-CCE9431645EC}">
                          <a14:shadowObscured xmlns:a14="http://schemas.microsoft.com/office/drawing/2010/main"/>
                        </a:ext>
                      </a:extLst>
                    </pic:spPr>
                  </pic:pic>
                </a:graphicData>
              </a:graphic>
            </wp:inline>
          </w:drawing>
        </w:r>
      </w:ins>
    </w:p>
    <w:p w14:paraId="7909952E" w14:textId="7FAD1199" w:rsidR="00B14709" w:rsidRPr="00124EBE" w:rsidRDefault="00B14709">
      <w:pPr>
        <w:pStyle w:val="GambarBAB2"/>
        <w:ind w:left="0" w:firstLine="0"/>
        <w:rPr>
          <w:ins w:id="5372" w:author="arkat" w:date="2017-09-30T08:01:00Z"/>
          <w:b/>
          <w:i/>
          <w:rPrChange w:id="5373" w:author="arkat" w:date="2017-10-02T22:52:00Z">
            <w:rPr>
              <w:ins w:id="5374" w:author="arkat" w:date="2017-09-30T08:01:00Z"/>
              <w:szCs w:val="24"/>
              <w:lang w:val="en-US"/>
            </w:rPr>
          </w:rPrChange>
        </w:rPr>
        <w:pPrChange w:id="5375" w:author="arkat" w:date="2017-10-01T10:56:00Z">
          <w:pPr>
            <w:pStyle w:val="BodyText"/>
            <w:spacing w:after="0"/>
          </w:pPr>
        </w:pPrChange>
      </w:pPr>
      <w:bookmarkStart w:id="5376" w:name="_Toc495046373"/>
      <w:ins w:id="5377" w:author="arkat" w:date="2017-10-01T10:55:00Z">
        <w:r w:rsidRPr="00124EBE">
          <w:rPr>
            <w:b/>
            <w:i/>
            <w:rPrChange w:id="5378" w:author="arkat" w:date="2017-10-02T22:52:00Z">
              <w:rPr>
                <w:szCs w:val="24"/>
              </w:rPr>
            </w:rPrChange>
          </w:rPr>
          <w:t>Contoh Penggunaan Join</w:t>
        </w:r>
      </w:ins>
      <w:bookmarkEnd w:id="5376"/>
    </w:p>
    <w:p w14:paraId="6FC6D577" w14:textId="61210C4E" w:rsidR="00BB7A97" w:rsidRPr="00124EBE" w:rsidRDefault="006E35C8">
      <w:pPr>
        <w:pStyle w:val="BodyText"/>
        <w:numPr>
          <w:ilvl w:val="0"/>
          <w:numId w:val="130"/>
        </w:numPr>
        <w:spacing w:after="0"/>
        <w:ind w:left="540" w:hanging="270"/>
        <w:rPr>
          <w:ins w:id="5379" w:author="arkat" w:date="2017-09-30T07:56:00Z"/>
          <w:lang w:val="en-US"/>
          <w:rPrChange w:id="5380" w:author="arkat" w:date="2017-10-02T22:52:00Z">
            <w:rPr>
              <w:ins w:id="5381" w:author="arkat" w:date="2017-09-30T07:56:00Z"/>
              <w:szCs w:val="24"/>
            </w:rPr>
          </w:rPrChange>
        </w:rPr>
        <w:pPrChange w:id="5382" w:author="arkat" w:date="2017-10-02T22:52:00Z">
          <w:pPr>
            <w:pStyle w:val="BodyText"/>
            <w:spacing w:after="0"/>
          </w:pPr>
        </w:pPrChange>
      </w:pPr>
      <w:ins w:id="5383" w:author="arkat" w:date="2017-09-30T08:45:00Z">
        <w:r w:rsidRPr="00843C67">
          <w:rPr>
            <w:i/>
            <w:lang w:val="en-US"/>
          </w:rPr>
          <w:t>Decision</w:t>
        </w:r>
        <w:r w:rsidR="00B14709" w:rsidRPr="00843C67">
          <w:rPr>
            <w:i/>
            <w:lang w:val="en-US"/>
          </w:rPr>
          <w:t>/</w:t>
        </w:r>
        <w:r w:rsidR="00843C67" w:rsidRPr="00843C67">
          <w:rPr>
            <w:i/>
            <w:lang w:val="en-US"/>
          </w:rPr>
          <w:t xml:space="preserve">Branching </w:t>
        </w:r>
        <w:r w:rsidR="005E2D6F" w:rsidRPr="00843C67">
          <w:rPr>
            <w:i/>
            <w:lang w:val="en-US"/>
            <w:rPrChange w:id="5384" w:author="arkat" w:date="2017-10-02T23:13:00Z">
              <w:rPr>
                <w:szCs w:val="24"/>
                <w:lang w:val="en-US"/>
              </w:rPr>
            </w:rPrChange>
          </w:rPr>
          <w:t>Point</w:t>
        </w:r>
      </w:ins>
      <w:ins w:id="5385" w:author="arkat" w:date="2017-10-01T10:56:00Z">
        <w:r w:rsidR="00B14709">
          <w:rPr>
            <w:i/>
            <w:lang w:val="en-US"/>
          </w:rPr>
          <w:t xml:space="preserve">, </w:t>
        </w:r>
        <w:r w:rsidR="00B14709" w:rsidRPr="00124EBE">
          <w:rPr>
            <w:lang w:val="en-US"/>
          </w:rPr>
          <w:t>di BPMN ada 4 jenis</w:t>
        </w:r>
        <w:r w:rsidR="00B14709" w:rsidRPr="00124EBE">
          <w:rPr>
            <w:i/>
            <w:lang w:val="en-US"/>
            <w:rPrChange w:id="5386" w:author="arkat" w:date="2017-10-02T22:52:00Z">
              <w:rPr>
                <w:lang w:val="en-US"/>
              </w:rPr>
            </w:rPrChange>
          </w:rPr>
          <w:t xml:space="preserve"> </w:t>
        </w:r>
      </w:ins>
      <w:ins w:id="5387" w:author="arkat" w:date="2017-10-01T10:57:00Z">
        <w:r w:rsidR="00B14709">
          <w:rPr>
            <w:i/>
            <w:lang w:val="en-US"/>
          </w:rPr>
          <w:t xml:space="preserve">decision </w:t>
        </w:r>
        <w:r w:rsidR="00B14709" w:rsidRPr="00124EBE">
          <w:rPr>
            <w:lang w:val="en-US"/>
          </w:rPr>
          <w:t>atau titik percabangan, yaitu:</w:t>
        </w:r>
      </w:ins>
    </w:p>
    <w:p w14:paraId="24FEECC6" w14:textId="0452F217" w:rsidR="00B94480" w:rsidRDefault="005E2D6F">
      <w:pPr>
        <w:pStyle w:val="BodyText"/>
        <w:numPr>
          <w:ilvl w:val="7"/>
          <w:numId w:val="100"/>
        </w:numPr>
        <w:spacing w:after="0"/>
        <w:ind w:left="810" w:hanging="270"/>
        <w:rPr>
          <w:ins w:id="5388" w:author="arkat" w:date="2017-10-01T12:09:00Z"/>
          <w:szCs w:val="24"/>
          <w:lang w:val="en-US"/>
        </w:rPr>
        <w:pPrChange w:id="5389" w:author="arkat" w:date="2017-10-02T22:53:00Z">
          <w:pPr>
            <w:pStyle w:val="BodyText"/>
            <w:spacing w:after="0"/>
          </w:pPr>
        </w:pPrChange>
      </w:pPr>
      <w:ins w:id="5390" w:author="arkat" w:date="2017-09-30T08:46:00Z">
        <w:r w:rsidRPr="00124EBE">
          <w:rPr>
            <w:i/>
            <w:szCs w:val="24"/>
            <w:lang w:val="en-US"/>
            <w:rPrChange w:id="5391" w:author="arkat" w:date="2017-10-02T22:53:00Z">
              <w:rPr>
                <w:szCs w:val="24"/>
                <w:lang w:val="en-US"/>
              </w:rPr>
            </w:rPrChange>
          </w:rPr>
          <w:t>Exclusive</w:t>
        </w:r>
      </w:ins>
      <w:ins w:id="5392" w:author="arkat" w:date="2017-10-01T12:09:00Z">
        <w:r w:rsidR="00B94480">
          <w:rPr>
            <w:szCs w:val="24"/>
            <w:lang w:val="en-US"/>
          </w:rPr>
          <w:t>, Jenis</w:t>
        </w:r>
      </w:ins>
      <w:ins w:id="5393" w:author="arkat" w:date="2017-10-01T12:06:00Z">
        <w:r w:rsidR="00B94480">
          <w:rPr>
            <w:szCs w:val="24"/>
            <w:lang w:val="en-US"/>
          </w:rPr>
          <w:t xml:space="preserve"> </w:t>
        </w:r>
        <w:r w:rsidR="00B94480">
          <w:rPr>
            <w:i/>
            <w:szCs w:val="24"/>
            <w:lang w:val="en-US"/>
          </w:rPr>
          <w:t xml:space="preserve">Decision </w:t>
        </w:r>
        <w:r w:rsidR="00B94480">
          <w:rPr>
            <w:szCs w:val="24"/>
            <w:lang w:val="en-US"/>
          </w:rPr>
          <w:t xml:space="preserve">ini mewakili titik percabangan dimana </w:t>
        </w:r>
      </w:ins>
      <w:ins w:id="5394" w:author="arkat" w:date="2017-10-02T22:53:00Z">
        <w:r w:rsidR="00124EBE">
          <w:rPr>
            <w:szCs w:val="24"/>
            <w:lang w:val="en-US"/>
          </w:rPr>
          <w:t>alternatif</w:t>
        </w:r>
      </w:ins>
      <w:ins w:id="5395" w:author="arkat" w:date="2017-10-01T12:07:00Z">
        <w:r w:rsidR="00124EBE">
          <w:rPr>
            <w:szCs w:val="24"/>
            <w:lang w:val="en-US"/>
          </w:rPr>
          <w:t xml:space="preserve"> </w:t>
        </w:r>
        <w:r w:rsidR="00B94480">
          <w:rPr>
            <w:szCs w:val="24"/>
            <w:lang w:val="en-US"/>
          </w:rPr>
          <w:t xml:space="preserve">didasarkan pada ekspresi kondisi yang terdapat pada </w:t>
        </w:r>
        <w:r w:rsidR="00B94480" w:rsidRPr="00B94480">
          <w:rPr>
            <w:i/>
            <w:szCs w:val="24"/>
            <w:lang w:val="en-US"/>
            <w:rPrChange w:id="5396" w:author="arkat" w:date="2017-10-01T12:09:00Z">
              <w:rPr>
                <w:szCs w:val="24"/>
                <w:lang w:val="en-US"/>
              </w:rPr>
            </w:rPrChange>
          </w:rPr>
          <w:t>Outgoing Sequence Flow</w:t>
        </w:r>
        <w:r w:rsidR="00B94480">
          <w:rPr>
            <w:szCs w:val="24"/>
            <w:lang w:val="en-US"/>
          </w:rPr>
          <w:t xml:space="preserve">. Hanya satu </w:t>
        </w:r>
      </w:ins>
      <w:ins w:id="5397" w:author="arkat" w:date="2017-10-01T12:08:00Z">
        <w:r w:rsidR="00124EBE">
          <w:rPr>
            <w:szCs w:val="24"/>
            <w:lang w:val="en-US"/>
          </w:rPr>
          <w:t>alternatif</w:t>
        </w:r>
      </w:ins>
      <w:ins w:id="5398" w:author="arkat" w:date="2017-10-01T12:07:00Z">
        <w:r w:rsidR="00B94480">
          <w:rPr>
            <w:szCs w:val="24"/>
            <w:lang w:val="en-US"/>
          </w:rPr>
          <w:t xml:space="preserve"> </w:t>
        </w:r>
      </w:ins>
      <w:ins w:id="5399" w:author="arkat" w:date="2017-10-01T12:08:00Z">
        <w:r w:rsidR="00B94480">
          <w:rPr>
            <w:szCs w:val="24"/>
            <w:lang w:val="en-US"/>
          </w:rPr>
          <w:t xml:space="preserve">yang </w:t>
        </w:r>
      </w:ins>
      <w:ins w:id="5400" w:author="arkat" w:date="2017-10-11T09:19:00Z">
        <w:del w:id="5401" w:author="arkat" w:date="2017-10-11T10:32:00Z">
          <w:r w:rsidR="00315295" w:rsidDel="00135261">
            <w:rPr>
              <w:szCs w:val="24"/>
              <w:lang w:val="en-US"/>
            </w:rPr>
            <w:delText>akan</w:delText>
          </w:r>
        </w:del>
      </w:ins>
      <w:proofErr w:type="gramStart"/>
      <w:ins w:id="5402" w:author="arkat" w:date="2017-10-11T10:32:00Z">
        <w:r w:rsidR="00135261">
          <w:rPr>
            <w:szCs w:val="24"/>
            <w:lang w:val="en-US"/>
          </w:rPr>
          <w:t>akan</w:t>
        </w:r>
      </w:ins>
      <w:proofErr w:type="gramEnd"/>
      <w:ins w:id="5403" w:author="arkat" w:date="2017-10-01T12:08:00Z">
        <w:r w:rsidR="00B94480">
          <w:rPr>
            <w:szCs w:val="24"/>
            <w:lang w:val="en-US"/>
          </w:rPr>
          <w:t xml:space="preserve"> dipilih.</w:t>
        </w:r>
      </w:ins>
      <w:ins w:id="5404" w:author="arkat" w:date="2017-10-01T10:59:00Z">
        <w:r w:rsidR="00B14709">
          <w:rPr>
            <w:szCs w:val="24"/>
            <w:lang w:val="en-US"/>
          </w:rPr>
          <w:t xml:space="preserve"> </w:t>
        </w:r>
      </w:ins>
      <w:ins w:id="5405" w:author="arkat" w:date="2017-10-04T23:22:00Z">
        <w:r w:rsidR="00611E55">
          <w:rPr>
            <w:szCs w:val="24"/>
            <w:lang w:val="en-US"/>
          </w:rPr>
          <w:t xml:space="preserve">Contoh penggunaan </w:t>
        </w:r>
        <w:r w:rsidR="00611E55">
          <w:rPr>
            <w:i/>
            <w:szCs w:val="24"/>
            <w:lang w:val="en-US"/>
          </w:rPr>
          <w:t xml:space="preserve">Exclusive Gateway </w:t>
        </w:r>
        <w:r w:rsidR="00611E55">
          <w:rPr>
            <w:szCs w:val="24"/>
            <w:lang w:val="en-US"/>
          </w:rPr>
          <w:t xml:space="preserve">sebagaimana </w:t>
        </w:r>
      </w:ins>
      <w:ins w:id="5406" w:author="arkat" w:date="2017-10-11T10:58:00Z">
        <w:r w:rsidR="00AF45ED">
          <w:rPr>
            <w:szCs w:val="24"/>
            <w:lang w:val="en-US"/>
          </w:rPr>
          <w:t>G</w:t>
        </w:r>
      </w:ins>
      <w:ins w:id="5407" w:author="arkat" w:date="2017-10-04T23:22:00Z">
        <w:del w:id="5408" w:author="arkat" w:date="2017-10-11T10:58:00Z">
          <w:r w:rsidR="00611E55" w:rsidDel="00AF45ED">
            <w:rPr>
              <w:szCs w:val="24"/>
              <w:lang w:val="en-US"/>
            </w:rPr>
            <w:delText>g</w:delText>
          </w:r>
        </w:del>
        <w:r w:rsidR="00611E55">
          <w:rPr>
            <w:szCs w:val="24"/>
            <w:lang w:val="en-US"/>
          </w:rPr>
          <w:t>ambar 2.14.</w:t>
        </w:r>
      </w:ins>
    </w:p>
    <w:p w14:paraId="1A9ED832" w14:textId="77777777" w:rsidR="00B94480" w:rsidRDefault="00B94480">
      <w:pPr>
        <w:pStyle w:val="BodyText"/>
        <w:spacing w:after="0"/>
        <w:ind w:left="450"/>
        <w:jc w:val="left"/>
        <w:rPr>
          <w:ins w:id="5409" w:author="arkat" w:date="2017-10-01T12:09:00Z"/>
          <w:szCs w:val="24"/>
          <w:lang w:val="en-US"/>
        </w:rPr>
        <w:pPrChange w:id="5410" w:author="arkat" w:date="2017-10-01T12:09:00Z">
          <w:pPr>
            <w:pStyle w:val="BodyText"/>
            <w:spacing w:after="0"/>
          </w:pPr>
        </w:pPrChange>
      </w:pPr>
    </w:p>
    <w:p w14:paraId="561AB19B" w14:textId="62CE2CF0" w:rsidR="005E2D6F" w:rsidRDefault="005E2D6F">
      <w:pPr>
        <w:pStyle w:val="BodyText"/>
        <w:spacing w:after="0"/>
        <w:ind w:left="450"/>
        <w:jc w:val="center"/>
        <w:rPr>
          <w:ins w:id="5411" w:author="arkat" w:date="2017-10-01T12:10:00Z"/>
          <w:szCs w:val="24"/>
          <w:lang w:val="en-US"/>
        </w:rPr>
        <w:pPrChange w:id="5412" w:author="arkat" w:date="2017-10-01T12:09:00Z">
          <w:pPr>
            <w:pStyle w:val="BodyText"/>
            <w:spacing w:after="0"/>
          </w:pPr>
        </w:pPrChange>
      </w:pPr>
      <w:ins w:id="5413" w:author="arkat" w:date="2017-09-30T08:50:00Z">
        <w:r>
          <w:rPr>
            <w:noProof/>
            <w:lang w:val="en-US"/>
          </w:rPr>
          <w:drawing>
            <wp:inline distT="0" distB="0" distL="0" distR="0" wp14:anchorId="1B82CA67" wp14:editId="60D76419">
              <wp:extent cx="1959629" cy="1198068"/>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33990" t="43644" r="33839" b="21377"/>
                      <a:stretch/>
                    </pic:blipFill>
                    <pic:spPr bwMode="auto">
                      <a:xfrm>
                        <a:off x="0" y="0"/>
                        <a:ext cx="1970662" cy="1204814"/>
                      </a:xfrm>
                      <a:prstGeom prst="rect">
                        <a:avLst/>
                      </a:prstGeom>
                      <a:ln>
                        <a:noFill/>
                      </a:ln>
                      <a:extLst>
                        <a:ext uri="{53640926-AAD7-44D8-BBD7-CCE9431645EC}">
                          <a14:shadowObscured xmlns:a14="http://schemas.microsoft.com/office/drawing/2010/main"/>
                        </a:ext>
                      </a:extLst>
                    </pic:spPr>
                  </pic:pic>
                </a:graphicData>
              </a:graphic>
            </wp:inline>
          </w:drawing>
        </w:r>
      </w:ins>
    </w:p>
    <w:p w14:paraId="1AABFE95" w14:textId="62D6160C" w:rsidR="00B94480" w:rsidRPr="00AA585C" w:rsidRDefault="00B94480">
      <w:pPr>
        <w:pStyle w:val="GambarBAB2"/>
        <w:ind w:left="0" w:firstLine="0"/>
        <w:rPr>
          <w:ins w:id="5414" w:author="arkat" w:date="2017-10-01T12:09:00Z"/>
          <w:b/>
          <w:i/>
          <w:rPrChange w:id="5415" w:author="arkat" w:date="2017-10-02T21:55:00Z">
            <w:rPr>
              <w:ins w:id="5416" w:author="arkat" w:date="2017-10-01T12:09:00Z"/>
              <w:szCs w:val="24"/>
              <w:lang w:val="en-US"/>
            </w:rPr>
          </w:rPrChange>
        </w:rPr>
        <w:pPrChange w:id="5417" w:author="arkat" w:date="2017-10-01T12:10:00Z">
          <w:pPr>
            <w:pStyle w:val="BodyText"/>
            <w:spacing w:after="0"/>
          </w:pPr>
        </w:pPrChange>
      </w:pPr>
      <w:bookmarkStart w:id="5418" w:name="_Toc495046374"/>
      <w:ins w:id="5419" w:author="arkat" w:date="2017-10-01T12:10:00Z">
        <w:r w:rsidRPr="00AA585C">
          <w:rPr>
            <w:b/>
            <w:rPrChange w:id="5420" w:author="arkat" w:date="2017-10-02T21:55:00Z">
              <w:rPr>
                <w:szCs w:val="24"/>
              </w:rPr>
            </w:rPrChange>
          </w:rPr>
          <w:t>Contoh Pengguna</w:t>
        </w:r>
      </w:ins>
      <w:ins w:id="5421" w:author="arkat" w:date="2017-10-02T21:55:00Z">
        <w:r w:rsidR="00AA585C" w:rsidRPr="00AA585C">
          <w:rPr>
            <w:b/>
            <w:rPrChange w:id="5422" w:author="arkat" w:date="2017-10-02T21:55:00Z">
              <w:rPr>
                <w:i/>
              </w:rPr>
            </w:rPrChange>
          </w:rPr>
          <w:t>a</w:t>
        </w:r>
      </w:ins>
      <w:ins w:id="5423" w:author="arkat" w:date="2017-10-01T12:10:00Z">
        <w:r w:rsidR="00AA585C" w:rsidRPr="00AA585C">
          <w:rPr>
            <w:b/>
            <w:rPrChange w:id="5424" w:author="arkat" w:date="2017-10-02T21:55:00Z">
              <w:rPr>
                <w:i/>
              </w:rPr>
            </w:rPrChange>
          </w:rPr>
          <w:t>n</w:t>
        </w:r>
        <w:r w:rsidRPr="00AA585C">
          <w:rPr>
            <w:b/>
            <w:i/>
            <w:rPrChange w:id="5425" w:author="arkat" w:date="2017-10-02T21:55:00Z">
              <w:rPr>
                <w:szCs w:val="24"/>
              </w:rPr>
            </w:rPrChange>
          </w:rPr>
          <w:t xml:space="preserve"> Exclusive Gateway</w:t>
        </w:r>
      </w:ins>
      <w:bookmarkEnd w:id="5418"/>
    </w:p>
    <w:p w14:paraId="5AD8A3F2" w14:textId="1C35E869" w:rsidR="00B94480" w:rsidRDefault="00AA585C">
      <w:pPr>
        <w:pStyle w:val="BodyText"/>
        <w:spacing w:after="0"/>
        <w:jc w:val="center"/>
        <w:rPr>
          <w:ins w:id="5426" w:author="arkat" w:date="2017-09-30T08:46:00Z"/>
          <w:szCs w:val="24"/>
          <w:lang w:val="en-US"/>
        </w:rPr>
        <w:pPrChange w:id="5427" w:author="arkat" w:date="2017-10-02T21:55:00Z">
          <w:pPr>
            <w:pStyle w:val="BodyText"/>
            <w:spacing w:after="0"/>
          </w:pPr>
        </w:pPrChange>
      </w:pPr>
      <w:ins w:id="5428" w:author="arkat" w:date="2017-10-02T21:54:00Z">
        <w:r>
          <w:rPr>
            <w:szCs w:val="24"/>
            <w:lang w:val="en-US"/>
          </w:rPr>
          <w:t xml:space="preserve">Sumber : </w:t>
        </w:r>
        <w:r>
          <w:rPr>
            <w:szCs w:val="24"/>
            <w:lang w:val="en-US"/>
          </w:rPr>
          <w:fldChar w:fldCharType="begin" w:fldLock="1"/>
        </w:r>
      </w:ins>
      <w:r>
        <w:rPr>
          <w:szCs w:val="24"/>
          <w:lang w:val="en-US"/>
        </w:rP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Pr>
          <w:szCs w:val="24"/>
          <w:lang w:val="en-US"/>
        </w:rPr>
        <w:fldChar w:fldCharType="separate"/>
      </w:r>
      <w:del w:id="5429" w:author="arkat" w:date="2017-10-02T21:55:00Z">
        <w:r w:rsidRPr="00AA585C" w:rsidDel="00AA585C">
          <w:rPr>
            <w:noProof/>
            <w:szCs w:val="24"/>
            <w:lang w:val="en-US"/>
          </w:rPr>
          <w:delText>(</w:delText>
        </w:r>
      </w:del>
      <w:r w:rsidRPr="00AA585C">
        <w:rPr>
          <w:noProof/>
          <w:szCs w:val="24"/>
          <w:lang w:val="en-US"/>
        </w:rPr>
        <w:t>OMG</w:t>
      </w:r>
      <w:del w:id="5430" w:author="arkat" w:date="2017-10-02T21:55:00Z">
        <w:r w:rsidRPr="00AA585C" w:rsidDel="00AA585C">
          <w:rPr>
            <w:noProof/>
            <w:szCs w:val="24"/>
            <w:lang w:val="en-US"/>
          </w:rPr>
          <w:delText>,</w:delText>
        </w:r>
      </w:del>
      <w:r w:rsidRPr="00AA585C">
        <w:rPr>
          <w:noProof/>
          <w:szCs w:val="24"/>
          <w:lang w:val="en-US"/>
        </w:rPr>
        <w:t xml:space="preserve"> </w:t>
      </w:r>
      <w:ins w:id="5431" w:author="arkat" w:date="2017-10-02T21:55:00Z">
        <w:r>
          <w:rPr>
            <w:noProof/>
            <w:szCs w:val="24"/>
            <w:lang w:val="en-US"/>
          </w:rPr>
          <w:t>(</w:t>
        </w:r>
      </w:ins>
      <w:r w:rsidRPr="00AA585C">
        <w:rPr>
          <w:noProof/>
          <w:szCs w:val="24"/>
          <w:lang w:val="en-US"/>
        </w:rPr>
        <w:t>2011)</w:t>
      </w:r>
      <w:ins w:id="5432" w:author="arkat" w:date="2017-10-02T21:54:00Z">
        <w:r>
          <w:rPr>
            <w:szCs w:val="24"/>
            <w:lang w:val="en-US"/>
          </w:rPr>
          <w:fldChar w:fldCharType="end"/>
        </w:r>
      </w:ins>
    </w:p>
    <w:p w14:paraId="3D1D7032" w14:textId="7D1E17D8" w:rsidR="00B94480" w:rsidRDefault="005E2D6F">
      <w:pPr>
        <w:pStyle w:val="BodyText"/>
        <w:numPr>
          <w:ilvl w:val="7"/>
          <w:numId w:val="100"/>
        </w:numPr>
        <w:spacing w:after="0"/>
        <w:ind w:left="810" w:hanging="270"/>
        <w:rPr>
          <w:ins w:id="5433" w:author="arkat" w:date="2017-10-02T23:21:00Z"/>
          <w:szCs w:val="24"/>
          <w:lang w:val="en-US"/>
        </w:rPr>
        <w:pPrChange w:id="5434" w:author="arkat" w:date="2017-10-01T10:58:00Z">
          <w:pPr>
            <w:pStyle w:val="BodyText"/>
            <w:spacing w:after="0"/>
          </w:pPr>
        </w:pPrChange>
      </w:pPr>
      <w:ins w:id="5435" w:author="arkat" w:date="2017-09-30T08:46:00Z">
        <w:r w:rsidRPr="00124EBE">
          <w:rPr>
            <w:i/>
            <w:szCs w:val="24"/>
            <w:lang w:val="en-US"/>
            <w:rPrChange w:id="5436" w:author="arkat" w:date="2017-10-02T22:54:00Z">
              <w:rPr>
                <w:szCs w:val="24"/>
                <w:lang w:val="en-US"/>
              </w:rPr>
            </w:rPrChange>
          </w:rPr>
          <w:t>Event-Based</w:t>
        </w:r>
      </w:ins>
      <w:ins w:id="5437" w:author="arkat" w:date="2017-10-01T10:58:00Z">
        <w:r w:rsidR="00B14709">
          <w:rPr>
            <w:szCs w:val="24"/>
            <w:lang w:val="en-US"/>
          </w:rPr>
          <w:t xml:space="preserve">, </w:t>
        </w:r>
      </w:ins>
      <w:ins w:id="5438" w:author="arkat" w:date="2017-10-01T12:10:00Z">
        <w:r w:rsidR="00B94480">
          <w:rPr>
            <w:szCs w:val="24"/>
            <w:lang w:val="en-US"/>
          </w:rPr>
          <w:t xml:space="preserve">Jenis </w:t>
        </w:r>
        <w:r w:rsidR="00B94480">
          <w:rPr>
            <w:i/>
            <w:szCs w:val="24"/>
            <w:lang w:val="en-US"/>
          </w:rPr>
          <w:t xml:space="preserve">Decision </w:t>
        </w:r>
        <w:r w:rsidR="00B94480">
          <w:rPr>
            <w:szCs w:val="24"/>
            <w:lang w:val="en-US"/>
          </w:rPr>
          <w:t>ini mewakili titi</w:t>
        </w:r>
        <w:r w:rsidR="00124EBE">
          <w:rPr>
            <w:szCs w:val="24"/>
            <w:lang w:val="en-US"/>
          </w:rPr>
          <w:t>k percabangan dimana alternatif</w:t>
        </w:r>
        <w:r w:rsidR="00B94480">
          <w:rPr>
            <w:szCs w:val="24"/>
            <w:lang w:val="en-US"/>
          </w:rPr>
          <w:t xml:space="preserve"> didasarkan pada ekspresi </w:t>
        </w:r>
      </w:ins>
      <w:ins w:id="5439" w:author="arkat" w:date="2017-10-01T12:11:00Z">
        <w:r w:rsidR="00B94480">
          <w:rPr>
            <w:i/>
            <w:szCs w:val="24"/>
            <w:lang w:val="en-US"/>
          </w:rPr>
          <w:t xml:space="preserve">Event </w:t>
        </w:r>
        <w:r w:rsidR="00B94480">
          <w:rPr>
            <w:szCs w:val="24"/>
            <w:lang w:val="en-US"/>
          </w:rPr>
          <w:t xml:space="preserve">yang terjadi di dalam Proses atau </w:t>
        </w:r>
        <w:r w:rsidR="00B94480" w:rsidRPr="00B94480">
          <w:rPr>
            <w:i/>
            <w:szCs w:val="24"/>
            <w:lang w:val="en-US"/>
            <w:rPrChange w:id="5440" w:author="arkat" w:date="2017-10-01T12:12:00Z">
              <w:rPr>
                <w:szCs w:val="24"/>
                <w:lang w:val="en-US"/>
              </w:rPr>
            </w:rPrChange>
          </w:rPr>
          <w:t>Choreography</w:t>
        </w:r>
      </w:ins>
      <w:ins w:id="5441" w:author="arkat" w:date="2017-10-01T12:12:00Z">
        <w:r w:rsidR="00B94480">
          <w:rPr>
            <w:i/>
            <w:szCs w:val="24"/>
            <w:lang w:val="en-US"/>
          </w:rPr>
          <w:t xml:space="preserve">. Event </w:t>
        </w:r>
        <w:r w:rsidR="00B94480">
          <w:rPr>
            <w:szCs w:val="24"/>
            <w:lang w:val="en-US"/>
          </w:rPr>
          <w:t xml:space="preserve">Khusus, biasanya penerimaan </w:t>
        </w:r>
      </w:ins>
      <w:ins w:id="5442" w:author="arkat" w:date="2017-10-01T12:13:00Z">
        <w:r w:rsidR="00B94480">
          <w:rPr>
            <w:i/>
            <w:szCs w:val="24"/>
            <w:lang w:val="en-US"/>
          </w:rPr>
          <w:t xml:space="preserve">Message, </w:t>
        </w:r>
        <w:r w:rsidR="00B94480">
          <w:rPr>
            <w:szCs w:val="24"/>
            <w:lang w:val="en-US"/>
          </w:rPr>
          <w:t xml:space="preserve">menentukan jalur </w:t>
        </w:r>
      </w:ins>
      <w:ins w:id="5443" w:author="arkat" w:date="2017-10-01T12:14:00Z">
        <w:r w:rsidR="002E4FFA">
          <w:rPr>
            <w:szCs w:val="24"/>
            <w:lang w:val="en-US"/>
          </w:rPr>
          <w:t>mana yang</w:t>
        </w:r>
      </w:ins>
      <w:ins w:id="5444" w:author="arkat" w:date="2017-10-01T12:13:00Z">
        <w:r w:rsidR="00B94480">
          <w:rPr>
            <w:szCs w:val="24"/>
            <w:lang w:val="en-US"/>
          </w:rPr>
          <w:t xml:space="preserve"> </w:t>
        </w:r>
      </w:ins>
      <w:ins w:id="5445" w:author="arkat" w:date="2017-10-11T09:19:00Z">
        <w:del w:id="5446" w:author="arkat" w:date="2017-10-11T10:32:00Z">
          <w:r w:rsidR="00315295" w:rsidDel="00135261">
            <w:rPr>
              <w:szCs w:val="24"/>
              <w:lang w:val="en-US"/>
            </w:rPr>
            <w:delText>Akan</w:delText>
          </w:r>
        </w:del>
      </w:ins>
      <w:ins w:id="5447" w:author="arkat" w:date="2017-10-11T10:32:00Z">
        <w:r w:rsidR="00135261">
          <w:rPr>
            <w:szCs w:val="24"/>
            <w:lang w:val="en-US"/>
          </w:rPr>
          <w:t>Akan</w:t>
        </w:r>
      </w:ins>
      <w:ins w:id="5448" w:author="arkat" w:date="2017-10-01T12:13:00Z">
        <w:r w:rsidR="00B94480">
          <w:rPr>
            <w:szCs w:val="24"/>
            <w:lang w:val="en-US"/>
          </w:rPr>
          <w:t xml:space="preserve"> dieksekusi</w:t>
        </w:r>
      </w:ins>
      <w:ins w:id="5449" w:author="arkat" w:date="2017-10-02T22:58:00Z">
        <w:r w:rsidR="0050462A">
          <w:rPr>
            <w:szCs w:val="24"/>
            <w:lang w:val="en-US"/>
          </w:rPr>
          <w:t xml:space="preserve"> digambarkan sebagaimana pada </w:t>
        </w:r>
      </w:ins>
      <w:ins w:id="5450" w:author="arkat" w:date="2017-10-11T10:58:00Z">
        <w:r w:rsidR="00AF45ED">
          <w:rPr>
            <w:szCs w:val="24"/>
            <w:lang w:val="en-US"/>
          </w:rPr>
          <w:t>G</w:t>
        </w:r>
      </w:ins>
      <w:ins w:id="5451" w:author="arkat" w:date="2017-10-02T22:58:00Z">
        <w:del w:id="5452" w:author="arkat" w:date="2017-10-11T10:58:00Z">
          <w:r w:rsidR="0050462A" w:rsidDel="00AF45ED">
            <w:rPr>
              <w:szCs w:val="24"/>
              <w:lang w:val="en-US"/>
            </w:rPr>
            <w:delText>g</w:delText>
          </w:r>
        </w:del>
        <w:r w:rsidR="0050462A">
          <w:rPr>
            <w:szCs w:val="24"/>
            <w:lang w:val="en-US"/>
          </w:rPr>
          <w:t>ambar 2.</w:t>
        </w:r>
      </w:ins>
      <w:ins w:id="5453" w:author="arkat" w:date="2017-10-04T23:23:00Z">
        <w:r w:rsidR="00611E55">
          <w:rPr>
            <w:szCs w:val="24"/>
            <w:lang w:val="en-US"/>
          </w:rPr>
          <w:t>1</w:t>
        </w:r>
      </w:ins>
      <w:ins w:id="5454" w:author="arkat" w:date="2017-10-02T22:58:00Z">
        <w:r w:rsidR="0050462A">
          <w:rPr>
            <w:szCs w:val="24"/>
            <w:lang w:val="en-US"/>
          </w:rPr>
          <w:t>5 bagian atas</w:t>
        </w:r>
      </w:ins>
      <w:ins w:id="5455" w:author="arkat" w:date="2017-10-01T12:13:00Z">
        <w:r w:rsidR="00B94480">
          <w:rPr>
            <w:szCs w:val="24"/>
            <w:lang w:val="en-US"/>
          </w:rPr>
          <w:t xml:space="preserve">. Jenis </w:t>
        </w:r>
        <w:r w:rsidR="00B94480">
          <w:rPr>
            <w:i/>
            <w:szCs w:val="24"/>
            <w:lang w:val="en-US"/>
          </w:rPr>
          <w:t xml:space="preserve">Event </w:t>
        </w:r>
        <w:r w:rsidR="00B94480">
          <w:rPr>
            <w:szCs w:val="24"/>
            <w:lang w:val="en-US"/>
          </w:rPr>
          <w:t>lain yang bisa digun</w:t>
        </w:r>
      </w:ins>
      <w:ins w:id="5456" w:author="arkat" w:date="2017-10-11T09:19:00Z">
        <w:del w:id="5457" w:author="arkat" w:date="2017-10-11T10:32:00Z">
          <w:r w:rsidR="00315295" w:rsidDel="00135261">
            <w:rPr>
              <w:szCs w:val="24"/>
              <w:lang w:val="en-US"/>
            </w:rPr>
            <w:delText>akan</w:delText>
          </w:r>
        </w:del>
      </w:ins>
      <w:proofErr w:type="gramStart"/>
      <w:ins w:id="5458" w:author="arkat" w:date="2017-10-11T10:32:00Z">
        <w:r w:rsidR="00135261">
          <w:rPr>
            <w:szCs w:val="24"/>
            <w:lang w:val="en-US"/>
          </w:rPr>
          <w:t>akan</w:t>
        </w:r>
      </w:ins>
      <w:proofErr w:type="gramEnd"/>
      <w:ins w:id="5459" w:author="arkat" w:date="2017-10-01T12:13:00Z">
        <w:r w:rsidR="00B94480">
          <w:rPr>
            <w:szCs w:val="24"/>
            <w:lang w:val="en-US"/>
          </w:rPr>
          <w:t xml:space="preserve"> adalah </w:t>
        </w:r>
      </w:ins>
      <w:ins w:id="5460" w:author="arkat" w:date="2017-10-01T12:14:00Z">
        <w:r w:rsidR="002E4FFA">
          <w:rPr>
            <w:i/>
            <w:szCs w:val="24"/>
            <w:lang w:val="en-US"/>
          </w:rPr>
          <w:t xml:space="preserve">Timer, </w:t>
        </w:r>
        <w:r w:rsidR="00124EBE">
          <w:rPr>
            <w:szCs w:val="24"/>
            <w:lang w:val="en-US"/>
          </w:rPr>
          <w:t>Hanya satu alternatif</w:t>
        </w:r>
        <w:r w:rsidR="002E4FFA">
          <w:rPr>
            <w:szCs w:val="24"/>
            <w:lang w:val="en-US"/>
          </w:rPr>
          <w:t xml:space="preserve"> yang dapat dipilih</w:t>
        </w:r>
      </w:ins>
      <w:ins w:id="5461" w:author="arkat" w:date="2017-10-02T22:58:00Z">
        <w:r w:rsidR="0050462A">
          <w:rPr>
            <w:szCs w:val="24"/>
            <w:lang w:val="en-US"/>
          </w:rPr>
          <w:t xml:space="preserve"> sebagaimana pada gambar 2.</w:t>
        </w:r>
      </w:ins>
      <w:ins w:id="5462" w:author="arkat" w:date="2017-10-04T23:23:00Z">
        <w:r w:rsidR="00611E55">
          <w:rPr>
            <w:szCs w:val="24"/>
            <w:lang w:val="en-US"/>
          </w:rPr>
          <w:t>1</w:t>
        </w:r>
      </w:ins>
      <w:ins w:id="5463" w:author="arkat" w:date="2017-10-02T22:58:00Z">
        <w:r w:rsidR="0050462A">
          <w:rPr>
            <w:szCs w:val="24"/>
            <w:lang w:val="en-US"/>
          </w:rPr>
          <w:t>5 bagian bawah</w:t>
        </w:r>
      </w:ins>
      <w:ins w:id="5464" w:author="arkat" w:date="2017-10-01T12:14:00Z">
        <w:r w:rsidR="002E4FFA">
          <w:rPr>
            <w:szCs w:val="24"/>
            <w:lang w:val="en-US"/>
          </w:rPr>
          <w:t>.</w:t>
        </w:r>
      </w:ins>
      <w:ins w:id="5465" w:author="arkat" w:date="2017-10-01T12:24:00Z">
        <w:r w:rsidR="002F6977">
          <w:rPr>
            <w:szCs w:val="24"/>
            <w:lang w:val="en-US"/>
          </w:rPr>
          <w:t xml:space="preserve"> </w:t>
        </w:r>
      </w:ins>
    </w:p>
    <w:p w14:paraId="0C4E313A" w14:textId="77777777" w:rsidR="007454BF" w:rsidRDefault="007454BF">
      <w:pPr>
        <w:pStyle w:val="BodyText"/>
        <w:spacing w:after="0"/>
        <w:ind w:left="2160"/>
        <w:rPr>
          <w:ins w:id="5466" w:author="arkat" w:date="2017-10-02T23:21:00Z"/>
          <w:szCs w:val="24"/>
          <w:lang w:val="en-US"/>
        </w:rPr>
        <w:pPrChange w:id="5467" w:author="arkat" w:date="2017-10-02T23:21:00Z">
          <w:pPr>
            <w:pStyle w:val="BodyText"/>
            <w:spacing w:after="0"/>
          </w:pPr>
        </w:pPrChange>
      </w:pPr>
    </w:p>
    <w:p w14:paraId="2EC32E67" w14:textId="77777777" w:rsidR="007454BF" w:rsidRDefault="007454BF">
      <w:pPr>
        <w:pStyle w:val="BodyText"/>
        <w:spacing w:after="0"/>
        <w:ind w:left="2160"/>
        <w:rPr>
          <w:ins w:id="5468" w:author="arkat" w:date="2017-10-02T23:21:00Z"/>
          <w:szCs w:val="24"/>
          <w:lang w:val="en-US"/>
        </w:rPr>
        <w:pPrChange w:id="5469" w:author="arkat" w:date="2017-10-02T23:21:00Z">
          <w:pPr>
            <w:pStyle w:val="BodyText"/>
            <w:spacing w:after="0"/>
          </w:pPr>
        </w:pPrChange>
      </w:pPr>
    </w:p>
    <w:p w14:paraId="10D7DEF7" w14:textId="77777777" w:rsidR="007454BF" w:rsidRDefault="007454BF">
      <w:pPr>
        <w:pStyle w:val="BodyText"/>
        <w:spacing w:after="0"/>
        <w:ind w:left="2160"/>
        <w:rPr>
          <w:ins w:id="5470" w:author="arkat" w:date="2017-10-02T23:21:00Z"/>
          <w:szCs w:val="24"/>
          <w:lang w:val="en-US"/>
        </w:rPr>
        <w:pPrChange w:id="5471" w:author="arkat" w:date="2017-10-02T23:21:00Z">
          <w:pPr>
            <w:pStyle w:val="BodyText"/>
            <w:spacing w:after="0"/>
          </w:pPr>
        </w:pPrChange>
      </w:pPr>
    </w:p>
    <w:p w14:paraId="44917063" w14:textId="77777777" w:rsidR="007454BF" w:rsidRDefault="007454BF">
      <w:pPr>
        <w:pStyle w:val="BodyText"/>
        <w:spacing w:after="0"/>
        <w:ind w:left="2160"/>
        <w:rPr>
          <w:ins w:id="5472" w:author="arkat" w:date="2017-10-02T23:21:00Z"/>
          <w:szCs w:val="24"/>
          <w:lang w:val="en-US"/>
        </w:rPr>
        <w:pPrChange w:id="5473" w:author="arkat" w:date="2017-10-02T23:21:00Z">
          <w:pPr>
            <w:pStyle w:val="BodyText"/>
            <w:spacing w:after="0"/>
          </w:pPr>
        </w:pPrChange>
      </w:pPr>
    </w:p>
    <w:p w14:paraId="1A916AD2" w14:textId="77777777" w:rsidR="007454BF" w:rsidRDefault="007454BF">
      <w:pPr>
        <w:pStyle w:val="BodyText"/>
        <w:spacing w:after="0"/>
        <w:ind w:left="2160"/>
        <w:rPr>
          <w:ins w:id="5474" w:author="arkat" w:date="2017-10-02T23:21:00Z"/>
          <w:szCs w:val="24"/>
          <w:lang w:val="en-US"/>
        </w:rPr>
        <w:pPrChange w:id="5475" w:author="arkat" w:date="2017-10-02T23:21:00Z">
          <w:pPr>
            <w:pStyle w:val="BodyText"/>
            <w:spacing w:after="0"/>
          </w:pPr>
        </w:pPrChange>
      </w:pPr>
    </w:p>
    <w:p w14:paraId="57BBC07F" w14:textId="77777777" w:rsidR="007454BF" w:rsidRDefault="007454BF">
      <w:pPr>
        <w:pStyle w:val="BodyText"/>
        <w:spacing w:after="0"/>
        <w:ind w:left="2160"/>
        <w:rPr>
          <w:ins w:id="5476" w:author="arkat" w:date="2017-10-02T23:21:00Z"/>
          <w:szCs w:val="24"/>
          <w:lang w:val="en-US"/>
        </w:rPr>
        <w:pPrChange w:id="5477" w:author="arkat" w:date="2017-10-02T23:21:00Z">
          <w:pPr>
            <w:pStyle w:val="BodyText"/>
            <w:spacing w:after="0"/>
          </w:pPr>
        </w:pPrChange>
      </w:pPr>
    </w:p>
    <w:p w14:paraId="58D4A98B" w14:textId="77777777" w:rsidR="007454BF" w:rsidRDefault="007454BF">
      <w:pPr>
        <w:pStyle w:val="BodyText"/>
        <w:spacing w:after="0"/>
        <w:ind w:left="2160"/>
        <w:rPr>
          <w:ins w:id="5478" w:author="arkat" w:date="2017-10-02T23:21:00Z"/>
          <w:szCs w:val="24"/>
          <w:lang w:val="en-US"/>
        </w:rPr>
        <w:pPrChange w:id="5479" w:author="arkat" w:date="2017-10-02T23:21:00Z">
          <w:pPr>
            <w:pStyle w:val="BodyText"/>
            <w:spacing w:after="0"/>
          </w:pPr>
        </w:pPrChange>
      </w:pPr>
    </w:p>
    <w:p w14:paraId="7179186D" w14:textId="77777777" w:rsidR="007454BF" w:rsidRDefault="007454BF">
      <w:pPr>
        <w:pStyle w:val="BodyText"/>
        <w:spacing w:after="0"/>
        <w:ind w:left="2160"/>
        <w:rPr>
          <w:ins w:id="5480" w:author="arkat" w:date="2017-10-01T12:14:00Z"/>
          <w:szCs w:val="24"/>
          <w:lang w:val="en-US"/>
        </w:rPr>
        <w:pPrChange w:id="5481" w:author="arkat" w:date="2017-10-02T23:21:00Z">
          <w:pPr>
            <w:pStyle w:val="BodyText"/>
            <w:spacing w:after="0"/>
          </w:pPr>
        </w:pPrChange>
      </w:pPr>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482" w:author="arkat" w:date="2017-10-02T22:58:00Z">
          <w:tblPr>
            <w:tblStyle w:val="TableGrid"/>
            <w:tblW w:w="0" w:type="auto"/>
            <w:tblInd w:w="1440" w:type="dxa"/>
            <w:tblLook w:val="04A0" w:firstRow="1" w:lastRow="0" w:firstColumn="1" w:lastColumn="0" w:noHBand="0" w:noVBand="1"/>
          </w:tblPr>
        </w:tblPrChange>
      </w:tblPr>
      <w:tblGrid>
        <w:gridCol w:w="3642"/>
        <w:gridCol w:w="2857"/>
        <w:tblGridChange w:id="5483">
          <w:tblGrid>
            <w:gridCol w:w="3909"/>
            <w:gridCol w:w="2580"/>
          </w:tblGrid>
        </w:tblGridChange>
      </w:tblGrid>
      <w:tr w:rsidR="00124EBE" w14:paraId="50482984" w14:textId="77777777" w:rsidTr="0050462A">
        <w:trPr>
          <w:ins w:id="5484" w:author="arkat" w:date="2017-10-02T22:55:00Z"/>
        </w:trPr>
        <w:tc>
          <w:tcPr>
            <w:tcW w:w="3964" w:type="dxa"/>
            <w:vAlign w:val="center"/>
            <w:tcPrChange w:id="5485" w:author="arkat" w:date="2017-10-02T22:58:00Z">
              <w:tcPr>
                <w:tcW w:w="3964" w:type="dxa"/>
              </w:tcPr>
            </w:tcPrChange>
          </w:tcPr>
          <w:p w14:paraId="0D4F9A54" w14:textId="496E5107" w:rsidR="00124EBE" w:rsidRDefault="00124EBE" w:rsidP="00124EBE">
            <w:pPr>
              <w:pStyle w:val="BodyText"/>
              <w:spacing w:after="0"/>
              <w:rPr>
                <w:ins w:id="5486" w:author="arkat" w:date="2017-10-02T22:55:00Z"/>
                <w:szCs w:val="24"/>
                <w:lang w:val="en-US"/>
              </w:rPr>
            </w:pPr>
            <w:ins w:id="5487" w:author="arkat" w:date="2017-10-02T22:55:00Z">
              <w:r>
                <w:rPr>
                  <w:noProof/>
                  <w:lang w:val="en-US"/>
                </w:rPr>
                <w:drawing>
                  <wp:inline distT="0" distB="0" distL="0" distR="0" wp14:anchorId="28276285" wp14:editId="42280E90">
                    <wp:extent cx="1916430" cy="1513708"/>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46491" t="24400" r="31105" b="44128"/>
                            <a:stretch/>
                          </pic:blipFill>
                          <pic:spPr bwMode="auto">
                            <a:xfrm>
                              <a:off x="0" y="0"/>
                              <a:ext cx="1960178" cy="154826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965" w:type="dxa"/>
            <w:vAlign w:val="center"/>
            <w:tcPrChange w:id="5488" w:author="arkat" w:date="2017-10-02T22:58:00Z">
              <w:tcPr>
                <w:tcW w:w="3965" w:type="dxa"/>
              </w:tcPr>
            </w:tcPrChange>
          </w:tcPr>
          <w:p w14:paraId="41E02DC1" w14:textId="0A56BABE" w:rsidR="00124EBE" w:rsidRDefault="0050462A" w:rsidP="00124EBE">
            <w:pPr>
              <w:pStyle w:val="BodyText"/>
              <w:spacing w:after="0"/>
              <w:rPr>
                <w:ins w:id="5489" w:author="arkat" w:date="2017-10-02T22:55:00Z"/>
                <w:szCs w:val="24"/>
                <w:lang w:val="en-US"/>
              </w:rPr>
            </w:pPr>
            <w:ins w:id="5490" w:author="arkat" w:date="2017-10-02T22:57:00Z">
              <w:r>
                <w:rPr>
                  <w:szCs w:val="24"/>
                  <w:lang w:val="en-US"/>
                </w:rPr>
                <w:t>Tasks of Type Receive</w:t>
              </w:r>
            </w:ins>
          </w:p>
        </w:tc>
      </w:tr>
      <w:tr w:rsidR="00124EBE" w14:paraId="03E8A31C" w14:textId="77777777" w:rsidTr="0050462A">
        <w:trPr>
          <w:ins w:id="5491" w:author="arkat" w:date="2017-10-02T22:55:00Z"/>
        </w:trPr>
        <w:tc>
          <w:tcPr>
            <w:tcW w:w="3964" w:type="dxa"/>
            <w:vAlign w:val="center"/>
            <w:tcPrChange w:id="5492" w:author="arkat" w:date="2017-10-02T22:58:00Z">
              <w:tcPr>
                <w:tcW w:w="3964" w:type="dxa"/>
              </w:tcPr>
            </w:tcPrChange>
          </w:tcPr>
          <w:p w14:paraId="7B6D9613" w14:textId="6543B4E9" w:rsidR="00124EBE" w:rsidRDefault="00124EBE" w:rsidP="00124EBE">
            <w:pPr>
              <w:pStyle w:val="BodyText"/>
              <w:spacing w:after="0"/>
              <w:rPr>
                <w:ins w:id="5493" w:author="arkat" w:date="2017-10-02T22:55:00Z"/>
                <w:szCs w:val="24"/>
                <w:lang w:val="en-US"/>
              </w:rPr>
            </w:pPr>
            <w:ins w:id="5494" w:author="arkat" w:date="2017-10-02T22:55:00Z">
              <w:r>
                <w:rPr>
                  <w:noProof/>
                  <w:lang w:val="en-US"/>
                </w:rPr>
                <w:drawing>
                  <wp:inline distT="0" distB="0" distL="0" distR="0" wp14:anchorId="71803837" wp14:editId="15C39158">
                    <wp:extent cx="1828800" cy="1517515"/>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35362" t="34698" r="35979" b="23010"/>
                            <a:stretch/>
                          </pic:blipFill>
                          <pic:spPr bwMode="auto">
                            <a:xfrm>
                              <a:off x="0" y="0"/>
                              <a:ext cx="1866259" cy="154859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965" w:type="dxa"/>
            <w:vAlign w:val="center"/>
            <w:tcPrChange w:id="5495" w:author="arkat" w:date="2017-10-02T22:58:00Z">
              <w:tcPr>
                <w:tcW w:w="3965" w:type="dxa"/>
              </w:tcPr>
            </w:tcPrChange>
          </w:tcPr>
          <w:p w14:paraId="36235109" w14:textId="362DAE05" w:rsidR="00124EBE" w:rsidRDefault="0050462A" w:rsidP="00124EBE">
            <w:pPr>
              <w:pStyle w:val="BodyText"/>
              <w:spacing w:after="0"/>
              <w:rPr>
                <w:ins w:id="5496" w:author="arkat" w:date="2017-10-02T22:55:00Z"/>
                <w:szCs w:val="24"/>
                <w:lang w:val="en-US"/>
              </w:rPr>
            </w:pPr>
            <w:ins w:id="5497" w:author="arkat" w:date="2017-10-02T22:57:00Z">
              <w:r w:rsidRPr="0050462A">
                <w:rPr>
                  <w:szCs w:val="24"/>
                  <w:lang w:val="en-US"/>
                </w:rPr>
                <w:t>Intermediate Events of Type Message</w:t>
              </w:r>
            </w:ins>
          </w:p>
        </w:tc>
      </w:tr>
    </w:tbl>
    <w:p w14:paraId="796711EA" w14:textId="3FD66080" w:rsidR="002F6977" w:rsidRPr="0050462A" w:rsidRDefault="002F6977">
      <w:pPr>
        <w:pStyle w:val="GambarBAB2"/>
        <w:ind w:left="0" w:firstLine="0"/>
        <w:rPr>
          <w:ins w:id="5498" w:author="arkat" w:date="2017-09-30T08:58:00Z"/>
          <w:b/>
          <w:i/>
          <w:rPrChange w:id="5499" w:author="arkat" w:date="2017-10-02T22:59:00Z">
            <w:rPr>
              <w:ins w:id="5500" w:author="arkat" w:date="2017-09-30T08:58:00Z"/>
              <w:szCs w:val="24"/>
              <w:lang w:val="en-US"/>
            </w:rPr>
          </w:rPrChange>
        </w:rPr>
        <w:pPrChange w:id="5501" w:author="arkat" w:date="2017-10-01T12:26:00Z">
          <w:pPr>
            <w:pStyle w:val="BodyText"/>
            <w:spacing w:after="0"/>
          </w:pPr>
        </w:pPrChange>
      </w:pPr>
      <w:bookmarkStart w:id="5502" w:name="_Toc495046375"/>
      <w:ins w:id="5503" w:author="arkat" w:date="2017-10-01T12:27:00Z">
        <w:r w:rsidRPr="00E6554F">
          <w:rPr>
            <w:b/>
          </w:rPr>
          <w:t xml:space="preserve">Contoh </w:t>
        </w:r>
      </w:ins>
      <w:ins w:id="5504" w:author="arkat" w:date="2017-10-01T12:25:00Z">
        <w:r w:rsidR="00D2688E" w:rsidRPr="0050462A">
          <w:rPr>
            <w:b/>
            <w:rPrChange w:id="5505" w:author="arkat" w:date="2017-10-02T22:59:00Z">
              <w:rPr/>
            </w:rPrChange>
          </w:rPr>
          <w:t xml:space="preserve">penggunaan </w:t>
        </w:r>
        <w:r w:rsidR="00D2688E" w:rsidRPr="0050462A">
          <w:rPr>
            <w:b/>
            <w:i/>
            <w:rPrChange w:id="5506" w:author="arkat" w:date="2017-10-02T22:59:00Z">
              <w:rPr/>
            </w:rPrChange>
          </w:rPr>
          <w:t>Event-Based Gateway</w:t>
        </w:r>
      </w:ins>
      <w:bookmarkEnd w:id="5502"/>
    </w:p>
    <w:p w14:paraId="3E78EF09" w14:textId="256F7D33" w:rsidR="00E1779A" w:rsidRPr="0050462A" w:rsidRDefault="0050462A">
      <w:pPr>
        <w:jc w:val="center"/>
        <w:rPr>
          <w:ins w:id="5507" w:author="arkat" w:date="2017-10-01T12:26:00Z"/>
          <w:rPrChange w:id="5508" w:author="arkat" w:date="2017-10-02T22:59:00Z">
            <w:rPr>
              <w:ins w:id="5509" w:author="arkat" w:date="2017-10-01T12:26:00Z"/>
              <w:szCs w:val="24"/>
              <w:lang w:val="en-US"/>
            </w:rPr>
          </w:rPrChange>
        </w:rPr>
        <w:pPrChange w:id="5510" w:author="arkat" w:date="2017-10-02T22:59:00Z">
          <w:pPr>
            <w:pStyle w:val="BodyText"/>
            <w:spacing w:after="0"/>
          </w:pPr>
        </w:pPrChange>
      </w:pPr>
      <w:ins w:id="5511" w:author="arkat" w:date="2017-10-02T22:59:00Z">
        <w:r>
          <w:t xml:space="preserve">Sumber : </w:t>
        </w:r>
        <w:r>
          <w:fldChar w:fldCharType="begin" w:fldLock="1"/>
        </w:r>
        <w: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fldChar w:fldCharType="separate"/>
        </w:r>
        <w:r w:rsidRPr="00AA585C">
          <w:rPr>
            <w:noProof/>
          </w:rPr>
          <w:t xml:space="preserve">OMG </w:t>
        </w:r>
        <w:r>
          <w:rPr>
            <w:noProof/>
          </w:rPr>
          <w:t>(</w:t>
        </w:r>
        <w:r w:rsidRPr="00AA585C">
          <w:rPr>
            <w:noProof/>
          </w:rPr>
          <w:t>2011)</w:t>
        </w:r>
        <w:r>
          <w:fldChar w:fldCharType="end"/>
        </w:r>
      </w:ins>
    </w:p>
    <w:p w14:paraId="70376001" w14:textId="54787E7D" w:rsidR="0076064B" w:rsidRDefault="005E2D6F">
      <w:pPr>
        <w:pStyle w:val="BodyText"/>
        <w:numPr>
          <w:ilvl w:val="7"/>
          <w:numId w:val="100"/>
        </w:numPr>
        <w:spacing w:after="0"/>
        <w:ind w:left="450" w:hanging="270"/>
        <w:rPr>
          <w:ins w:id="5512" w:author="arkat" w:date="2017-10-02T23:01:00Z"/>
          <w:szCs w:val="24"/>
          <w:lang w:val="en-US"/>
        </w:rPr>
        <w:pPrChange w:id="5513" w:author="arkat" w:date="2017-10-02T23:00:00Z">
          <w:pPr>
            <w:pStyle w:val="BodyText"/>
            <w:spacing w:after="0"/>
          </w:pPr>
        </w:pPrChange>
      </w:pPr>
      <w:ins w:id="5514" w:author="arkat" w:date="2017-09-30T08:47:00Z">
        <w:r w:rsidRPr="005E2D6F">
          <w:rPr>
            <w:szCs w:val="24"/>
            <w:lang w:val="en-US"/>
          </w:rPr>
          <w:t>Inclusive</w:t>
        </w:r>
      </w:ins>
      <w:ins w:id="5515" w:author="arkat" w:date="2017-10-01T12:32:00Z">
        <w:r w:rsidR="0019292B">
          <w:rPr>
            <w:szCs w:val="24"/>
            <w:lang w:val="en-US"/>
          </w:rPr>
          <w:t xml:space="preserve">, </w:t>
        </w:r>
      </w:ins>
      <w:ins w:id="5516" w:author="arkat" w:date="2017-10-01T13:18:00Z">
        <w:r w:rsidR="0076064B">
          <w:rPr>
            <w:szCs w:val="24"/>
            <w:lang w:val="en-US"/>
          </w:rPr>
          <w:t xml:space="preserve">Jenis </w:t>
        </w:r>
        <w:r w:rsidR="0076064B">
          <w:rPr>
            <w:i/>
            <w:szCs w:val="24"/>
            <w:lang w:val="en-US"/>
          </w:rPr>
          <w:t xml:space="preserve">Decision </w:t>
        </w:r>
        <w:r w:rsidR="0076064B">
          <w:rPr>
            <w:szCs w:val="24"/>
            <w:lang w:val="en-US"/>
          </w:rPr>
          <w:t>ini mewakili titi</w:t>
        </w:r>
        <w:r w:rsidR="0050462A">
          <w:rPr>
            <w:szCs w:val="24"/>
            <w:lang w:val="en-US"/>
          </w:rPr>
          <w:t>k percabangan dimana alternatif</w:t>
        </w:r>
        <w:r w:rsidR="0076064B">
          <w:rPr>
            <w:szCs w:val="24"/>
            <w:lang w:val="en-US"/>
          </w:rPr>
          <w:t xml:space="preserve"> didasarkan ekspresi kondisi didalam </w:t>
        </w:r>
      </w:ins>
      <w:ins w:id="5517" w:author="arkat" w:date="2017-09-30T08:59:00Z">
        <w:r w:rsidR="0076064B" w:rsidRPr="00C36A8C">
          <w:rPr>
            <w:i/>
            <w:szCs w:val="24"/>
            <w:lang w:val="en-US"/>
          </w:rPr>
          <w:t>O</w:t>
        </w:r>
        <w:r w:rsidR="00E1779A" w:rsidRPr="0076064B">
          <w:rPr>
            <w:i/>
            <w:szCs w:val="24"/>
            <w:lang w:val="en-US"/>
            <w:rPrChange w:id="5518" w:author="arkat" w:date="2017-10-01T13:18:00Z">
              <w:rPr>
                <w:szCs w:val="24"/>
                <w:lang w:val="en-US"/>
              </w:rPr>
            </w:rPrChange>
          </w:rPr>
          <w:t>utgoing Sequence Flows</w:t>
        </w:r>
        <w:r w:rsidR="00E1779A" w:rsidRPr="00C36A8C">
          <w:rPr>
            <w:szCs w:val="24"/>
            <w:lang w:val="en-US"/>
          </w:rPr>
          <w:t xml:space="preserve">. </w:t>
        </w:r>
      </w:ins>
      <w:ins w:id="5519" w:author="arkat" w:date="2017-10-01T14:06:00Z">
        <w:r w:rsidR="00B852D2">
          <w:rPr>
            <w:szCs w:val="24"/>
            <w:lang w:val="en-US"/>
          </w:rPr>
          <w:t xml:space="preserve">Dalam beberapa hal, notasi ini adalah </w:t>
        </w:r>
      </w:ins>
      <w:ins w:id="5520" w:author="arkat" w:date="2017-10-01T14:07:00Z">
        <w:r w:rsidR="00B852D2">
          <w:rPr>
            <w:szCs w:val="24"/>
            <w:lang w:val="en-US"/>
          </w:rPr>
          <w:t>keputusan biner (Ya/Tidak).</w:t>
        </w:r>
      </w:ins>
      <w:ins w:id="5521" w:author="arkat" w:date="2017-10-02T23:00:00Z">
        <w:r w:rsidR="0050462A">
          <w:rPr>
            <w:szCs w:val="24"/>
            <w:lang w:val="en-US"/>
          </w:rPr>
          <w:t xml:space="preserve"> </w:t>
        </w:r>
      </w:ins>
      <w:ins w:id="5522" w:author="arkat" w:date="2017-10-01T13:20:00Z">
        <w:r w:rsidR="0076064B" w:rsidRPr="0050462A">
          <w:rPr>
            <w:szCs w:val="24"/>
            <w:lang w:val="en-US"/>
          </w:rPr>
          <w:t xml:space="preserve">Kondisi </w:t>
        </w:r>
      </w:ins>
      <w:ins w:id="5523" w:author="arkat" w:date="2017-10-01T13:21:00Z">
        <w:r w:rsidR="0076064B" w:rsidRPr="0050462A">
          <w:rPr>
            <w:i/>
            <w:szCs w:val="24"/>
            <w:lang w:val="en-US"/>
          </w:rPr>
          <w:t xml:space="preserve">default </w:t>
        </w:r>
        <w:r w:rsidR="0076064B" w:rsidRPr="0050462A">
          <w:rPr>
            <w:szCs w:val="24"/>
            <w:lang w:val="en-US"/>
          </w:rPr>
          <w:t>dapat digun</w:t>
        </w:r>
      </w:ins>
      <w:ins w:id="5524" w:author="arkat" w:date="2017-10-11T09:19:00Z">
        <w:del w:id="5525" w:author="arkat" w:date="2017-10-11T10:32:00Z">
          <w:r w:rsidR="00315295" w:rsidDel="00135261">
            <w:rPr>
              <w:szCs w:val="24"/>
              <w:lang w:val="en-US"/>
            </w:rPr>
            <w:delText>akan</w:delText>
          </w:r>
        </w:del>
      </w:ins>
      <w:proofErr w:type="gramStart"/>
      <w:ins w:id="5526" w:author="arkat" w:date="2017-10-11T10:32:00Z">
        <w:r w:rsidR="00135261">
          <w:rPr>
            <w:szCs w:val="24"/>
            <w:lang w:val="en-US"/>
          </w:rPr>
          <w:t>akan</w:t>
        </w:r>
      </w:ins>
      <w:proofErr w:type="gramEnd"/>
      <w:ins w:id="5527" w:author="arkat" w:date="2017-10-01T13:21:00Z">
        <w:r w:rsidR="0076064B" w:rsidRPr="0050462A">
          <w:rPr>
            <w:szCs w:val="24"/>
            <w:lang w:val="en-US"/>
          </w:rPr>
          <w:t xml:space="preserve"> untuk memastikan hanya satu jalur yang digun</w:t>
        </w:r>
      </w:ins>
      <w:ins w:id="5528" w:author="arkat" w:date="2017-10-11T09:19:00Z">
        <w:del w:id="5529" w:author="arkat" w:date="2017-10-11T10:32:00Z">
          <w:r w:rsidR="00315295" w:rsidDel="00135261">
            <w:rPr>
              <w:szCs w:val="24"/>
              <w:lang w:val="en-US"/>
            </w:rPr>
            <w:delText>akan</w:delText>
          </w:r>
        </w:del>
      </w:ins>
      <w:ins w:id="5530" w:author="arkat" w:date="2017-10-11T10:32:00Z">
        <w:r w:rsidR="00135261">
          <w:rPr>
            <w:szCs w:val="24"/>
            <w:lang w:val="en-US"/>
          </w:rPr>
          <w:t>akan</w:t>
        </w:r>
      </w:ins>
      <w:ins w:id="5531" w:author="arkat" w:date="2017-10-01T13:21:00Z">
        <w:r w:rsidR="0076064B" w:rsidRPr="0050462A">
          <w:rPr>
            <w:szCs w:val="24"/>
            <w:lang w:val="en-US"/>
          </w:rPr>
          <w:t>.</w:t>
        </w:r>
      </w:ins>
      <w:ins w:id="5532" w:author="arkat" w:date="2017-10-01T13:22:00Z">
        <w:r w:rsidR="0076064B" w:rsidRPr="0050462A">
          <w:rPr>
            <w:szCs w:val="24"/>
            <w:lang w:val="en-US"/>
          </w:rPr>
          <w:t xml:space="preserve"> Ada 2 jenis </w:t>
        </w:r>
        <w:r w:rsidR="0076064B" w:rsidRPr="0050462A">
          <w:rPr>
            <w:i/>
            <w:szCs w:val="24"/>
            <w:lang w:val="en-US"/>
          </w:rPr>
          <w:t xml:space="preserve">Decision. Pertama </w:t>
        </w:r>
      </w:ins>
      <w:ins w:id="5533" w:author="arkat" w:date="2017-10-01T13:23:00Z">
        <w:r w:rsidR="0076064B" w:rsidRPr="0050462A">
          <w:rPr>
            <w:szCs w:val="24"/>
            <w:lang w:val="en-US"/>
          </w:rPr>
          <w:t>menggun</w:t>
        </w:r>
      </w:ins>
      <w:ins w:id="5534" w:author="arkat" w:date="2017-10-11T09:19:00Z">
        <w:del w:id="5535" w:author="arkat" w:date="2017-10-11T10:32:00Z">
          <w:r w:rsidR="00315295" w:rsidDel="00135261">
            <w:rPr>
              <w:szCs w:val="24"/>
              <w:lang w:val="en-US"/>
            </w:rPr>
            <w:delText>akan</w:delText>
          </w:r>
        </w:del>
      </w:ins>
      <w:proofErr w:type="gramStart"/>
      <w:ins w:id="5536" w:author="arkat" w:date="2017-10-11T10:32:00Z">
        <w:r w:rsidR="00135261">
          <w:rPr>
            <w:szCs w:val="24"/>
            <w:lang w:val="en-US"/>
          </w:rPr>
          <w:t>akan</w:t>
        </w:r>
      </w:ins>
      <w:proofErr w:type="gramEnd"/>
      <w:ins w:id="5537" w:author="arkat" w:date="2017-10-01T13:23:00Z">
        <w:r w:rsidR="0076064B" w:rsidRPr="0050462A">
          <w:rPr>
            <w:szCs w:val="24"/>
            <w:lang w:val="en-US"/>
          </w:rPr>
          <w:t xml:space="preserve"> sekumpulan dari kondisi </w:t>
        </w:r>
        <w:r w:rsidR="0076064B" w:rsidRPr="0050462A">
          <w:rPr>
            <w:i/>
            <w:szCs w:val="24"/>
            <w:lang w:val="en-US"/>
          </w:rPr>
          <w:t xml:space="preserve">Sequence Flow, </w:t>
        </w:r>
        <w:r w:rsidR="0076064B" w:rsidRPr="0050462A">
          <w:rPr>
            <w:szCs w:val="24"/>
            <w:lang w:val="en-US"/>
          </w:rPr>
          <w:t xml:space="preserve">ditandai dengan belah ketupat, sebagaimana pada </w:t>
        </w:r>
      </w:ins>
      <w:ins w:id="5538" w:author="arkat" w:date="2017-10-11T10:58:00Z">
        <w:r w:rsidR="00AF45ED">
          <w:rPr>
            <w:szCs w:val="24"/>
            <w:lang w:val="en-US"/>
          </w:rPr>
          <w:t>G</w:t>
        </w:r>
      </w:ins>
      <w:ins w:id="5539" w:author="arkat" w:date="2017-10-01T13:23:00Z">
        <w:del w:id="5540" w:author="arkat" w:date="2017-10-11T10:58:00Z">
          <w:r w:rsidR="0076064B" w:rsidRPr="0050462A" w:rsidDel="00AF45ED">
            <w:rPr>
              <w:szCs w:val="24"/>
              <w:lang w:val="en-US"/>
            </w:rPr>
            <w:delText>g</w:delText>
          </w:r>
        </w:del>
        <w:r w:rsidR="0076064B" w:rsidRPr="0050462A">
          <w:rPr>
            <w:szCs w:val="24"/>
            <w:lang w:val="en-US"/>
          </w:rPr>
          <w:t xml:space="preserve">ambar </w:t>
        </w:r>
      </w:ins>
      <w:ins w:id="5541" w:author="arkat" w:date="2017-10-01T13:24:00Z">
        <w:r w:rsidR="0050462A">
          <w:rPr>
            <w:szCs w:val="24"/>
            <w:lang w:val="en-US"/>
          </w:rPr>
          <w:t>2.16 bagian atas</w:t>
        </w:r>
        <w:r w:rsidR="0076064B" w:rsidRPr="0050462A">
          <w:rPr>
            <w:szCs w:val="24"/>
            <w:lang w:val="en-US"/>
          </w:rPr>
          <w:t>. Kedua, menggun</w:t>
        </w:r>
      </w:ins>
      <w:ins w:id="5542" w:author="arkat" w:date="2017-10-11T09:19:00Z">
        <w:del w:id="5543" w:author="arkat" w:date="2017-10-11T10:32:00Z">
          <w:r w:rsidR="00315295" w:rsidDel="00135261">
            <w:rPr>
              <w:szCs w:val="24"/>
              <w:lang w:val="en-US"/>
            </w:rPr>
            <w:delText>akan</w:delText>
          </w:r>
        </w:del>
      </w:ins>
      <w:proofErr w:type="gramStart"/>
      <w:ins w:id="5544" w:author="arkat" w:date="2017-10-11T10:32:00Z">
        <w:r w:rsidR="00135261">
          <w:rPr>
            <w:szCs w:val="24"/>
            <w:lang w:val="en-US"/>
          </w:rPr>
          <w:t>akan</w:t>
        </w:r>
      </w:ins>
      <w:proofErr w:type="gramEnd"/>
      <w:ins w:id="5545" w:author="arkat" w:date="2017-10-01T13:24:00Z">
        <w:r w:rsidR="0076064B" w:rsidRPr="0050462A">
          <w:rPr>
            <w:szCs w:val="24"/>
            <w:lang w:val="en-US"/>
          </w:rPr>
          <w:t xml:space="preserve"> </w:t>
        </w:r>
        <w:r w:rsidR="0076064B" w:rsidRPr="0050462A">
          <w:rPr>
            <w:i/>
            <w:szCs w:val="24"/>
            <w:lang w:val="en-US"/>
          </w:rPr>
          <w:t xml:space="preserve">Inclusive Gateway </w:t>
        </w:r>
        <w:r w:rsidR="0050462A">
          <w:rPr>
            <w:szCs w:val="24"/>
            <w:lang w:val="en-US"/>
          </w:rPr>
          <w:t xml:space="preserve">sebagaimana pada </w:t>
        </w:r>
      </w:ins>
      <w:ins w:id="5546" w:author="arkat" w:date="2017-10-11T10:58:00Z">
        <w:r w:rsidR="00AF45ED">
          <w:rPr>
            <w:szCs w:val="24"/>
            <w:lang w:val="en-US"/>
          </w:rPr>
          <w:t>G</w:t>
        </w:r>
      </w:ins>
      <w:ins w:id="5547" w:author="arkat" w:date="2017-10-01T13:24:00Z">
        <w:del w:id="5548" w:author="arkat" w:date="2017-10-11T10:58:00Z">
          <w:r w:rsidR="0050462A" w:rsidDel="00AF45ED">
            <w:rPr>
              <w:szCs w:val="24"/>
              <w:lang w:val="en-US"/>
            </w:rPr>
            <w:delText>g</w:delText>
          </w:r>
        </w:del>
        <w:r w:rsidR="0050462A">
          <w:rPr>
            <w:szCs w:val="24"/>
            <w:lang w:val="en-US"/>
          </w:rPr>
          <w:t>ambar 2.16 bagian bawah</w:t>
        </w:r>
        <w:r w:rsidR="0076064B" w:rsidRPr="0050462A">
          <w:rPr>
            <w:szCs w:val="24"/>
            <w:lang w:val="en-US"/>
          </w:rPr>
          <w:t>.</w:t>
        </w:r>
      </w:ins>
    </w:p>
    <w:p w14:paraId="19C0F5A7" w14:textId="77777777" w:rsidR="0050462A" w:rsidRDefault="0050462A">
      <w:pPr>
        <w:pStyle w:val="BodyText"/>
        <w:spacing w:after="0"/>
        <w:ind w:left="450"/>
        <w:rPr>
          <w:ins w:id="5549" w:author="arkat" w:date="2017-10-02T23:00:00Z"/>
          <w:szCs w:val="24"/>
          <w:lang w:val="en-US"/>
        </w:rPr>
        <w:pPrChange w:id="5550" w:author="arkat" w:date="2017-10-02T23:02:00Z">
          <w:pPr>
            <w:pStyle w:val="BodyText"/>
            <w:spacing w:after="0"/>
          </w:pPr>
        </w:pPrChange>
      </w:pPr>
    </w:p>
    <w:tbl>
      <w:tblPr>
        <w:tblStyle w:val="TableGrid"/>
        <w:tblW w:w="0" w:type="auto"/>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551" w:author="arkat" w:date="2017-10-02T23:03:00Z">
          <w:tblPr>
            <w:tblStyle w:val="TableGrid"/>
            <w:tblW w:w="0" w:type="auto"/>
            <w:tblInd w:w="450" w:type="dxa"/>
            <w:tblLook w:val="04A0" w:firstRow="1" w:lastRow="0" w:firstColumn="1" w:lastColumn="0" w:noHBand="0" w:noVBand="1"/>
          </w:tblPr>
        </w:tblPrChange>
      </w:tblPr>
      <w:tblGrid>
        <w:gridCol w:w="3884"/>
        <w:gridCol w:w="3605"/>
        <w:tblGridChange w:id="5552">
          <w:tblGrid>
            <w:gridCol w:w="3867"/>
            <w:gridCol w:w="3612"/>
          </w:tblGrid>
        </w:tblGridChange>
      </w:tblGrid>
      <w:tr w:rsidR="0050462A" w14:paraId="70E62F0F" w14:textId="77777777" w:rsidTr="0050462A">
        <w:trPr>
          <w:ins w:id="5553" w:author="arkat" w:date="2017-10-02T23:01:00Z"/>
        </w:trPr>
        <w:tc>
          <w:tcPr>
            <w:tcW w:w="3964" w:type="dxa"/>
            <w:vAlign w:val="center"/>
            <w:tcPrChange w:id="5554" w:author="arkat" w:date="2017-10-02T23:03:00Z">
              <w:tcPr>
                <w:tcW w:w="3964" w:type="dxa"/>
              </w:tcPr>
            </w:tcPrChange>
          </w:tcPr>
          <w:p w14:paraId="1AAAFA13" w14:textId="04FCDBAD" w:rsidR="0050462A" w:rsidRDefault="0050462A">
            <w:pPr>
              <w:pStyle w:val="BodyText"/>
              <w:spacing w:after="0"/>
              <w:jc w:val="center"/>
              <w:rPr>
                <w:ins w:id="5555" w:author="arkat" w:date="2017-10-02T23:01:00Z"/>
                <w:szCs w:val="24"/>
                <w:lang w:val="en-US"/>
              </w:rPr>
              <w:pPrChange w:id="5556" w:author="arkat" w:date="2017-10-02T23:04:00Z">
                <w:pPr>
                  <w:pStyle w:val="BodyText"/>
                  <w:spacing w:after="0"/>
                </w:pPr>
              </w:pPrChange>
            </w:pPr>
            <w:ins w:id="5557" w:author="arkat" w:date="2017-10-02T23:01:00Z">
              <w:r>
                <w:rPr>
                  <w:noProof/>
                  <w:lang w:val="en-US"/>
                </w:rPr>
                <w:drawing>
                  <wp:inline distT="0" distB="0" distL="0" distR="0" wp14:anchorId="73842548" wp14:editId="0AAB8715">
                    <wp:extent cx="1620773" cy="119062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37649" t="25481" r="30185" b="32496"/>
                            <a:stretch/>
                          </pic:blipFill>
                          <pic:spPr bwMode="auto">
                            <a:xfrm>
                              <a:off x="0" y="0"/>
                              <a:ext cx="1621572" cy="119121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965" w:type="dxa"/>
            <w:vAlign w:val="center"/>
            <w:tcPrChange w:id="5558" w:author="arkat" w:date="2017-10-02T23:03:00Z">
              <w:tcPr>
                <w:tcW w:w="3965" w:type="dxa"/>
              </w:tcPr>
            </w:tcPrChange>
          </w:tcPr>
          <w:p w14:paraId="2C4868B8" w14:textId="3DB31323" w:rsidR="0050462A" w:rsidRPr="0050462A" w:rsidRDefault="0050462A" w:rsidP="0050462A">
            <w:pPr>
              <w:pStyle w:val="BodyText"/>
              <w:spacing w:after="0"/>
              <w:rPr>
                <w:ins w:id="5559" w:author="arkat" w:date="2017-10-02T23:01:00Z"/>
                <w:szCs w:val="24"/>
                <w:lang w:val="en-US"/>
              </w:rPr>
            </w:pPr>
            <w:ins w:id="5560" w:author="arkat" w:date="2017-10-02T23:01:00Z">
              <w:r w:rsidRPr="0050462A">
                <w:rPr>
                  <w:rPrChange w:id="5561" w:author="arkat" w:date="2017-10-02T23:01:00Z">
                    <w:rPr>
                      <w:b/>
                      <w:i/>
                    </w:rPr>
                  </w:rPrChange>
                </w:rPr>
                <w:t>Conditional Sequence Flow</w:t>
              </w:r>
            </w:ins>
          </w:p>
        </w:tc>
      </w:tr>
      <w:tr w:rsidR="0050462A" w14:paraId="0CB95BAF" w14:textId="77777777" w:rsidTr="0050462A">
        <w:trPr>
          <w:ins w:id="5562" w:author="arkat" w:date="2017-10-02T23:01:00Z"/>
        </w:trPr>
        <w:tc>
          <w:tcPr>
            <w:tcW w:w="3964" w:type="dxa"/>
            <w:vAlign w:val="center"/>
            <w:tcPrChange w:id="5563" w:author="arkat" w:date="2017-10-02T23:03:00Z">
              <w:tcPr>
                <w:tcW w:w="3964" w:type="dxa"/>
              </w:tcPr>
            </w:tcPrChange>
          </w:tcPr>
          <w:p w14:paraId="49A858F2" w14:textId="672D19C3" w:rsidR="0050462A" w:rsidRDefault="0050462A">
            <w:pPr>
              <w:pStyle w:val="BodyText"/>
              <w:spacing w:after="0"/>
              <w:jc w:val="center"/>
              <w:rPr>
                <w:ins w:id="5564" w:author="arkat" w:date="2017-10-02T23:01:00Z"/>
                <w:szCs w:val="24"/>
                <w:lang w:val="en-US"/>
              </w:rPr>
              <w:pPrChange w:id="5565" w:author="arkat" w:date="2017-10-02T23:04:00Z">
                <w:pPr>
                  <w:pStyle w:val="BodyText"/>
                  <w:spacing w:after="0"/>
                </w:pPr>
              </w:pPrChange>
            </w:pPr>
            <w:ins w:id="5566" w:author="arkat" w:date="2017-10-02T23:01:00Z">
              <w:r>
                <w:rPr>
                  <w:noProof/>
                  <w:lang w:val="en-US"/>
                </w:rPr>
                <w:drawing>
                  <wp:inline distT="0" distB="0" distL="0" distR="0" wp14:anchorId="48423DB5" wp14:editId="7169E740">
                    <wp:extent cx="2008796" cy="99885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25607" t="40661" r="36275" b="24087"/>
                            <a:stretch/>
                          </pic:blipFill>
                          <pic:spPr bwMode="auto">
                            <a:xfrm>
                              <a:off x="0" y="0"/>
                              <a:ext cx="2011484" cy="100019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965" w:type="dxa"/>
            <w:vAlign w:val="center"/>
            <w:tcPrChange w:id="5567" w:author="arkat" w:date="2017-10-02T23:03:00Z">
              <w:tcPr>
                <w:tcW w:w="3965" w:type="dxa"/>
              </w:tcPr>
            </w:tcPrChange>
          </w:tcPr>
          <w:p w14:paraId="5A69178D" w14:textId="23734F96" w:rsidR="0050462A" w:rsidRPr="0050462A" w:rsidRDefault="0050462A" w:rsidP="0050462A">
            <w:pPr>
              <w:pStyle w:val="BodyText"/>
              <w:spacing w:after="0"/>
              <w:rPr>
                <w:ins w:id="5568" w:author="arkat" w:date="2017-10-02T23:01:00Z"/>
                <w:szCs w:val="24"/>
                <w:lang w:val="en-US"/>
              </w:rPr>
            </w:pPr>
            <w:ins w:id="5569" w:author="arkat" w:date="2017-10-02T23:01:00Z">
              <w:r w:rsidRPr="0050462A">
                <w:rPr>
                  <w:rPrChange w:id="5570" w:author="arkat" w:date="2017-10-02T23:01:00Z">
                    <w:rPr>
                      <w:i/>
                    </w:rPr>
                  </w:rPrChange>
                </w:rPr>
                <w:t>Inclusive Gateway</w:t>
              </w:r>
            </w:ins>
          </w:p>
        </w:tc>
      </w:tr>
    </w:tbl>
    <w:p w14:paraId="4FB9F72C" w14:textId="77777777" w:rsidR="0050462A" w:rsidRPr="0050462A" w:rsidRDefault="0050462A">
      <w:pPr>
        <w:pStyle w:val="BodyText"/>
        <w:spacing w:after="0"/>
        <w:ind w:left="450"/>
        <w:rPr>
          <w:ins w:id="5571" w:author="arkat" w:date="2017-10-01T13:19:00Z"/>
          <w:szCs w:val="24"/>
          <w:lang w:val="en-US"/>
        </w:rPr>
        <w:pPrChange w:id="5572" w:author="arkat" w:date="2017-10-02T23:00:00Z">
          <w:pPr>
            <w:pStyle w:val="BodyText"/>
            <w:spacing w:after="0"/>
          </w:pPr>
        </w:pPrChange>
      </w:pPr>
    </w:p>
    <w:p w14:paraId="51C190C6" w14:textId="19A9AB19" w:rsidR="0076064B" w:rsidRPr="0050462A" w:rsidRDefault="0050462A">
      <w:pPr>
        <w:pStyle w:val="GambarBAB2"/>
        <w:ind w:left="0" w:firstLine="0"/>
        <w:rPr>
          <w:ins w:id="5573" w:author="arkat" w:date="2017-09-30T08:59:00Z"/>
          <w:b/>
          <w:rPrChange w:id="5574" w:author="arkat" w:date="2017-10-02T23:02:00Z">
            <w:rPr>
              <w:ins w:id="5575" w:author="arkat" w:date="2017-09-30T08:59:00Z"/>
              <w:szCs w:val="24"/>
              <w:lang w:val="en-US"/>
            </w:rPr>
          </w:rPrChange>
        </w:rPr>
        <w:pPrChange w:id="5576" w:author="arkat" w:date="2017-10-02T23:02:00Z">
          <w:pPr>
            <w:pStyle w:val="BodyText"/>
            <w:spacing w:after="0"/>
          </w:pPr>
        </w:pPrChange>
      </w:pPr>
      <w:bookmarkStart w:id="5577" w:name="_Toc495046376"/>
      <w:ins w:id="5578" w:author="arkat" w:date="2017-10-02T23:02:00Z">
        <w:r w:rsidRPr="0050462A">
          <w:rPr>
            <w:b/>
            <w:rPrChange w:id="5579" w:author="arkat" w:date="2017-10-02T23:02:00Z">
              <w:rPr>
                <w:szCs w:val="24"/>
              </w:rPr>
            </w:rPrChange>
          </w:rPr>
          <w:t xml:space="preserve">Contoh Penggunaan </w:t>
        </w:r>
        <w:r w:rsidRPr="0050462A">
          <w:rPr>
            <w:b/>
            <w:i/>
            <w:rPrChange w:id="5580" w:author="arkat" w:date="2017-10-02T23:02:00Z">
              <w:rPr>
                <w:szCs w:val="24"/>
              </w:rPr>
            </w:rPrChange>
          </w:rPr>
          <w:t>Inclusive Gateway</w:t>
        </w:r>
      </w:ins>
      <w:bookmarkEnd w:id="5577"/>
    </w:p>
    <w:p w14:paraId="7CA722E5" w14:textId="5D2F3C77" w:rsidR="00E1779A" w:rsidRPr="00611E55" w:rsidRDefault="0050462A">
      <w:pPr>
        <w:jc w:val="center"/>
        <w:rPr>
          <w:ins w:id="5581" w:author="arkat" w:date="2017-09-30T09:00:00Z"/>
        </w:rPr>
        <w:pPrChange w:id="5582" w:author="arkat" w:date="2017-10-04T23:24:00Z">
          <w:pPr>
            <w:pStyle w:val="BodyText"/>
            <w:spacing w:after="0"/>
          </w:pPr>
        </w:pPrChange>
      </w:pPr>
      <w:ins w:id="5583" w:author="arkat" w:date="2017-10-02T23:03:00Z">
        <w:r w:rsidRPr="00E6554F">
          <w:t xml:space="preserve">Sumber : </w:t>
        </w:r>
        <w:r w:rsidRPr="00A42612">
          <w:fldChar w:fldCharType="begin" w:fldLock="1"/>
        </w:r>
        <w:r w:rsidRPr="0050462A">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sidRPr="00A42612">
          <w:rPr>
            <w:rPrChange w:id="5584" w:author="arkat" w:date="2017-10-02T23:03:00Z">
              <w:rPr/>
            </w:rPrChange>
          </w:rPr>
          <w:fldChar w:fldCharType="separate"/>
        </w:r>
        <w:r w:rsidRPr="0050462A">
          <w:rPr>
            <w:noProof/>
          </w:rPr>
          <w:t>OMG (2011)</w:t>
        </w:r>
        <w:r w:rsidRPr="00A42612">
          <w:fldChar w:fldCharType="end"/>
        </w:r>
      </w:ins>
    </w:p>
    <w:p w14:paraId="17FD31B5" w14:textId="5203BC7E" w:rsidR="00E1779A" w:rsidRDefault="005E2D6F">
      <w:pPr>
        <w:pStyle w:val="BodyText"/>
        <w:numPr>
          <w:ilvl w:val="7"/>
          <w:numId w:val="100"/>
        </w:numPr>
        <w:spacing w:after="0"/>
        <w:ind w:left="720" w:hanging="270"/>
        <w:rPr>
          <w:ins w:id="5585" w:author="arkat" w:date="2017-10-02T23:05:00Z"/>
          <w:szCs w:val="24"/>
          <w:lang w:val="en-US"/>
        </w:rPr>
        <w:pPrChange w:id="5586" w:author="arkat" w:date="2017-09-30T09:02:00Z">
          <w:pPr>
            <w:pStyle w:val="BodyText"/>
            <w:numPr>
              <w:ilvl w:val="7"/>
              <w:numId w:val="26"/>
            </w:numPr>
            <w:spacing w:after="0"/>
            <w:ind w:left="270" w:hanging="270"/>
          </w:pPr>
        </w:pPrChange>
      </w:pPr>
      <w:ins w:id="5587" w:author="arkat" w:date="2017-09-30T08:47:00Z">
        <w:r w:rsidRPr="00B852D2">
          <w:rPr>
            <w:i/>
            <w:szCs w:val="24"/>
            <w:lang w:val="en-US"/>
            <w:rPrChange w:id="5588" w:author="arkat" w:date="2017-10-01T14:06:00Z">
              <w:rPr>
                <w:szCs w:val="24"/>
                <w:lang w:val="en-US"/>
              </w:rPr>
            </w:rPrChange>
          </w:rPr>
          <w:lastRenderedPageBreak/>
          <w:t>Merging</w:t>
        </w:r>
      </w:ins>
      <w:ins w:id="5589" w:author="arkat" w:date="2017-10-01T14:06:00Z">
        <w:r w:rsidR="00B852D2">
          <w:rPr>
            <w:szCs w:val="24"/>
            <w:lang w:val="en-US"/>
          </w:rPr>
          <w:t>, BPMN</w:t>
        </w:r>
      </w:ins>
      <w:ins w:id="5590" w:author="arkat" w:date="2017-10-01T13:36:00Z">
        <w:r w:rsidR="00EB4D0A">
          <w:rPr>
            <w:szCs w:val="24"/>
            <w:lang w:val="en-US"/>
          </w:rPr>
          <w:t xml:space="preserve"> menggun</w:t>
        </w:r>
      </w:ins>
      <w:ins w:id="5591" w:author="arkat" w:date="2017-10-11T09:19:00Z">
        <w:del w:id="5592" w:author="arkat" w:date="2017-10-11T10:32:00Z">
          <w:r w:rsidR="00315295" w:rsidDel="00135261">
            <w:rPr>
              <w:szCs w:val="24"/>
              <w:lang w:val="en-US"/>
            </w:rPr>
            <w:delText>akan</w:delText>
          </w:r>
        </w:del>
      </w:ins>
      <w:proofErr w:type="gramStart"/>
      <w:ins w:id="5593" w:author="arkat" w:date="2017-10-11T10:32:00Z">
        <w:r w:rsidR="00135261">
          <w:rPr>
            <w:szCs w:val="24"/>
            <w:lang w:val="en-US"/>
          </w:rPr>
          <w:t>akan</w:t>
        </w:r>
      </w:ins>
      <w:proofErr w:type="gramEnd"/>
      <w:ins w:id="5594" w:author="arkat" w:date="2017-10-01T13:36:00Z">
        <w:r w:rsidR="00EB4D0A">
          <w:rPr>
            <w:szCs w:val="24"/>
            <w:lang w:val="en-US"/>
          </w:rPr>
          <w:t xml:space="preserve"> istilah “</w:t>
        </w:r>
      </w:ins>
      <w:ins w:id="5595" w:author="arkat" w:date="2017-10-01T13:37:00Z">
        <w:r w:rsidR="00EB4D0A" w:rsidRPr="005515AB">
          <w:rPr>
            <w:i/>
            <w:szCs w:val="24"/>
            <w:lang w:val="en-US"/>
            <w:rPrChange w:id="5596" w:author="arkat" w:date="2017-10-11T11:00:00Z">
              <w:rPr>
                <w:szCs w:val="24"/>
                <w:lang w:val="en-US"/>
              </w:rPr>
            </w:rPrChange>
          </w:rPr>
          <w:t>merge</w:t>
        </w:r>
      </w:ins>
      <w:ins w:id="5597" w:author="arkat" w:date="2017-10-01T13:36:00Z">
        <w:r w:rsidR="00EB4D0A">
          <w:rPr>
            <w:szCs w:val="24"/>
            <w:lang w:val="en-US"/>
          </w:rPr>
          <w:t>”</w:t>
        </w:r>
      </w:ins>
      <w:ins w:id="5598" w:author="arkat" w:date="2017-10-01T13:37:00Z">
        <w:r w:rsidR="00EB4D0A">
          <w:rPr>
            <w:szCs w:val="24"/>
            <w:lang w:val="en-US"/>
          </w:rPr>
          <w:t xml:space="preserve"> untuk melakukan penggabungan 2 atau lebih jalur ke satu jalur. </w:t>
        </w:r>
      </w:ins>
      <w:ins w:id="5599" w:author="arkat" w:date="2017-10-01T13:38:00Z">
        <w:r w:rsidR="00EB4D0A" w:rsidRPr="00EB4D0A">
          <w:rPr>
            <w:i/>
            <w:szCs w:val="24"/>
            <w:lang w:val="en-US"/>
            <w:rPrChange w:id="5600" w:author="arkat" w:date="2017-10-01T13:38:00Z">
              <w:rPr>
                <w:szCs w:val="24"/>
                <w:lang w:val="en-US"/>
              </w:rPr>
            </w:rPrChange>
          </w:rPr>
          <w:t>Merging Exclusive Gateway</w:t>
        </w:r>
        <w:r w:rsidR="00EB4D0A">
          <w:rPr>
            <w:i/>
            <w:szCs w:val="24"/>
            <w:lang w:val="en-US"/>
          </w:rPr>
          <w:t xml:space="preserve"> </w:t>
        </w:r>
        <w:r w:rsidR="00EB4D0A">
          <w:rPr>
            <w:szCs w:val="24"/>
            <w:lang w:val="en-US"/>
          </w:rPr>
          <w:t>digun</w:t>
        </w:r>
      </w:ins>
      <w:ins w:id="5601" w:author="arkat" w:date="2017-10-11T09:19:00Z">
        <w:del w:id="5602" w:author="arkat" w:date="2017-10-11T10:32:00Z">
          <w:r w:rsidR="00315295" w:rsidDel="00135261">
            <w:rPr>
              <w:szCs w:val="24"/>
              <w:lang w:val="en-US"/>
            </w:rPr>
            <w:delText>akan</w:delText>
          </w:r>
        </w:del>
      </w:ins>
      <w:proofErr w:type="gramStart"/>
      <w:ins w:id="5603" w:author="arkat" w:date="2017-10-11T10:32:00Z">
        <w:r w:rsidR="00135261">
          <w:rPr>
            <w:szCs w:val="24"/>
            <w:lang w:val="en-US"/>
          </w:rPr>
          <w:t>akan</w:t>
        </w:r>
      </w:ins>
      <w:proofErr w:type="gramEnd"/>
      <w:ins w:id="5604" w:author="arkat" w:date="2017-10-01T13:38:00Z">
        <w:r w:rsidR="00EB4D0A">
          <w:rPr>
            <w:szCs w:val="24"/>
            <w:lang w:val="en-US"/>
          </w:rPr>
          <w:t xml:space="preserve"> </w:t>
        </w:r>
      </w:ins>
      <w:ins w:id="5605" w:author="arkat" w:date="2017-10-01T14:03:00Z">
        <w:r w:rsidR="00B852D2">
          <w:rPr>
            <w:szCs w:val="24"/>
            <w:lang w:val="en-US"/>
          </w:rPr>
          <w:t xml:space="preserve">untuk menggambarkan penggabungan dari beberapa </w:t>
        </w:r>
      </w:ins>
      <w:ins w:id="5606" w:author="arkat" w:date="2017-10-01T14:04:00Z">
        <w:r w:rsidR="00B852D2">
          <w:rPr>
            <w:i/>
            <w:szCs w:val="24"/>
            <w:lang w:val="en-US"/>
          </w:rPr>
          <w:t xml:space="preserve">Sequence Flow. </w:t>
        </w:r>
        <w:r w:rsidR="00B852D2">
          <w:rPr>
            <w:szCs w:val="24"/>
            <w:lang w:val="en-US"/>
          </w:rPr>
          <w:t xml:space="preserve">Jika semua </w:t>
        </w:r>
        <w:r w:rsidR="00B852D2">
          <w:rPr>
            <w:i/>
            <w:szCs w:val="24"/>
            <w:lang w:val="en-US"/>
          </w:rPr>
          <w:t>Incoming Flow</w:t>
        </w:r>
        <w:r w:rsidR="0050462A">
          <w:rPr>
            <w:szCs w:val="24"/>
            <w:lang w:val="en-US"/>
          </w:rPr>
          <w:t xml:space="preserve"> adalah alternatif</w:t>
        </w:r>
        <w:r w:rsidR="00B852D2">
          <w:rPr>
            <w:szCs w:val="24"/>
            <w:lang w:val="en-US"/>
          </w:rPr>
          <w:t xml:space="preserve">, maka </w:t>
        </w:r>
        <w:r w:rsidR="00B852D2" w:rsidRPr="0050462A">
          <w:rPr>
            <w:i/>
            <w:szCs w:val="24"/>
            <w:lang w:val="en-US"/>
            <w:rPrChange w:id="5607" w:author="arkat" w:date="2017-10-02T23:05:00Z">
              <w:rPr>
                <w:szCs w:val="24"/>
                <w:lang w:val="en-US"/>
              </w:rPr>
            </w:rPrChange>
          </w:rPr>
          <w:t>Gateway</w:t>
        </w:r>
        <w:r w:rsidR="00B852D2">
          <w:rPr>
            <w:szCs w:val="24"/>
            <w:lang w:val="en-US"/>
          </w:rPr>
          <w:t xml:space="preserve"> tidak diperlukan</w:t>
        </w:r>
      </w:ins>
      <w:ins w:id="5608" w:author="arkat" w:date="2017-10-01T14:05:00Z">
        <w:r w:rsidR="00B852D2">
          <w:rPr>
            <w:szCs w:val="24"/>
            <w:lang w:val="en-US"/>
          </w:rPr>
          <w:t xml:space="preserve">. Hal ini berarti aliran yang tidak terkontrol memiliki </w:t>
        </w:r>
        <w:r w:rsidR="00B852D2">
          <w:rPr>
            <w:i/>
            <w:szCs w:val="24"/>
            <w:lang w:val="en-US"/>
          </w:rPr>
          <w:t xml:space="preserve">behavior </w:t>
        </w:r>
        <w:r w:rsidR="00B852D2">
          <w:rPr>
            <w:szCs w:val="24"/>
            <w:lang w:val="en-US"/>
          </w:rPr>
          <w:t xml:space="preserve">memberikan perilaku yang </w:t>
        </w:r>
        <w:proofErr w:type="gramStart"/>
        <w:r w:rsidR="00B852D2">
          <w:rPr>
            <w:szCs w:val="24"/>
            <w:lang w:val="en-US"/>
          </w:rPr>
          <w:t>sama</w:t>
        </w:r>
        <w:proofErr w:type="gramEnd"/>
        <w:r w:rsidR="00B852D2">
          <w:rPr>
            <w:szCs w:val="24"/>
            <w:lang w:val="en-US"/>
          </w:rPr>
          <w:t>.</w:t>
        </w:r>
      </w:ins>
      <w:ins w:id="5609" w:author="arkat" w:date="2017-10-02T23:05:00Z">
        <w:r w:rsidR="0050462A">
          <w:rPr>
            <w:szCs w:val="24"/>
            <w:lang w:val="en-US"/>
          </w:rPr>
          <w:t xml:space="preserve"> Ada 2 </w:t>
        </w:r>
      </w:ins>
      <w:proofErr w:type="gramStart"/>
      <w:ins w:id="5610" w:author="arkat" w:date="2017-10-11T09:20:00Z">
        <w:r w:rsidR="00315295">
          <w:rPr>
            <w:szCs w:val="24"/>
            <w:lang w:val="en-US"/>
          </w:rPr>
          <w:t>cara</w:t>
        </w:r>
      </w:ins>
      <w:proofErr w:type="gramEnd"/>
      <w:ins w:id="5611" w:author="arkat" w:date="2017-10-02T23:05:00Z">
        <w:r w:rsidR="0050462A">
          <w:rPr>
            <w:szCs w:val="24"/>
            <w:lang w:val="en-US"/>
          </w:rPr>
          <w:t xml:space="preserve"> penggambaran </w:t>
        </w:r>
        <w:r w:rsidR="0050462A" w:rsidRPr="0050462A">
          <w:rPr>
            <w:i/>
            <w:szCs w:val="24"/>
            <w:lang w:val="en-US"/>
            <w:rPrChange w:id="5612" w:author="arkat" w:date="2017-10-02T23:06:00Z">
              <w:rPr>
                <w:szCs w:val="24"/>
                <w:lang w:val="en-US"/>
              </w:rPr>
            </w:rPrChange>
          </w:rPr>
          <w:t>merge</w:t>
        </w:r>
        <w:r w:rsidR="0050462A">
          <w:rPr>
            <w:szCs w:val="24"/>
            <w:lang w:val="en-US"/>
          </w:rPr>
          <w:t xml:space="preserve"> di BPMN sebagaimana pada </w:t>
        </w:r>
      </w:ins>
      <w:ins w:id="5613" w:author="arkat" w:date="2017-10-11T10:58:00Z">
        <w:r w:rsidR="00AF45ED">
          <w:rPr>
            <w:szCs w:val="24"/>
            <w:lang w:val="en-US"/>
          </w:rPr>
          <w:t>G</w:t>
        </w:r>
      </w:ins>
      <w:ins w:id="5614" w:author="arkat" w:date="2017-10-02T23:05:00Z">
        <w:del w:id="5615" w:author="arkat" w:date="2017-10-11T10:58:00Z">
          <w:r w:rsidR="0050462A" w:rsidDel="00AF45ED">
            <w:rPr>
              <w:szCs w:val="24"/>
              <w:lang w:val="en-US"/>
            </w:rPr>
            <w:delText>g</w:delText>
          </w:r>
        </w:del>
        <w:r w:rsidR="0050462A">
          <w:rPr>
            <w:szCs w:val="24"/>
            <w:lang w:val="en-US"/>
          </w:rPr>
          <w:t xml:space="preserve">ambar </w:t>
        </w:r>
      </w:ins>
      <w:ins w:id="5616" w:author="arkat" w:date="2017-10-02T23:06:00Z">
        <w:r w:rsidR="0050462A">
          <w:rPr>
            <w:szCs w:val="24"/>
            <w:lang w:val="en-US"/>
          </w:rPr>
          <w:t>2.17</w:t>
        </w:r>
      </w:ins>
      <w:ins w:id="5617" w:author="arkat" w:date="2017-10-11T11:00:00Z">
        <w:r w:rsidR="005515AB">
          <w:rPr>
            <w:szCs w:val="24"/>
            <w:lang w:val="en-US"/>
          </w:rPr>
          <w:t>.</w:t>
        </w:r>
      </w:ins>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618" w:author="arkat" w:date="2017-10-02T23:06:00Z">
          <w:tblPr>
            <w:tblStyle w:val="TableGrid"/>
            <w:tblW w:w="0" w:type="auto"/>
            <w:tblInd w:w="720" w:type="dxa"/>
            <w:tblLook w:val="04A0" w:firstRow="1" w:lastRow="0" w:firstColumn="1" w:lastColumn="0" w:noHBand="0" w:noVBand="1"/>
          </w:tblPr>
        </w:tblPrChange>
      </w:tblPr>
      <w:tblGrid>
        <w:gridCol w:w="3560"/>
        <w:gridCol w:w="3649"/>
        <w:tblGridChange w:id="5619">
          <w:tblGrid>
            <w:gridCol w:w="3560"/>
            <w:gridCol w:w="3649"/>
          </w:tblGrid>
        </w:tblGridChange>
      </w:tblGrid>
      <w:tr w:rsidR="0050462A" w14:paraId="2D0DBB47" w14:textId="77777777" w:rsidTr="0050462A">
        <w:trPr>
          <w:ins w:id="5620" w:author="arkat" w:date="2017-10-02T23:05:00Z"/>
        </w:trPr>
        <w:tc>
          <w:tcPr>
            <w:tcW w:w="3560" w:type="dxa"/>
            <w:tcPrChange w:id="5621" w:author="arkat" w:date="2017-10-02T23:06:00Z">
              <w:tcPr>
                <w:tcW w:w="3964" w:type="dxa"/>
              </w:tcPr>
            </w:tcPrChange>
          </w:tcPr>
          <w:p w14:paraId="0CB5FEF5" w14:textId="3436D7E1" w:rsidR="0050462A" w:rsidRDefault="0050462A" w:rsidP="0050462A">
            <w:pPr>
              <w:pStyle w:val="BodyText"/>
              <w:spacing w:after="0"/>
              <w:rPr>
                <w:ins w:id="5622" w:author="arkat" w:date="2017-10-02T23:05:00Z"/>
                <w:szCs w:val="24"/>
                <w:lang w:val="en-US"/>
              </w:rPr>
            </w:pPr>
            <w:ins w:id="5623" w:author="arkat" w:date="2017-10-02T23:05:00Z">
              <w:r>
                <w:rPr>
                  <w:noProof/>
                  <w:lang w:val="en-US"/>
                </w:rPr>
                <w:drawing>
                  <wp:inline distT="0" distB="0" distL="0" distR="0" wp14:anchorId="37049979" wp14:editId="06D96C0D">
                    <wp:extent cx="1943100" cy="122431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33380" t="35782" r="29114" b="22191"/>
                            <a:stretch/>
                          </pic:blipFill>
                          <pic:spPr bwMode="auto">
                            <a:xfrm>
                              <a:off x="0" y="0"/>
                              <a:ext cx="1944397" cy="122512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649" w:type="dxa"/>
            <w:tcPrChange w:id="5624" w:author="arkat" w:date="2017-10-02T23:06:00Z">
              <w:tcPr>
                <w:tcW w:w="3965" w:type="dxa"/>
              </w:tcPr>
            </w:tcPrChange>
          </w:tcPr>
          <w:p w14:paraId="3D02BCB2" w14:textId="589B5296" w:rsidR="0050462A" w:rsidRDefault="0050462A" w:rsidP="0050462A">
            <w:pPr>
              <w:pStyle w:val="BodyText"/>
              <w:spacing w:after="0"/>
              <w:rPr>
                <w:ins w:id="5625" w:author="arkat" w:date="2017-10-02T23:05:00Z"/>
                <w:szCs w:val="24"/>
                <w:lang w:val="en-US"/>
              </w:rPr>
            </w:pPr>
            <w:ins w:id="5626" w:author="arkat" w:date="2017-10-02T23:06:00Z">
              <w:r>
                <w:rPr>
                  <w:noProof/>
                  <w:lang w:val="en-US"/>
                </w:rPr>
                <w:drawing>
                  <wp:inline distT="0" distB="0" distL="0" distR="0" wp14:anchorId="59BC2586" wp14:editId="5E12F47B">
                    <wp:extent cx="2039443" cy="1360074"/>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33081" t="23316" r="29438" b="32231"/>
                            <a:stretch/>
                          </pic:blipFill>
                          <pic:spPr bwMode="auto">
                            <a:xfrm>
                              <a:off x="0" y="0"/>
                              <a:ext cx="2047238" cy="1365272"/>
                            </a:xfrm>
                            <a:prstGeom prst="rect">
                              <a:avLst/>
                            </a:prstGeom>
                            <a:ln>
                              <a:noFill/>
                            </a:ln>
                            <a:extLst>
                              <a:ext uri="{53640926-AAD7-44D8-BBD7-CCE9431645EC}">
                                <a14:shadowObscured xmlns:a14="http://schemas.microsoft.com/office/drawing/2010/main"/>
                              </a:ext>
                            </a:extLst>
                          </pic:spPr>
                        </pic:pic>
                      </a:graphicData>
                    </a:graphic>
                  </wp:inline>
                </w:drawing>
              </w:r>
            </w:ins>
          </w:p>
        </w:tc>
      </w:tr>
    </w:tbl>
    <w:p w14:paraId="10DDEC1F" w14:textId="2CB81AF5" w:rsidR="00190E7E" w:rsidRDefault="00190E7E">
      <w:pPr>
        <w:pStyle w:val="GambarBAB2"/>
        <w:ind w:left="0" w:firstLine="0"/>
        <w:rPr>
          <w:ins w:id="5627" w:author="arkat" w:date="2017-10-02T23:06:00Z"/>
          <w:b/>
        </w:rPr>
        <w:pPrChange w:id="5628" w:author="arkat" w:date="2017-10-01T12:59:00Z">
          <w:pPr>
            <w:pStyle w:val="BodyText"/>
            <w:numPr>
              <w:ilvl w:val="7"/>
              <w:numId w:val="26"/>
            </w:numPr>
            <w:spacing w:after="0"/>
            <w:ind w:left="2880" w:hanging="360"/>
          </w:pPr>
        </w:pPrChange>
      </w:pPr>
      <w:bookmarkStart w:id="5629" w:name="_Toc495046377"/>
      <w:ins w:id="5630" w:author="arkat" w:date="2017-10-01T12:59:00Z">
        <w:r w:rsidRPr="0050462A">
          <w:rPr>
            <w:b/>
            <w:rPrChange w:id="5631" w:author="arkat" w:date="2017-10-02T23:06:00Z">
              <w:rPr/>
            </w:rPrChange>
          </w:rPr>
          <w:t xml:space="preserve">Contoh Penggambaran </w:t>
        </w:r>
        <w:r w:rsidRPr="0050462A">
          <w:rPr>
            <w:b/>
            <w:i/>
            <w:rPrChange w:id="5632" w:author="arkat" w:date="2017-10-02T23:06:00Z">
              <w:rPr>
                <w:szCs w:val="24"/>
              </w:rPr>
            </w:rPrChange>
          </w:rPr>
          <w:t>Merging</w:t>
        </w:r>
        <w:r w:rsidRPr="0050462A">
          <w:rPr>
            <w:b/>
            <w:rPrChange w:id="5633" w:author="arkat" w:date="2017-10-02T23:06:00Z">
              <w:rPr/>
            </w:rPrChange>
          </w:rPr>
          <w:t xml:space="preserve"> di BPMN</w:t>
        </w:r>
      </w:ins>
      <w:bookmarkEnd w:id="5629"/>
    </w:p>
    <w:p w14:paraId="3DD25D60" w14:textId="2005EE11" w:rsidR="0050462A" w:rsidRPr="0050462A" w:rsidRDefault="0050462A">
      <w:pPr>
        <w:jc w:val="center"/>
        <w:rPr>
          <w:ins w:id="5634" w:author="arkat" w:date="2017-09-30T08:47:00Z"/>
        </w:rPr>
        <w:pPrChange w:id="5635" w:author="arkat" w:date="2017-10-02T23:07:00Z">
          <w:pPr>
            <w:pStyle w:val="BodyText"/>
            <w:numPr>
              <w:ilvl w:val="7"/>
              <w:numId w:val="26"/>
            </w:numPr>
            <w:spacing w:after="0"/>
            <w:ind w:left="2880" w:hanging="360"/>
          </w:pPr>
        </w:pPrChange>
      </w:pPr>
      <w:ins w:id="5636" w:author="arkat" w:date="2017-10-02T23:07:00Z">
        <w:r w:rsidRPr="006E35C8">
          <w:t xml:space="preserve">Sumber : </w:t>
        </w:r>
        <w:r w:rsidRPr="006E35C8">
          <w:fldChar w:fldCharType="begin" w:fldLock="1"/>
        </w:r>
        <w:r w:rsidRPr="006E35C8">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sidRPr="006E35C8">
          <w:rPr>
            <w:rPrChange w:id="5637" w:author="arkat" w:date="2017-10-02T23:07:00Z">
              <w:rPr/>
            </w:rPrChange>
          </w:rPr>
          <w:fldChar w:fldCharType="separate"/>
        </w:r>
        <w:r w:rsidRPr="006E35C8">
          <w:rPr>
            <w:noProof/>
            <w:rPrChange w:id="5638" w:author="arkat" w:date="2017-10-02T23:07:00Z">
              <w:rPr/>
            </w:rPrChange>
          </w:rPr>
          <w:t>OMG (2011)</w:t>
        </w:r>
        <w:r w:rsidRPr="006E35C8">
          <w:rPr>
            <w:rPrChange w:id="5639" w:author="arkat" w:date="2017-10-02T23:07:00Z">
              <w:rPr/>
            </w:rPrChange>
          </w:rPr>
          <w:fldChar w:fldCharType="end"/>
        </w:r>
      </w:ins>
    </w:p>
    <w:p w14:paraId="72BF631C" w14:textId="3F9BA027" w:rsidR="005E2D6F" w:rsidRPr="006E35C8" w:rsidRDefault="005E2D6F">
      <w:pPr>
        <w:pStyle w:val="BodyText"/>
        <w:numPr>
          <w:ilvl w:val="6"/>
          <w:numId w:val="127"/>
        </w:numPr>
        <w:spacing w:after="0"/>
        <w:ind w:left="270" w:hanging="270"/>
        <w:rPr>
          <w:ins w:id="5640" w:author="arkat" w:date="2017-09-30T08:47:00Z"/>
          <w:i/>
          <w:lang w:val="en-US"/>
          <w:rPrChange w:id="5641" w:author="arkat" w:date="2017-10-02T23:07:00Z">
            <w:rPr>
              <w:ins w:id="5642" w:author="arkat" w:date="2017-09-30T08:47:00Z"/>
              <w:szCs w:val="24"/>
              <w:lang w:val="en-US"/>
            </w:rPr>
          </w:rPrChange>
        </w:rPr>
        <w:pPrChange w:id="5643" w:author="arkat" w:date="2017-10-02T22:41:00Z">
          <w:pPr>
            <w:pStyle w:val="BodyText"/>
            <w:numPr>
              <w:ilvl w:val="7"/>
              <w:numId w:val="26"/>
            </w:numPr>
            <w:spacing w:after="0"/>
            <w:ind w:left="2880" w:hanging="360"/>
          </w:pPr>
        </w:pPrChange>
      </w:pPr>
      <w:ins w:id="5644" w:author="arkat" w:date="2017-09-30T08:47:00Z">
        <w:r w:rsidRPr="00843C67">
          <w:rPr>
            <w:b/>
            <w:i/>
            <w:lang w:val="en-US"/>
            <w:rPrChange w:id="5645" w:author="arkat" w:date="2017-10-02T23:14:00Z">
              <w:rPr>
                <w:szCs w:val="24"/>
                <w:lang w:val="en-US"/>
              </w:rPr>
            </w:rPrChange>
          </w:rPr>
          <w:t>Looping</w:t>
        </w:r>
      </w:ins>
      <w:ins w:id="5646" w:author="arkat" w:date="2017-10-01T12:39:00Z">
        <w:r w:rsidR="003531AE" w:rsidRPr="006E35C8">
          <w:rPr>
            <w:i/>
            <w:lang w:val="en-US"/>
          </w:rPr>
          <w:t xml:space="preserve">, </w:t>
        </w:r>
        <w:r w:rsidR="003531AE" w:rsidRPr="005515AB">
          <w:rPr>
            <w:lang w:val="en-US"/>
            <w:rPrChange w:id="5647" w:author="arkat" w:date="2017-10-11T11:02:00Z">
              <w:rPr>
                <w:i/>
                <w:lang w:val="en-US"/>
              </w:rPr>
            </w:rPrChange>
          </w:rPr>
          <w:t>di BPMN ada 2 elemen untuk menggambarkan perulangan, yakni</w:t>
        </w:r>
        <w:r w:rsidR="003531AE" w:rsidRPr="006E35C8">
          <w:rPr>
            <w:i/>
            <w:lang w:val="en-US"/>
          </w:rPr>
          <w:t xml:space="preserve"> Activity Looping </w:t>
        </w:r>
        <w:r w:rsidR="003531AE" w:rsidRPr="005515AB">
          <w:rPr>
            <w:lang w:val="en-US"/>
            <w:rPrChange w:id="5648" w:author="arkat" w:date="2017-10-11T11:02:00Z">
              <w:rPr>
                <w:i/>
                <w:lang w:val="en-US"/>
              </w:rPr>
            </w:rPrChange>
          </w:rPr>
          <w:t>dan</w:t>
        </w:r>
        <w:r w:rsidR="003531AE" w:rsidRPr="006E35C8">
          <w:rPr>
            <w:i/>
            <w:lang w:val="en-US"/>
          </w:rPr>
          <w:t xml:space="preserve"> Sequence Flow Looping</w:t>
        </w:r>
      </w:ins>
      <w:ins w:id="5649" w:author="arkat" w:date="2017-10-01T12:40:00Z">
        <w:r w:rsidR="003531AE" w:rsidRPr="006E35C8">
          <w:rPr>
            <w:i/>
            <w:lang w:val="en-US"/>
          </w:rPr>
          <w:t>.</w:t>
        </w:r>
      </w:ins>
    </w:p>
    <w:p w14:paraId="334A270D" w14:textId="6EDE5CF7" w:rsidR="005E2D6F" w:rsidRDefault="005E2D6F">
      <w:pPr>
        <w:pStyle w:val="BodyText"/>
        <w:numPr>
          <w:ilvl w:val="0"/>
          <w:numId w:val="132"/>
        </w:numPr>
        <w:spacing w:after="0"/>
        <w:rPr>
          <w:ins w:id="5650" w:author="arkat" w:date="2017-09-30T09:05:00Z"/>
          <w:lang w:val="en-US"/>
        </w:rPr>
        <w:pPrChange w:id="5651" w:author="arkat" w:date="2017-10-02T23:08:00Z">
          <w:pPr>
            <w:pStyle w:val="BodyText"/>
            <w:numPr>
              <w:ilvl w:val="7"/>
              <w:numId w:val="26"/>
            </w:numPr>
            <w:spacing w:after="0"/>
            <w:ind w:left="2880" w:hanging="360"/>
          </w:pPr>
        </w:pPrChange>
      </w:pPr>
      <w:ins w:id="5652" w:author="arkat" w:date="2017-09-30T08:48:00Z">
        <w:r w:rsidRPr="006E35C8">
          <w:rPr>
            <w:i/>
            <w:lang w:val="en-US"/>
            <w:rPrChange w:id="5653" w:author="arkat" w:date="2017-10-02T23:09:00Z">
              <w:rPr>
                <w:lang w:val="en-US"/>
              </w:rPr>
            </w:rPrChange>
          </w:rPr>
          <w:t>Activity Looping</w:t>
        </w:r>
      </w:ins>
      <w:ins w:id="5654" w:author="arkat" w:date="2017-10-01T12:40:00Z">
        <w:r w:rsidR="003531AE">
          <w:rPr>
            <w:lang w:val="en-US"/>
          </w:rPr>
          <w:t xml:space="preserve">, atribut dari </w:t>
        </w:r>
        <w:r w:rsidR="003531AE" w:rsidRPr="006E35C8">
          <w:rPr>
            <w:i/>
            <w:lang w:val="en-US"/>
            <w:rPrChange w:id="5655" w:author="arkat" w:date="2017-10-02T23:09:00Z">
              <w:rPr>
                <w:lang w:val="en-US"/>
              </w:rPr>
            </w:rPrChange>
          </w:rPr>
          <w:t>Tasks</w:t>
        </w:r>
        <w:r w:rsidR="003531AE">
          <w:rPr>
            <w:lang w:val="en-US"/>
          </w:rPr>
          <w:t xml:space="preserve"> dan </w:t>
        </w:r>
        <w:r w:rsidR="003531AE" w:rsidRPr="006E35C8">
          <w:rPr>
            <w:i/>
            <w:lang w:val="en-US"/>
            <w:rPrChange w:id="5656" w:author="arkat" w:date="2017-10-02T23:09:00Z">
              <w:rPr>
                <w:lang w:val="en-US"/>
              </w:rPr>
            </w:rPrChange>
          </w:rPr>
          <w:t>Sub-Process</w:t>
        </w:r>
        <w:r w:rsidR="003531AE">
          <w:rPr>
            <w:lang w:val="en-US"/>
          </w:rPr>
          <w:t xml:space="preserve"> </w:t>
        </w:r>
      </w:ins>
      <w:ins w:id="5657" w:author="arkat" w:date="2017-10-11T09:19:00Z">
        <w:del w:id="5658" w:author="arkat" w:date="2017-10-11T10:32:00Z">
          <w:r w:rsidR="00315295" w:rsidDel="00135261">
            <w:rPr>
              <w:lang w:val="en-US"/>
            </w:rPr>
            <w:delText>akan</w:delText>
          </w:r>
        </w:del>
      </w:ins>
      <w:proofErr w:type="gramStart"/>
      <w:ins w:id="5659" w:author="arkat" w:date="2017-10-11T10:32:00Z">
        <w:r w:rsidR="00135261">
          <w:rPr>
            <w:lang w:val="en-US"/>
          </w:rPr>
          <w:t>akan</w:t>
        </w:r>
      </w:ins>
      <w:proofErr w:type="gramEnd"/>
      <w:ins w:id="5660" w:author="arkat" w:date="2017-10-01T12:41:00Z">
        <w:r w:rsidR="003531AE">
          <w:rPr>
            <w:lang w:val="en-US"/>
          </w:rPr>
          <w:t xml:space="preserve"> menentukan jika dilakukan perulangan. Ada 2 jenis tipe perulangan, Yakni: </w:t>
        </w:r>
        <w:r w:rsidR="003531AE" w:rsidRPr="00192F6E">
          <w:rPr>
            <w:i/>
            <w:lang w:val="en-US"/>
            <w:rPrChange w:id="5661" w:author="arkat" w:date="2017-10-01T13:07:00Z">
              <w:rPr>
                <w:lang w:val="en-US"/>
              </w:rPr>
            </w:rPrChange>
          </w:rPr>
          <w:t>Standard</w:t>
        </w:r>
        <w:r w:rsidR="003531AE">
          <w:rPr>
            <w:lang w:val="en-US"/>
          </w:rPr>
          <w:t xml:space="preserve"> dan Multi-</w:t>
        </w:r>
        <w:r w:rsidR="003531AE" w:rsidRPr="00192F6E">
          <w:rPr>
            <w:i/>
            <w:lang w:val="en-US"/>
            <w:rPrChange w:id="5662" w:author="arkat" w:date="2017-10-01T13:07:00Z">
              <w:rPr>
                <w:lang w:val="en-US"/>
              </w:rPr>
            </w:rPrChange>
          </w:rPr>
          <w:t>In</w:t>
        </w:r>
      </w:ins>
      <w:ins w:id="5663" w:author="arkat" w:date="2017-10-02T23:09:00Z">
        <w:r w:rsidR="006E35C8">
          <w:rPr>
            <w:i/>
            <w:lang w:val="en-US"/>
          </w:rPr>
          <w:t>s</w:t>
        </w:r>
      </w:ins>
      <w:ins w:id="5664" w:author="arkat" w:date="2017-10-01T12:41:00Z">
        <w:r w:rsidR="003531AE" w:rsidRPr="00192F6E">
          <w:rPr>
            <w:i/>
            <w:lang w:val="en-US"/>
            <w:rPrChange w:id="5665" w:author="arkat" w:date="2017-10-01T13:07:00Z">
              <w:rPr>
                <w:lang w:val="en-US"/>
              </w:rPr>
            </w:rPrChange>
          </w:rPr>
          <w:t>tance</w:t>
        </w:r>
        <w:r w:rsidR="003531AE">
          <w:rPr>
            <w:lang w:val="en-US"/>
          </w:rPr>
          <w:t>.</w:t>
        </w:r>
      </w:ins>
      <w:ins w:id="5666" w:author="arkat" w:date="2017-10-01T12:42:00Z">
        <w:r w:rsidR="003531AE">
          <w:rPr>
            <w:lang w:val="en-US"/>
          </w:rPr>
          <w:t xml:space="preserve"> Ikon “</w:t>
        </w:r>
        <w:r w:rsidR="003531AE" w:rsidRPr="00192F6E">
          <w:rPr>
            <w:i/>
            <w:lang w:val="en-US"/>
            <w:rPrChange w:id="5667" w:author="arkat" w:date="2017-10-01T13:07:00Z">
              <w:rPr>
                <w:lang w:val="en-US"/>
              </w:rPr>
            </w:rPrChange>
          </w:rPr>
          <w:t>looping</w:t>
        </w:r>
        <w:r w:rsidR="003531AE">
          <w:rPr>
            <w:lang w:val="en-US"/>
          </w:rPr>
          <w:t xml:space="preserve">” kecil pada sebuah </w:t>
        </w:r>
        <w:r w:rsidR="003531AE" w:rsidRPr="003531AE">
          <w:rPr>
            <w:i/>
            <w:lang w:val="en-US"/>
            <w:rPrChange w:id="5668" w:author="arkat" w:date="2017-10-01T12:43:00Z">
              <w:rPr>
                <w:lang w:val="en-US"/>
              </w:rPr>
            </w:rPrChange>
          </w:rPr>
          <w:t>activity</w:t>
        </w:r>
      </w:ins>
      <w:ins w:id="5669" w:author="arkat" w:date="2017-10-01T12:43:00Z">
        <w:r w:rsidR="003531AE">
          <w:rPr>
            <w:i/>
            <w:lang w:val="en-US"/>
          </w:rPr>
          <w:t xml:space="preserve"> </w:t>
        </w:r>
        <w:r w:rsidR="003531AE">
          <w:rPr>
            <w:lang w:val="en-US"/>
          </w:rPr>
          <w:t xml:space="preserve">menunjukkan bahwa </w:t>
        </w:r>
        <w:r w:rsidR="003531AE">
          <w:rPr>
            <w:i/>
            <w:lang w:val="en-US"/>
          </w:rPr>
          <w:t xml:space="preserve">activity </w:t>
        </w:r>
        <w:r w:rsidR="00192F6E">
          <w:rPr>
            <w:lang w:val="en-US"/>
          </w:rPr>
          <w:t>tersebut membutuhkan perulan</w:t>
        </w:r>
        <w:r w:rsidR="00611E55">
          <w:rPr>
            <w:lang w:val="en-US"/>
          </w:rPr>
          <w:t xml:space="preserve">gan, </w:t>
        </w:r>
      </w:ins>
      <w:ins w:id="5670" w:author="arkat" w:date="2017-10-04T23:24:00Z">
        <w:r w:rsidR="00611E55">
          <w:rPr>
            <w:lang w:val="en-US"/>
          </w:rPr>
          <w:t xml:space="preserve">dinotasikan sebagaimana </w:t>
        </w:r>
      </w:ins>
      <w:ins w:id="5671" w:author="arkat" w:date="2017-10-11T10:58:00Z">
        <w:r w:rsidR="00AF45ED">
          <w:rPr>
            <w:lang w:val="en-US"/>
          </w:rPr>
          <w:t>G</w:t>
        </w:r>
      </w:ins>
      <w:ins w:id="5672" w:author="arkat" w:date="2017-10-04T23:24:00Z">
        <w:del w:id="5673" w:author="arkat" w:date="2017-10-11T10:58:00Z">
          <w:r w:rsidR="00611E55" w:rsidDel="00AF45ED">
            <w:rPr>
              <w:lang w:val="en-US"/>
            </w:rPr>
            <w:delText>g</w:delText>
          </w:r>
        </w:del>
        <w:r w:rsidR="00611E55">
          <w:rPr>
            <w:lang w:val="en-US"/>
          </w:rPr>
          <w:t>ambar 2.18.</w:t>
        </w:r>
      </w:ins>
    </w:p>
    <w:p w14:paraId="1D9A498E" w14:textId="40DDB746" w:rsidR="006428D7" w:rsidRDefault="006428D7">
      <w:pPr>
        <w:pStyle w:val="BodyText"/>
        <w:spacing w:after="0"/>
        <w:ind w:left="720"/>
        <w:jc w:val="center"/>
        <w:rPr>
          <w:ins w:id="5674" w:author="arkat" w:date="2017-10-01T12:59:00Z"/>
          <w:lang w:val="en-US"/>
        </w:rPr>
        <w:pPrChange w:id="5675" w:author="arkat" w:date="2017-10-02T23:08:00Z">
          <w:pPr>
            <w:pStyle w:val="BodyText"/>
            <w:numPr>
              <w:ilvl w:val="7"/>
              <w:numId w:val="26"/>
            </w:numPr>
            <w:spacing w:after="0"/>
            <w:ind w:left="2880" w:hanging="360"/>
          </w:pPr>
        </w:pPrChange>
      </w:pPr>
      <w:ins w:id="5676" w:author="arkat" w:date="2017-09-30T09:05:00Z">
        <w:r>
          <w:rPr>
            <w:noProof/>
            <w:lang w:val="en-US"/>
          </w:rPr>
          <w:drawing>
            <wp:inline distT="0" distB="0" distL="0" distR="0" wp14:anchorId="14CCC349" wp14:editId="1839F0A5">
              <wp:extent cx="1037345" cy="737667"/>
              <wp:effectExtent l="0" t="0" r="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39935" t="32800" r="39482" b="41169"/>
                      <a:stretch/>
                    </pic:blipFill>
                    <pic:spPr bwMode="auto">
                      <a:xfrm>
                        <a:off x="0" y="0"/>
                        <a:ext cx="1037621" cy="737863"/>
                      </a:xfrm>
                      <a:prstGeom prst="rect">
                        <a:avLst/>
                      </a:prstGeom>
                      <a:ln>
                        <a:noFill/>
                      </a:ln>
                      <a:extLst>
                        <a:ext uri="{53640926-AAD7-44D8-BBD7-CCE9431645EC}">
                          <a14:shadowObscured xmlns:a14="http://schemas.microsoft.com/office/drawing/2010/main"/>
                        </a:ext>
                      </a:extLst>
                    </pic:spPr>
                  </pic:pic>
                </a:graphicData>
              </a:graphic>
            </wp:inline>
          </w:drawing>
        </w:r>
      </w:ins>
    </w:p>
    <w:p w14:paraId="0B7E4C20" w14:textId="019FA537" w:rsidR="00190E7E" w:rsidRPr="006E35C8" w:rsidRDefault="00190E7E">
      <w:pPr>
        <w:pStyle w:val="GambarBAB2"/>
        <w:ind w:left="0" w:firstLine="0"/>
        <w:rPr>
          <w:ins w:id="5677" w:author="arkat" w:date="2017-09-30T08:48:00Z"/>
          <w:b/>
          <w:rPrChange w:id="5678" w:author="arkat" w:date="2017-10-02T23:08:00Z">
            <w:rPr>
              <w:ins w:id="5679" w:author="arkat" w:date="2017-09-30T08:48:00Z"/>
            </w:rPr>
          </w:rPrChange>
        </w:rPr>
        <w:pPrChange w:id="5680" w:author="arkat" w:date="2017-10-02T23:08:00Z">
          <w:pPr>
            <w:pStyle w:val="BodyText"/>
            <w:numPr>
              <w:ilvl w:val="7"/>
              <w:numId w:val="26"/>
            </w:numPr>
            <w:spacing w:after="0"/>
            <w:ind w:left="2880" w:hanging="360"/>
          </w:pPr>
        </w:pPrChange>
      </w:pPr>
      <w:bookmarkStart w:id="5681" w:name="_Toc495046378"/>
      <w:ins w:id="5682" w:author="arkat" w:date="2017-10-01T12:59:00Z">
        <w:r w:rsidRPr="006E35C8">
          <w:rPr>
            <w:b/>
            <w:rPrChange w:id="5683" w:author="arkat" w:date="2017-10-02T23:08:00Z">
              <w:rPr/>
            </w:rPrChange>
          </w:rPr>
          <w:t xml:space="preserve">Notasi </w:t>
        </w:r>
        <w:r w:rsidRPr="006E35C8">
          <w:rPr>
            <w:b/>
            <w:i/>
            <w:rPrChange w:id="5684" w:author="arkat" w:date="2017-10-02T23:09:00Z">
              <w:rPr/>
            </w:rPrChange>
          </w:rPr>
          <w:t>Activity Looping</w:t>
        </w:r>
      </w:ins>
      <w:bookmarkEnd w:id="5681"/>
    </w:p>
    <w:p w14:paraId="0C6C7EE0" w14:textId="63A15063" w:rsidR="006428D7" w:rsidRPr="00C36A8C" w:rsidRDefault="005E2D6F">
      <w:pPr>
        <w:pStyle w:val="BodyText"/>
        <w:numPr>
          <w:ilvl w:val="0"/>
          <w:numId w:val="132"/>
        </w:numPr>
        <w:spacing w:after="0"/>
        <w:rPr>
          <w:ins w:id="5685" w:author="arkat" w:date="2017-09-30T09:06:00Z"/>
          <w:lang w:val="en-US"/>
        </w:rPr>
        <w:pPrChange w:id="5686" w:author="arkat" w:date="2017-10-02T23:08:00Z">
          <w:pPr>
            <w:pStyle w:val="BodyText"/>
            <w:numPr>
              <w:ilvl w:val="7"/>
              <w:numId w:val="26"/>
            </w:numPr>
            <w:spacing w:after="0"/>
            <w:ind w:left="2880" w:hanging="360"/>
          </w:pPr>
        </w:pPrChange>
      </w:pPr>
      <w:ins w:id="5687" w:author="arkat" w:date="2017-09-30T08:48:00Z">
        <w:r w:rsidRPr="00192F6E">
          <w:rPr>
            <w:i/>
            <w:lang w:val="en-US"/>
            <w:rPrChange w:id="5688" w:author="arkat" w:date="2017-10-01T13:07:00Z">
              <w:rPr>
                <w:szCs w:val="24"/>
                <w:lang w:val="en-US"/>
              </w:rPr>
            </w:rPrChange>
          </w:rPr>
          <w:t>Sequence Flow Looping</w:t>
        </w:r>
      </w:ins>
      <w:ins w:id="5689" w:author="arkat" w:date="2017-10-01T12:43:00Z">
        <w:r w:rsidR="003531AE">
          <w:rPr>
            <w:lang w:val="en-US"/>
          </w:rPr>
          <w:t xml:space="preserve">, </w:t>
        </w:r>
      </w:ins>
      <w:ins w:id="5690" w:author="arkat" w:date="2017-10-01T13:07:00Z">
        <w:r w:rsidR="00192F6E">
          <w:rPr>
            <w:lang w:val="en-US"/>
          </w:rPr>
          <w:t xml:space="preserve">Perulangan dapat dibuat dengan menghubungkan sebuah </w:t>
        </w:r>
      </w:ins>
      <w:ins w:id="5691" w:author="arkat" w:date="2017-10-01T13:08:00Z">
        <w:r w:rsidR="00192F6E">
          <w:rPr>
            <w:i/>
            <w:lang w:val="en-US"/>
          </w:rPr>
          <w:t xml:space="preserve">Sequence Flow </w:t>
        </w:r>
        <w:r w:rsidR="00192F6E">
          <w:rPr>
            <w:lang w:val="en-US"/>
          </w:rPr>
          <w:t xml:space="preserve">ke elemen sebeleumnya. Elemen sebelumnya harus mempunya </w:t>
        </w:r>
      </w:ins>
      <w:ins w:id="5692" w:author="arkat" w:date="2017-10-01T13:09:00Z">
        <w:r w:rsidR="00611E55">
          <w:rPr>
            <w:i/>
            <w:lang w:val="en-US"/>
          </w:rPr>
          <w:t xml:space="preserve">Outgoing Sequence Flow, </w:t>
        </w:r>
      </w:ins>
      <w:ins w:id="5693" w:author="arkat" w:date="2017-10-04T23:25:00Z">
        <w:r w:rsidR="00611E55">
          <w:rPr>
            <w:lang w:val="en-US"/>
          </w:rPr>
          <w:t xml:space="preserve">dinotasikan sebagaimana </w:t>
        </w:r>
      </w:ins>
      <w:ins w:id="5694" w:author="arkat" w:date="2017-10-11T10:58:00Z">
        <w:r w:rsidR="00AF45ED">
          <w:rPr>
            <w:lang w:val="en-US"/>
          </w:rPr>
          <w:t>G</w:t>
        </w:r>
      </w:ins>
      <w:ins w:id="5695" w:author="arkat" w:date="2017-10-04T23:25:00Z">
        <w:del w:id="5696" w:author="arkat" w:date="2017-10-11T10:58:00Z">
          <w:r w:rsidR="00611E55" w:rsidDel="00AF45ED">
            <w:rPr>
              <w:lang w:val="en-US"/>
            </w:rPr>
            <w:delText>g</w:delText>
          </w:r>
        </w:del>
        <w:r w:rsidR="00611E55">
          <w:rPr>
            <w:lang w:val="en-US"/>
          </w:rPr>
          <w:t>ambar 2.19.</w:t>
        </w:r>
      </w:ins>
    </w:p>
    <w:p w14:paraId="59E8B74D" w14:textId="1A81278E" w:rsidR="006428D7" w:rsidRDefault="006428D7">
      <w:pPr>
        <w:pStyle w:val="BodyText"/>
        <w:spacing w:after="0"/>
        <w:ind w:left="360"/>
        <w:jc w:val="center"/>
        <w:rPr>
          <w:ins w:id="5697" w:author="arkat" w:date="2017-09-30T08:48:00Z"/>
          <w:szCs w:val="24"/>
          <w:lang w:val="en-US"/>
        </w:rPr>
        <w:pPrChange w:id="5698" w:author="arkat" w:date="2017-10-01T13:07:00Z">
          <w:pPr>
            <w:pStyle w:val="BodyText"/>
            <w:numPr>
              <w:ilvl w:val="7"/>
              <w:numId w:val="26"/>
            </w:numPr>
            <w:spacing w:after="0"/>
            <w:ind w:left="2880" w:hanging="360"/>
          </w:pPr>
        </w:pPrChange>
      </w:pPr>
      <w:ins w:id="5699" w:author="arkat" w:date="2017-09-30T09:06:00Z">
        <w:r>
          <w:rPr>
            <w:noProof/>
            <w:lang w:val="en-US"/>
          </w:rPr>
          <w:drawing>
            <wp:inline distT="0" distB="0" distL="0" distR="0" wp14:anchorId="67D739FE" wp14:editId="01D1BB3E">
              <wp:extent cx="3344417" cy="952820"/>
              <wp:effectExtent l="0" t="0" r="889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27593" t="35246" r="33849" b="45217"/>
                      <a:stretch/>
                    </pic:blipFill>
                    <pic:spPr bwMode="auto">
                      <a:xfrm>
                        <a:off x="0" y="0"/>
                        <a:ext cx="3353472" cy="955400"/>
                      </a:xfrm>
                      <a:prstGeom prst="rect">
                        <a:avLst/>
                      </a:prstGeom>
                      <a:ln>
                        <a:noFill/>
                      </a:ln>
                      <a:extLst>
                        <a:ext uri="{53640926-AAD7-44D8-BBD7-CCE9431645EC}">
                          <a14:shadowObscured xmlns:a14="http://schemas.microsoft.com/office/drawing/2010/main"/>
                        </a:ext>
                      </a:extLst>
                    </pic:spPr>
                  </pic:pic>
                </a:graphicData>
              </a:graphic>
            </wp:inline>
          </w:drawing>
        </w:r>
      </w:ins>
    </w:p>
    <w:p w14:paraId="1B7D603C" w14:textId="0E232661" w:rsidR="005E2D6F" w:rsidRDefault="005E2D6F" w:rsidP="00C36A8C">
      <w:pPr>
        <w:pStyle w:val="BodyText"/>
        <w:spacing w:after="0"/>
        <w:rPr>
          <w:ins w:id="5700" w:author="arkat" w:date="2017-10-01T12:59:00Z"/>
          <w:szCs w:val="24"/>
          <w:lang w:val="en-US"/>
        </w:rPr>
      </w:pPr>
    </w:p>
    <w:p w14:paraId="5E22D3F8" w14:textId="05FA9CBB" w:rsidR="00190E7E" w:rsidRPr="006E35C8" w:rsidRDefault="00190E7E">
      <w:pPr>
        <w:pStyle w:val="GambarBAB2"/>
        <w:ind w:left="0" w:firstLine="0"/>
        <w:rPr>
          <w:ins w:id="5701" w:author="arkat" w:date="2017-10-02T21:54:00Z"/>
          <w:b/>
          <w:rPrChange w:id="5702" w:author="arkat" w:date="2017-10-02T23:09:00Z">
            <w:rPr>
              <w:ins w:id="5703" w:author="arkat" w:date="2017-10-02T21:54:00Z"/>
              <w:i/>
            </w:rPr>
          </w:rPrChange>
        </w:rPr>
        <w:pPrChange w:id="5704" w:author="arkat" w:date="2017-10-01T13:07:00Z">
          <w:pPr>
            <w:pStyle w:val="BodyText"/>
            <w:spacing w:after="0"/>
          </w:pPr>
        </w:pPrChange>
      </w:pPr>
      <w:bookmarkStart w:id="5705" w:name="_Toc495046379"/>
      <w:ins w:id="5706" w:author="arkat" w:date="2017-10-01T12:59:00Z">
        <w:r w:rsidRPr="006E35C8">
          <w:rPr>
            <w:b/>
            <w:rPrChange w:id="5707" w:author="arkat" w:date="2017-10-02T23:09:00Z">
              <w:rPr/>
            </w:rPrChange>
          </w:rPr>
          <w:t xml:space="preserve">Contoh </w:t>
        </w:r>
      </w:ins>
      <w:ins w:id="5708" w:author="arkat" w:date="2017-10-02T21:53:00Z">
        <w:r w:rsidR="00AA585C" w:rsidRPr="006E35C8">
          <w:rPr>
            <w:b/>
            <w:i/>
            <w:rPrChange w:id="5709" w:author="arkat" w:date="2017-10-02T23:09:00Z">
              <w:rPr>
                <w:i/>
              </w:rPr>
            </w:rPrChange>
          </w:rPr>
          <w:t xml:space="preserve">Looping </w:t>
        </w:r>
        <w:r w:rsidR="00AA585C" w:rsidRPr="006E35C8">
          <w:rPr>
            <w:b/>
            <w:rPrChange w:id="5710" w:author="arkat" w:date="2017-10-02T23:09:00Z">
              <w:rPr/>
            </w:rPrChange>
          </w:rPr>
          <w:t>menggun</w:t>
        </w:r>
      </w:ins>
      <w:ins w:id="5711" w:author="arkat" w:date="2017-10-11T09:19:00Z">
        <w:del w:id="5712" w:author="arkat" w:date="2017-10-11T10:32:00Z">
          <w:r w:rsidR="00315295" w:rsidDel="00135261">
            <w:rPr>
              <w:b/>
            </w:rPr>
            <w:delText>akan</w:delText>
          </w:r>
        </w:del>
      </w:ins>
      <w:ins w:id="5713" w:author="arkat" w:date="2017-10-11T10:32:00Z">
        <w:r w:rsidR="00135261">
          <w:rPr>
            <w:b/>
          </w:rPr>
          <w:t>akan</w:t>
        </w:r>
      </w:ins>
      <w:ins w:id="5714" w:author="arkat" w:date="2017-10-02T21:53:00Z">
        <w:r w:rsidR="00AA585C" w:rsidRPr="006E35C8">
          <w:rPr>
            <w:b/>
            <w:rPrChange w:id="5715" w:author="arkat" w:date="2017-10-02T23:09:00Z">
              <w:rPr/>
            </w:rPrChange>
          </w:rPr>
          <w:t xml:space="preserve"> </w:t>
        </w:r>
      </w:ins>
      <w:ins w:id="5716" w:author="arkat" w:date="2017-10-01T12:59:00Z">
        <w:r w:rsidRPr="006E35C8">
          <w:rPr>
            <w:b/>
            <w:i/>
            <w:rPrChange w:id="5717" w:author="arkat" w:date="2017-10-02T23:09:00Z">
              <w:rPr>
                <w:szCs w:val="24"/>
              </w:rPr>
            </w:rPrChange>
          </w:rPr>
          <w:t xml:space="preserve">Sequence </w:t>
        </w:r>
      </w:ins>
      <w:ins w:id="5718" w:author="arkat" w:date="2017-10-01T13:07:00Z">
        <w:r w:rsidRPr="006E35C8">
          <w:rPr>
            <w:b/>
            <w:i/>
            <w:rPrChange w:id="5719" w:author="arkat" w:date="2017-10-02T23:09:00Z">
              <w:rPr>
                <w:szCs w:val="24"/>
              </w:rPr>
            </w:rPrChange>
          </w:rPr>
          <w:t>Flow</w:t>
        </w:r>
        <w:bookmarkEnd w:id="5705"/>
        <w:r w:rsidRPr="006E35C8">
          <w:rPr>
            <w:b/>
            <w:i/>
            <w:rPrChange w:id="5720" w:author="arkat" w:date="2017-10-02T23:09:00Z">
              <w:rPr>
                <w:szCs w:val="24"/>
              </w:rPr>
            </w:rPrChange>
          </w:rPr>
          <w:t xml:space="preserve"> </w:t>
        </w:r>
      </w:ins>
    </w:p>
    <w:p w14:paraId="4B5467B8" w14:textId="5DFDF923" w:rsidR="00AA585C" w:rsidRPr="00AA585C" w:rsidRDefault="006E35C8">
      <w:pPr>
        <w:jc w:val="center"/>
        <w:rPr>
          <w:ins w:id="5721" w:author="arkat" w:date="2017-09-30T09:12:00Z"/>
        </w:rPr>
        <w:pPrChange w:id="5722" w:author="arkat" w:date="2017-10-02T23:10:00Z">
          <w:pPr>
            <w:pStyle w:val="BodyText"/>
            <w:spacing w:after="0"/>
          </w:pPr>
        </w:pPrChange>
      </w:pPr>
      <w:ins w:id="5723" w:author="arkat" w:date="2017-10-02T23:10:00Z">
        <w:r w:rsidRPr="006E35C8">
          <w:t xml:space="preserve">Sumber : </w:t>
        </w:r>
        <w:r w:rsidRPr="006E35C8">
          <w:fldChar w:fldCharType="begin" w:fldLock="1"/>
        </w:r>
        <w:r w:rsidRPr="006E35C8">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sidRPr="006E35C8">
          <w:rPr>
            <w:rPrChange w:id="5724" w:author="arkat" w:date="2017-10-02T23:10:00Z">
              <w:rPr/>
            </w:rPrChange>
          </w:rPr>
          <w:fldChar w:fldCharType="separate"/>
        </w:r>
        <w:r w:rsidRPr="006E35C8">
          <w:rPr>
            <w:noProof/>
            <w:rPrChange w:id="5725" w:author="arkat" w:date="2017-10-02T23:10:00Z">
              <w:rPr/>
            </w:rPrChange>
          </w:rPr>
          <w:t>OMG (2011)</w:t>
        </w:r>
        <w:r w:rsidRPr="006E35C8">
          <w:rPr>
            <w:rPrChange w:id="5726" w:author="arkat" w:date="2017-10-02T23:10:00Z">
              <w:rPr/>
            </w:rPrChange>
          </w:rPr>
          <w:fldChar w:fldCharType="end"/>
        </w:r>
      </w:ins>
    </w:p>
    <w:p w14:paraId="64635348" w14:textId="65607967" w:rsidR="00663AA2" w:rsidRPr="00F83EA2" w:rsidRDefault="00663AA2">
      <w:pPr>
        <w:pStyle w:val="BodyText"/>
        <w:numPr>
          <w:ilvl w:val="6"/>
          <w:numId w:val="127"/>
        </w:numPr>
        <w:spacing w:after="0"/>
        <w:ind w:left="270" w:hanging="270"/>
        <w:rPr>
          <w:ins w:id="5727" w:author="arkat" w:date="2017-09-30T09:14:00Z"/>
          <w:i/>
          <w:lang w:val="en-US"/>
          <w:rPrChange w:id="5728" w:author="arkat" w:date="2017-10-01T12:44:00Z">
            <w:rPr>
              <w:ins w:id="5729" w:author="arkat" w:date="2017-09-30T09:14:00Z"/>
              <w:szCs w:val="24"/>
              <w:lang w:val="en-US"/>
            </w:rPr>
          </w:rPrChange>
        </w:rPr>
        <w:pPrChange w:id="5730" w:author="arkat" w:date="2017-10-02T22:41:00Z">
          <w:pPr>
            <w:pStyle w:val="BodyText"/>
            <w:spacing w:after="0"/>
          </w:pPr>
        </w:pPrChange>
      </w:pPr>
      <w:ins w:id="5731" w:author="arkat" w:date="2017-09-30T09:12:00Z">
        <w:r w:rsidRPr="00843C67">
          <w:rPr>
            <w:b/>
            <w:i/>
            <w:lang w:val="en-US"/>
            <w:rPrChange w:id="5732" w:author="arkat" w:date="2017-10-02T23:14:00Z">
              <w:rPr>
                <w:szCs w:val="24"/>
                <w:lang w:val="en-US"/>
              </w:rPr>
            </w:rPrChange>
          </w:rPr>
          <w:t>Multiple Instances</w:t>
        </w:r>
      </w:ins>
      <w:ins w:id="5733" w:author="arkat" w:date="2017-10-01T12:44:00Z">
        <w:r w:rsidR="00192F6E">
          <w:rPr>
            <w:i/>
            <w:lang w:val="en-US"/>
          </w:rPr>
          <w:t xml:space="preserve">, </w:t>
        </w:r>
      </w:ins>
      <w:ins w:id="5734" w:author="arkat" w:date="2017-10-01T13:09:00Z">
        <w:r w:rsidR="00192F6E">
          <w:rPr>
            <w:lang w:val="en-US"/>
          </w:rPr>
          <w:t>Elemen</w:t>
        </w:r>
      </w:ins>
      <w:ins w:id="5735" w:author="arkat" w:date="2017-10-01T12:56:00Z">
        <w:r w:rsidR="00AD27BD">
          <w:rPr>
            <w:i/>
            <w:lang w:val="en-US"/>
          </w:rPr>
          <w:t xml:space="preserve"> </w:t>
        </w:r>
      </w:ins>
      <w:ins w:id="5736" w:author="arkat" w:date="2017-09-30T09:12:00Z">
        <w:r w:rsidRPr="00192F6E">
          <w:rPr>
            <w:i/>
            <w:szCs w:val="24"/>
            <w:lang w:val="en-US"/>
            <w:rPrChange w:id="5737" w:author="arkat" w:date="2017-10-01T13:10:00Z">
              <w:rPr>
                <w:b/>
                <w:szCs w:val="24"/>
                <w:lang w:val="en-US"/>
              </w:rPr>
            </w:rPrChange>
          </w:rPr>
          <w:t>Tasks</w:t>
        </w:r>
        <w:r w:rsidRPr="00F83EA2">
          <w:rPr>
            <w:szCs w:val="24"/>
            <w:lang w:val="en-US"/>
            <w:rPrChange w:id="5738" w:author="arkat" w:date="2017-10-01T12:44:00Z">
              <w:rPr>
                <w:b/>
                <w:szCs w:val="24"/>
                <w:lang w:val="en-US"/>
              </w:rPr>
            </w:rPrChange>
          </w:rPr>
          <w:t xml:space="preserve"> and </w:t>
        </w:r>
        <w:r w:rsidRPr="00192F6E">
          <w:rPr>
            <w:i/>
            <w:szCs w:val="24"/>
            <w:lang w:val="en-US"/>
            <w:rPrChange w:id="5739" w:author="arkat" w:date="2017-10-01T13:10:00Z">
              <w:rPr>
                <w:b/>
                <w:szCs w:val="24"/>
                <w:lang w:val="en-US"/>
              </w:rPr>
            </w:rPrChange>
          </w:rPr>
          <w:t>Sub-Processes</w:t>
        </w:r>
        <w:r w:rsidRPr="00F83EA2">
          <w:rPr>
            <w:szCs w:val="24"/>
            <w:lang w:val="en-US"/>
            <w:rPrChange w:id="5740" w:author="arkat" w:date="2017-10-01T12:44:00Z">
              <w:rPr>
                <w:b/>
                <w:szCs w:val="24"/>
                <w:lang w:val="en-US"/>
              </w:rPr>
            </w:rPrChange>
          </w:rPr>
          <w:t xml:space="preserve"> </w:t>
        </w:r>
      </w:ins>
      <w:ins w:id="5741" w:author="arkat" w:date="2017-10-11T09:19:00Z">
        <w:del w:id="5742" w:author="arkat" w:date="2017-10-11T10:32:00Z">
          <w:r w:rsidR="00315295" w:rsidDel="00135261">
            <w:rPr>
              <w:szCs w:val="24"/>
              <w:lang w:val="en-US"/>
            </w:rPr>
            <w:delText>akan</w:delText>
          </w:r>
        </w:del>
      </w:ins>
      <w:proofErr w:type="gramStart"/>
      <w:ins w:id="5743" w:author="arkat" w:date="2017-10-11T10:32:00Z">
        <w:r w:rsidR="00135261">
          <w:rPr>
            <w:szCs w:val="24"/>
            <w:lang w:val="en-US"/>
          </w:rPr>
          <w:t>akan</w:t>
        </w:r>
      </w:ins>
      <w:proofErr w:type="gramEnd"/>
      <w:ins w:id="5744" w:author="arkat" w:date="2017-10-01T13:10:00Z">
        <w:r w:rsidR="00192F6E">
          <w:rPr>
            <w:szCs w:val="24"/>
            <w:lang w:val="en-US"/>
          </w:rPr>
          <w:t xml:space="preserve"> menentukan apakah perulangan dilakukan atau tidak. Tiga garis horizontal </w:t>
        </w:r>
      </w:ins>
      <w:ins w:id="5745" w:author="arkat" w:date="2017-10-11T09:19:00Z">
        <w:del w:id="5746" w:author="arkat" w:date="2017-10-11T10:32:00Z">
          <w:r w:rsidR="00315295" w:rsidDel="00135261">
            <w:rPr>
              <w:szCs w:val="24"/>
              <w:lang w:val="en-US"/>
            </w:rPr>
            <w:delText>Akan</w:delText>
          </w:r>
        </w:del>
      </w:ins>
      <w:ins w:id="5747" w:author="arkat" w:date="2017-10-11T10:32:00Z">
        <w:r w:rsidR="00135261">
          <w:rPr>
            <w:szCs w:val="24"/>
            <w:lang w:val="en-US"/>
          </w:rPr>
          <w:t>Akan</w:t>
        </w:r>
      </w:ins>
      <w:ins w:id="5748" w:author="arkat" w:date="2017-10-01T13:10:00Z">
        <w:r w:rsidR="00192F6E">
          <w:rPr>
            <w:szCs w:val="24"/>
            <w:lang w:val="en-US"/>
          </w:rPr>
          <w:t xml:space="preserve"> ditampilkan dibagian bawah </w:t>
        </w:r>
      </w:ins>
      <w:ins w:id="5749" w:author="arkat" w:date="2017-10-01T13:11:00Z">
        <w:r w:rsidR="00192F6E">
          <w:rPr>
            <w:i/>
            <w:szCs w:val="24"/>
            <w:lang w:val="en-US"/>
          </w:rPr>
          <w:t xml:space="preserve">Activity </w:t>
        </w:r>
        <w:r w:rsidR="00192F6E">
          <w:rPr>
            <w:szCs w:val="24"/>
            <w:lang w:val="en-US"/>
          </w:rPr>
          <w:t xml:space="preserve">untuk </w:t>
        </w:r>
      </w:ins>
      <w:ins w:id="5750" w:author="arkat" w:date="2017-09-30T09:12:00Z">
        <w:r w:rsidR="00192F6E" w:rsidRPr="00C36A8C">
          <w:rPr>
            <w:i/>
            <w:szCs w:val="24"/>
            <w:lang w:val="en-US"/>
          </w:rPr>
          <w:t>S</w:t>
        </w:r>
        <w:r w:rsidRPr="00192F6E">
          <w:rPr>
            <w:i/>
            <w:szCs w:val="24"/>
            <w:lang w:val="en-US"/>
            <w:rPrChange w:id="5751" w:author="arkat" w:date="2017-10-01T13:13:00Z">
              <w:rPr>
                <w:b/>
                <w:szCs w:val="24"/>
                <w:lang w:val="en-US"/>
              </w:rPr>
            </w:rPrChange>
          </w:rPr>
          <w:t>equential Multi-Instances</w:t>
        </w:r>
        <w:r w:rsidRPr="00F83EA2">
          <w:rPr>
            <w:szCs w:val="24"/>
            <w:lang w:val="en-US"/>
            <w:rPrChange w:id="5752" w:author="arkat" w:date="2017-10-01T12:44:00Z">
              <w:rPr>
                <w:b/>
                <w:szCs w:val="24"/>
                <w:lang w:val="en-US"/>
              </w:rPr>
            </w:rPrChange>
          </w:rPr>
          <w:t xml:space="preserve"> </w:t>
        </w:r>
      </w:ins>
      <w:ins w:id="5753" w:author="arkat" w:date="2017-10-01T13:11:00Z">
        <w:r w:rsidR="00192F6E">
          <w:rPr>
            <w:szCs w:val="24"/>
            <w:lang w:val="en-US"/>
          </w:rPr>
          <w:t xml:space="preserve">dan tiga garis </w:t>
        </w:r>
      </w:ins>
      <w:ins w:id="5754" w:author="arkat" w:date="2017-10-01T13:12:00Z">
        <w:r w:rsidR="00192F6E">
          <w:rPr>
            <w:szCs w:val="24"/>
            <w:lang w:val="en-US"/>
          </w:rPr>
          <w:t>vertical</w:t>
        </w:r>
      </w:ins>
      <w:ins w:id="5755" w:author="arkat" w:date="2017-10-01T13:11:00Z">
        <w:r w:rsidR="00192F6E">
          <w:rPr>
            <w:szCs w:val="24"/>
            <w:lang w:val="en-US"/>
          </w:rPr>
          <w:t xml:space="preserve"> </w:t>
        </w:r>
      </w:ins>
      <w:ins w:id="5756" w:author="arkat" w:date="2017-10-01T13:12:00Z">
        <w:r w:rsidR="00192F6E">
          <w:rPr>
            <w:szCs w:val="24"/>
            <w:lang w:val="en-US"/>
          </w:rPr>
          <w:t>untuk meunjukkan</w:t>
        </w:r>
      </w:ins>
      <w:ins w:id="5757" w:author="arkat" w:date="2017-09-30T09:12:00Z">
        <w:r w:rsidR="00192F6E" w:rsidRPr="00C36A8C">
          <w:rPr>
            <w:szCs w:val="24"/>
            <w:lang w:val="en-US"/>
          </w:rPr>
          <w:t xml:space="preserve"> </w:t>
        </w:r>
        <w:r w:rsidR="00192F6E" w:rsidRPr="00192F6E">
          <w:rPr>
            <w:i/>
            <w:szCs w:val="24"/>
            <w:lang w:val="en-US"/>
            <w:rPrChange w:id="5758" w:author="arkat" w:date="2017-10-01T13:13:00Z">
              <w:rPr>
                <w:szCs w:val="24"/>
                <w:lang w:val="en-US"/>
              </w:rPr>
            </w:rPrChange>
          </w:rPr>
          <w:t>Parallel Multi-Instances</w:t>
        </w:r>
        <w:r w:rsidR="00611E55">
          <w:rPr>
            <w:szCs w:val="24"/>
            <w:lang w:val="en-US"/>
          </w:rPr>
          <w:t xml:space="preserve">, masing-masing dinotasikan sebagaimana </w:t>
        </w:r>
      </w:ins>
      <w:ins w:id="5759" w:author="arkat" w:date="2017-10-11T10:59:00Z">
        <w:r w:rsidR="005515AB">
          <w:rPr>
            <w:szCs w:val="24"/>
            <w:lang w:val="en-US"/>
          </w:rPr>
          <w:t>G</w:t>
        </w:r>
      </w:ins>
      <w:ins w:id="5760" w:author="arkat" w:date="2017-10-04T23:26:00Z">
        <w:del w:id="5761" w:author="arkat" w:date="2017-10-11T10:59:00Z">
          <w:r w:rsidR="00611E55" w:rsidDel="005515AB">
            <w:rPr>
              <w:szCs w:val="24"/>
              <w:lang w:val="en-US"/>
            </w:rPr>
            <w:delText>g</w:delText>
          </w:r>
        </w:del>
        <w:r w:rsidR="00611E55">
          <w:rPr>
            <w:szCs w:val="24"/>
            <w:lang w:val="en-US"/>
          </w:rPr>
          <w:t>ambar 2.20.</w:t>
        </w:r>
      </w:ins>
    </w:p>
    <w:p w14:paraId="78D52A09" w14:textId="77777777" w:rsidR="00663AA2" w:rsidRDefault="00663AA2" w:rsidP="00C36A8C">
      <w:pPr>
        <w:pStyle w:val="BodyText"/>
        <w:spacing w:after="0"/>
        <w:rPr>
          <w:ins w:id="5762" w:author="arkat" w:date="2017-09-30T09:14:00Z"/>
          <w:szCs w:val="24"/>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763" w:author="arkat" w:date="2017-10-01T13:15:00Z">
          <w:tblPr>
            <w:tblStyle w:val="TableGrid"/>
            <w:tblW w:w="0" w:type="auto"/>
            <w:tblLook w:val="04A0" w:firstRow="1" w:lastRow="0" w:firstColumn="1" w:lastColumn="0" w:noHBand="0" w:noVBand="1"/>
          </w:tblPr>
        </w:tblPrChange>
      </w:tblPr>
      <w:tblGrid>
        <w:gridCol w:w="1716"/>
        <w:gridCol w:w="2816"/>
        <w:tblGridChange w:id="5764">
          <w:tblGrid>
            <w:gridCol w:w="3964"/>
            <w:gridCol w:w="3965"/>
          </w:tblGrid>
        </w:tblGridChange>
      </w:tblGrid>
      <w:tr w:rsidR="00B52BFB" w14:paraId="6850689D" w14:textId="77777777" w:rsidTr="008E6B31">
        <w:trPr>
          <w:jc w:val="center"/>
          <w:ins w:id="5765" w:author="arkat" w:date="2017-09-30T09:15:00Z"/>
        </w:trPr>
        <w:tc>
          <w:tcPr>
            <w:tcW w:w="0" w:type="auto"/>
            <w:vAlign w:val="center"/>
            <w:tcPrChange w:id="5766" w:author="arkat" w:date="2017-10-01T13:15:00Z">
              <w:tcPr>
                <w:tcW w:w="3964" w:type="dxa"/>
              </w:tcPr>
            </w:tcPrChange>
          </w:tcPr>
          <w:p w14:paraId="2030BFED" w14:textId="479F9567" w:rsidR="00B52BFB" w:rsidRDefault="00B52BFB">
            <w:pPr>
              <w:pStyle w:val="BodyText"/>
              <w:spacing w:after="0"/>
              <w:jc w:val="center"/>
              <w:rPr>
                <w:ins w:id="5767" w:author="arkat" w:date="2017-09-30T09:15:00Z"/>
                <w:szCs w:val="24"/>
                <w:lang w:val="en-US"/>
              </w:rPr>
              <w:pPrChange w:id="5768" w:author="arkat" w:date="2017-09-30T09:15:00Z">
                <w:pPr>
                  <w:pStyle w:val="BodyText"/>
                  <w:spacing w:after="0"/>
                </w:pPr>
              </w:pPrChange>
            </w:pPr>
            <w:ins w:id="5769" w:author="arkat" w:date="2017-09-30T09:15:00Z">
              <w:r>
                <w:rPr>
                  <w:noProof/>
                  <w:lang w:val="en-US"/>
                </w:rPr>
                <w:drawing>
                  <wp:inline distT="0" distB="0" distL="0" distR="0" wp14:anchorId="5033598C" wp14:editId="6608F012">
                    <wp:extent cx="945136" cy="745351"/>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45270" t="22500" r="35979" b="51201"/>
                            <a:stretch/>
                          </pic:blipFill>
                          <pic:spPr bwMode="auto">
                            <a:xfrm>
                              <a:off x="0" y="0"/>
                              <a:ext cx="945308" cy="74548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vAlign w:val="center"/>
            <w:tcPrChange w:id="5770" w:author="arkat" w:date="2017-10-01T13:15:00Z">
              <w:tcPr>
                <w:tcW w:w="3965" w:type="dxa"/>
              </w:tcPr>
            </w:tcPrChange>
          </w:tcPr>
          <w:p w14:paraId="093F9C00" w14:textId="661CB02F" w:rsidR="00B52BFB" w:rsidRPr="00C36A8C" w:rsidRDefault="00B52BFB">
            <w:pPr>
              <w:pStyle w:val="BodyText"/>
              <w:spacing w:after="0"/>
              <w:jc w:val="left"/>
              <w:rPr>
                <w:ins w:id="5771" w:author="arkat" w:date="2017-09-30T09:15:00Z"/>
                <w:szCs w:val="24"/>
                <w:lang w:val="en-US"/>
              </w:rPr>
              <w:pPrChange w:id="5772" w:author="arkat" w:date="2017-10-01T13:14:00Z">
                <w:pPr>
                  <w:pStyle w:val="BodyText"/>
                  <w:spacing w:after="0"/>
                </w:pPr>
              </w:pPrChange>
            </w:pPr>
            <w:ins w:id="5773" w:author="arkat" w:date="2017-09-30T09:16:00Z">
              <w:r w:rsidRPr="00C36A8C">
                <w:rPr>
                  <w:szCs w:val="24"/>
                  <w:lang w:val="en-US"/>
                </w:rPr>
                <w:t>Sequential</w:t>
              </w:r>
            </w:ins>
            <w:ins w:id="5774" w:author="arkat" w:date="2017-10-01T13:13:00Z">
              <w:r w:rsidR="00192F6E" w:rsidRPr="00192F6E">
                <w:rPr>
                  <w:szCs w:val="24"/>
                  <w:lang w:val="en-US"/>
                </w:rPr>
                <w:t xml:space="preserve"> Multi-Instances</w:t>
              </w:r>
            </w:ins>
          </w:p>
        </w:tc>
      </w:tr>
      <w:tr w:rsidR="00B52BFB" w14:paraId="358A5B27" w14:textId="77777777" w:rsidTr="008E6B31">
        <w:trPr>
          <w:trHeight w:val="1135"/>
          <w:jc w:val="center"/>
          <w:ins w:id="5775" w:author="arkat" w:date="2017-09-30T09:16:00Z"/>
        </w:trPr>
        <w:tc>
          <w:tcPr>
            <w:tcW w:w="0" w:type="auto"/>
            <w:vAlign w:val="center"/>
            <w:tcPrChange w:id="5776" w:author="arkat" w:date="2017-10-01T13:15:00Z">
              <w:tcPr>
                <w:tcW w:w="3964" w:type="dxa"/>
              </w:tcPr>
            </w:tcPrChange>
          </w:tcPr>
          <w:p w14:paraId="1F901F72" w14:textId="627685F8" w:rsidR="00B52BFB" w:rsidRDefault="00B52BFB" w:rsidP="00C36A8C">
            <w:pPr>
              <w:pStyle w:val="BodyText"/>
              <w:spacing w:after="0"/>
              <w:jc w:val="center"/>
              <w:rPr>
                <w:ins w:id="5777" w:author="arkat" w:date="2017-09-30T09:16:00Z"/>
                <w:noProof/>
                <w:lang w:val="en-US"/>
              </w:rPr>
            </w:pPr>
            <w:ins w:id="5778" w:author="arkat" w:date="2017-09-30T09:16:00Z">
              <w:r>
                <w:rPr>
                  <w:noProof/>
                  <w:lang w:val="en-US"/>
                </w:rPr>
                <w:drawing>
                  <wp:inline distT="0" distB="0" distL="0" distR="0" wp14:anchorId="5B82EFD5" wp14:editId="7FEEC55E">
                    <wp:extent cx="944245" cy="699247"/>
                    <wp:effectExtent l="0" t="0" r="8255"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45422" t="58281" r="35831" b="15961"/>
                            <a:stretch/>
                          </pic:blipFill>
                          <pic:spPr bwMode="auto">
                            <a:xfrm>
                              <a:off x="0" y="0"/>
                              <a:ext cx="950116" cy="70359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vAlign w:val="center"/>
            <w:tcPrChange w:id="5779" w:author="arkat" w:date="2017-10-01T13:15:00Z">
              <w:tcPr>
                <w:tcW w:w="3965" w:type="dxa"/>
              </w:tcPr>
            </w:tcPrChange>
          </w:tcPr>
          <w:p w14:paraId="77132BF5" w14:textId="13B458C6" w:rsidR="00B52BFB" w:rsidRPr="00C36A8C" w:rsidRDefault="00B52BFB">
            <w:pPr>
              <w:pStyle w:val="BodyText"/>
              <w:spacing w:after="0"/>
              <w:jc w:val="left"/>
              <w:rPr>
                <w:ins w:id="5780" w:author="arkat" w:date="2017-09-30T09:16:00Z"/>
                <w:noProof/>
                <w:lang w:val="en-US"/>
              </w:rPr>
              <w:pPrChange w:id="5781" w:author="arkat" w:date="2017-10-01T13:14:00Z">
                <w:pPr>
                  <w:pStyle w:val="BodyText"/>
                  <w:spacing w:after="0"/>
                  <w:jc w:val="center"/>
                </w:pPr>
              </w:pPrChange>
            </w:pPr>
            <w:ins w:id="5782" w:author="arkat" w:date="2017-09-30T09:16:00Z">
              <w:r w:rsidRPr="00C36A8C">
                <w:rPr>
                  <w:szCs w:val="24"/>
                  <w:lang w:val="en-US"/>
                </w:rPr>
                <w:t>Parallel</w:t>
              </w:r>
            </w:ins>
            <w:ins w:id="5783" w:author="arkat" w:date="2017-10-01T13:13:00Z">
              <w:r w:rsidR="00192F6E" w:rsidRPr="00192F6E">
                <w:rPr>
                  <w:szCs w:val="24"/>
                  <w:lang w:val="en-US"/>
                </w:rPr>
                <w:t xml:space="preserve"> Multi-Instances</w:t>
              </w:r>
            </w:ins>
          </w:p>
        </w:tc>
      </w:tr>
    </w:tbl>
    <w:p w14:paraId="1C4F6E65" w14:textId="77777777" w:rsidR="00B52BFB" w:rsidRDefault="00B52BFB" w:rsidP="00C36A8C">
      <w:pPr>
        <w:pStyle w:val="BodyText"/>
        <w:spacing w:after="0"/>
        <w:rPr>
          <w:ins w:id="5784" w:author="arkat" w:date="2017-10-01T13:14:00Z"/>
          <w:szCs w:val="24"/>
          <w:lang w:val="en-US"/>
        </w:rPr>
      </w:pPr>
    </w:p>
    <w:p w14:paraId="77FE74A0" w14:textId="7342C1AD" w:rsidR="00192F6E" w:rsidRPr="006E35C8" w:rsidRDefault="00192F6E">
      <w:pPr>
        <w:pStyle w:val="GambarBAB2"/>
        <w:ind w:left="0" w:firstLine="0"/>
        <w:rPr>
          <w:ins w:id="5785" w:author="arkat" w:date="2017-09-30T09:14:00Z"/>
          <w:b/>
          <w:szCs w:val="24"/>
          <w:rPrChange w:id="5786" w:author="arkat" w:date="2017-10-02T23:10:00Z">
            <w:rPr>
              <w:ins w:id="5787" w:author="arkat" w:date="2017-09-30T09:14:00Z"/>
              <w:szCs w:val="24"/>
            </w:rPr>
          </w:rPrChange>
        </w:rPr>
        <w:pPrChange w:id="5788" w:author="arkat" w:date="2017-10-01T13:14:00Z">
          <w:pPr>
            <w:pStyle w:val="BodyText"/>
            <w:spacing w:after="0"/>
          </w:pPr>
        </w:pPrChange>
      </w:pPr>
      <w:bookmarkStart w:id="5789" w:name="_Toc495046380"/>
      <w:ins w:id="5790" w:author="arkat" w:date="2017-10-01T13:14:00Z">
        <w:r w:rsidRPr="006E35C8">
          <w:rPr>
            <w:b/>
            <w:rPrChange w:id="5791" w:author="arkat" w:date="2017-10-02T23:10:00Z">
              <w:rPr/>
            </w:rPrChange>
          </w:rPr>
          <w:t xml:space="preserve">Notasi </w:t>
        </w:r>
        <w:r w:rsidRPr="006E35C8">
          <w:rPr>
            <w:b/>
            <w:i/>
            <w:rPrChange w:id="5792" w:author="arkat" w:date="2017-10-02T23:10:00Z">
              <w:rPr>
                <w:b/>
              </w:rPr>
            </w:rPrChange>
          </w:rPr>
          <w:t>Multiple Intances</w:t>
        </w:r>
      </w:ins>
      <w:bookmarkEnd w:id="5789"/>
    </w:p>
    <w:p w14:paraId="0A471FB9" w14:textId="411E5975" w:rsidR="00B52BFB" w:rsidRPr="003531AE" w:rsidRDefault="00B52BFB">
      <w:pPr>
        <w:pStyle w:val="BodyText"/>
        <w:numPr>
          <w:ilvl w:val="6"/>
          <w:numId w:val="127"/>
        </w:numPr>
        <w:spacing w:after="0"/>
        <w:ind w:left="360"/>
        <w:rPr>
          <w:ins w:id="5793" w:author="arkat" w:date="2017-09-30T09:17:00Z"/>
          <w:i/>
          <w:lang w:val="en-US"/>
          <w:rPrChange w:id="5794" w:author="arkat" w:date="2017-10-01T12:34:00Z">
            <w:rPr>
              <w:ins w:id="5795" w:author="arkat" w:date="2017-09-30T09:17:00Z"/>
              <w:szCs w:val="24"/>
              <w:lang w:val="en-US"/>
            </w:rPr>
          </w:rPrChange>
        </w:rPr>
        <w:pPrChange w:id="5796" w:author="arkat" w:date="2017-10-02T22:41:00Z">
          <w:pPr>
            <w:pStyle w:val="BodyText"/>
            <w:spacing w:after="0"/>
          </w:pPr>
        </w:pPrChange>
      </w:pPr>
      <w:ins w:id="5797" w:author="arkat" w:date="2017-09-30T09:17:00Z">
        <w:r w:rsidRPr="00843C67">
          <w:rPr>
            <w:b/>
            <w:i/>
            <w:lang w:val="en-US"/>
            <w:rPrChange w:id="5798" w:author="arkat" w:date="2017-10-02T23:14:00Z">
              <w:rPr>
                <w:szCs w:val="24"/>
                <w:lang w:val="en-US"/>
              </w:rPr>
            </w:rPrChange>
          </w:rPr>
          <w:t xml:space="preserve">Process </w:t>
        </w:r>
      </w:ins>
      <w:ins w:id="5799" w:author="arkat" w:date="2017-10-01T13:14:00Z">
        <w:r w:rsidR="00192F6E" w:rsidRPr="00843C67">
          <w:rPr>
            <w:b/>
            <w:i/>
            <w:lang w:val="en-US"/>
            <w:rPrChange w:id="5800" w:author="arkat" w:date="2017-10-02T23:14:00Z">
              <w:rPr>
                <w:i/>
                <w:lang w:val="en-US"/>
              </w:rPr>
            </w:rPrChange>
          </w:rPr>
          <w:t>Break</w:t>
        </w:r>
        <w:r w:rsidR="00192F6E" w:rsidRPr="00C36A8C">
          <w:rPr>
            <w:i/>
            <w:lang w:val="en-US"/>
          </w:rPr>
          <w:t>,</w:t>
        </w:r>
      </w:ins>
      <w:ins w:id="5801" w:author="arkat" w:date="2017-10-01T12:34:00Z">
        <w:r w:rsidR="003531AE">
          <w:rPr>
            <w:i/>
            <w:lang w:val="en-US"/>
          </w:rPr>
          <w:t xml:space="preserve"> </w:t>
        </w:r>
      </w:ins>
      <w:ins w:id="5802" w:author="arkat" w:date="2017-10-01T12:35:00Z">
        <w:r w:rsidR="003531AE">
          <w:rPr>
            <w:lang w:val="en-US"/>
          </w:rPr>
          <w:t>lokasi di sebuah proses yang menunjukkan dimana jeda yang diingin</w:t>
        </w:r>
      </w:ins>
      <w:ins w:id="5803" w:author="arkat" w:date="2017-10-11T09:19:00Z">
        <w:del w:id="5804" w:author="arkat" w:date="2017-10-11T10:32:00Z">
          <w:r w:rsidR="00315295" w:rsidDel="00135261">
            <w:rPr>
              <w:lang w:val="en-US"/>
            </w:rPr>
            <w:delText>akan</w:delText>
          </w:r>
        </w:del>
      </w:ins>
      <w:proofErr w:type="gramStart"/>
      <w:ins w:id="5805" w:author="arkat" w:date="2017-10-11T10:32:00Z">
        <w:r w:rsidR="00135261">
          <w:rPr>
            <w:lang w:val="en-US"/>
          </w:rPr>
          <w:t>akan</w:t>
        </w:r>
      </w:ins>
      <w:proofErr w:type="gramEnd"/>
      <w:ins w:id="5806" w:author="arkat" w:date="2017-10-01T12:35:00Z">
        <w:r w:rsidR="003531AE">
          <w:rPr>
            <w:lang w:val="en-US"/>
          </w:rPr>
          <w:t xml:space="preserve"> </w:t>
        </w:r>
      </w:ins>
      <w:ins w:id="5807" w:author="arkat" w:date="2017-10-11T09:19:00Z">
        <w:del w:id="5808" w:author="arkat" w:date="2017-10-11T10:32:00Z">
          <w:r w:rsidR="00315295" w:rsidDel="00135261">
            <w:rPr>
              <w:lang w:val="en-US"/>
            </w:rPr>
            <w:delText>Akan</w:delText>
          </w:r>
        </w:del>
      </w:ins>
      <w:ins w:id="5809" w:author="arkat" w:date="2017-10-11T10:32:00Z">
        <w:r w:rsidR="00135261">
          <w:rPr>
            <w:lang w:val="en-US"/>
          </w:rPr>
          <w:t>Akan</w:t>
        </w:r>
      </w:ins>
      <w:ins w:id="5810" w:author="arkat" w:date="2017-10-01T12:35:00Z">
        <w:r w:rsidR="003531AE">
          <w:rPr>
            <w:lang w:val="en-US"/>
          </w:rPr>
          <w:t xml:space="preserve"> terjadi di dalam pr</w:t>
        </w:r>
      </w:ins>
      <w:ins w:id="5811" w:author="arkat" w:date="2017-10-01T12:36:00Z">
        <w:r w:rsidR="003531AE">
          <w:rPr>
            <w:lang w:val="en-US"/>
          </w:rPr>
          <w:t xml:space="preserve">oses.  Sebuah </w:t>
        </w:r>
        <w:r w:rsidR="003531AE" w:rsidRPr="003531AE">
          <w:rPr>
            <w:i/>
            <w:lang w:val="en-US"/>
            <w:rPrChange w:id="5812" w:author="arkat" w:date="2017-10-01T12:36:00Z">
              <w:rPr>
                <w:lang w:val="en-US"/>
              </w:rPr>
            </w:rPrChange>
          </w:rPr>
          <w:t>Intermediate Event</w:t>
        </w:r>
      </w:ins>
      <w:ins w:id="5813" w:author="arkat" w:date="2017-09-30T09:17:00Z">
        <w:r w:rsidR="003531AE" w:rsidRPr="00C36A8C">
          <w:rPr>
            <w:i/>
            <w:lang w:val="en-US"/>
          </w:rPr>
          <w:t xml:space="preserve"> </w:t>
        </w:r>
      </w:ins>
      <w:ins w:id="5814" w:author="arkat" w:date="2017-10-01T12:36:00Z">
        <w:r w:rsidR="003531AE">
          <w:rPr>
            <w:szCs w:val="24"/>
            <w:lang w:val="en-US"/>
          </w:rPr>
          <w:t>diigun</w:t>
        </w:r>
      </w:ins>
      <w:ins w:id="5815" w:author="arkat" w:date="2017-10-11T09:19:00Z">
        <w:del w:id="5816" w:author="arkat" w:date="2017-10-11T10:32:00Z">
          <w:r w:rsidR="00315295" w:rsidDel="00135261">
            <w:rPr>
              <w:szCs w:val="24"/>
              <w:lang w:val="en-US"/>
            </w:rPr>
            <w:delText>akan</w:delText>
          </w:r>
        </w:del>
      </w:ins>
      <w:proofErr w:type="gramStart"/>
      <w:ins w:id="5817" w:author="arkat" w:date="2017-10-11T10:32:00Z">
        <w:r w:rsidR="00135261">
          <w:rPr>
            <w:szCs w:val="24"/>
            <w:lang w:val="en-US"/>
          </w:rPr>
          <w:t>akan</w:t>
        </w:r>
      </w:ins>
      <w:proofErr w:type="gramEnd"/>
      <w:ins w:id="5818" w:author="arkat" w:date="2017-10-01T12:36:00Z">
        <w:r w:rsidR="003531AE">
          <w:rPr>
            <w:szCs w:val="24"/>
            <w:lang w:val="en-US"/>
          </w:rPr>
          <w:t xml:space="preserve"> untuk menunjukkan behavior yang sedang terjadi. </w:t>
        </w:r>
      </w:ins>
      <w:ins w:id="5819" w:author="arkat" w:date="2017-10-01T12:37:00Z">
        <w:r w:rsidR="003531AE">
          <w:rPr>
            <w:szCs w:val="24"/>
            <w:lang w:val="en-US"/>
          </w:rPr>
          <w:t xml:space="preserve">Elemen </w:t>
        </w:r>
        <w:r w:rsidR="003531AE">
          <w:rPr>
            <w:i/>
            <w:szCs w:val="24"/>
            <w:lang w:val="en-US"/>
          </w:rPr>
          <w:t xml:space="preserve">Process Break </w:t>
        </w:r>
        <w:r w:rsidR="003531AE">
          <w:rPr>
            <w:szCs w:val="24"/>
            <w:lang w:val="en-US"/>
          </w:rPr>
          <w:t xml:space="preserve">dapat dimodelkan sebagaimana </w:t>
        </w:r>
      </w:ins>
      <w:ins w:id="5820" w:author="arkat" w:date="2017-10-11T10:59:00Z">
        <w:r w:rsidR="005515AB">
          <w:rPr>
            <w:szCs w:val="24"/>
            <w:lang w:val="en-US"/>
          </w:rPr>
          <w:t>G</w:t>
        </w:r>
      </w:ins>
      <w:ins w:id="5821" w:author="arkat" w:date="2017-10-01T12:37:00Z">
        <w:del w:id="5822" w:author="arkat" w:date="2017-10-11T10:59:00Z">
          <w:r w:rsidR="003531AE" w:rsidDel="005515AB">
            <w:rPr>
              <w:szCs w:val="24"/>
              <w:lang w:val="en-US"/>
            </w:rPr>
            <w:delText>g</w:delText>
          </w:r>
        </w:del>
        <w:r w:rsidR="003531AE">
          <w:rPr>
            <w:szCs w:val="24"/>
            <w:lang w:val="en-US"/>
          </w:rPr>
          <w:t>ambar</w:t>
        </w:r>
      </w:ins>
      <w:ins w:id="5823" w:author="arkat" w:date="2017-10-01T12:38:00Z">
        <w:r w:rsidR="00611E55">
          <w:rPr>
            <w:szCs w:val="24"/>
            <w:lang w:val="en-US"/>
          </w:rPr>
          <w:t xml:space="preserve"> 2.21</w:t>
        </w:r>
      </w:ins>
      <w:ins w:id="5824" w:author="arkat" w:date="2017-10-01T12:37:00Z">
        <w:r w:rsidR="003531AE">
          <w:rPr>
            <w:szCs w:val="24"/>
            <w:lang w:val="en-US"/>
          </w:rPr>
          <w:t xml:space="preserve">. </w:t>
        </w:r>
      </w:ins>
    </w:p>
    <w:p w14:paraId="08F7A432" w14:textId="390F6294" w:rsidR="00B52BFB" w:rsidRDefault="00B52BFB">
      <w:pPr>
        <w:pStyle w:val="BodyText"/>
        <w:spacing w:after="0"/>
        <w:jc w:val="center"/>
        <w:rPr>
          <w:ins w:id="5825" w:author="arkat" w:date="2017-10-01T12:38:00Z"/>
          <w:szCs w:val="24"/>
          <w:lang w:val="en-US"/>
        </w:rPr>
        <w:pPrChange w:id="5826" w:author="arkat" w:date="2017-10-01T12:34:00Z">
          <w:pPr>
            <w:pStyle w:val="BodyText"/>
            <w:spacing w:after="0"/>
          </w:pPr>
        </w:pPrChange>
      </w:pPr>
      <w:ins w:id="5827" w:author="arkat" w:date="2017-09-30T09:17:00Z">
        <w:r>
          <w:rPr>
            <w:noProof/>
            <w:lang w:val="en-US"/>
          </w:rPr>
          <w:drawing>
            <wp:inline distT="0" distB="0" distL="0" distR="0" wp14:anchorId="1E458941" wp14:editId="0616AE66">
              <wp:extent cx="3865069" cy="1260182"/>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25149" t="49878" r="35831" b="27497"/>
                      <a:stretch/>
                    </pic:blipFill>
                    <pic:spPr bwMode="auto">
                      <a:xfrm>
                        <a:off x="0" y="0"/>
                        <a:ext cx="3884612" cy="1266554"/>
                      </a:xfrm>
                      <a:prstGeom prst="rect">
                        <a:avLst/>
                      </a:prstGeom>
                      <a:ln>
                        <a:noFill/>
                      </a:ln>
                      <a:extLst>
                        <a:ext uri="{53640926-AAD7-44D8-BBD7-CCE9431645EC}">
                          <a14:shadowObscured xmlns:a14="http://schemas.microsoft.com/office/drawing/2010/main"/>
                        </a:ext>
                      </a:extLst>
                    </pic:spPr>
                  </pic:pic>
                </a:graphicData>
              </a:graphic>
            </wp:inline>
          </w:drawing>
        </w:r>
      </w:ins>
    </w:p>
    <w:p w14:paraId="4DABA7F8" w14:textId="4D57C39D" w:rsidR="003531AE" w:rsidRPr="006E35C8" w:rsidRDefault="003531AE">
      <w:pPr>
        <w:pStyle w:val="GambarBAB2"/>
        <w:ind w:left="0" w:firstLine="0"/>
        <w:rPr>
          <w:ins w:id="5828" w:author="arkat" w:date="2017-09-30T09:14:00Z"/>
          <w:b/>
          <w:i/>
          <w:rPrChange w:id="5829" w:author="arkat" w:date="2017-10-02T23:10:00Z">
            <w:rPr>
              <w:ins w:id="5830" w:author="arkat" w:date="2017-09-30T09:14:00Z"/>
              <w:szCs w:val="24"/>
              <w:lang w:val="en-US"/>
            </w:rPr>
          </w:rPrChange>
        </w:rPr>
        <w:pPrChange w:id="5831" w:author="arkat" w:date="2017-10-01T12:38:00Z">
          <w:pPr>
            <w:pStyle w:val="BodyText"/>
            <w:spacing w:after="0"/>
          </w:pPr>
        </w:pPrChange>
      </w:pPr>
      <w:bookmarkStart w:id="5832" w:name="_Toc495046381"/>
      <w:ins w:id="5833" w:author="arkat" w:date="2017-10-01T12:38:00Z">
        <w:r w:rsidRPr="006E35C8">
          <w:rPr>
            <w:b/>
            <w:rPrChange w:id="5834" w:author="arkat" w:date="2017-10-02T23:10:00Z">
              <w:rPr/>
            </w:rPrChange>
          </w:rPr>
          <w:t xml:space="preserve">Contoh Penggunaan </w:t>
        </w:r>
        <w:r w:rsidRPr="006E35C8">
          <w:rPr>
            <w:b/>
            <w:i/>
            <w:rPrChange w:id="5835" w:author="arkat" w:date="2017-10-02T23:10:00Z">
              <w:rPr>
                <w:szCs w:val="24"/>
              </w:rPr>
            </w:rPrChange>
          </w:rPr>
          <w:t>Process Break</w:t>
        </w:r>
      </w:ins>
      <w:bookmarkEnd w:id="5832"/>
    </w:p>
    <w:p w14:paraId="264A1E5D" w14:textId="1F6CD034" w:rsidR="00663AA2" w:rsidRPr="006E35C8" w:rsidRDefault="006E35C8">
      <w:pPr>
        <w:jc w:val="center"/>
        <w:rPr>
          <w:ins w:id="5836" w:author="arkat" w:date="2017-09-30T09:14:00Z"/>
          <w:rPrChange w:id="5837" w:author="arkat" w:date="2017-10-02T23:10:00Z">
            <w:rPr>
              <w:ins w:id="5838" w:author="arkat" w:date="2017-09-30T09:14:00Z"/>
              <w:szCs w:val="24"/>
              <w:lang w:val="en-US"/>
            </w:rPr>
          </w:rPrChange>
        </w:rPr>
        <w:pPrChange w:id="5839" w:author="arkat" w:date="2017-10-02T23:10:00Z">
          <w:pPr>
            <w:pStyle w:val="BodyText"/>
            <w:spacing w:after="0"/>
          </w:pPr>
        </w:pPrChange>
      </w:pPr>
      <w:ins w:id="5840" w:author="arkat" w:date="2017-10-02T23:10:00Z">
        <w:r w:rsidRPr="006E35C8">
          <w:t xml:space="preserve">Sumber : </w:t>
        </w:r>
        <w:r w:rsidRPr="006E35C8">
          <w:fldChar w:fldCharType="begin" w:fldLock="1"/>
        </w:r>
        <w:r w:rsidRPr="006E35C8">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sidRPr="006E35C8">
          <w:rPr>
            <w:rPrChange w:id="5841" w:author="arkat" w:date="2017-10-02T23:10:00Z">
              <w:rPr/>
            </w:rPrChange>
          </w:rPr>
          <w:fldChar w:fldCharType="separate"/>
        </w:r>
        <w:r w:rsidRPr="006E35C8">
          <w:rPr>
            <w:noProof/>
            <w:rPrChange w:id="5842" w:author="arkat" w:date="2017-10-02T23:10:00Z">
              <w:rPr/>
            </w:rPrChange>
          </w:rPr>
          <w:t>OMG (2011)</w:t>
        </w:r>
        <w:r w:rsidRPr="006E35C8">
          <w:rPr>
            <w:rPrChange w:id="5843" w:author="arkat" w:date="2017-10-02T23:10:00Z">
              <w:rPr/>
            </w:rPrChange>
          </w:rPr>
          <w:fldChar w:fldCharType="end"/>
        </w:r>
      </w:ins>
    </w:p>
    <w:p w14:paraId="014B3A1E" w14:textId="5B7F9099" w:rsidR="00B52BFB" w:rsidRPr="0019292B" w:rsidRDefault="00B52BFB">
      <w:pPr>
        <w:pStyle w:val="BodyText"/>
        <w:numPr>
          <w:ilvl w:val="6"/>
          <w:numId w:val="127"/>
        </w:numPr>
        <w:spacing w:after="0"/>
        <w:ind w:left="360"/>
        <w:rPr>
          <w:ins w:id="5844" w:author="arkat" w:date="2017-09-30T09:18:00Z"/>
          <w:i/>
          <w:lang w:val="en-US"/>
          <w:rPrChange w:id="5845" w:author="arkat" w:date="2017-10-01T12:33:00Z">
            <w:rPr>
              <w:ins w:id="5846" w:author="arkat" w:date="2017-09-30T09:18:00Z"/>
              <w:szCs w:val="24"/>
              <w:lang w:val="en-US"/>
            </w:rPr>
          </w:rPrChange>
        </w:rPr>
        <w:pPrChange w:id="5847" w:author="arkat" w:date="2017-10-02T22:41:00Z">
          <w:pPr>
            <w:pStyle w:val="BodyText"/>
            <w:spacing w:after="0"/>
          </w:pPr>
        </w:pPrChange>
      </w:pPr>
      <w:ins w:id="5848" w:author="arkat" w:date="2017-09-30T09:18:00Z">
        <w:r w:rsidRPr="00843C67">
          <w:rPr>
            <w:b/>
            <w:i/>
            <w:lang w:val="en-US"/>
            <w:rPrChange w:id="5849" w:author="arkat" w:date="2017-10-02T23:14:00Z">
              <w:rPr>
                <w:szCs w:val="24"/>
                <w:lang w:val="en-US"/>
              </w:rPr>
            </w:rPrChange>
          </w:rPr>
          <w:t>Transaction</w:t>
        </w:r>
      </w:ins>
      <w:ins w:id="5850" w:author="arkat" w:date="2017-10-01T12:33:00Z">
        <w:r w:rsidR="0019292B">
          <w:rPr>
            <w:i/>
            <w:lang w:val="en-US"/>
          </w:rPr>
          <w:t xml:space="preserve">, </w:t>
        </w:r>
      </w:ins>
      <w:ins w:id="5851" w:author="arkat" w:date="2017-10-01T12:29:00Z">
        <w:r w:rsidR="002F6977" w:rsidRPr="00C36A8C">
          <w:rPr>
            <w:szCs w:val="24"/>
            <w:lang w:val="en-US"/>
          </w:rPr>
          <w:t xml:space="preserve">adalah </w:t>
        </w:r>
      </w:ins>
      <w:ins w:id="5852" w:author="arkat" w:date="2017-10-11T11:03:00Z">
        <w:r w:rsidR="005515AB">
          <w:rPr>
            <w:szCs w:val="24"/>
            <w:lang w:val="en-US"/>
          </w:rPr>
          <w:t>s</w:t>
        </w:r>
      </w:ins>
      <w:ins w:id="5853" w:author="arkat" w:date="2017-10-01T12:29:00Z">
        <w:del w:id="5854" w:author="arkat" w:date="2017-10-11T11:03:00Z">
          <w:r w:rsidR="002F6977" w:rsidRPr="00C36A8C" w:rsidDel="005515AB">
            <w:rPr>
              <w:szCs w:val="24"/>
              <w:lang w:val="en-US"/>
            </w:rPr>
            <w:delText>S</w:delText>
          </w:r>
        </w:del>
        <w:r w:rsidR="002F6977" w:rsidRPr="00C36A8C">
          <w:rPr>
            <w:szCs w:val="24"/>
            <w:lang w:val="en-US"/>
          </w:rPr>
          <w:t>u</w:t>
        </w:r>
        <w:r w:rsidR="002F6977" w:rsidRPr="0019292B">
          <w:rPr>
            <w:szCs w:val="24"/>
            <w:lang w:val="en-US"/>
          </w:rPr>
          <w:t>b</w:t>
        </w:r>
      </w:ins>
      <w:ins w:id="5855" w:author="arkat" w:date="2017-10-11T11:03:00Z">
        <w:r w:rsidR="005515AB">
          <w:rPr>
            <w:szCs w:val="24"/>
            <w:lang w:val="en-US"/>
          </w:rPr>
          <w:t>-</w:t>
        </w:r>
      </w:ins>
      <w:ins w:id="5856" w:author="arkat" w:date="2017-10-01T12:29:00Z">
        <w:del w:id="5857" w:author="arkat" w:date="2017-10-11T11:03:00Z">
          <w:r w:rsidR="002F6977" w:rsidRPr="0019292B" w:rsidDel="005515AB">
            <w:rPr>
              <w:szCs w:val="24"/>
              <w:lang w:val="en-US"/>
            </w:rPr>
            <w:delText>-</w:delText>
          </w:r>
        </w:del>
      </w:ins>
      <w:ins w:id="5858" w:author="arkat" w:date="2017-10-11T11:03:00Z">
        <w:r w:rsidR="005515AB">
          <w:rPr>
            <w:szCs w:val="24"/>
            <w:lang w:val="en-US"/>
          </w:rPr>
          <w:t>p</w:t>
        </w:r>
      </w:ins>
      <w:ins w:id="5859" w:author="arkat" w:date="2017-10-01T12:29:00Z">
        <w:del w:id="5860" w:author="arkat" w:date="2017-10-11T11:03:00Z">
          <w:r w:rsidR="002F6977" w:rsidRPr="0019292B" w:rsidDel="005515AB">
            <w:rPr>
              <w:szCs w:val="24"/>
              <w:lang w:val="en-US"/>
            </w:rPr>
            <w:delText>P</w:delText>
          </w:r>
        </w:del>
        <w:proofErr w:type="gramStart"/>
        <w:r w:rsidR="002F6977" w:rsidRPr="0019292B">
          <w:rPr>
            <w:szCs w:val="24"/>
            <w:lang w:val="en-US"/>
          </w:rPr>
          <w:t>roses</w:t>
        </w:r>
        <w:proofErr w:type="gramEnd"/>
        <w:r w:rsidR="002F6977" w:rsidRPr="0019292B">
          <w:rPr>
            <w:szCs w:val="24"/>
            <w:lang w:val="en-US"/>
          </w:rPr>
          <w:t xml:space="preserve"> yang didukung oleh protokol khusus yang memastikan bahwa semua pihak yang terlibat memiliki kesepakatan bahwa </w:t>
        </w:r>
        <w:r w:rsidR="002F6977" w:rsidRPr="0019292B">
          <w:rPr>
            <w:i/>
            <w:szCs w:val="24"/>
            <w:lang w:val="en-US"/>
          </w:rPr>
          <w:t>a</w:t>
        </w:r>
      </w:ins>
      <w:ins w:id="5861" w:author="arkat" w:date="2017-10-01T12:30:00Z">
        <w:r w:rsidR="002F6977" w:rsidRPr="0019292B">
          <w:rPr>
            <w:i/>
            <w:szCs w:val="24"/>
            <w:lang w:val="en-US"/>
          </w:rPr>
          <w:t xml:space="preserve">ctivity </w:t>
        </w:r>
      </w:ins>
      <w:ins w:id="5862" w:author="arkat" w:date="2017-10-01T12:29:00Z">
        <w:r w:rsidR="002F6977" w:rsidRPr="0019292B">
          <w:rPr>
            <w:szCs w:val="24"/>
            <w:lang w:val="en-US"/>
          </w:rPr>
          <w:t xml:space="preserve">tersebut harus diselesaikan atau dibatalkan. Atribut </w:t>
        </w:r>
      </w:ins>
      <w:ins w:id="5863" w:author="arkat" w:date="2017-10-01T12:30:00Z">
        <w:r w:rsidR="00AD32B0" w:rsidRPr="0019292B">
          <w:rPr>
            <w:i/>
            <w:szCs w:val="24"/>
            <w:lang w:val="en-US"/>
          </w:rPr>
          <w:t xml:space="preserve">activity </w:t>
        </w:r>
      </w:ins>
      <w:ins w:id="5864" w:author="arkat" w:date="2017-10-11T09:19:00Z">
        <w:del w:id="5865" w:author="arkat" w:date="2017-10-11T10:32:00Z">
          <w:r w:rsidR="00315295" w:rsidDel="00135261">
            <w:rPr>
              <w:szCs w:val="24"/>
              <w:lang w:val="en-US"/>
            </w:rPr>
            <w:delText>akan</w:delText>
          </w:r>
        </w:del>
      </w:ins>
      <w:proofErr w:type="gramStart"/>
      <w:ins w:id="5866" w:author="arkat" w:date="2017-10-11T10:32:00Z">
        <w:r w:rsidR="00135261">
          <w:rPr>
            <w:szCs w:val="24"/>
            <w:lang w:val="en-US"/>
          </w:rPr>
          <w:t>akan</w:t>
        </w:r>
      </w:ins>
      <w:proofErr w:type="gramEnd"/>
      <w:ins w:id="5867" w:author="arkat" w:date="2017-10-01T12:29:00Z">
        <w:r w:rsidR="002F6977" w:rsidRPr="0019292B">
          <w:rPr>
            <w:szCs w:val="24"/>
            <w:lang w:val="en-US"/>
          </w:rPr>
          <w:t xml:space="preserve"> menentukan apakah aktivitas tersebut merup</w:t>
        </w:r>
      </w:ins>
      <w:ins w:id="5868" w:author="arkat" w:date="2017-10-11T09:19:00Z">
        <w:del w:id="5869" w:author="arkat" w:date="2017-10-11T10:32:00Z">
          <w:r w:rsidR="00315295" w:rsidDel="00135261">
            <w:rPr>
              <w:szCs w:val="24"/>
              <w:lang w:val="en-US"/>
            </w:rPr>
            <w:delText>akan</w:delText>
          </w:r>
        </w:del>
      </w:ins>
      <w:ins w:id="5870" w:author="arkat" w:date="2017-10-11T10:32:00Z">
        <w:r w:rsidR="00135261">
          <w:rPr>
            <w:szCs w:val="24"/>
            <w:lang w:val="en-US"/>
          </w:rPr>
          <w:t>akan</w:t>
        </w:r>
      </w:ins>
      <w:ins w:id="5871" w:author="arkat" w:date="2017-10-01T12:29:00Z">
        <w:r w:rsidR="002F6977" w:rsidRPr="0019292B">
          <w:rPr>
            <w:szCs w:val="24"/>
            <w:lang w:val="en-US"/>
          </w:rPr>
          <w:t xml:space="preserve"> transaksi. </w:t>
        </w:r>
      </w:ins>
      <w:ins w:id="5872" w:author="arkat" w:date="2017-10-01T12:30:00Z">
        <w:r w:rsidR="00AD32B0" w:rsidRPr="0019292B">
          <w:rPr>
            <w:szCs w:val="24"/>
            <w:lang w:val="en-US"/>
          </w:rPr>
          <w:t xml:space="preserve"> Garis rangkap </w:t>
        </w:r>
      </w:ins>
      <w:ins w:id="5873" w:author="arkat" w:date="2017-10-01T12:29:00Z">
        <w:r w:rsidR="002F6977" w:rsidRPr="0019292B">
          <w:rPr>
            <w:szCs w:val="24"/>
            <w:lang w:val="en-US"/>
          </w:rPr>
          <w:t xml:space="preserve">menunjukkan bahwa </w:t>
        </w:r>
      </w:ins>
      <w:ins w:id="5874" w:author="arkat" w:date="2017-10-11T11:03:00Z">
        <w:r w:rsidR="005515AB">
          <w:rPr>
            <w:szCs w:val="24"/>
            <w:lang w:val="en-US"/>
          </w:rPr>
          <w:t>s</w:t>
        </w:r>
        <w:r w:rsidR="005515AB" w:rsidRPr="00C36A8C">
          <w:rPr>
            <w:szCs w:val="24"/>
            <w:lang w:val="en-US"/>
          </w:rPr>
          <w:t>u</w:t>
        </w:r>
        <w:r w:rsidR="005515AB">
          <w:rPr>
            <w:szCs w:val="24"/>
            <w:lang w:val="en-US"/>
          </w:rPr>
          <w:t>b-p</w:t>
        </w:r>
        <w:r w:rsidR="005515AB" w:rsidRPr="0019292B">
          <w:rPr>
            <w:szCs w:val="24"/>
            <w:lang w:val="en-US"/>
          </w:rPr>
          <w:t xml:space="preserve">roses </w:t>
        </w:r>
      </w:ins>
      <w:ins w:id="5875" w:author="arkat" w:date="2017-10-01T12:29:00Z">
        <w:del w:id="5876" w:author="arkat" w:date="2017-10-11T11:03:00Z">
          <w:r w:rsidR="002F6977" w:rsidRPr="005515AB" w:rsidDel="005515AB">
            <w:rPr>
              <w:i/>
              <w:szCs w:val="24"/>
              <w:lang w:val="en-US"/>
              <w:rPrChange w:id="5877" w:author="arkat" w:date="2017-10-11T11:02:00Z">
                <w:rPr>
                  <w:szCs w:val="24"/>
                  <w:lang w:val="en-US"/>
                </w:rPr>
              </w:rPrChange>
            </w:rPr>
            <w:delText>Sub-Process</w:delText>
          </w:r>
        </w:del>
      </w:ins>
      <w:ins w:id="5878" w:author="arkat" w:date="2017-10-01T12:31:00Z">
        <w:del w:id="5879" w:author="arkat" w:date="2017-10-11T11:03:00Z">
          <w:r w:rsidR="00AD32B0" w:rsidRPr="0019292B" w:rsidDel="005515AB">
            <w:rPr>
              <w:szCs w:val="24"/>
              <w:lang w:val="en-US"/>
            </w:rPr>
            <w:delText xml:space="preserve"> </w:delText>
          </w:r>
        </w:del>
        <w:r w:rsidR="00AD32B0" w:rsidRPr="0019292B">
          <w:rPr>
            <w:szCs w:val="24"/>
            <w:lang w:val="en-US"/>
          </w:rPr>
          <w:t>tersebut</w:t>
        </w:r>
      </w:ins>
      <w:ins w:id="5880" w:author="arkat" w:date="2017-10-01T12:29:00Z">
        <w:r w:rsidR="002F6977" w:rsidRPr="0019292B">
          <w:rPr>
            <w:szCs w:val="24"/>
            <w:lang w:val="en-US"/>
          </w:rPr>
          <w:t xml:space="preserve"> adalah </w:t>
        </w:r>
      </w:ins>
      <w:ins w:id="5881" w:author="arkat" w:date="2017-10-01T12:31:00Z">
        <w:r w:rsidR="00AD32B0" w:rsidRPr="0019292B">
          <w:rPr>
            <w:i/>
            <w:szCs w:val="24"/>
            <w:lang w:val="en-US"/>
          </w:rPr>
          <w:t>Transaction</w:t>
        </w:r>
      </w:ins>
      <w:ins w:id="5882" w:author="arkat" w:date="2017-10-04T23:26:00Z">
        <w:r w:rsidR="00611E55">
          <w:rPr>
            <w:i/>
            <w:szCs w:val="24"/>
            <w:lang w:val="en-US"/>
          </w:rPr>
          <w:t xml:space="preserve">, </w:t>
        </w:r>
        <w:r w:rsidR="00611E55">
          <w:rPr>
            <w:szCs w:val="24"/>
            <w:lang w:val="en-US"/>
          </w:rPr>
          <w:t xml:space="preserve">sebagaimana </w:t>
        </w:r>
      </w:ins>
      <w:ins w:id="5883" w:author="arkat" w:date="2017-10-11T10:59:00Z">
        <w:r w:rsidR="005515AB">
          <w:rPr>
            <w:szCs w:val="24"/>
            <w:lang w:val="en-US"/>
          </w:rPr>
          <w:t>G</w:t>
        </w:r>
      </w:ins>
      <w:ins w:id="5884" w:author="arkat" w:date="2017-10-04T23:26:00Z">
        <w:del w:id="5885" w:author="arkat" w:date="2017-10-11T10:59:00Z">
          <w:r w:rsidR="00611E55" w:rsidDel="005515AB">
            <w:rPr>
              <w:szCs w:val="24"/>
              <w:lang w:val="en-US"/>
            </w:rPr>
            <w:delText>g</w:delText>
          </w:r>
        </w:del>
        <w:r w:rsidR="00611E55">
          <w:rPr>
            <w:szCs w:val="24"/>
            <w:lang w:val="en-US"/>
          </w:rPr>
          <w:t>ambar 2.22</w:t>
        </w:r>
      </w:ins>
      <w:ins w:id="5886" w:author="arkat" w:date="2017-10-01T12:31:00Z">
        <w:r w:rsidR="00AD32B0" w:rsidRPr="0019292B">
          <w:rPr>
            <w:i/>
            <w:szCs w:val="24"/>
            <w:lang w:val="en-US"/>
          </w:rPr>
          <w:t>.</w:t>
        </w:r>
      </w:ins>
    </w:p>
    <w:p w14:paraId="3E014DD1" w14:textId="5002B4B0" w:rsidR="00B52BFB" w:rsidRDefault="00B52BFB">
      <w:pPr>
        <w:pStyle w:val="BodyText"/>
        <w:spacing w:after="0"/>
        <w:jc w:val="center"/>
        <w:rPr>
          <w:ins w:id="5887" w:author="arkat" w:date="2017-09-30T09:14:00Z"/>
          <w:szCs w:val="24"/>
          <w:lang w:val="en-US"/>
        </w:rPr>
        <w:pPrChange w:id="5888" w:author="arkat" w:date="2017-09-30T09:19:00Z">
          <w:pPr>
            <w:pStyle w:val="BodyText"/>
            <w:spacing w:after="0"/>
          </w:pPr>
        </w:pPrChange>
      </w:pPr>
      <w:ins w:id="5889" w:author="arkat" w:date="2017-09-30T09:18:00Z">
        <w:r>
          <w:rPr>
            <w:noProof/>
            <w:lang w:val="en-US"/>
          </w:rPr>
          <w:drawing>
            <wp:inline distT="0" distB="0" distL="0" distR="0" wp14:anchorId="12DA9C22" wp14:editId="2F2D2D49">
              <wp:extent cx="1483018" cy="960875"/>
              <wp:effectExtent l="0" t="0" r="317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30798" t="29556" r="36745" b="33044"/>
                      <a:stretch/>
                    </pic:blipFill>
                    <pic:spPr bwMode="auto">
                      <a:xfrm>
                        <a:off x="0" y="0"/>
                        <a:ext cx="1489992" cy="965394"/>
                      </a:xfrm>
                      <a:prstGeom prst="rect">
                        <a:avLst/>
                      </a:prstGeom>
                      <a:ln>
                        <a:noFill/>
                      </a:ln>
                      <a:extLst>
                        <a:ext uri="{53640926-AAD7-44D8-BBD7-CCE9431645EC}">
                          <a14:shadowObscured xmlns:a14="http://schemas.microsoft.com/office/drawing/2010/main"/>
                        </a:ext>
                      </a:extLst>
                    </pic:spPr>
                  </pic:pic>
                </a:graphicData>
              </a:graphic>
            </wp:inline>
          </w:drawing>
        </w:r>
      </w:ins>
    </w:p>
    <w:p w14:paraId="44A09FB0" w14:textId="1363BDF9" w:rsidR="00663AA2" w:rsidRPr="006E35C8" w:rsidRDefault="0019292B">
      <w:pPr>
        <w:pStyle w:val="GambarBAB2"/>
        <w:ind w:left="0" w:firstLine="0"/>
        <w:rPr>
          <w:ins w:id="5890" w:author="arkat" w:date="2017-09-30T09:14:00Z"/>
          <w:b/>
          <w:i/>
          <w:rPrChange w:id="5891" w:author="arkat" w:date="2017-10-02T23:11:00Z">
            <w:rPr>
              <w:ins w:id="5892" w:author="arkat" w:date="2017-09-30T09:14:00Z"/>
              <w:szCs w:val="24"/>
              <w:lang w:val="en-US"/>
            </w:rPr>
          </w:rPrChange>
        </w:rPr>
        <w:pPrChange w:id="5893" w:author="arkat" w:date="2017-10-01T12:34:00Z">
          <w:pPr>
            <w:pStyle w:val="BodyText"/>
            <w:spacing w:after="0"/>
          </w:pPr>
        </w:pPrChange>
      </w:pPr>
      <w:bookmarkStart w:id="5894" w:name="_Toc495046382"/>
      <w:ins w:id="5895" w:author="arkat" w:date="2017-10-01T12:33:00Z">
        <w:r w:rsidRPr="006E35C8">
          <w:rPr>
            <w:b/>
            <w:rPrChange w:id="5896" w:author="arkat" w:date="2017-10-02T23:11:00Z">
              <w:rPr/>
            </w:rPrChange>
          </w:rPr>
          <w:t xml:space="preserve">Notasi </w:t>
        </w:r>
        <w:r w:rsidRPr="006E35C8">
          <w:rPr>
            <w:b/>
            <w:i/>
            <w:rPrChange w:id="5897" w:author="arkat" w:date="2017-10-02T23:11:00Z">
              <w:rPr>
                <w:szCs w:val="24"/>
              </w:rPr>
            </w:rPrChange>
          </w:rPr>
          <w:t>Transaction</w:t>
        </w:r>
      </w:ins>
      <w:bookmarkEnd w:id="5894"/>
    </w:p>
    <w:p w14:paraId="5100D21E" w14:textId="77777777" w:rsidR="00663AA2" w:rsidRPr="005E2D6F" w:rsidRDefault="00663AA2">
      <w:pPr>
        <w:pStyle w:val="BodyText"/>
        <w:spacing w:after="0"/>
        <w:rPr>
          <w:ins w:id="5898" w:author="arkat" w:date="2017-09-25T14:48:00Z"/>
          <w:szCs w:val="24"/>
          <w:lang w:val="en-US"/>
          <w:rPrChange w:id="5899" w:author="arkat" w:date="2017-09-30T08:45:00Z">
            <w:rPr>
              <w:ins w:id="5900" w:author="arkat" w:date="2017-09-25T14:48:00Z"/>
              <w:szCs w:val="24"/>
            </w:rPr>
          </w:rPrChange>
        </w:rPr>
      </w:pPr>
    </w:p>
    <w:p w14:paraId="65449571" w14:textId="132609AA" w:rsidR="00200BEB" w:rsidRDefault="00200BEB">
      <w:pPr>
        <w:pStyle w:val="Heading3"/>
        <w:ind w:left="630" w:hanging="630"/>
        <w:rPr>
          <w:ins w:id="5901" w:author="arkat" w:date="2017-10-04T13:48:00Z"/>
          <w:lang w:val="en-US"/>
        </w:rPr>
        <w:pPrChange w:id="5902" w:author="arkat" w:date="2017-10-04T13:49:00Z">
          <w:pPr>
            <w:pStyle w:val="BodyText"/>
            <w:spacing w:after="0"/>
            <w:ind w:firstLine="450"/>
          </w:pPr>
        </w:pPrChange>
      </w:pPr>
      <w:bookmarkStart w:id="5903" w:name="_Toc496168328"/>
      <w:ins w:id="5904" w:author="arkat" w:date="2017-10-04T13:48:00Z">
        <w:r>
          <w:rPr>
            <w:lang w:val="en-US"/>
          </w:rPr>
          <w:t>Transformasi Model</w:t>
        </w:r>
        <w:bookmarkEnd w:id="5903"/>
        <w:r>
          <w:rPr>
            <w:lang w:val="en-US"/>
          </w:rPr>
          <w:t xml:space="preserve"> </w:t>
        </w:r>
      </w:ins>
    </w:p>
    <w:p w14:paraId="03BFA87E" w14:textId="2F968011" w:rsidR="00200BEB" w:rsidRPr="00C45405" w:rsidRDefault="00200BEB" w:rsidP="00200BEB">
      <w:pPr>
        <w:pStyle w:val="BodyText"/>
        <w:spacing w:after="0"/>
        <w:ind w:firstLine="450"/>
        <w:rPr>
          <w:ins w:id="5905" w:author="arkat" w:date="2017-10-04T13:48:00Z"/>
          <w:lang w:val="en-US"/>
        </w:rPr>
      </w:pPr>
      <w:ins w:id="5906" w:author="arkat" w:date="2017-10-04T13:48:00Z">
        <w:r w:rsidRPr="00C45405">
          <w:rPr>
            <w:lang w:val="en-US"/>
          </w:rPr>
          <w:t>Model t</w:t>
        </w:r>
        <w:r>
          <w:rPr>
            <w:lang w:val="en-US"/>
          </w:rPr>
          <w:t>ransformasi adalah teknik penting untuk otomasi</w:t>
        </w:r>
        <w:r w:rsidRPr="00C45405">
          <w:rPr>
            <w:lang w:val="en-US"/>
          </w:rPr>
          <w:t xml:space="preserve"> artefak pemodelan</w:t>
        </w:r>
        <w:r>
          <w:rPr>
            <w:lang w:val="en-US"/>
          </w:rPr>
          <w:t xml:space="preserve"> proses bisnis</w:t>
        </w:r>
        <w:r w:rsidRPr="00C45405">
          <w:rPr>
            <w:lang w:val="en-US"/>
          </w:rPr>
          <w:t>.</w:t>
        </w:r>
      </w:ins>
      <w:ins w:id="5907" w:author="arkat" w:date="2017-10-04T19:32:00Z">
        <w:r w:rsidR="003C2109">
          <w:rPr>
            <w:lang w:val="en-US"/>
          </w:rPr>
          <w:t xml:space="preserve"> Transformasi model digun</w:t>
        </w:r>
      </w:ins>
      <w:ins w:id="5908" w:author="arkat" w:date="2017-10-11T09:19:00Z">
        <w:del w:id="5909" w:author="arkat" w:date="2017-10-11T10:32:00Z">
          <w:r w:rsidR="00315295" w:rsidDel="00135261">
            <w:rPr>
              <w:lang w:val="en-US"/>
            </w:rPr>
            <w:delText>akan</w:delText>
          </w:r>
        </w:del>
      </w:ins>
      <w:proofErr w:type="gramStart"/>
      <w:ins w:id="5910" w:author="arkat" w:date="2017-10-11T10:32:00Z">
        <w:r w:rsidR="00135261">
          <w:rPr>
            <w:lang w:val="en-US"/>
          </w:rPr>
          <w:t>akan</w:t>
        </w:r>
      </w:ins>
      <w:proofErr w:type="gramEnd"/>
      <w:ins w:id="5911" w:author="arkat" w:date="2017-10-04T19:32:00Z">
        <w:r w:rsidR="003C2109">
          <w:rPr>
            <w:lang w:val="en-US"/>
          </w:rPr>
          <w:t xml:space="preserve"> untuk melakukan perubahan dari satu model ke model lainya dengan syarat memenuhi pendekatan model transformasi.</w:t>
        </w:r>
      </w:ins>
      <w:ins w:id="5912" w:author="arkat" w:date="2017-10-04T19:26:00Z">
        <w:r w:rsidR="007B6A76">
          <w:rPr>
            <w:lang w:val="en-US"/>
          </w:rPr>
          <w:t>Beberapa tahun terakhir, beberapa pendekatan</w:t>
        </w:r>
      </w:ins>
      <w:ins w:id="5913" w:author="arkat" w:date="2017-10-04T19:27:00Z">
        <w:r w:rsidR="003C2109">
          <w:rPr>
            <w:lang w:val="en-US"/>
          </w:rPr>
          <w:t xml:space="preserve"> dan bahasa transformasi telah</w:t>
        </w:r>
      </w:ins>
      <w:ins w:id="5914" w:author="arkat" w:date="2017-10-04T19:26:00Z">
        <w:r w:rsidR="003C2109">
          <w:rPr>
            <w:lang w:val="en-US"/>
          </w:rPr>
          <w:t xml:space="preserve"> dilakukan eksplorasi.</w:t>
        </w:r>
      </w:ins>
      <w:ins w:id="5915" w:author="arkat" w:date="2017-10-04T19:28:00Z">
        <w:r w:rsidR="003C2109">
          <w:rPr>
            <w:lang w:val="en-US"/>
          </w:rPr>
          <w:t xml:space="preserve"> </w:t>
        </w:r>
        <w:r w:rsidR="003C2109">
          <w:rPr>
            <w:lang w:val="en-US"/>
          </w:rPr>
          <w:fldChar w:fldCharType="begin" w:fldLock="1"/>
        </w:r>
        <w:r w:rsidR="003C2109">
          <w:rPr>
            <w:lang w:val="en-US"/>
          </w:rPr>
          <w:instrText>ADDIN CSL_CITATION { "citationItems" : [ { "id" : "ITEM-1", "itemData" : { "abstract" : "Not least due to the widespread use of meta modeling concepts, model transformation techniques have reached a certain level of maturity (Czarnecki and Helsen, 2006). Nevertheless, defining transformations in some application areas in our case business process modeling is still a challenge because current transformation languages provide general solutions but do not support issues specific to a distinct area. We aim at providing generic solutions for model transformation problems distinct to the area of horizontal business process model transformations. As a first step in this endeavor, this work reports on the most pressing problems encountered at defining business process model transformations.", "author" : [ { "dropping-particle" : "", "family" : "Murzek", "given" : "Marion", "non-dropping-particle" : "", "parse-names" : false, "suffix" : "" }, { "dropping-particle" : "", "family" : "Kramler", "given" : "Gerhard", "non-dropping-particle" : "", "parse-names" : false, "suffix" : "" } ], "container-title" : "Proceedings of the 9th International Conference on Enterprise Information Systems, Madeira, Portugal", "id" : "ITEM-1", "issued" : { "date-parts" : [ [ "2007" ] ] }, "page" : "144-151", "title" : "Business process model transformation issues", "type" : "article-journal", "volume" : "3" }, "uris" : [ "http://www.mendeley.com/documents/?uuid=a46929f0-6822-4214-9fca-3e38fe191a20" ] } ], "mendeley" : { "formattedCitation" : "(Murzek &amp; Kramler, 2007)", "manualFormatting" : "Murzek &amp; Kramler (2007)", "plainTextFormattedCitation" : "(Murzek &amp; Kramler, 2007)", "previouslyFormattedCitation" : "(Murzek &amp; Kramler, 2007)" }, "properties" : { "noteIndex" : 0 }, "schema" : "https://github.com/citation-style-language/schema/raw/master/csl-citation.json" }</w:instrText>
        </w:r>
      </w:ins>
      <w:del w:id="5916" w:author="arkat" w:date="2017-10-04T19:28:00Z">
        <w:r w:rsidR="003C2109" w:rsidDel="003C2109">
          <w:rPr>
            <w:lang w:val="en-US"/>
          </w:rPr>
          <w:delInstrText>ADDIN CSL_CITATION { "citationItems" : [ { "id" : "ITEM-1", "itemData" : { "abstract" : "Not least due to the widespread use of meta modeling concepts, model transformation techniques have reached a certain level of maturity (Czarnecki and Helsen, 2006). Nevertheless, defining transformations in some application areas in our case business process modeling is still a challenge because current transformation languages provide general solutions but do not support issues specific to a distinct area. We aim at providing generic solutions for model transformation problems distinct to the area of horizontal business process model transformations. As a first step in this endeavor, this work reports on the most pressing problems encountered at defining business process model transformations.", "author" : [ { "dropping-particle" : "", "family" : "Murzek", "given" : "Marion", "non-dropping-particle" : "", "parse-names" : false, "suffix" : "" }, { "dropping-particle" : "", "family" : "Kramler", "given" : "Gerhard", "non-dropping-particle" : "", "parse-names" : false, "suffix" : "" } ], "container-title" : "Proceedings of the 9th International Conference on Enterprise Information Systems, Madeira, Portugal", "id" : "ITEM-1", "issued" : { "date-parts" : [ [ "2007" ] ] }, "page" : "144-151", "title" : "Business process model transformation issues", "type" : "article-journal", "volume" : "3" }, "uris" : [ "http://www.mendeley.com/documents/?uuid=a46929f0-6822-4214-9fca-3e38fe191a20" ] } ], "mendeley" : { "formattedCitation" : "(Murzek &amp; Kramler, 2007)", "manualFormatting" : "(Murzek &amp; Kramler (2007)", "plainTextFormattedCitation" : "(Murzek &amp; Kramler, 2007)", "previouslyFormattedCitation" : "(Murzek &amp; Kramler, 2007)" }, "properties" : { "noteIndex" : 0 }, "schema" : "https://github.com/citation-style-language/schema/raw/master/csl-citation.json" }</w:delInstrText>
        </w:r>
      </w:del>
      <w:r w:rsidR="003C2109">
        <w:rPr>
          <w:lang w:val="en-US"/>
        </w:rPr>
        <w:fldChar w:fldCharType="separate"/>
      </w:r>
      <w:del w:id="5917" w:author="arkat" w:date="2017-10-04T19:28:00Z">
        <w:r w:rsidR="003C2109" w:rsidRPr="003C2109" w:rsidDel="003C2109">
          <w:rPr>
            <w:noProof/>
            <w:lang w:val="en-US"/>
          </w:rPr>
          <w:delText>(</w:delText>
        </w:r>
      </w:del>
      <w:r w:rsidR="003C2109" w:rsidRPr="003C2109">
        <w:rPr>
          <w:noProof/>
          <w:lang w:val="en-US"/>
        </w:rPr>
        <w:t>Murzek &amp; Kramler</w:t>
      </w:r>
      <w:del w:id="5918" w:author="arkat" w:date="2017-10-04T19:28:00Z">
        <w:r w:rsidR="003C2109" w:rsidRPr="003C2109" w:rsidDel="003C2109">
          <w:rPr>
            <w:noProof/>
            <w:lang w:val="en-US"/>
          </w:rPr>
          <w:delText>,</w:delText>
        </w:r>
      </w:del>
      <w:r w:rsidR="003C2109" w:rsidRPr="003C2109">
        <w:rPr>
          <w:noProof/>
          <w:lang w:val="en-US"/>
        </w:rPr>
        <w:t xml:space="preserve"> </w:t>
      </w:r>
      <w:ins w:id="5919" w:author="arkat" w:date="2017-10-04T19:28:00Z">
        <w:r w:rsidR="003C2109">
          <w:rPr>
            <w:noProof/>
            <w:lang w:val="en-US"/>
          </w:rPr>
          <w:t>(</w:t>
        </w:r>
      </w:ins>
      <w:r w:rsidR="003C2109" w:rsidRPr="003C2109">
        <w:rPr>
          <w:noProof/>
          <w:lang w:val="en-US"/>
        </w:rPr>
        <w:t>2007)</w:t>
      </w:r>
      <w:ins w:id="5920" w:author="arkat" w:date="2017-10-04T19:28:00Z">
        <w:r w:rsidR="003C2109">
          <w:rPr>
            <w:lang w:val="en-US"/>
          </w:rPr>
          <w:fldChar w:fldCharType="end"/>
        </w:r>
      </w:ins>
      <w:ins w:id="5921" w:author="arkat" w:date="2017-10-04T19:26:00Z">
        <w:r w:rsidR="003C2109">
          <w:rPr>
            <w:lang w:val="en-US"/>
          </w:rPr>
          <w:t xml:space="preserve"> </w:t>
        </w:r>
      </w:ins>
      <w:ins w:id="5922" w:author="arkat" w:date="2017-10-04T19:29:00Z">
        <w:r w:rsidR="003C2109">
          <w:rPr>
            <w:lang w:val="en-US"/>
          </w:rPr>
          <w:t xml:space="preserve">menyebutkan bahwa </w:t>
        </w:r>
      </w:ins>
      <w:ins w:id="5923" w:author="arkat" w:date="2017-10-04T19:30:00Z">
        <w:r w:rsidR="003C2109">
          <w:rPr>
            <w:lang w:val="en-US"/>
          </w:rPr>
          <w:t xml:space="preserve">pembuatan </w:t>
        </w:r>
        <w:r w:rsidR="003C2109">
          <w:rPr>
            <w:i/>
            <w:lang w:val="en-US"/>
          </w:rPr>
          <w:t xml:space="preserve">tool </w:t>
        </w:r>
        <w:r w:rsidR="003C2109">
          <w:rPr>
            <w:lang w:val="en-US"/>
          </w:rPr>
          <w:t xml:space="preserve">untuk melakukan </w:t>
        </w:r>
      </w:ins>
      <w:ins w:id="5924" w:author="arkat" w:date="2017-10-04T19:29:00Z">
        <w:r w:rsidR="003C2109">
          <w:rPr>
            <w:lang w:val="en-US"/>
          </w:rPr>
          <w:t xml:space="preserve">transformasi model proses bisnis </w:t>
        </w:r>
      </w:ins>
      <w:ins w:id="5925" w:author="arkat" w:date="2017-10-04T19:30:00Z">
        <w:r w:rsidR="003C2109">
          <w:rPr>
            <w:lang w:val="en-US"/>
          </w:rPr>
          <w:t>adalah sebuah tantangan. Hal ini dikaren</w:t>
        </w:r>
      </w:ins>
      <w:ins w:id="5926" w:author="arkat" w:date="2017-10-11T09:19:00Z">
        <w:del w:id="5927" w:author="arkat" w:date="2017-10-11T10:32:00Z">
          <w:r w:rsidR="00315295" w:rsidDel="00135261">
            <w:rPr>
              <w:lang w:val="en-US"/>
            </w:rPr>
            <w:delText>akan</w:delText>
          </w:r>
        </w:del>
      </w:ins>
      <w:proofErr w:type="gramStart"/>
      <w:ins w:id="5928" w:author="arkat" w:date="2017-10-11T10:32:00Z">
        <w:r w:rsidR="00135261">
          <w:rPr>
            <w:lang w:val="en-US"/>
          </w:rPr>
          <w:t>akan</w:t>
        </w:r>
      </w:ins>
      <w:proofErr w:type="gramEnd"/>
      <w:ins w:id="5929" w:author="arkat" w:date="2017-10-04T19:30:00Z">
        <w:r w:rsidR="003C2109">
          <w:rPr>
            <w:lang w:val="en-US"/>
          </w:rPr>
          <w:t>, pendekatan yang ada menggun</w:t>
        </w:r>
      </w:ins>
      <w:ins w:id="5930" w:author="arkat" w:date="2017-10-11T09:19:00Z">
        <w:del w:id="5931" w:author="arkat" w:date="2017-10-11T10:32:00Z">
          <w:r w:rsidR="00315295" w:rsidDel="00135261">
            <w:rPr>
              <w:lang w:val="en-US"/>
            </w:rPr>
            <w:delText>akan</w:delText>
          </w:r>
        </w:del>
      </w:ins>
      <w:ins w:id="5932" w:author="arkat" w:date="2017-10-11T10:32:00Z">
        <w:r w:rsidR="00135261">
          <w:rPr>
            <w:lang w:val="en-US"/>
          </w:rPr>
          <w:t>akan</w:t>
        </w:r>
      </w:ins>
      <w:ins w:id="5933" w:author="arkat" w:date="2017-10-04T19:30:00Z">
        <w:r w:rsidR="003C2109">
          <w:rPr>
            <w:lang w:val="en-US"/>
          </w:rPr>
          <w:t xml:space="preserve"> </w:t>
        </w:r>
      </w:ins>
      <w:ins w:id="5934" w:author="arkat" w:date="2017-10-04T19:31:00Z">
        <w:r w:rsidR="003C2109">
          <w:rPr>
            <w:lang w:val="en-US"/>
          </w:rPr>
          <w:t xml:space="preserve">solusi </w:t>
        </w:r>
        <w:r w:rsidR="003C2109">
          <w:rPr>
            <w:lang w:val="en-US"/>
          </w:rPr>
          <w:lastRenderedPageBreak/>
          <w:t>umum yang tidak mencakup isu spesifik.</w:t>
        </w:r>
      </w:ins>
      <w:ins w:id="5935" w:author="arkat" w:date="2017-10-04T13:48:00Z">
        <w:r w:rsidR="003C2109">
          <w:rPr>
            <w:lang w:val="en-US"/>
          </w:rPr>
          <w:t xml:space="preserve"> </w:t>
        </w:r>
      </w:ins>
      <w:ins w:id="5936" w:author="arkat" w:date="2017-10-04T19:33:00Z">
        <w:r w:rsidR="003C2109">
          <w:rPr>
            <w:lang w:val="en-US"/>
          </w:rPr>
          <w:t>Namun, perlu untuk menganalisi pendekatan atau teknik yang dapat digun</w:t>
        </w:r>
      </w:ins>
      <w:ins w:id="5937" w:author="arkat" w:date="2017-10-11T09:19:00Z">
        <w:del w:id="5938" w:author="arkat" w:date="2017-10-11T10:32:00Z">
          <w:r w:rsidR="00315295" w:rsidDel="00135261">
            <w:rPr>
              <w:lang w:val="en-US"/>
            </w:rPr>
            <w:delText>akan</w:delText>
          </w:r>
        </w:del>
      </w:ins>
      <w:proofErr w:type="gramStart"/>
      <w:ins w:id="5939" w:author="arkat" w:date="2017-10-11T10:32:00Z">
        <w:r w:rsidR="00135261">
          <w:rPr>
            <w:lang w:val="en-US"/>
          </w:rPr>
          <w:t>akan</w:t>
        </w:r>
      </w:ins>
      <w:proofErr w:type="gramEnd"/>
      <w:ins w:id="5940" w:author="arkat" w:date="2017-10-04T19:33:00Z">
        <w:r w:rsidR="003C2109">
          <w:rPr>
            <w:lang w:val="en-US"/>
          </w:rPr>
          <w:t xml:space="preserve"> untuk melakukan transformai model proses bisnis. </w:t>
        </w:r>
      </w:ins>
      <w:ins w:id="5941" w:author="arkat" w:date="2017-10-04T13:48:00Z">
        <w:r w:rsidRPr="00B02684">
          <w:rPr>
            <w:lang w:val="en-US"/>
          </w:rPr>
          <w:t>Czarnecki and Helsen</w:t>
        </w:r>
        <w:r w:rsidRPr="00C45405">
          <w:rPr>
            <w:lang w:val="en-US"/>
          </w:rPr>
          <w:t xml:space="preserve"> </w:t>
        </w:r>
        <w:r>
          <w:rPr>
            <w:lang w:val="en-US"/>
          </w:rPr>
          <w:t xml:space="preserve">(2003) </w:t>
        </w:r>
        <w:r w:rsidRPr="00C45405">
          <w:rPr>
            <w:lang w:val="en-US"/>
          </w:rPr>
          <w:t xml:space="preserve">mendefinisikan </w:t>
        </w:r>
        <w:r>
          <w:rPr>
            <w:lang w:val="en-US"/>
          </w:rPr>
          <w:t xml:space="preserve">konsep dasar model </w:t>
        </w:r>
        <w:r w:rsidRPr="00C45405">
          <w:rPr>
            <w:lang w:val="en-US"/>
          </w:rPr>
          <w:t>transformasi sebagai berikut:</w:t>
        </w:r>
      </w:ins>
    </w:p>
    <w:p w14:paraId="6AAF8C8A" w14:textId="77777777" w:rsidR="00200BEB" w:rsidRPr="00C45405" w:rsidRDefault="00200BEB" w:rsidP="00200BEB">
      <w:pPr>
        <w:pStyle w:val="BodyText"/>
        <w:numPr>
          <w:ilvl w:val="0"/>
          <w:numId w:val="123"/>
        </w:numPr>
        <w:spacing w:after="0"/>
        <w:ind w:left="270" w:hanging="270"/>
        <w:rPr>
          <w:ins w:id="5942" w:author="arkat" w:date="2017-10-04T13:48:00Z"/>
          <w:lang w:val="en-US"/>
        </w:rPr>
      </w:pPr>
      <w:ins w:id="5943" w:author="arkat" w:date="2017-10-04T13:48:00Z">
        <w:r>
          <w:rPr>
            <w:lang w:val="en-US"/>
          </w:rPr>
          <w:t>Model sumber (</w:t>
        </w:r>
        <w:r w:rsidRPr="00FE33F1">
          <w:rPr>
            <w:i/>
            <w:lang w:val="en-US"/>
          </w:rPr>
          <w:t>source model</w:t>
        </w:r>
        <w:r>
          <w:rPr>
            <w:lang w:val="en-US"/>
          </w:rPr>
          <w:t>).</w:t>
        </w:r>
      </w:ins>
    </w:p>
    <w:p w14:paraId="6BAF6EC2" w14:textId="77777777" w:rsidR="00200BEB" w:rsidRPr="00C45405" w:rsidRDefault="00200BEB" w:rsidP="00200BEB">
      <w:pPr>
        <w:pStyle w:val="BodyText"/>
        <w:numPr>
          <w:ilvl w:val="0"/>
          <w:numId w:val="123"/>
        </w:numPr>
        <w:spacing w:after="0"/>
        <w:ind w:left="270" w:hanging="270"/>
        <w:rPr>
          <w:ins w:id="5944" w:author="arkat" w:date="2017-10-04T13:48:00Z"/>
          <w:lang w:val="en-US"/>
        </w:rPr>
      </w:pPr>
      <w:ins w:id="5945" w:author="arkat" w:date="2017-10-04T13:48:00Z">
        <w:r>
          <w:rPr>
            <w:lang w:val="en-US"/>
          </w:rPr>
          <w:t>Model target (</w:t>
        </w:r>
        <w:r w:rsidRPr="00FE33F1">
          <w:rPr>
            <w:i/>
            <w:lang w:val="en-US"/>
          </w:rPr>
          <w:t>source target</w:t>
        </w:r>
        <w:r>
          <w:rPr>
            <w:lang w:val="en-US"/>
          </w:rPr>
          <w:t>).</w:t>
        </w:r>
      </w:ins>
    </w:p>
    <w:p w14:paraId="44390682" w14:textId="77777777" w:rsidR="00200BEB" w:rsidRPr="00C45405" w:rsidRDefault="00200BEB" w:rsidP="00200BEB">
      <w:pPr>
        <w:pStyle w:val="BodyText"/>
        <w:numPr>
          <w:ilvl w:val="0"/>
          <w:numId w:val="123"/>
        </w:numPr>
        <w:spacing w:after="0"/>
        <w:ind w:left="270" w:hanging="270"/>
        <w:rPr>
          <w:ins w:id="5946" w:author="arkat" w:date="2017-10-04T13:48:00Z"/>
          <w:lang w:val="en-US"/>
        </w:rPr>
      </w:pPr>
      <w:ins w:id="5947" w:author="arkat" w:date="2017-10-04T13:48:00Z">
        <w:r>
          <w:rPr>
            <w:lang w:val="en-US"/>
          </w:rPr>
          <w:t>Aturan t</w:t>
        </w:r>
        <w:r w:rsidRPr="00C45405">
          <w:rPr>
            <w:lang w:val="en-US"/>
          </w:rPr>
          <w:t>ransformasi</w:t>
        </w:r>
        <w:r>
          <w:rPr>
            <w:lang w:val="en-US"/>
          </w:rPr>
          <w:t xml:space="preserve"> (</w:t>
        </w:r>
        <w:r w:rsidRPr="00FE33F1">
          <w:rPr>
            <w:i/>
            <w:lang w:val="en-US"/>
          </w:rPr>
          <w:t>transformation rules</w:t>
        </w:r>
        <w:r>
          <w:rPr>
            <w:lang w:val="en-US"/>
          </w:rPr>
          <w:t xml:space="preserve">) yang mendefinisikan antara </w:t>
        </w:r>
        <w:r w:rsidRPr="00FE33F1">
          <w:rPr>
            <w:i/>
            <w:lang w:val="en-US"/>
          </w:rPr>
          <w:t>source model</w:t>
        </w:r>
        <w:r>
          <w:rPr>
            <w:lang w:val="en-US"/>
          </w:rPr>
          <w:t xml:space="preserve"> dan </w:t>
        </w:r>
        <w:r w:rsidRPr="00FE33F1">
          <w:rPr>
            <w:i/>
            <w:lang w:val="en-US"/>
          </w:rPr>
          <w:t>target model</w:t>
        </w:r>
        <w:r>
          <w:rPr>
            <w:lang w:val="en-US"/>
          </w:rPr>
          <w:t>.</w:t>
        </w:r>
      </w:ins>
    </w:p>
    <w:p w14:paraId="5ABB70C8" w14:textId="77777777" w:rsidR="00200BEB" w:rsidRPr="00944AF6" w:rsidRDefault="00200BEB" w:rsidP="00200BEB">
      <w:pPr>
        <w:pStyle w:val="BodyText"/>
        <w:numPr>
          <w:ilvl w:val="0"/>
          <w:numId w:val="123"/>
        </w:numPr>
        <w:spacing w:after="0"/>
        <w:ind w:left="270" w:hanging="270"/>
        <w:rPr>
          <w:ins w:id="5948" w:author="arkat" w:date="2017-10-04T13:48:00Z"/>
          <w:lang w:val="en-US"/>
        </w:rPr>
      </w:pPr>
      <w:ins w:id="5949" w:author="arkat" w:date="2017-10-04T13:48:00Z">
        <w:r>
          <w:rPr>
            <w:lang w:val="en-US"/>
          </w:rPr>
          <w:t>Alat</w:t>
        </w:r>
        <w:r w:rsidRPr="00C45405">
          <w:rPr>
            <w:lang w:val="en-US"/>
          </w:rPr>
          <w:t xml:space="preserve"> Transformasi</w:t>
        </w:r>
        <w:r>
          <w:rPr>
            <w:lang w:val="en-US"/>
          </w:rPr>
          <w:t xml:space="preserve"> (</w:t>
        </w:r>
        <w:r w:rsidRPr="00FE33F1">
          <w:rPr>
            <w:i/>
            <w:lang w:val="en-US"/>
          </w:rPr>
          <w:t>transformation engine</w:t>
        </w:r>
        <w:r>
          <w:rPr>
            <w:lang w:val="en-US"/>
          </w:rPr>
          <w:t xml:space="preserve">), yakni engine untuk melakukan transformasi dari </w:t>
        </w:r>
        <w:r w:rsidRPr="00B16137">
          <w:rPr>
            <w:i/>
            <w:lang w:val="en-US"/>
          </w:rPr>
          <w:t>source model</w:t>
        </w:r>
        <w:r>
          <w:rPr>
            <w:lang w:val="en-US"/>
          </w:rPr>
          <w:t xml:space="preserve"> ke </w:t>
        </w:r>
        <w:r w:rsidRPr="00B16137">
          <w:rPr>
            <w:i/>
            <w:lang w:val="en-US"/>
          </w:rPr>
          <w:t>target model</w:t>
        </w:r>
        <w:r>
          <w:rPr>
            <w:lang w:val="en-US"/>
          </w:rPr>
          <w:t>.</w:t>
        </w:r>
      </w:ins>
    </w:p>
    <w:p w14:paraId="63E29467" w14:textId="77777777" w:rsidR="00200BEB" w:rsidRDefault="00200BEB" w:rsidP="00200BEB">
      <w:pPr>
        <w:pStyle w:val="BodyText"/>
        <w:spacing w:after="0"/>
        <w:rPr>
          <w:ins w:id="5950" w:author="arkat" w:date="2017-10-04T13:48:00Z"/>
          <w:lang w:val="en-US"/>
        </w:rPr>
      </w:pPr>
    </w:p>
    <w:p w14:paraId="066414E7" w14:textId="77777777" w:rsidR="00200BEB" w:rsidRDefault="00200BEB" w:rsidP="00200BEB">
      <w:pPr>
        <w:pStyle w:val="BodyText"/>
        <w:spacing w:after="0"/>
        <w:jc w:val="center"/>
        <w:rPr>
          <w:ins w:id="5951" w:author="arkat" w:date="2017-10-04T13:48:00Z"/>
          <w:lang w:val="en-US"/>
        </w:rPr>
      </w:pPr>
      <w:ins w:id="5952" w:author="arkat" w:date="2017-10-04T13:48:00Z">
        <w:r>
          <w:rPr>
            <w:noProof/>
            <w:lang w:val="en-US"/>
          </w:rPr>
          <w:drawing>
            <wp:inline distT="0" distB="0" distL="0" distR="0" wp14:anchorId="3A624DC4" wp14:editId="732F2621">
              <wp:extent cx="4370057" cy="31828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1797" t="16265" r="25452" b="15407"/>
                      <a:stretch/>
                    </pic:blipFill>
                    <pic:spPr bwMode="auto">
                      <a:xfrm>
                        <a:off x="0" y="0"/>
                        <a:ext cx="4469610" cy="3255322"/>
                      </a:xfrm>
                      <a:prstGeom prst="rect">
                        <a:avLst/>
                      </a:prstGeom>
                      <a:ln>
                        <a:noFill/>
                      </a:ln>
                      <a:extLst>
                        <a:ext uri="{53640926-AAD7-44D8-BBD7-CCE9431645EC}">
                          <a14:shadowObscured xmlns:a14="http://schemas.microsoft.com/office/drawing/2010/main"/>
                        </a:ext>
                      </a:extLst>
                    </pic:spPr>
                  </pic:pic>
                </a:graphicData>
              </a:graphic>
            </wp:inline>
          </w:drawing>
        </w:r>
      </w:ins>
    </w:p>
    <w:p w14:paraId="4882A175" w14:textId="77777777" w:rsidR="00200BEB" w:rsidRPr="00FE33F1" w:rsidRDefault="00200BEB" w:rsidP="00200BEB">
      <w:pPr>
        <w:pStyle w:val="GambarBAB2"/>
        <w:ind w:left="0" w:firstLine="0"/>
        <w:rPr>
          <w:ins w:id="5953" w:author="arkat" w:date="2017-10-04T13:48:00Z"/>
          <w:b/>
        </w:rPr>
      </w:pPr>
      <w:bookmarkStart w:id="5954" w:name="_Toc495046383"/>
      <w:ins w:id="5955" w:author="arkat" w:date="2017-10-04T13:48:00Z">
        <w:r w:rsidRPr="00FE33F1">
          <w:rPr>
            <w:b/>
          </w:rPr>
          <w:t>Skema Model Transformasi</w:t>
        </w:r>
        <w:bookmarkEnd w:id="5954"/>
      </w:ins>
    </w:p>
    <w:p w14:paraId="5678E08A" w14:textId="77777777" w:rsidR="00200BEB" w:rsidRPr="00FE33F1" w:rsidRDefault="00200BEB" w:rsidP="00200BEB">
      <w:pPr>
        <w:jc w:val="center"/>
        <w:rPr>
          <w:ins w:id="5956" w:author="arkat" w:date="2017-10-04T13:48:00Z"/>
        </w:rPr>
      </w:pPr>
      <w:ins w:id="5957" w:author="arkat" w:date="2017-10-04T13:48:00Z">
        <w:r>
          <w:rPr>
            <w:lang w:val="en-US"/>
          </w:rPr>
          <w:t xml:space="preserve">Sumber : </w:t>
        </w:r>
        <w:r>
          <w:rPr>
            <w:lang w:val="en-US"/>
          </w:rPr>
          <w:fldChar w:fldCharType="begin" w:fldLock="1"/>
        </w:r>
        <w:r>
          <w:rPr>
            <w:lang w:val="en-US"/>
          </w:rPr>
          <w:instrText>ADDIN CSL_CITATION { "citationItems" : [ { "id" : "ITEM-1", "itemData" : { "author" : [ { "dropping-particle" : "", "family" : "Jouault", "given" : "F", "non-dropping-particle" : "", "parse-names" : false, "suffix" : "" }, { "dropping-particle" : "", "family" : "Allilaire", "given" : "F", "non-dropping-particle" : "", "parse-names" : false, "suffix" : "" }, { "dropping-particle" : "", "family" : "B\u00e9zivin", "given" : "J", "non-dropping-particle" : "", "parse-names" : false, "suffix" : "" }, { "dropping-particle" : "", "family" : "Kurtev", "given" : "I", "non-dropping-particle" : "", "parse-names" : false, "suffix" : "" } ], "container-title" : "Science of computer programming", "id" : "ITEM-1", "issued" : { "date-parts" : [ [ "2008" ] ] }, "title" : "ATL: A model transformation tool", "type" : "article-journal" }, "uris" : [ "http://www.mendeley.com/documents/?uuid=5800372f-d846-4e53-a7a1-5aec62cf27e4" ] } ], "mendeley" : { "formattedCitation" : "(Jouault &lt;i&gt;et al.&lt;/i&gt;, 2008)", "plainTextFormattedCitation" : "(Jouault et al., 2008)", "previouslyFormattedCitation" : "(Jouault &lt;i&gt;et al.&lt;/i&gt;, 2008)" }, "properties" : { "noteIndex" : 0 }, "schema" : "https://github.com/citation-style-language/schema/raw/master/csl-citation.json" }</w:instrText>
        </w:r>
        <w:r>
          <w:rPr>
            <w:lang w:val="en-US"/>
          </w:rPr>
          <w:fldChar w:fldCharType="separate"/>
        </w:r>
        <w:r w:rsidRPr="00B31F86">
          <w:rPr>
            <w:noProof/>
            <w:lang w:val="en-US"/>
          </w:rPr>
          <w:t xml:space="preserve">(Jouault </w:t>
        </w:r>
        <w:r w:rsidRPr="00B31F86">
          <w:rPr>
            <w:i/>
            <w:noProof/>
            <w:lang w:val="en-US"/>
          </w:rPr>
          <w:t>et al.</w:t>
        </w:r>
        <w:r w:rsidRPr="00B31F86">
          <w:rPr>
            <w:noProof/>
            <w:lang w:val="en-US"/>
          </w:rPr>
          <w:t>, 2008)</w:t>
        </w:r>
        <w:r>
          <w:rPr>
            <w:lang w:val="en-US"/>
          </w:rPr>
          <w:fldChar w:fldCharType="end"/>
        </w:r>
      </w:ins>
    </w:p>
    <w:p w14:paraId="4ACF5B99" w14:textId="65A04F01" w:rsidR="00827927" w:rsidRDefault="00200BEB" w:rsidP="009F2FD2">
      <w:pPr>
        <w:pStyle w:val="BodyText"/>
        <w:spacing w:after="0"/>
        <w:ind w:firstLine="450"/>
        <w:rPr>
          <w:ins w:id="5958" w:author="arkat" w:date="2017-10-04T19:51:00Z"/>
          <w:noProof/>
          <w:lang w:val="en-US"/>
        </w:rPr>
      </w:pPr>
      <w:ins w:id="5959" w:author="arkat" w:date="2017-10-04T13:48:00Z">
        <w:r>
          <w:rPr>
            <w:lang w:val="en-US"/>
          </w:rPr>
          <w:t xml:space="preserve">Pendekatan model transformasi yang baik dijelaskan </w:t>
        </w:r>
        <w:r w:rsidRPr="00AC7830">
          <w:rPr>
            <w:noProof/>
          </w:rPr>
          <w:t xml:space="preserve">Jouault </w:t>
        </w:r>
        <w:r w:rsidRPr="00AC7830">
          <w:rPr>
            <w:i/>
            <w:noProof/>
          </w:rPr>
          <w:t>et al.</w:t>
        </w:r>
        <w:r>
          <w:rPr>
            <w:i/>
            <w:noProof/>
            <w:lang w:val="en-US"/>
          </w:rPr>
          <w:t xml:space="preserve"> </w:t>
        </w:r>
        <w:r>
          <w:rPr>
            <w:noProof/>
            <w:lang w:val="en-US"/>
          </w:rPr>
          <w:t>(20</w:t>
        </w:r>
        <w:r w:rsidR="00CB5CE5">
          <w:rPr>
            <w:noProof/>
            <w:lang w:val="en-US"/>
          </w:rPr>
          <w:t xml:space="preserve">08) sebagaimana pada </w:t>
        </w:r>
      </w:ins>
      <w:ins w:id="5960" w:author="arkat" w:date="2017-10-11T10:59:00Z">
        <w:r w:rsidR="005515AB">
          <w:rPr>
            <w:noProof/>
            <w:lang w:val="en-US"/>
          </w:rPr>
          <w:t>G</w:t>
        </w:r>
      </w:ins>
      <w:ins w:id="5961" w:author="arkat" w:date="2017-10-04T13:48:00Z">
        <w:del w:id="5962" w:author="arkat" w:date="2017-10-11T10:59:00Z">
          <w:r w:rsidR="00CB5CE5" w:rsidDel="005515AB">
            <w:rPr>
              <w:noProof/>
              <w:lang w:val="en-US"/>
            </w:rPr>
            <w:delText>g</w:delText>
          </w:r>
        </w:del>
        <w:r w:rsidR="00CB5CE5">
          <w:rPr>
            <w:noProof/>
            <w:lang w:val="en-US"/>
          </w:rPr>
          <w:t>ambar 2.23</w:t>
        </w:r>
        <w:r>
          <w:rPr>
            <w:noProof/>
            <w:lang w:val="en-US"/>
          </w:rPr>
          <w:t xml:space="preserve">. </w:t>
        </w:r>
      </w:ins>
      <w:ins w:id="5963" w:author="arkat" w:date="2017-10-04T19:49:00Z">
        <w:r w:rsidR="00827927">
          <w:rPr>
            <w:noProof/>
            <w:lang w:val="en-US"/>
          </w:rPr>
          <w:t xml:space="preserve"> , kita memisahkan antara layer M1 dan layer M2 yang diperkenalkan oleh </w:t>
        </w:r>
        <w:r w:rsidR="00827927">
          <w:rPr>
            <w:noProof/>
            <w:lang w:val="en-US"/>
          </w:rPr>
          <w:fldChar w:fldCharType="begin" w:fldLock="1"/>
        </w:r>
        <w:r w:rsidR="00827927">
          <w:rPr>
            <w:noProof/>
            <w:lang w:val="en-US"/>
          </w:rPr>
          <w:instrText>ADDIN CSL_CITATION { "citationItems" : [ { "id" : "ITEM-1", "itemData" : { "DOI" : "citeulike-article-id:1557124", "ISBN" : "ptc/04-10-15", "abstract" : "This MOF 2.0 Core specification is in response to the Object Management Group Request For Proposals ad/01-11-14 (MOF 2.0 Core RFP). This MOF 2.0 specification is based on the following OMG Specifications: MOF 1.4 Specification - MOF 2.0 is a major revision of the MOF 1.4 Specification. MOF 2.0 addresses issues deferred to MOF 2.0 by the MOF 1.4 RTF. For information on migration from MOF 1.4 to MOF 2.0 please refer to the Migration from MOF 1.4 chapter. UML 2.0 Infrastructure Convenience Document: ptc/04-10-14 - MOF 2.0 reuses a subset of the UML 2.0 Infrastructure Library packages. MOF 2.0 XMI Convenience document: ptc/04-06-11 - Defines the XML mapping requirements for MOF 2.0 and UML 2.0.", "author" : [ { "dropping-particle" : "", "family" : "Omg", "given" : "", "non-dropping-particle" : "", "parse-names" : false, "suffix" : "" } ], "container-title" : "Management", "id" : "ITEM-1", "issue" : "January", "issued" : { "date-parts" : [ [ "2006" ] ] }, "page" : "1-76", "title" : "Meta Object Facility ( MOF ) Core Specification", "type" : "article-journal", "volume" : "080907" }, "uris" : [ "http://www.mendeley.com/documents/?uuid=fee18d2d-b032-4afd-824d-3876808efa55" ] } ], "mendeley" : { "formattedCitation" : "(Omg, 2006)", "manualFormatting" : "OMG (2006)", "plainTextFormattedCitation" : "(Omg, 2006)", "previouslyFormattedCitation" : "(Omg, 2006)" }, "properties" : { "noteIndex" : 0 }, "schema" : "https://github.com/citation-style-language/schema/raw/master/csl-citation.json" }</w:instrText>
        </w:r>
        <w:r w:rsidR="00827927">
          <w:rPr>
            <w:noProof/>
            <w:lang w:val="en-US"/>
          </w:rPr>
          <w:fldChar w:fldCharType="separate"/>
        </w:r>
        <w:r w:rsidR="00827927">
          <w:rPr>
            <w:noProof/>
            <w:lang w:val="en-US"/>
          </w:rPr>
          <w:t>OMG</w:t>
        </w:r>
        <w:r w:rsidR="00827927" w:rsidRPr="00C32963">
          <w:rPr>
            <w:noProof/>
            <w:lang w:val="en-US"/>
          </w:rPr>
          <w:t xml:space="preserve"> </w:t>
        </w:r>
        <w:r w:rsidR="00827927">
          <w:rPr>
            <w:noProof/>
            <w:lang w:val="en-US"/>
          </w:rPr>
          <w:t>(</w:t>
        </w:r>
        <w:r w:rsidR="00827927" w:rsidRPr="00C32963">
          <w:rPr>
            <w:noProof/>
            <w:lang w:val="en-US"/>
          </w:rPr>
          <w:t>2006)</w:t>
        </w:r>
        <w:r w:rsidR="00827927">
          <w:rPr>
            <w:noProof/>
            <w:lang w:val="en-US"/>
          </w:rPr>
          <w:fldChar w:fldCharType="end"/>
        </w:r>
        <w:r w:rsidR="00827927">
          <w:rPr>
            <w:noProof/>
            <w:lang w:val="en-US"/>
          </w:rPr>
          <w:t>.</w:t>
        </w:r>
      </w:ins>
      <w:ins w:id="5964" w:author="arkat" w:date="2017-10-04T19:50:00Z">
        <w:r w:rsidR="00827927">
          <w:rPr>
            <w:noProof/>
            <w:lang w:val="en-US"/>
          </w:rPr>
          <w:t xml:space="preserve"> </w:t>
        </w:r>
      </w:ins>
      <w:ins w:id="5965" w:author="arkat" w:date="2017-10-04T19:51:00Z">
        <w:r w:rsidR="00827927">
          <w:rPr>
            <w:noProof/>
            <w:lang w:val="en-US"/>
          </w:rPr>
          <w:t>Sehingga,</w:t>
        </w:r>
      </w:ins>
      <w:ins w:id="5966" w:author="arkat" w:date="2017-10-04T19:49:00Z">
        <w:r w:rsidR="00827927">
          <w:rPr>
            <w:noProof/>
            <w:lang w:val="en-US"/>
          </w:rPr>
          <w:t xml:space="preserve"> </w:t>
        </w:r>
      </w:ins>
      <w:ins w:id="5967" w:author="arkat" w:date="2017-10-04T19:42:00Z">
        <w:r w:rsidR="00827927">
          <w:rPr>
            <w:noProof/>
            <w:lang w:val="en-US"/>
          </w:rPr>
          <w:t xml:space="preserve">Transformasi model terdiri dari 2 level abstraksi. </w:t>
        </w:r>
      </w:ins>
      <w:ins w:id="5968" w:author="arkat" w:date="2017-10-04T19:43:00Z">
        <w:r w:rsidR="00827927">
          <w:rPr>
            <w:i/>
            <w:noProof/>
            <w:lang w:val="en-US"/>
          </w:rPr>
          <w:t>Higher level abstraction</w:t>
        </w:r>
      </w:ins>
      <w:ins w:id="5969" w:author="arkat" w:date="2017-10-04T19:51:00Z">
        <w:r w:rsidR="00827927">
          <w:rPr>
            <w:i/>
            <w:noProof/>
            <w:lang w:val="en-US"/>
          </w:rPr>
          <w:t xml:space="preserve"> </w:t>
        </w:r>
        <w:r w:rsidR="00827927">
          <w:rPr>
            <w:noProof/>
            <w:lang w:val="en-US"/>
          </w:rPr>
          <w:t>(M2)</w:t>
        </w:r>
      </w:ins>
      <w:ins w:id="5970" w:author="arkat" w:date="2017-10-04T19:43:00Z">
        <w:r w:rsidR="00827927">
          <w:rPr>
            <w:i/>
            <w:noProof/>
            <w:lang w:val="en-US"/>
          </w:rPr>
          <w:t xml:space="preserve">, </w:t>
        </w:r>
        <w:r w:rsidR="00827927">
          <w:rPr>
            <w:noProof/>
            <w:lang w:val="en-US"/>
          </w:rPr>
          <w:t>yang mendefinisikan struktur model (metamodel) dan</w:t>
        </w:r>
      </w:ins>
      <w:ins w:id="5971" w:author="arkat" w:date="2017-10-04T19:44:00Z">
        <w:r w:rsidR="00827927">
          <w:rPr>
            <w:noProof/>
            <w:lang w:val="en-US"/>
          </w:rPr>
          <w:t xml:space="preserve"> aturan transformasi</w:t>
        </w:r>
      </w:ins>
      <w:ins w:id="5972" w:author="arkat" w:date="2017-10-04T19:43:00Z">
        <w:r w:rsidR="00827927">
          <w:rPr>
            <w:i/>
            <w:noProof/>
            <w:lang w:val="en-US"/>
          </w:rPr>
          <w:t xml:space="preserve"> </w:t>
        </w:r>
      </w:ins>
      <w:ins w:id="5973" w:author="arkat" w:date="2017-10-04T19:44:00Z">
        <w:r w:rsidR="00827927">
          <w:rPr>
            <w:noProof/>
            <w:lang w:val="en-US"/>
          </w:rPr>
          <w:t xml:space="preserve">yang mendeskripsikan pemetaan antar model. Dan </w:t>
        </w:r>
      </w:ins>
      <w:ins w:id="5974" w:author="arkat" w:date="2017-10-04T19:45:00Z">
        <w:r w:rsidR="00827927">
          <w:rPr>
            <w:i/>
            <w:noProof/>
            <w:lang w:val="en-US"/>
          </w:rPr>
          <w:t xml:space="preserve">lower level abstraction </w:t>
        </w:r>
      </w:ins>
      <w:ins w:id="5975" w:author="arkat" w:date="2017-10-04T19:46:00Z">
        <w:r w:rsidR="00827927">
          <w:rPr>
            <w:noProof/>
            <w:lang w:val="en-US"/>
          </w:rPr>
          <w:t xml:space="preserve">yang mana mengintansiasi sumber, target model dan </w:t>
        </w:r>
        <w:r w:rsidR="00827927">
          <w:rPr>
            <w:i/>
            <w:noProof/>
            <w:lang w:val="en-US"/>
          </w:rPr>
          <w:t xml:space="preserve">transformation engine </w:t>
        </w:r>
      </w:ins>
      <w:ins w:id="5976" w:author="arkat" w:date="2017-10-04T19:47:00Z">
        <w:r w:rsidR="00827927">
          <w:rPr>
            <w:noProof/>
            <w:lang w:val="en-US"/>
          </w:rPr>
          <w:t xml:space="preserve">yang mengeksekusi aturan untuk melakukan transformasi model. </w:t>
        </w:r>
      </w:ins>
    </w:p>
    <w:p w14:paraId="764B0292" w14:textId="0FF9D932" w:rsidR="00200BEB" w:rsidRDefault="00200BEB">
      <w:pPr>
        <w:pStyle w:val="BodyText"/>
        <w:spacing w:after="0"/>
        <w:ind w:firstLine="450"/>
        <w:rPr>
          <w:ins w:id="5977" w:author="arkat" w:date="2017-10-04T13:48:00Z"/>
          <w:noProof/>
          <w:lang w:val="en-US"/>
        </w:rPr>
      </w:pPr>
      <w:ins w:id="5978" w:author="arkat" w:date="2017-10-04T13:48:00Z">
        <w:r>
          <w:rPr>
            <w:noProof/>
            <w:lang w:val="en-US"/>
          </w:rPr>
          <w:t xml:space="preserve">Konsep tersebut dapat diperluas, sebagai contoh terdapat lebih dari satu </w:t>
        </w:r>
        <w:r w:rsidRPr="00B16137">
          <w:rPr>
            <w:i/>
            <w:noProof/>
            <w:lang w:val="en-US"/>
          </w:rPr>
          <w:t>source model</w:t>
        </w:r>
        <w:r>
          <w:rPr>
            <w:noProof/>
            <w:lang w:val="en-US"/>
          </w:rPr>
          <w:t xml:space="preserve"> yang ditransformasikan ke </w:t>
        </w:r>
        <w:r w:rsidRPr="00B16137">
          <w:rPr>
            <w:i/>
            <w:noProof/>
            <w:lang w:val="en-US"/>
          </w:rPr>
          <w:t>target model</w:t>
        </w:r>
        <w:r>
          <w:rPr>
            <w:i/>
            <w:noProof/>
            <w:lang w:val="en-US"/>
          </w:rPr>
          <w:t>.</w:t>
        </w:r>
        <w:r>
          <w:rPr>
            <w:noProof/>
            <w:lang w:val="en-US"/>
          </w:rPr>
          <w:t xml:space="preserve"> Sebuah model dapat ditransformasikan di level abstrasksi yang sama (</w:t>
        </w:r>
        <w:r w:rsidRPr="00FE33F1">
          <w:rPr>
            <w:i/>
            <w:noProof/>
            <w:lang w:val="en-US"/>
          </w:rPr>
          <w:t>horizontal transformation</w:t>
        </w:r>
        <w:r>
          <w:rPr>
            <w:noProof/>
            <w:lang w:val="en-US"/>
          </w:rPr>
          <w:t>), misalnya mentransformasikan dari model EPC ke model BPMN atau level abstrasksi yang berbeda (</w:t>
        </w:r>
        <w:r w:rsidRPr="00FE33F1">
          <w:rPr>
            <w:i/>
            <w:noProof/>
            <w:lang w:val="en-US"/>
          </w:rPr>
          <w:t>vertical transformation</w:t>
        </w:r>
        <w:r>
          <w:rPr>
            <w:noProof/>
            <w:lang w:val="en-US"/>
          </w:rPr>
          <w:t xml:space="preserve">), misalnya dari model UML AD ke kode program.  Pada thesis ini fokus pada </w:t>
        </w:r>
        <w:r w:rsidRPr="00FE33F1">
          <w:rPr>
            <w:i/>
            <w:noProof/>
            <w:lang w:val="en-US"/>
          </w:rPr>
          <w:t>horizontal transformation</w:t>
        </w:r>
        <w:r>
          <w:rPr>
            <w:noProof/>
            <w:lang w:val="en-US"/>
          </w:rPr>
          <w:t>.</w:t>
        </w:r>
      </w:ins>
    </w:p>
    <w:p w14:paraId="349FBB08" w14:textId="77777777" w:rsidR="001079D7" w:rsidRDefault="001079D7">
      <w:pPr>
        <w:pStyle w:val="BodyText"/>
        <w:spacing w:after="0"/>
        <w:rPr>
          <w:ins w:id="5979" w:author="arkat" w:date="2017-09-29T22:53:00Z"/>
          <w:noProof/>
          <w:lang w:val="en-US"/>
        </w:rPr>
        <w:pPrChange w:id="5980" w:author="arkat" w:date="2017-09-29T22:53:00Z">
          <w:pPr>
            <w:pStyle w:val="BodyTextFirstIndent"/>
          </w:pPr>
        </w:pPrChange>
      </w:pPr>
    </w:p>
    <w:p w14:paraId="6ED6FBBE" w14:textId="77777777" w:rsidR="001079D7" w:rsidRDefault="001079D7">
      <w:pPr>
        <w:pStyle w:val="BodyText"/>
        <w:spacing w:after="0"/>
        <w:rPr>
          <w:ins w:id="5981" w:author="arkat" w:date="2017-09-29T22:53:00Z"/>
          <w:noProof/>
          <w:lang w:val="en-US"/>
        </w:rPr>
        <w:pPrChange w:id="5982" w:author="arkat" w:date="2017-09-29T22:53:00Z">
          <w:pPr>
            <w:pStyle w:val="BodyTextFirstIndent"/>
          </w:pPr>
        </w:pPrChange>
      </w:pPr>
    </w:p>
    <w:p w14:paraId="699B0F79" w14:textId="2E7D46C7" w:rsidR="00050EA5" w:rsidRDefault="00351E08">
      <w:pPr>
        <w:pStyle w:val="BodyText"/>
        <w:spacing w:after="0"/>
        <w:ind w:firstLine="360"/>
        <w:rPr>
          <w:ins w:id="5983" w:author="arkat" w:date="2017-10-04T14:08:00Z"/>
          <w:noProof/>
          <w:lang w:val="en-US"/>
        </w:rPr>
        <w:pPrChange w:id="5984" w:author="arkat" w:date="2017-10-04T20:07:00Z">
          <w:pPr>
            <w:pStyle w:val="BodyTextFirstIndent"/>
          </w:pPr>
        </w:pPrChange>
      </w:pPr>
      <w:ins w:id="5985" w:author="arkat" w:date="2017-10-04T20:06:00Z">
        <w:r>
          <w:rPr>
            <w:noProof/>
            <w:lang w:val="en-US"/>
          </w:rPr>
          <w:t xml:space="preserve">Berdasarkan hasil literatur study yang dilakukan oleh </w:t>
        </w:r>
        <w:r>
          <w:rPr>
            <w:noProof/>
            <w:lang w:val="en-US"/>
          </w:rPr>
          <w:fldChar w:fldCharType="begin" w:fldLock="1"/>
        </w:r>
      </w:ins>
      <w:r>
        <w:rPr>
          <w:noProof/>
          <w:lang w:val="en-US"/>
        </w:rPr>
        <w:instrText>ADDIN CSL_CITATION { "citationItems" : [ { "id" : "ITEM-1", "itemData" : { "ISSN" : "1400-1179", "abstract" : "Model transformation is a central concept in model-driven development ap- proaches, as it provides a mechanism for automating the manipulation of mod- els. In this document we survey and classify existing model transformation technology. The classification differentiates between the problem space, i.e. characteristics of the problem to be solved by model transformation technology, and the mechanism, i.e. characteristics of the model transformation language. We show typical usage scenarios for model transformations and identify charac- teristics of the problems that can be solved with the help of model transforma- tions. We synthesize a unifying classification scheme for model transformation languages based on several existing classification schemes. We introduce a se- lection of model transformation tools available today and compare them using our classification scheme.", "author" : [ { "dropping-particle" : "", "family" : "Biehl", "given" : "Matthias", "non-dropping-particle" : "", "parse-names" : false, "suffix" : "" } ], "container-title" : "Royal Institute of Technology, Tech. Rep. ISRN/KTH/MMK", "id" : "ITEM-1", "issue" : "July", "issued" : { "date-parts" : [ [ "2010" ] ] }, "page" : "1-28", "title" : "Literature study on model transformations", "type" : "article-journal" }, "uris" : [ "http://www.mendeley.com/documents/?uuid=c75cb900-ee3e-41a9-91ec-6a34572a64b2" ] } ], "mendeley" : { "formattedCitation" : "(Biehl, 2010)", "manualFormatting" : "Biehl (2010)", "plainTextFormattedCitation" : "(Biehl, 2010)", "previouslyFormattedCitation" : "(Biehl, 2010)" }, "properties" : { "noteIndex" : 0 }, "schema" : "https://github.com/citation-style-language/schema/raw/master/csl-citation.json" }</w:instrText>
      </w:r>
      <w:r>
        <w:rPr>
          <w:noProof/>
          <w:lang w:val="en-US"/>
        </w:rPr>
        <w:fldChar w:fldCharType="separate"/>
      </w:r>
      <w:del w:id="5986" w:author="arkat" w:date="2017-10-04T20:06:00Z">
        <w:r w:rsidRPr="00351E08" w:rsidDel="00351E08">
          <w:rPr>
            <w:noProof/>
            <w:lang w:val="en-US"/>
          </w:rPr>
          <w:delText>(</w:delText>
        </w:r>
      </w:del>
      <w:r w:rsidRPr="00351E08">
        <w:rPr>
          <w:noProof/>
          <w:lang w:val="en-US"/>
        </w:rPr>
        <w:t>Biehl</w:t>
      </w:r>
      <w:del w:id="5987" w:author="arkat" w:date="2017-10-04T20:06:00Z">
        <w:r w:rsidRPr="00351E08" w:rsidDel="00351E08">
          <w:rPr>
            <w:noProof/>
            <w:lang w:val="en-US"/>
          </w:rPr>
          <w:delText>,</w:delText>
        </w:r>
      </w:del>
      <w:r w:rsidRPr="00351E08">
        <w:rPr>
          <w:noProof/>
          <w:lang w:val="en-US"/>
        </w:rPr>
        <w:t xml:space="preserve"> </w:t>
      </w:r>
      <w:ins w:id="5988" w:author="arkat" w:date="2017-10-04T20:06:00Z">
        <w:r>
          <w:rPr>
            <w:noProof/>
            <w:lang w:val="en-US"/>
          </w:rPr>
          <w:t>(</w:t>
        </w:r>
      </w:ins>
      <w:r w:rsidRPr="00351E08">
        <w:rPr>
          <w:noProof/>
          <w:lang w:val="en-US"/>
        </w:rPr>
        <w:t>2010)</w:t>
      </w:r>
      <w:ins w:id="5989" w:author="arkat" w:date="2017-10-04T20:06:00Z">
        <w:r>
          <w:rPr>
            <w:noProof/>
            <w:lang w:val="en-US"/>
          </w:rPr>
          <w:fldChar w:fldCharType="end"/>
        </w:r>
      </w:ins>
      <w:ins w:id="5990" w:author="arkat" w:date="2017-10-04T20:07:00Z">
        <w:r>
          <w:rPr>
            <w:noProof/>
            <w:lang w:val="en-US"/>
          </w:rPr>
          <w:t xml:space="preserve">, </w:t>
        </w:r>
      </w:ins>
      <w:ins w:id="5991" w:author="arkat" w:date="2017-10-04T14:08:00Z">
        <w:r>
          <w:rPr>
            <w:noProof/>
            <w:lang w:val="en-US"/>
          </w:rPr>
          <w:t>a</w:t>
        </w:r>
        <w:r w:rsidR="00050EA5">
          <w:rPr>
            <w:noProof/>
            <w:lang w:val="en-US"/>
          </w:rPr>
          <w:t>da beberapa pendekatan yang bisa digun</w:t>
        </w:r>
      </w:ins>
      <w:ins w:id="5992" w:author="arkat" w:date="2017-10-11T09:19:00Z">
        <w:del w:id="5993" w:author="arkat" w:date="2017-10-11T10:32:00Z">
          <w:r w:rsidR="00315295" w:rsidDel="00135261">
            <w:rPr>
              <w:noProof/>
              <w:lang w:val="en-US"/>
            </w:rPr>
            <w:delText>akan</w:delText>
          </w:r>
        </w:del>
      </w:ins>
      <w:ins w:id="5994" w:author="arkat" w:date="2017-10-11T10:32:00Z">
        <w:r w:rsidR="00135261">
          <w:rPr>
            <w:noProof/>
            <w:lang w:val="en-US"/>
          </w:rPr>
          <w:t>akan</w:t>
        </w:r>
      </w:ins>
      <w:ins w:id="5995" w:author="arkat" w:date="2017-10-04T14:08:00Z">
        <w:r w:rsidR="00050EA5">
          <w:rPr>
            <w:noProof/>
            <w:lang w:val="en-US"/>
          </w:rPr>
          <w:t xml:space="preserve"> untuk mel</w:t>
        </w:r>
        <w:r>
          <w:rPr>
            <w:noProof/>
            <w:lang w:val="en-US"/>
          </w:rPr>
          <w:t xml:space="preserve">akukan tranformasi model, </w:t>
        </w:r>
      </w:ins>
      <w:ins w:id="5996" w:author="arkat" w:date="2017-10-04T20:07:00Z">
        <w:r>
          <w:rPr>
            <w:noProof/>
            <w:lang w:val="en-US"/>
          </w:rPr>
          <w:t>yaitu:</w:t>
        </w:r>
      </w:ins>
    </w:p>
    <w:p w14:paraId="79FAEA56" w14:textId="1ADB51D7" w:rsidR="00050EA5" w:rsidRDefault="00351E08">
      <w:pPr>
        <w:pStyle w:val="Heading4"/>
        <w:ind w:left="360" w:hanging="360"/>
        <w:rPr>
          <w:ins w:id="5997" w:author="arkat" w:date="2017-10-04T14:14:00Z"/>
          <w:noProof/>
          <w:lang w:val="en-US"/>
        </w:rPr>
        <w:pPrChange w:id="5998" w:author="arkat" w:date="2017-10-04T14:09:00Z">
          <w:pPr>
            <w:pStyle w:val="BodyTextFirstIndent"/>
          </w:pPr>
        </w:pPrChange>
      </w:pPr>
      <w:ins w:id="5999" w:author="arkat" w:date="2017-10-04T14:09:00Z">
        <w:r>
          <w:rPr>
            <w:noProof/>
            <w:lang w:val="en-US"/>
          </w:rPr>
          <w:t xml:space="preserve">Direct Manipulation </w:t>
        </w:r>
      </w:ins>
    </w:p>
    <w:p w14:paraId="3AF3342C" w14:textId="43D36103" w:rsidR="00637074" w:rsidRDefault="00351E08">
      <w:pPr>
        <w:pStyle w:val="BodyText"/>
        <w:spacing w:after="0"/>
        <w:ind w:firstLine="450"/>
        <w:rPr>
          <w:ins w:id="6000" w:author="arkat" w:date="2017-10-04T14:22:00Z"/>
          <w:lang w:val="en-US"/>
        </w:rPr>
        <w:pPrChange w:id="6001" w:author="arkat" w:date="2017-10-04T14:22:00Z">
          <w:pPr/>
        </w:pPrChange>
      </w:pPr>
      <w:ins w:id="6002" w:author="arkat" w:date="2017-10-04T14:18:00Z">
        <w:r>
          <w:rPr>
            <w:lang w:val="en-US"/>
          </w:rPr>
          <w:t>T</w:t>
        </w:r>
        <w:r w:rsidR="00637074">
          <w:rPr>
            <w:lang w:val="en-US"/>
          </w:rPr>
          <w:t>ransformasi</w:t>
        </w:r>
      </w:ins>
      <w:ins w:id="6003" w:author="arkat" w:date="2017-10-04T20:12:00Z">
        <w:r>
          <w:rPr>
            <w:lang w:val="en-US"/>
          </w:rPr>
          <w:t xml:space="preserve"> model</w:t>
        </w:r>
      </w:ins>
      <w:ins w:id="6004" w:author="arkat" w:date="2017-10-04T14:18:00Z">
        <w:r w:rsidR="00637074">
          <w:rPr>
            <w:lang w:val="en-US"/>
          </w:rPr>
          <w:t xml:space="preserve"> dengan menggun</w:t>
        </w:r>
      </w:ins>
      <w:ins w:id="6005" w:author="arkat" w:date="2017-10-11T09:19:00Z">
        <w:del w:id="6006" w:author="arkat" w:date="2017-10-11T10:32:00Z">
          <w:r w:rsidR="00315295" w:rsidDel="00135261">
            <w:rPr>
              <w:lang w:val="en-US"/>
            </w:rPr>
            <w:delText>akan</w:delText>
          </w:r>
        </w:del>
      </w:ins>
      <w:proofErr w:type="gramStart"/>
      <w:ins w:id="6007" w:author="arkat" w:date="2017-10-11T10:32:00Z">
        <w:r w:rsidR="00135261">
          <w:rPr>
            <w:lang w:val="en-US"/>
          </w:rPr>
          <w:t>akan</w:t>
        </w:r>
      </w:ins>
      <w:proofErr w:type="gramEnd"/>
      <w:ins w:id="6008" w:author="arkat" w:date="2017-10-04T14:18:00Z">
        <w:r w:rsidR="00637074">
          <w:rPr>
            <w:lang w:val="en-US"/>
          </w:rPr>
          <w:t xml:space="preserve"> </w:t>
        </w:r>
      </w:ins>
      <w:ins w:id="6009" w:author="arkat" w:date="2017-10-04T14:17:00Z">
        <w:r w:rsidR="00637074">
          <w:rPr>
            <w:lang w:val="en-US"/>
          </w:rPr>
          <w:t>p</w:t>
        </w:r>
        <w:r w:rsidR="00050EA5">
          <w:rPr>
            <w:lang w:val="en-US"/>
          </w:rPr>
          <w:t xml:space="preserve">endekatan </w:t>
        </w:r>
        <w:r>
          <w:rPr>
            <w:i/>
            <w:lang w:val="en-US"/>
          </w:rPr>
          <w:t>direct m</w:t>
        </w:r>
        <w:r w:rsidR="00050EA5">
          <w:rPr>
            <w:i/>
            <w:lang w:val="en-US"/>
          </w:rPr>
          <w:t>anipulation</w:t>
        </w:r>
      </w:ins>
      <w:ins w:id="6010" w:author="arkat" w:date="2017-10-04T14:18:00Z">
        <w:r w:rsidR="00637074">
          <w:rPr>
            <w:i/>
            <w:lang w:val="en-US"/>
          </w:rPr>
          <w:t xml:space="preserve"> </w:t>
        </w:r>
        <w:r>
          <w:rPr>
            <w:lang w:val="en-US"/>
          </w:rPr>
          <w:t>terdiri dari bahasa pemrograman</w:t>
        </w:r>
        <w:r w:rsidR="00637074">
          <w:rPr>
            <w:lang w:val="en-US"/>
          </w:rPr>
          <w:t xml:space="preserve"> umum </w:t>
        </w:r>
      </w:ins>
      <w:ins w:id="6011" w:author="arkat" w:date="2017-10-04T20:13:00Z">
        <w:r>
          <w:rPr>
            <w:lang w:val="en-US"/>
          </w:rPr>
          <w:t>yang biasa digun</w:t>
        </w:r>
      </w:ins>
      <w:ins w:id="6012" w:author="arkat" w:date="2017-10-11T09:19:00Z">
        <w:del w:id="6013" w:author="arkat" w:date="2017-10-11T10:32:00Z">
          <w:r w:rsidR="00315295" w:rsidDel="00135261">
            <w:rPr>
              <w:lang w:val="en-US"/>
            </w:rPr>
            <w:delText>akan</w:delText>
          </w:r>
        </w:del>
      </w:ins>
      <w:ins w:id="6014" w:author="arkat" w:date="2017-10-11T10:32:00Z">
        <w:r w:rsidR="00135261">
          <w:rPr>
            <w:lang w:val="en-US"/>
          </w:rPr>
          <w:t>akan</w:t>
        </w:r>
      </w:ins>
      <w:ins w:id="6015" w:author="arkat" w:date="2017-10-04T20:13:00Z">
        <w:r>
          <w:rPr>
            <w:lang w:val="en-US"/>
          </w:rPr>
          <w:t xml:space="preserve"> </w:t>
        </w:r>
      </w:ins>
      <w:ins w:id="6016" w:author="arkat" w:date="2017-10-04T14:18:00Z">
        <w:r w:rsidR="00637074">
          <w:rPr>
            <w:lang w:val="en-US"/>
          </w:rPr>
          <w:t>dan sebuah API yang menyedi</w:t>
        </w:r>
      </w:ins>
      <w:ins w:id="6017" w:author="arkat" w:date="2017-10-11T09:19:00Z">
        <w:del w:id="6018" w:author="arkat" w:date="2017-10-11T10:32:00Z">
          <w:r w:rsidR="00315295" w:rsidDel="00135261">
            <w:rPr>
              <w:lang w:val="en-US"/>
            </w:rPr>
            <w:delText>akan</w:delText>
          </w:r>
        </w:del>
      </w:ins>
      <w:ins w:id="6019" w:author="arkat" w:date="2017-10-11T10:32:00Z">
        <w:r w:rsidR="00135261">
          <w:rPr>
            <w:lang w:val="en-US"/>
          </w:rPr>
          <w:t>akan</w:t>
        </w:r>
      </w:ins>
      <w:ins w:id="6020" w:author="arkat" w:date="2017-10-04T14:18:00Z">
        <w:r>
          <w:rPr>
            <w:lang w:val="en-US"/>
          </w:rPr>
          <w:t xml:space="preserve"> akses ke model dan meta</w:t>
        </w:r>
        <w:r w:rsidR="00637074">
          <w:rPr>
            <w:lang w:val="en-US"/>
          </w:rPr>
          <w:t xml:space="preserve">model. Contoh yang paling terkenal adalah </w:t>
        </w:r>
      </w:ins>
      <w:ins w:id="6021" w:author="arkat" w:date="2017-10-04T20:13:00Z">
        <w:r>
          <w:rPr>
            <w:lang w:val="en-US"/>
          </w:rPr>
          <w:t xml:space="preserve">bahasa pemrogaman </w:t>
        </w:r>
      </w:ins>
      <w:ins w:id="6022" w:author="arkat" w:date="2017-10-04T14:18:00Z">
        <w:r w:rsidR="00637074">
          <w:rPr>
            <w:lang w:val="en-US"/>
          </w:rPr>
          <w:t xml:space="preserve">Java yang berhubungan dengan </w:t>
        </w:r>
      </w:ins>
      <w:ins w:id="6023" w:author="arkat" w:date="2017-10-04T14:19:00Z">
        <w:r w:rsidR="00637074">
          <w:rPr>
            <w:i/>
            <w:lang w:val="en-US"/>
          </w:rPr>
          <w:t xml:space="preserve">Java Metadata Interface </w:t>
        </w:r>
        <w:r w:rsidR="00637074">
          <w:rPr>
            <w:lang w:val="en-US"/>
          </w:rPr>
          <w:t>(JMI), JMI menyedi</w:t>
        </w:r>
      </w:ins>
      <w:ins w:id="6024" w:author="arkat" w:date="2017-10-11T09:19:00Z">
        <w:del w:id="6025" w:author="arkat" w:date="2017-10-11T10:32:00Z">
          <w:r w:rsidR="00315295" w:rsidDel="00135261">
            <w:rPr>
              <w:lang w:val="en-US"/>
            </w:rPr>
            <w:delText>akan</w:delText>
          </w:r>
        </w:del>
      </w:ins>
      <w:ins w:id="6026" w:author="arkat" w:date="2017-10-11T10:32:00Z">
        <w:r w:rsidR="00135261">
          <w:rPr>
            <w:lang w:val="en-US"/>
          </w:rPr>
          <w:t>akan</w:t>
        </w:r>
      </w:ins>
      <w:ins w:id="6027" w:author="arkat" w:date="2017-10-04T14:19:00Z">
        <w:r w:rsidR="00637074">
          <w:rPr>
            <w:lang w:val="en-US"/>
          </w:rPr>
          <w:t xml:space="preserve"> sebuah insfrastruktur berbasis MOT untuk membuat, menyimpan, mengakses, menemukan dan </w:t>
        </w:r>
      </w:ins>
      <w:ins w:id="6028" w:author="arkat" w:date="2017-10-04T14:20:00Z">
        <w:r w:rsidR="00637074">
          <w:rPr>
            <w:lang w:val="en-US"/>
          </w:rPr>
          <w:t xml:space="preserve">melakukan pertukaran metadata </w:t>
        </w:r>
      </w:ins>
      <w:ins w:id="6029" w:author="arkat" w:date="2017-10-04T14:21:00Z">
        <w:r w:rsidR="00637074">
          <w:rPr>
            <w:lang w:val="en-US"/>
          </w:rPr>
          <w:fldChar w:fldCharType="begin" w:fldLock="1"/>
        </w:r>
      </w:ins>
      <w:r w:rsidR="008936A1">
        <w:rPr>
          <w:lang w:val="en-US"/>
        </w:rPr>
        <w:instrText>ADDIN CSL_CITATION { "citationItems" : [ { "id" : "ITEM-1", "itemData" : { "author" : [ { "dropping-particle" : "", "family" : "JMI", "given" : "", "non-dropping-particle" : "", "parse-names" : false, "suffix" : "" } ], "container-title" : "Sun Microsystems, Inc.", "id" : "ITEM-1", "issued" : { "date-parts" : [ [ "2002" ] ] }, "title" : "Java Metadata Interface (JMI)", "type" : "article-journal" }, "uris" : [ "http://www.mendeley.com/documents/?uuid=a2e79f67-e2d1-46c7-96a2-9737c541ef36" ] } ], "mendeley" : { "formattedCitation" : "(JMI, 2002)", "plainTextFormattedCitation" : "(JMI, 2002)", "previouslyFormattedCitation" : "(JMI, 2002)" }, "properties" : { "noteIndex" : 0 }, "schema" : "https://github.com/citation-style-language/schema/raw/master/csl-citation.json" }</w:instrText>
      </w:r>
      <w:r w:rsidR="00637074">
        <w:rPr>
          <w:lang w:val="en-US"/>
        </w:rPr>
        <w:fldChar w:fldCharType="separate"/>
      </w:r>
      <w:r w:rsidR="00637074" w:rsidRPr="00637074">
        <w:rPr>
          <w:noProof/>
          <w:lang w:val="en-US"/>
        </w:rPr>
        <w:t>(JMI, 2002)</w:t>
      </w:r>
      <w:ins w:id="6030" w:author="arkat" w:date="2017-10-04T14:21:00Z">
        <w:r w:rsidR="00637074">
          <w:rPr>
            <w:lang w:val="en-US"/>
          </w:rPr>
          <w:fldChar w:fldCharType="end"/>
        </w:r>
      </w:ins>
      <w:ins w:id="6031" w:author="arkat" w:date="2017-10-04T14:20:00Z">
        <w:r w:rsidR="00637074">
          <w:rPr>
            <w:lang w:val="en-US"/>
          </w:rPr>
          <w:t xml:space="preserve">. </w:t>
        </w:r>
      </w:ins>
    </w:p>
    <w:p w14:paraId="34A70A59" w14:textId="7C620B7A" w:rsidR="00050EA5" w:rsidRPr="0021262F" w:rsidRDefault="00050EA5">
      <w:pPr>
        <w:pStyle w:val="BodyText"/>
        <w:spacing w:after="0"/>
        <w:ind w:firstLine="450"/>
        <w:rPr>
          <w:ins w:id="6032" w:author="arkat" w:date="2017-10-04T14:16:00Z"/>
          <w:lang w:val="en-US"/>
        </w:rPr>
        <w:pPrChange w:id="6033" w:author="arkat" w:date="2017-10-06T10:22:00Z">
          <w:pPr>
            <w:pStyle w:val="Paragraph"/>
            <w:jc w:val="both"/>
          </w:pPr>
        </w:pPrChange>
      </w:pPr>
      <w:ins w:id="6034" w:author="arkat" w:date="2017-10-04T14:17:00Z">
        <w:r>
          <w:rPr>
            <w:i/>
            <w:lang w:val="en-US"/>
          </w:rPr>
          <w:t xml:space="preserve"> </w:t>
        </w:r>
      </w:ins>
      <w:ins w:id="6035" w:author="arkat" w:date="2017-10-04T14:22:00Z">
        <w:r w:rsidR="00351E08">
          <w:rPr>
            <w:lang w:val="en-US"/>
          </w:rPr>
          <w:t>Keunt</w:t>
        </w:r>
      </w:ins>
      <w:ins w:id="6036" w:author="arkat" w:date="2017-10-04T20:09:00Z">
        <w:r w:rsidR="00351E08">
          <w:rPr>
            <w:lang w:val="en-US"/>
          </w:rPr>
          <w:t>u</w:t>
        </w:r>
      </w:ins>
      <w:ins w:id="6037" w:author="arkat" w:date="2017-10-04T14:22:00Z">
        <w:r w:rsidR="00351E08">
          <w:rPr>
            <w:lang w:val="en-US"/>
          </w:rPr>
          <w:t xml:space="preserve">ngan </w:t>
        </w:r>
        <w:r w:rsidR="00637074" w:rsidRPr="00637074">
          <w:rPr>
            <w:lang w:val="en-US"/>
          </w:rPr>
          <w:t>menggun</w:t>
        </w:r>
      </w:ins>
      <w:ins w:id="6038" w:author="arkat" w:date="2017-10-11T09:19:00Z">
        <w:del w:id="6039" w:author="arkat" w:date="2017-10-11T10:32:00Z">
          <w:r w:rsidR="00315295" w:rsidDel="00135261">
            <w:rPr>
              <w:lang w:val="en-US"/>
            </w:rPr>
            <w:delText>akan</w:delText>
          </w:r>
        </w:del>
      </w:ins>
      <w:proofErr w:type="gramStart"/>
      <w:ins w:id="6040" w:author="arkat" w:date="2017-10-11T10:32:00Z">
        <w:r w:rsidR="00135261">
          <w:rPr>
            <w:lang w:val="en-US"/>
          </w:rPr>
          <w:t>akan</w:t>
        </w:r>
      </w:ins>
      <w:proofErr w:type="gramEnd"/>
      <w:ins w:id="6041" w:author="arkat" w:date="2017-10-04T14:22:00Z">
        <w:r w:rsidR="00637074" w:rsidRPr="00637074">
          <w:rPr>
            <w:lang w:val="en-US"/>
          </w:rPr>
          <w:t xml:space="preserve"> pendekatan </w:t>
        </w:r>
        <w:r w:rsidR="00637074">
          <w:rPr>
            <w:i/>
            <w:lang w:val="en-US"/>
          </w:rPr>
          <w:t>Direct Manipulation</w:t>
        </w:r>
        <w:r w:rsidR="00A1764B">
          <w:rPr>
            <w:lang w:val="en-US"/>
          </w:rPr>
          <w:t>,</w:t>
        </w:r>
      </w:ins>
      <w:ins w:id="6042" w:author="arkat" w:date="2017-10-04T20:09:00Z">
        <w:r w:rsidR="00351E08">
          <w:rPr>
            <w:lang w:val="en-US"/>
          </w:rPr>
          <w:t xml:space="preserve"> </w:t>
        </w:r>
        <w:r w:rsidR="00351E08">
          <w:rPr>
            <w:i/>
            <w:lang w:val="en-US"/>
          </w:rPr>
          <w:t>Programmer</w:t>
        </w:r>
      </w:ins>
      <w:ins w:id="6043" w:author="arkat" w:date="2017-10-04T20:10:00Z">
        <w:r w:rsidR="00351E08">
          <w:rPr>
            <w:i/>
            <w:lang w:val="en-US"/>
          </w:rPr>
          <w:t xml:space="preserve"> </w:t>
        </w:r>
        <w:r w:rsidR="00351E08">
          <w:rPr>
            <w:lang w:val="en-US"/>
          </w:rPr>
          <w:t>tidak perlu mempelajari bahasa pemrogaman baru</w:t>
        </w:r>
      </w:ins>
      <w:ins w:id="6044" w:author="arkat" w:date="2017-10-04T14:38:00Z">
        <w:r w:rsidR="00A1764B">
          <w:rPr>
            <w:lang w:val="en-US"/>
          </w:rPr>
          <w:t xml:space="preserve">. </w:t>
        </w:r>
      </w:ins>
      <w:ins w:id="6045" w:author="arkat" w:date="2017-10-11T09:19:00Z">
        <w:del w:id="6046" w:author="arkat" w:date="2017-10-11T10:32:00Z">
          <w:r w:rsidR="00315295" w:rsidDel="00135261">
            <w:rPr>
              <w:lang w:val="en-US"/>
            </w:rPr>
            <w:delText>Akan</w:delText>
          </w:r>
        </w:del>
      </w:ins>
      <w:ins w:id="6047" w:author="arkat" w:date="2017-10-11T10:32:00Z">
        <w:r w:rsidR="00135261">
          <w:rPr>
            <w:lang w:val="en-US"/>
          </w:rPr>
          <w:t>Akan</w:t>
        </w:r>
      </w:ins>
      <w:ins w:id="6048" w:author="arkat" w:date="2017-10-04T20:11:00Z">
        <w:r w:rsidR="00351E08">
          <w:rPr>
            <w:lang w:val="en-US"/>
          </w:rPr>
          <w:t xml:space="preserve"> tetapi, jika diimplemantasikan maka </w:t>
        </w:r>
      </w:ins>
      <w:ins w:id="6049" w:author="arkat" w:date="2017-10-11T09:19:00Z">
        <w:del w:id="6050" w:author="arkat" w:date="2017-10-11T10:32:00Z">
          <w:r w:rsidR="00315295" w:rsidDel="00135261">
            <w:rPr>
              <w:lang w:val="en-US"/>
            </w:rPr>
            <w:delText>akan</w:delText>
          </w:r>
        </w:del>
      </w:ins>
      <w:proofErr w:type="gramStart"/>
      <w:ins w:id="6051" w:author="arkat" w:date="2017-10-11T10:32:00Z">
        <w:r w:rsidR="00135261">
          <w:rPr>
            <w:lang w:val="en-US"/>
          </w:rPr>
          <w:t>akan</w:t>
        </w:r>
      </w:ins>
      <w:proofErr w:type="gramEnd"/>
      <w:ins w:id="6052" w:author="arkat" w:date="2017-10-04T20:11:00Z">
        <w:r w:rsidR="00351E08">
          <w:rPr>
            <w:lang w:val="en-US"/>
          </w:rPr>
          <w:t xml:space="preserve"> menghasilkan sebuah </w:t>
        </w:r>
        <w:r w:rsidR="00351E08">
          <w:rPr>
            <w:i/>
            <w:lang w:val="en-US"/>
          </w:rPr>
          <w:t xml:space="preserve">tool </w:t>
        </w:r>
        <w:r w:rsidR="00351E08">
          <w:rPr>
            <w:lang w:val="en-US"/>
          </w:rPr>
          <w:t>yang komplek dan susah untuk dilakukan perbaikan.</w:t>
        </w:r>
      </w:ins>
    </w:p>
    <w:p w14:paraId="63BAB778" w14:textId="44CB91F0" w:rsidR="00050EA5" w:rsidRDefault="00050EA5">
      <w:pPr>
        <w:pStyle w:val="Heading4"/>
        <w:ind w:left="360" w:hanging="360"/>
        <w:rPr>
          <w:ins w:id="6053" w:author="arkat" w:date="2017-10-04T14:15:00Z"/>
          <w:noProof/>
          <w:lang w:val="en-US"/>
        </w:rPr>
        <w:pPrChange w:id="6054" w:author="arkat" w:date="2017-10-04T14:13:00Z">
          <w:pPr>
            <w:pStyle w:val="Heading3"/>
            <w:numPr>
              <w:numId w:val="138"/>
            </w:numPr>
            <w:jc w:val="both"/>
          </w:pPr>
        </w:pPrChange>
      </w:pPr>
      <w:ins w:id="6055" w:author="arkat" w:date="2017-10-04T14:11:00Z">
        <w:r w:rsidRPr="00050EA5">
          <w:rPr>
            <w:noProof/>
            <w:lang w:val="en-US"/>
            <w:rPrChange w:id="6056" w:author="arkat" w:date="2017-10-04T14:13:00Z">
              <w:rPr>
                <w:i/>
                <w:iCs/>
              </w:rPr>
            </w:rPrChange>
          </w:rPr>
          <w:t>Imper</w:t>
        </w:r>
        <w:r w:rsidR="00452EF7" w:rsidRPr="009F2FD2">
          <w:rPr>
            <w:noProof/>
            <w:lang w:val="en-US"/>
          </w:rPr>
          <w:t>ative</w:t>
        </w:r>
      </w:ins>
    </w:p>
    <w:p w14:paraId="16AEED7D" w14:textId="4879EB1E" w:rsidR="00050EA5" w:rsidRPr="00050EA5" w:rsidRDefault="00351E08">
      <w:pPr>
        <w:pStyle w:val="BodyText"/>
        <w:spacing w:after="0"/>
        <w:ind w:firstLine="450"/>
        <w:rPr>
          <w:ins w:id="6057" w:author="arkat" w:date="2017-10-04T14:11:00Z"/>
          <w:lang w:val="en-US"/>
          <w:rPrChange w:id="6058" w:author="arkat" w:date="2017-10-04T14:15:00Z">
            <w:rPr>
              <w:ins w:id="6059" w:author="arkat" w:date="2017-10-04T14:11:00Z"/>
            </w:rPr>
          </w:rPrChange>
        </w:rPr>
        <w:pPrChange w:id="6060" w:author="arkat" w:date="2017-10-04T20:21:00Z">
          <w:pPr>
            <w:pStyle w:val="Heading3"/>
            <w:numPr>
              <w:numId w:val="138"/>
            </w:numPr>
            <w:jc w:val="both"/>
          </w:pPr>
        </w:pPrChange>
      </w:pPr>
      <w:ins w:id="6061" w:author="arkat" w:date="2017-10-04T14:40:00Z">
        <w:r>
          <w:rPr>
            <w:lang w:val="en-US"/>
          </w:rPr>
          <w:t>T</w:t>
        </w:r>
        <w:r w:rsidR="00A1764B">
          <w:rPr>
            <w:lang w:val="en-US"/>
          </w:rPr>
          <w:t xml:space="preserve">ransformasi </w:t>
        </w:r>
      </w:ins>
      <w:ins w:id="6062" w:author="arkat" w:date="2017-10-04T20:22:00Z">
        <w:r w:rsidR="00452EF7">
          <w:rPr>
            <w:lang w:val="en-US"/>
          </w:rPr>
          <w:t xml:space="preserve">model </w:t>
        </w:r>
      </w:ins>
      <w:ins w:id="6063" w:author="arkat" w:date="2017-10-04T14:40:00Z">
        <w:r w:rsidR="00A1764B">
          <w:rPr>
            <w:lang w:val="en-US"/>
          </w:rPr>
          <w:t xml:space="preserve">dengan pendekatan </w:t>
        </w:r>
      </w:ins>
      <w:ins w:id="6064" w:author="arkat" w:date="2017-10-04T14:15:00Z">
        <w:r w:rsidR="00A1764B" w:rsidRPr="0021262F">
          <w:rPr>
            <w:i/>
            <w:lang w:val="en-US"/>
          </w:rPr>
          <w:t>i</w:t>
        </w:r>
        <w:r w:rsidR="00A1764B" w:rsidRPr="00A1764B">
          <w:rPr>
            <w:i/>
            <w:lang w:val="en-US"/>
            <w:rPrChange w:id="6065" w:author="arkat" w:date="2017-10-04T14:40:00Z">
              <w:rPr>
                <w:lang w:val="en-US"/>
              </w:rPr>
            </w:rPrChange>
          </w:rPr>
          <w:t>mperative</w:t>
        </w:r>
        <w:r w:rsidR="00A1764B" w:rsidRPr="0021262F">
          <w:rPr>
            <w:lang w:val="en-US"/>
          </w:rPr>
          <w:t xml:space="preserve"> (juga disebut dengan pendekatan</w:t>
        </w:r>
        <w:r w:rsidR="00050EA5" w:rsidRPr="00050EA5">
          <w:rPr>
            <w:lang w:val="en-US"/>
            <w:rPrChange w:id="6066" w:author="arkat" w:date="2017-10-04T14:15:00Z">
              <w:rPr/>
            </w:rPrChange>
          </w:rPr>
          <w:t xml:space="preserve"> </w:t>
        </w:r>
        <w:r w:rsidR="00050EA5" w:rsidRPr="00A1764B">
          <w:rPr>
            <w:i/>
            <w:lang w:val="en-US"/>
            <w:rPrChange w:id="6067" w:author="arkat" w:date="2017-10-04T14:40:00Z">
              <w:rPr/>
            </w:rPrChange>
          </w:rPr>
          <w:t>operational</w:t>
        </w:r>
      </w:ins>
      <w:ins w:id="6068" w:author="arkat" w:date="2017-10-04T14:40:00Z">
        <w:r w:rsidR="00A1764B" w:rsidRPr="00A1764B">
          <w:rPr>
            <w:i/>
            <w:lang w:val="en-US"/>
            <w:rPrChange w:id="6069" w:author="arkat" w:date="2017-10-04T14:40:00Z">
              <w:rPr>
                <w:lang w:val="en-US"/>
              </w:rPr>
            </w:rPrChange>
          </w:rPr>
          <w:t xml:space="preserve"> </w:t>
        </w:r>
      </w:ins>
      <w:ins w:id="6070" w:author="arkat" w:date="2017-10-04T20:15:00Z">
        <w:r w:rsidR="00452EF7">
          <w:rPr>
            <w:lang w:val="en-US"/>
          </w:rPr>
          <w:t xml:space="preserve">atau </w:t>
        </w:r>
        <w:r w:rsidR="00452EF7">
          <w:rPr>
            <w:i/>
            <w:lang w:val="en-US"/>
          </w:rPr>
          <w:t xml:space="preserve">constructive </w:t>
        </w:r>
      </w:ins>
      <w:ins w:id="6071" w:author="arkat" w:date="2017-10-04T14:15:00Z">
        <w:r w:rsidR="00050EA5" w:rsidRPr="00050EA5">
          <w:rPr>
            <w:lang w:val="en-US"/>
            <w:rPrChange w:id="6072" w:author="arkat" w:date="2017-10-04T14:15:00Z">
              <w:rPr/>
            </w:rPrChange>
          </w:rPr>
          <w:fldChar w:fldCharType="begin" w:fldLock="1"/>
        </w:r>
      </w:ins>
      <w:r w:rsidR="008936A1">
        <w:rPr>
          <w:lang w:val="en-US"/>
        </w:rPr>
        <w:instrText>ADDIN CSL_CITATION { "citationItems" : [ { "id" : "ITEM-1", "itemData" : { "DOI" : "10.1147/sj.453.0621", "ISBN" : "0018-8670 VO - 45", "ISSN" : "0018-8670", "PMID" : "15866344", "abstract" : "Model transformations are touted to play a key role in Model Driven Development&amp;#x2122;. Although well-established standards for creating metamodels such as the Meta-Object Facility exist, there is currently no mature foundation for specifying transformations among models. We propose a framework for the classification of several existing and proposed model transformation approaches. The classification framework is given as a feature model that makes explicit the different design choices for model transformations. Based on our analysis of model transformation approaches, we propose a few major categories in which most approaches fit.", "author" : [ { "dropping-particle" : "", "family" : "Czarnecki", "given" : "K.", "non-dropping-particle" : "", "parse-names" : false, "suffix" : "" }, { "dropping-particle" : "", "family" : "Helsen", "given" : "S.", "non-dropping-particle" : "", "parse-names" : false, "suffix" : "" } ], "container-title" : "IBM Systems Journal", "id" : "ITEM-1", "issue" : "3", "issued" : { "date-parts" : [ [ "2006" ] ] }, "page" : "621-645", "title" : "Feature-based survey of model transformation approaches", "type" : "article-journal", "volume" : "45" }, "uris" : [ "http://www.mendeley.com/documents/?uuid=ce88eb3d-2e49-4929-a72d-8314ab6d6947" ] } ], "mendeley" : { "formattedCitation" : "(Czarnecki &amp; Helsen, 2006)", "plainTextFormattedCitation" : "(Czarnecki &amp; Helsen, 2006)", "previouslyFormattedCitation" : "(Czarnecki &amp; Helsen, 2006)" }, "properties" : { "noteIndex" : 0 }, "schema" : "https://github.com/citation-style-language/schema/raw/master/csl-citation.json" }</w:instrText>
      </w:r>
      <w:ins w:id="6073" w:author="arkat" w:date="2017-10-04T14:15:00Z">
        <w:r w:rsidR="00050EA5" w:rsidRPr="00050EA5">
          <w:rPr>
            <w:lang w:val="en-US"/>
            <w:rPrChange w:id="6074" w:author="arkat" w:date="2017-10-04T14:15:00Z">
              <w:rPr/>
            </w:rPrChange>
          </w:rPr>
          <w:fldChar w:fldCharType="separate"/>
        </w:r>
      </w:ins>
      <w:r w:rsidR="00637074" w:rsidRPr="00637074">
        <w:rPr>
          <w:noProof/>
          <w:lang w:val="en-US"/>
        </w:rPr>
        <w:t>(Czarnecki &amp; Helsen, 2006)</w:t>
      </w:r>
      <w:ins w:id="6075" w:author="arkat" w:date="2017-10-04T14:15:00Z">
        <w:r w:rsidR="00050EA5" w:rsidRPr="00050EA5">
          <w:rPr>
            <w:lang w:val="en-US"/>
            <w:rPrChange w:id="6076" w:author="arkat" w:date="2017-10-04T14:15:00Z">
              <w:rPr/>
            </w:rPrChange>
          </w:rPr>
          <w:fldChar w:fldCharType="end"/>
        </w:r>
        <w:r w:rsidR="00050EA5" w:rsidRPr="00050EA5">
          <w:rPr>
            <w:lang w:val="en-US"/>
            <w:rPrChange w:id="6077" w:author="arkat" w:date="2017-10-04T14:15:00Z">
              <w:rPr/>
            </w:rPrChange>
          </w:rPr>
          <w:t xml:space="preserve">) </w:t>
        </w:r>
      </w:ins>
      <w:ins w:id="6078" w:author="arkat" w:date="2017-10-04T14:41:00Z">
        <w:r w:rsidR="00A1764B">
          <w:rPr>
            <w:lang w:val="en-US"/>
          </w:rPr>
          <w:t>memilik</w:t>
        </w:r>
      </w:ins>
      <w:ins w:id="6079" w:author="arkat" w:date="2017-10-04T20:14:00Z">
        <w:r>
          <w:rPr>
            <w:lang w:val="en-US"/>
          </w:rPr>
          <w:t>i</w:t>
        </w:r>
      </w:ins>
      <w:ins w:id="6080" w:author="arkat" w:date="2017-10-04T14:41:00Z">
        <w:r>
          <w:rPr>
            <w:lang w:val="en-US"/>
          </w:rPr>
          <w:t xml:space="preserve"> paradigma yang sama dengan </w:t>
        </w:r>
      </w:ins>
      <w:ins w:id="6081" w:author="arkat" w:date="2017-10-04T20:14:00Z">
        <w:r>
          <w:rPr>
            <w:lang w:val="en-US"/>
          </w:rPr>
          <w:t xml:space="preserve">paradigma </w:t>
        </w:r>
      </w:ins>
      <w:ins w:id="6082" w:author="arkat" w:date="2017-10-04T14:41:00Z">
        <w:r w:rsidR="00A1764B">
          <w:rPr>
            <w:lang w:val="en-US"/>
          </w:rPr>
          <w:t>bahasa pemrogaman</w:t>
        </w:r>
      </w:ins>
      <w:ins w:id="6083" w:author="arkat" w:date="2017-10-04T20:14:00Z">
        <w:r w:rsidR="00452EF7">
          <w:rPr>
            <w:lang w:val="en-US"/>
          </w:rPr>
          <w:t xml:space="preserve"> umum seperti Java/C++</w:t>
        </w:r>
      </w:ins>
      <w:ins w:id="6084" w:author="arkat" w:date="2017-10-04T14:41:00Z">
        <w:r w:rsidR="00A1764B">
          <w:rPr>
            <w:lang w:val="en-US"/>
          </w:rPr>
          <w:t xml:space="preserve">. Dari sudut pandang transformasi, pendekatan </w:t>
        </w:r>
        <w:r w:rsidR="00A1764B" w:rsidRPr="00452EF7">
          <w:rPr>
            <w:i/>
            <w:lang w:val="en-US"/>
            <w:rPrChange w:id="6085" w:author="arkat" w:date="2017-10-04T20:20:00Z">
              <w:rPr>
                <w:lang w:val="en-US"/>
              </w:rPr>
            </w:rPrChange>
          </w:rPr>
          <w:t>imperative</w:t>
        </w:r>
        <w:r w:rsidR="00A1764B">
          <w:rPr>
            <w:lang w:val="en-US"/>
          </w:rPr>
          <w:t xml:space="preserve"> </w:t>
        </w:r>
      </w:ins>
      <w:ins w:id="6086" w:author="arkat" w:date="2017-10-04T20:20:00Z">
        <w:r w:rsidR="00452EF7">
          <w:rPr>
            <w:lang w:val="en-US"/>
          </w:rPr>
          <w:t xml:space="preserve">hamper </w:t>
        </w:r>
      </w:ins>
      <w:proofErr w:type="gramStart"/>
      <w:ins w:id="6087" w:author="arkat" w:date="2017-10-04T14:41:00Z">
        <w:r w:rsidR="00A1764B">
          <w:rPr>
            <w:lang w:val="en-US"/>
          </w:rPr>
          <w:t>sama</w:t>
        </w:r>
        <w:proofErr w:type="gramEnd"/>
        <w:r w:rsidR="00A1764B">
          <w:rPr>
            <w:lang w:val="en-US"/>
          </w:rPr>
          <w:t xml:space="preserve"> dengan pendekatan </w:t>
        </w:r>
      </w:ins>
      <w:ins w:id="6088" w:author="arkat" w:date="2017-10-04T14:42:00Z">
        <w:r w:rsidR="00A1764B">
          <w:rPr>
            <w:i/>
            <w:lang w:val="en-US"/>
          </w:rPr>
          <w:t xml:space="preserve">direct manipulation. </w:t>
        </w:r>
      </w:ins>
      <w:ins w:id="6089" w:author="arkat" w:date="2017-10-04T14:43:00Z">
        <w:r w:rsidR="00A1764B">
          <w:rPr>
            <w:lang w:val="en-US"/>
          </w:rPr>
          <w:t>Namun pendekatan ini</w:t>
        </w:r>
      </w:ins>
      <w:ins w:id="6090" w:author="arkat" w:date="2017-10-04T20:20:00Z">
        <w:r w:rsidR="00452EF7">
          <w:rPr>
            <w:lang w:val="en-US"/>
          </w:rPr>
          <w:t xml:space="preserve"> </w:t>
        </w:r>
      </w:ins>
      <w:ins w:id="6091" w:author="arkat" w:date="2017-10-04T14:43:00Z">
        <w:r w:rsidR="00452EF7">
          <w:rPr>
            <w:lang w:val="en-US"/>
          </w:rPr>
          <w:t>menduku</w:t>
        </w:r>
        <w:r w:rsidR="00A1764B">
          <w:rPr>
            <w:lang w:val="en-US"/>
          </w:rPr>
          <w:t>n</w:t>
        </w:r>
      </w:ins>
      <w:ins w:id="6092" w:author="arkat" w:date="2017-10-04T20:20:00Z">
        <w:r w:rsidR="00452EF7">
          <w:rPr>
            <w:lang w:val="en-US"/>
          </w:rPr>
          <w:t>g</w:t>
        </w:r>
      </w:ins>
      <w:ins w:id="6093" w:author="arkat" w:date="2017-10-04T14:43:00Z">
        <w:r w:rsidR="00A1764B">
          <w:rPr>
            <w:lang w:val="en-US"/>
          </w:rPr>
          <w:t xml:space="preserve"> transformasi model tanpa harus memanfaatkan API eksternal. Aliran </w:t>
        </w:r>
      </w:ins>
      <w:ins w:id="6094" w:author="arkat" w:date="2017-10-04T14:44:00Z">
        <w:r w:rsidR="00A1764B">
          <w:rPr>
            <w:lang w:val="en-US"/>
          </w:rPr>
          <w:t>control</w:t>
        </w:r>
      </w:ins>
      <w:ins w:id="6095" w:author="arkat" w:date="2017-10-04T14:43:00Z">
        <w:r w:rsidR="00A1764B">
          <w:rPr>
            <w:lang w:val="en-US"/>
          </w:rPr>
          <w:t xml:space="preserve"> </w:t>
        </w:r>
      </w:ins>
      <w:ins w:id="6096" w:author="arkat" w:date="2017-10-04T14:44:00Z">
        <w:r w:rsidR="00A1764B">
          <w:rPr>
            <w:lang w:val="en-US"/>
          </w:rPr>
          <w:t>yang terdefinisi dengan baik, yang berarti bahwa semua statement di kode transformasi di eksekusi se</w:t>
        </w:r>
      </w:ins>
      <w:ins w:id="6097" w:author="arkat" w:date="2017-10-11T09:20:00Z">
        <w:r w:rsidR="00315295">
          <w:rPr>
            <w:lang w:val="en-US"/>
          </w:rPr>
          <w:t>cara</w:t>
        </w:r>
      </w:ins>
      <w:ins w:id="6098" w:author="arkat" w:date="2017-10-04T14:44:00Z">
        <w:r w:rsidR="00A1764B">
          <w:rPr>
            <w:lang w:val="en-US"/>
          </w:rPr>
          <w:t xml:space="preserve"> berurutan. Teknik model transformasi dengan pendekatan </w:t>
        </w:r>
      </w:ins>
      <w:ins w:id="6099" w:author="arkat" w:date="2017-10-04T14:45:00Z">
        <w:r w:rsidR="00A1764B">
          <w:rPr>
            <w:i/>
            <w:lang w:val="en-US"/>
          </w:rPr>
          <w:t xml:space="preserve">imperative </w:t>
        </w:r>
        <w:r w:rsidR="00A1764B">
          <w:rPr>
            <w:lang w:val="en-US"/>
          </w:rPr>
          <w:t xml:space="preserve">berfokus pada bagaimana transformasi </w:t>
        </w:r>
      </w:ins>
      <w:ins w:id="6100" w:author="arkat" w:date="2017-10-04T20:21:00Z">
        <w:r w:rsidR="00452EF7">
          <w:rPr>
            <w:lang w:val="en-US"/>
          </w:rPr>
          <w:t xml:space="preserve">seharusnya </w:t>
        </w:r>
      </w:ins>
      <w:ins w:id="6101" w:author="arkat" w:date="2017-10-04T14:45:00Z">
        <w:r w:rsidR="00452EF7">
          <w:rPr>
            <w:lang w:val="en-US"/>
          </w:rPr>
          <w:t>di ekseskusi</w:t>
        </w:r>
        <w:r w:rsidR="00A1764B">
          <w:rPr>
            <w:lang w:val="en-US"/>
          </w:rPr>
          <w:t xml:space="preserve"> </w:t>
        </w:r>
      </w:ins>
      <w:ins w:id="6102" w:author="arkat" w:date="2017-10-04T14:15:00Z">
        <w:r w:rsidR="00050EA5" w:rsidRPr="00050EA5">
          <w:rPr>
            <w:lang w:val="en-US"/>
            <w:rPrChange w:id="6103" w:author="arkat" w:date="2017-10-04T14:15:00Z">
              <w:rPr/>
            </w:rPrChange>
          </w:rPr>
          <w:fldChar w:fldCharType="begin" w:fldLock="1"/>
        </w:r>
      </w:ins>
      <w:r w:rsidR="008936A1">
        <w:rPr>
          <w:lang w:val="en-US"/>
        </w:rPr>
        <w:instrText>ADDIN CSL_CITATION { "citationItems" : [ { "id" : "ITEM-1", "itemData" : { "author" : [ { "dropping-particle" : "", "family" : "Mens", "given" : "T", "non-dropping-particle" : "", "parse-names" : false, "suffix" : "" }, { "dropping-particle" : "Van", "family" : "Gorp", "given" : "P", "non-dropping-particle" : "", "parse-names" : false, "suffix" : "" } ], "container-title" : "Electronic Notes in Theoretical Computer Science", "id" : "ITEM-1", "issued" : { "date-parts" : [ [ "2006" ] ] }, "title" : "A taxonomy of model transformation", "type" : "article-journal" }, "uris" : [ "http://www.mendeley.com/documents/?uuid=1fe17891-b2c4-4e94-a48b-d245bba71ac2" ] } ], "mendeley" : { "formattedCitation" : "(Mens &amp; Gorp, 2006)", "plainTextFormattedCitation" : "(Mens &amp; Gorp, 2006)", "previouslyFormattedCitation" : "(Mens &amp; Gorp, 2006)" }, "properties" : { "noteIndex" : 0 }, "schema" : "https://github.com/citation-style-language/schema/raw/master/csl-citation.json" }</w:instrText>
      </w:r>
      <w:ins w:id="6104" w:author="arkat" w:date="2017-10-04T14:15:00Z">
        <w:r w:rsidR="00050EA5" w:rsidRPr="00050EA5">
          <w:rPr>
            <w:lang w:val="en-US"/>
            <w:rPrChange w:id="6105" w:author="arkat" w:date="2017-10-04T14:15:00Z">
              <w:rPr/>
            </w:rPrChange>
          </w:rPr>
          <w:fldChar w:fldCharType="separate"/>
        </w:r>
      </w:ins>
      <w:r w:rsidR="00637074" w:rsidRPr="00637074">
        <w:rPr>
          <w:noProof/>
          <w:lang w:val="en-US"/>
        </w:rPr>
        <w:t>(Mens &amp; Gorp, 2006)</w:t>
      </w:r>
      <w:ins w:id="6106" w:author="arkat" w:date="2017-10-04T14:15:00Z">
        <w:r w:rsidR="00050EA5" w:rsidRPr="00050EA5">
          <w:rPr>
            <w:lang w:val="en-US"/>
            <w:rPrChange w:id="6107" w:author="arkat" w:date="2017-10-04T14:15:00Z">
              <w:rPr/>
            </w:rPrChange>
          </w:rPr>
          <w:fldChar w:fldCharType="end"/>
        </w:r>
        <w:r w:rsidR="00452EF7" w:rsidRPr="009F2FD2">
          <w:rPr>
            <w:lang w:val="en-US"/>
          </w:rPr>
          <w:t>.</w:t>
        </w:r>
      </w:ins>
    </w:p>
    <w:p w14:paraId="440191C2" w14:textId="0093F4C7" w:rsidR="00050EA5" w:rsidRDefault="00050EA5">
      <w:pPr>
        <w:pStyle w:val="Heading4"/>
        <w:ind w:left="360" w:hanging="360"/>
        <w:rPr>
          <w:ins w:id="6108" w:author="arkat" w:date="2017-10-04T14:15:00Z"/>
          <w:noProof/>
          <w:lang w:val="en-US"/>
        </w:rPr>
        <w:pPrChange w:id="6109" w:author="arkat" w:date="2017-10-04T14:14:00Z">
          <w:pPr>
            <w:pStyle w:val="Heading3"/>
            <w:jc w:val="both"/>
          </w:pPr>
        </w:pPrChange>
      </w:pPr>
      <w:ins w:id="6110" w:author="arkat" w:date="2017-10-04T14:12:00Z">
        <w:r w:rsidRPr="00050EA5">
          <w:rPr>
            <w:noProof/>
            <w:lang w:val="en-US"/>
            <w:rPrChange w:id="6111" w:author="arkat" w:date="2017-10-04T14:14:00Z">
              <w:rPr>
                <w:i/>
                <w:iCs/>
              </w:rPr>
            </w:rPrChange>
          </w:rPr>
          <w:t>Declarative</w:t>
        </w:r>
      </w:ins>
    </w:p>
    <w:p w14:paraId="31DFE6C2" w14:textId="4400D203" w:rsidR="00050EA5" w:rsidRPr="00050EA5" w:rsidRDefault="00DC3D0E">
      <w:pPr>
        <w:pStyle w:val="BodyText"/>
        <w:spacing w:after="0"/>
        <w:ind w:firstLine="450"/>
        <w:rPr>
          <w:ins w:id="6112" w:author="arkat" w:date="2017-10-04T14:12:00Z"/>
          <w:lang w:val="en-US"/>
          <w:rPrChange w:id="6113" w:author="arkat" w:date="2017-10-04T14:15:00Z">
            <w:rPr>
              <w:ins w:id="6114" w:author="arkat" w:date="2017-10-04T14:12:00Z"/>
            </w:rPr>
          </w:rPrChange>
        </w:rPr>
        <w:pPrChange w:id="6115" w:author="arkat" w:date="2017-10-06T10:23:00Z">
          <w:pPr>
            <w:pStyle w:val="Heading3"/>
            <w:jc w:val="both"/>
          </w:pPr>
        </w:pPrChange>
      </w:pPr>
      <w:ins w:id="6116" w:author="arkat" w:date="2017-10-04T14:54:00Z">
        <w:r w:rsidRPr="009F2FD2">
          <w:rPr>
            <w:lang w:val="en-US"/>
          </w:rPr>
          <w:t>T</w:t>
        </w:r>
        <w:r w:rsidR="009F5709" w:rsidRPr="00452EF7">
          <w:rPr>
            <w:lang w:val="en-US"/>
            <w:rPrChange w:id="6117" w:author="arkat" w:date="2017-10-04T20:22:00Z">
              <w:rPr/>
            </w:rPrChange>
          </w:rPr>
          <w:t>ransformasi</w:t>
        </w:r>
      </w:ins>
      <w:ins w:id="6118" w:author="arkat" w:date="2017-10-04T20:57:00Z">
        <w:r>
          <w:rPr>
            <w:lang w:val="en-US"/>
          </w:rPr>
          <w:t xml:space="preserve"> model</w:t>
        </w:r>
      </w:ins>
      <w:ins w:id="6119" w:author="arkat" w:date="2017-10-04T14:54:00Z">
        <w:r w:rsidR="009F5709" w:rsidRPr="00452EF7">
          <w:rPr>
            <w:lang w:val="en-US"/>
            <w:rPrChange w:id="6120" w:author="arkat" w:date="2017-10-04T20:22:00Z">
              <w:rPr/>
            </w:rPrChange>
          </w:rPr>
          <w:t xml:space="preserve"> dengan pendekatan </w:t>
        </w:r>
      </w:ins>
      <w:ins w:id="6121" w:author="arkat" w:date="2017-10-04T14:15:00Z">
        <w:r w:rsidR="00452EF7" w:rsidRPr="00452EF7">
          <w:rPr>
            <w:i/>
            <w:lang w:val="en-US"/>
            <w:rPrChange w:id="6122" w:author="arkat" w:date="2017-10-04T20:22:00Z">
              <w:rPr>
                <w:lang w:val="en-US"/>
              </w:rPr>
            </w:rPrChange>
          </w:rPr>
          <w:t>d</w:t>
        </w:r>
        <w:r w:rsidR="00050EA5" w:rsidRPr="00452EF7">
          <w:rPr>
            <w:i/>
            <w:lang w:val="en-US"/>
            <w:rPrChange w:id="6123" w:author="arkat" w:date="2017-10-04T20:22:00Z">
              <w:rPr/>
            </w:rPrChange>
          </w:rPr>
          <w:t>eclarative</w:t>
        </w:r>
        <w:r w:rsidR="00050EA5" w:rsidRPr="00452EF7">
          <w:rPr>
            <w:lang w:val="en-US"/>
            <w:rPrChange w:id="6124" w:author="arkat" w:date="2017-10-04T20:22:00Z">
              <w:rPr/>
            </w:rPrChange>
          </w:rPr>
          <w:t xml:space="preserve"> (</w:t>
        </w:r>
      </w:ins>
      <w:ins w:id="6125" w:author="arkat" w:date="2017-10-04T14:54:00Z">
        <w:r w:rsidR="009F5709" w:rsidRPr="00452EF7">
          <w:rPr>
            <w:lang w:val="en-US"/>
            <w:rPrChange w:id="6126" w:author="arkat" w:date="2017-10-04T20:22:00Z">
              <w:rPr/>
            </w:rPrChange>
          </w:rPr>
          <w:t xml:space="preserve">juga disebut dengan pendekatan </w:t>
        </w:r>
      </w:ins>
      <w:ins w:id="6127" w:author="arkat" w:date="2017-10-04T14:15:00Z">
        <w:r w:rsidR="00050EA5" w:rsidRPr="00452EF7">
          <w:rPr>
            <w:i/>
            <w:lang w:val="en-US"/>
            <w:rPrChange w:id="6128" w:author="arkat" w:date="2017-10-04T20:22:00Z">
              <w:rPr/>
            </w:rPrChange>
          </w:rPr>
          <w:t>relational</w:t>
        </w:r>
        <w:r w:rsidR="00050EA5" w:rsidRPr="00452EF7">
          <w:rPr>
            <w:lang w:val="en-US"/>
            <w:rPrChange w:id="6129" w:author="arkat" w:date="2017-10-04T20:22:00Z">
              <w:rPr/>
            </w:rPrChange>
          </w:rPr>
          <w:t xml:space="preserve"> </w:t>
        </w:r>
        <w:r w:rsidR="00050EA5" w:rsidRPr="00452EF7">
          <w:rPr>
            <w:lang w:val="en-US"/>
            <w:rPrChange w:id="6130" w:author="arkat" w:date="2017-10-04T20:22:00Z">
              <w:rPr/>
            </w:rPrChange>
          </w:rPr>
          <w:fldChar w:fldCharType="begin" w:fldLock="1"/>
        </w:r>
      </w:ins>
      <w:r w:rsidR="008936A1" w:rsidRPr="00452EF7">
        <w:rPr>
          <w:lang w:val="en-US"/>
          <w:rPrChange w:id="6131" w:author="arkat" w:date="2017-10-04T20:22:00Z">
            <w:rPr/>
          </w:rPrChange>
        </w:rPr>
        <w:instrText>ADDIN CSL_CITATION { "citationItems" : [ { "id" : "ITEM-1", "itemData" : { "DOI" : "10.1147/sj.453.0621", "ISBN" : "0018-8670 VO - 45", "ISSN" : "0018-8670", "PMID" : "15866344", "abstract" : "Model transformations are touted to play a key role in Model Driven Development&amp;#x2122;. Although well-established standards for creating metamodels such as the Meta-Object Facility exist, there is currently no mature foundation for specifying transformations among models. We propose a framework for the classification of several existing and proposed model transformation approaches. The classification framework is given as a feature model that makes explicit the different design choices for model transformations. Based on our analysis of model transformation approaches, we propose a few major categories in which most approaches fit.", "author" : [ { "dropping-particle" : "", "family" : "Czarnecki", "given" : "K.", "non-dropping-particle" : "", "parse-names" : false, "suffix" : "" }, { "dropping-particle" : "", "family" : "Helsen", "given" : "S.", "non-dropping-particle" : "", "parse-names" : false, "suffix" : "" } ], "container-title" : "IBM Systems Journal", "id" : "ITEM-1", "issue" : "3", "issued" : { "date-parts" : [ [ "2006" ] ] }, "page" : "621-645", "title" : "Feature-based survey of model transformation approaches", "type" : "article-journal", "volume" : "45" }, "uris" : [ "http://www.mendeley.com/documents/?uuid=ce88eb3d-2e49-4929-a72d-8314ab6d6947" ] } ], "mendeley" : { "formattedCitation" : "(Czarnecki &amp; Helsen, 2006)", "plainTextFormattedCitation" : "(Czarnecki &amp; Helsen, 2006)", "previouslyFormattedCitation" : "(Czarnecki &amp; Helsen, 2006)" }, "properties" : { "noteIndex" : 0 }, "schema" : "https://github.com/citation-style-language/schema/raw/master/csl-citation.json" }</w:instrText>
      </w:r>
      <w:ins w:id="6132" w:author="arkat" w:date="2017-10-04T14:15:00Z">
        <w:r w:rsidR="00050EA5" w:rsidRPr="00452EF7">
          <w:rPr>
            <w:lang w:val="en-US"/>
            <w:rPrChange w:id="6133" w:author="arkat" w:date="2017-10-04T20:22:00Z">
              <w:rPr/>
            </w:rPrChange>
          </w:rPr>
          <w:fldChar w:fldCharType="separate"/>
        </w:r>
      </w:ins>
      <w:r w:rsidR="00637074" w:rsidRPr="00452EF7">
        <w:rPr>
          <w:noProof/>
          <w:lang w:val="en-US"/>
          <w:rPrChange w:id="6134" w:author="arkat" w:date="2017-10-04T20:22:00Z">
            <w:rPr>
              <w:noProof/>
            </w:rPr>
          </w:rPrChange>
        </w:rPr>
        <w:t>(Czarnecki &amp; Helsen, 2006)</w:t>
      </w:r>
      <w:ins w:id="6135" w:author="arkat" w:date="2017-10-04T14:15:00Z">
        <w:r w:rsidR="00050EA5" w:rsidRPr="00452EF7">
          <w:rPr>
            <w:lang w:val="en-US"/>
            <w:rPrChange w:id="6136" w:author="arkat" w:date="2017-10-04T20:22:00Z">
              <w:rPr/>
            </w:rPrChange>
          </w:rPr>
          <w:fldChar w:fldCharType="end"/>
        </w:r>
        <w:r w:rsidR="00050EA5" w:rsidRPr="00452EF7">
          <w:rPr>
            <w:lang w:val="en-US"/>
            <w:rPrChange w:id="6137" w:author="arkat" w:date="2017-10-04T20:22:00Z">
              <w:rPr/>
            </w:rPrChange>
          </w:rPr>
          <w:t>)</w:t>
        </w:r>
      </w:ins>
      <w:ins w:id="6138" w:author="arkat" w:date="2017-10-04T14:55:00Z">
        <w:r w:rsidR="009F5709" w:rsidRPr="00452EF7">
          <w:rPr>
            <w:lang w:val="en-US"/>
            <w:rPrChange w:id="6139" w:author="arkat" w:date="2017-10-04T20:22:00Z">
              <w:rPr/>
            </w:rPrChange>
          </w:rPr>
          <w:t xml:space="preserve"> berfokus pada tran</w:t>
        </w:r>
        <w:r w:rsidR="00452EF7" w:rsidRPr="009F2FD2">
          <w:rPr>
            <w:lang w:val="en-US"/>
          </w:rPr>
          <w:t xml:space="preserve">sformasi yang </w:t>
        </w:r>
      </w:ins>
      <w:ins w:id="6140" w:author="arkat" w:date="2017-10-11T09:19:00Z">
        <w:del w:id="6141" w:author="arkat" w:date="2017-10-11T10:32:00Z">
          <w:r w:rsidR="00315295" w:rsidDel="00135261">
            <w:rPr>
              <w:lang w:val="en-US"/>
            </w:rPr>
            <w:delText>akan</w:delText>
          </w:r>
        </w:del>
      </w:ins>
      <w:ins w:id="6142" w:author="arkat" w:date="2017-10-11T10:32:00Z">
        <w:r w:rsidR="00135261">
          <w:rPr>
            <w:lang w:val="en-US"/>
          </w:rPr>
          <w:t>akan</w:t>
        </w:r>
      </w:ins>
      <w:ins w:id="6143" w:author="arkat" w:date="2017-10-04T14:55:00Z">
        <w:r w:rsidR="00452EF7" w:rsidRPr="009F2FD2">
          <w:rPr>
            <w:lang w:val="en-US"/>
          </w:rPr>
          <w:t xml:space="preserve"> diselesaikan</w:t>
        </w:r>
      </w:ins>
      <w:ins w:id="6144" w:author="arkat" w:date="2017-10-04T14:15:00Z">
        <w:r w:rsidR="00050EA5" w:rsidRPr="00452EF7">
          <w:rPr>
            <w:lang w:val="en-US"/>
            <w:rPrChange w:id="6145" w:author="arkat" w:date="2017-10-04T20:22:00Z">
              <w:rPr/>
            </w:rPrChange>
          </w:rPr>
          <w:fldChar w:fldCharType="begin" w:fldLock="1"/>
        </w:r>
      </w:ins>
      <w:r w:rsidR="008936A1" w:rsidRPr="00452EF7">
        <w:rPr>
          <w:lang w:val="en-US"/>
          <w:rPrChange w:id="6146" w:author="arkat" w:date="2017-10-04T20:22:00Z">
            <w:rPr/>
          </w:rPrChange>
        </w:rPr>
        <w:instrText>ADDIN CSL_CITATION { "citationItems" : [ { "id" : "ITEM-1", "itemData" : { "author" : [ { "dropping-particle" : "", "family" : "Mens", "given" : "T", "non-dropping-particle" : "", "parse-names" : false, "suffix" : "" }, { "dropping-particle" : "Van", "family" : "Gorp", "given" : "P", "non-dropping-particle" : "", "parse-names" : false, "suffix" : "" } ], "container-title" : "Electronic Notes in Theoretical Computer Science", "id" : "ITEM-1", "issued" : { "date-parts" : [ [ "2006" ] ] }, "title" : "A taxonomy of model transformation", "type" : "article-journal" }, "uris" : [ "http://www.mendeley.com/documents/?uuid=1fe17891-b2c4-4e94-a48b-d245bba71ac2" ] } ], "mendeley" : { "formattedCitation" : "(Mens &amp; Gorp, 2006)", "plainTextFormattedCitation" : "(Mens &amp; Gorp, 2006)", "previouslyFormattedCitation" : "(Mens &amp; Gorp, 2006)" }, "properties" : { "noteIndex" : 0 }, "schema" : "https://github.com/citation-style-language/schema/raw/master/csl-citation.json" }</w:instrText>
      </w:r>
      <w:ins w:id="6147" w:author="arkat" w:date="2017-10-04T14:15:00Z">
        <w:r w:rsidR="00050EA5" w:rsidRPr="00452EF7">
          <w:rPr>
            <w:lang w:val="en-US"/>
            <w:rPrChange w:id="6148" w:author="arkat" w:date="2017-10-04T20:22:00Z">
              <w:rPr/>
            </w:rPrChange>
          </w:rPr>
          <w:fldChar w:fldCharType="separate"/>
        </w:r>
      </w:ins>
      <w:r w:rsidR="00637074" w:rsidRPr="00452EF7">
        <w:rPr>
          <w:noProof/>
          <w:lang w:val="en-US"/>
          <w:rPrChange w:id="6149" w:author="arkat" w:date="2017-10-04T20:22:00Z">
            <w:rPr>
              <w:noProof/>
            </w:rPr>
          </w:rPrChange>
        </w:rPr>
        <w:t>(Mens &amp; Gorp, 2006)</w:t>
      </w:r>
      <w:ins w:id="6150" w:author="arkat" w:date="2017-10-04T14:15:00Z">
        <w:r w:rsidR="00050EA5" w:rsidRPr="00452EF7">
          <w:rPr>
            <w:lang w:val="en-US"/>
            <w:rPrChange w:id="6151" w:author="arkat" w:date="2017-10-04T20:22:00Z">
              <w:rPr/>
            </w:rPrChange>
          </w:rPr>
          <w:fldChar w:fldCharType="end"/>
        </w:r>
        <w:r w:rsidR="00050EA5" w:rsidRPr="00452EF7">
          <w:rPr>
            <w:lang w:val="en-US"/>
            <w:rPrChange w:id="6152" w:author="arkat" w:date="2017-10-04T20:22:00Z">
              <w:rPr/>
            </w:rPrChange>
          </w:rPr>
          <w:t xml:space="preserve">. </w:t>
        </w:r>
      </w:ins>
      <w:ins w:id="6153" w:author="arkat" w:date="2017-10-04T20:23:00Z">
        <w:r w:rsidR="00452EF7">
          <w:rPr>
            <w:lang w:val="en-US"/>
          </w:rPr>
          <w:t xml:space="preserve">Pengembang menentukan bagaimana elemen di model sumber dan </w:t>
        </w:r>
      </w:ins>
      <w:ins w:id="6154" w:author="arkat" w:date="2017-10-04T20:24:00Z">
        <w:r w:rsidR="00452EF7">
          <w:rPr>
            <w:lang w:val="en-US"/>
          </w:rPr>
          <w:t xml:space="preserve">model </w:t>
        </w:r>
      </w:ins>
      <w:ins w:id="6155" w:author="arkat" w:date="2017-10-04T20:23:00Z">
        <w:r w:rsidR="00452EF7">
          <w:rPr>
            <w:lang w:val="en-US"/>
          </w:rPr>
          <w:t>target</w:t>
        </w:r>
      </w:ins>
      <w:ins w:id="6156" w:author="arkat" w:date="2017-10-04T20:24:00Z">
        <w:r w:rsidR="00452EF7">
          <w:rPr>
            <w:lang w:val="en-US"/>
          </w:rPr>
          <w:t xml:space="preserve"> berhubungan satu dengan yang lainya. </w:t>
        </w:r>
      </w:ins>
      <w:ins w:id="6157" w:author="arkat" w:date="2017-10-04T20:23:00Z">
        <w:r w:rsidR="00452EF7">
          <w:rPr>
            <w:lang w:val="en-US"/>
          </w:rPr>
          <w:t xml:space="preserve"> </w:t>
        </w:r>
      </w:ins>
      <w:ins w:id="6158" w:author="arkat" w:date="2017-10-04T20:24:00Z">
        <w:r w:rsidR="00452EF7">
          <w:rPr>
            <w:lang w:val="en-US"/>
          </w:rPr>
          <w:t>Untuk tujuan ini, konstrain</w:t>
        </w:r>
      </w:ins>
      <w:ins w:id="6159" w:author="arkat" w:date="2017-10-04T20:25:00Z">
        <w:r w:rsidR="00452EF7">
          <w:rPr>
            <w:lang w:val="en-US"/>
          </w:rPr>
          <w:t>, misalnya di OCL dapat dispesifikasikan</w:t>
        </w:r>
      </w:ins>
      <w:ins w:id="6160" w:author="arkat" w:date="2017-10-04T20:24:00Z">
        <w:r w:rsidR="00452EF7">
          <w:rPr>
            <w:lang w:val="en-US"/>
          </w:rPr>
          <w:t xml:space="preserve"> </w:t>
        </w:r>
      </w:ins>
      <w:ins w:id="6161" w:author="arkat" w:date="2017-10-04T14:15:00Z">
        <w:r w:rsidR="00050EA5" w:rsidRPr="00452EF7">
          <w:rPr>
            <w:lang w:val="en-US"/>
            <w:rPrChange w:id="6162" w:author="arkat" w:date="2017-10-04T20:22:00Z">
              <w:rPr/>
            </w:rPrChange>
          </w:rPr>
          <w:fldChar w:fldCharType="begin" w:fldLock="1"/>
        </w:r>
      </w:ins>
      <w:r w:rsidR="008936A1" w:rsidRPr="00452EF7">
        <w:rPr>
          <w:lang w:val="en-US"/>
          <w:rPrChange w:id="6163" w:author="arkat" w:date="2017-10-04T20:22:00Z">
            <w:rPr/>
          </w:rPrChange>
        </w:rPr>
        <w:instrText>ADDIN CSL_CITATION { "citationItems" : [ { "id" : "ITEM-1", "itemData" : { "DOI" : "10.1147/sj.453.0621", "ISBN" : "0018-8670 VO - 45", "ISSN" : "0018-8670", "PMID" : "15866344", "abstract" : "Model transformations are touted to play a key role in Model Driven Development&amp;#x2122;. Although well-established standards for creating metamodels such as the Meta-Object Facility exist, there is currently no mature foundation for specifying transformations among models. We propose a framework for the classification of several existing and proposed model transformation approaches. The classification framework is given as a feature model that makes explicit the different design choices for model transformations. Based on our analysis of model transformation approaches, we propose a few major categories in which most approaches fit.", "author" : [ { "dropping-particle" : "", "family" : "Czarnecki", "given" : "K.", "non-dropping-particle" : "", "parse-names" : false, "suffix" : "" }, { "dropping-particle" : "", "family" : "Helsen", "given" : "S.", "non-dropping-particle" : "", "parse-names" : false, "suffix" : "" } ], "container-title" : "IBM Systems Journal", "id" : "ITEM-1", "issue" : "3", "issued" : { "date-parts" : [ [ "2006" ] ] }, "page" : "621-645", "title" : "Feature-based survey of model transformation approaches", "type" : "article-journal", "volume" : "45" }, "uris" : [ "http://www.mendeley.com/documents/?uuid=ce88eb3d-2e49-4929-a72d-8314ab6d6947" ] } ], "mendeley" : { "formattedCitation" : "(Czarnecki &amp; Helsen, 2006)", "plainTextFormattedCitation" : "(Czarnecki &amp; Helsen, 2006)", "previouslyFormattedCitation" : "(Czarnecki &amp; Helsen, 2006)" }, "properties" : { "noteIndex" : 0 }, "schema" : "https://github.com/citation-style-language/schema/raw/master/csl-citation.json" }</w:instrText>
      </w:r>
      <w:ins w:id="6164" w:author="arkat" w:date="2017-10-04T14:15:00Z">
        <w:r w:rsidR="00050EA5" w:rsidRPr="00452EF7">
          <w:rPr>
            <w:lang w:val="en-US"/>
            <w:rPrChange w:id="6165" w:author="arkat" w:date="2017-10-04T20:22:00Z">
              <w:rPr/>
            </w:rPrChange>
          </w:rPr>
          <w:fldChar w:fldCharType="separate"/>
        </w:r>
      </w:ins>
      <w:r w:rsidR="00637074" w:rsidRPr="00452EF7">
        <w:rPr>
          <w:noProof/>
          <w:lang w:val="en-US"/>
          <w:rPrChange w:id="6166" w:author="arkat" w:date="2017-10-04T20:22:00Z">
            <w:rPr>
              <w:noProof/>
            </w:rPr>
          </w:rPrChange>
        </w:rPr>
        <w:t>(Czarnecki &amp; Helsen, 2006)</w:t>
      </w:r>
      <w:ins w:id="6167" w:author="arkat" w:date="2017-10-04T14:15:00Z">
        <w:r w:rsidR="00050EA5" w:rsidRPr="00452EF7">
          <w:rPr>
            <w:lang w:val="en-US"/>
            <w:rPrChange w:id="6168" w:author="arkat" w:date="2017-10-04T20:22:00Z">
              <w:rPr/>
            </w:rPrChange>
          </w:rPr>
          <w:fldChar w:fldCharType="end"/>
        </w:r>
        <w:r w:rsidR="00050EA5" w:rsidRPr="00452EF7">
          <w:rPr>
            <w:lang w:val="en-US"/>
            <w:rPrChange w:id="6169" w:author="arkat" w:date="2017-10-04T20:22:00Z">
              <w:rPr/>
            </w:rPrChange>
          </w:rPr>
          <w:t xml:space="preserve">. </w:t>
        </w:r>
      </w:ins>
      <w:ins w:id="6170" w:author="arkat" w:date="2017-10-04T20:25:00Z">
        <w:r w:rsidR="00452EF7">
          <w:rPr>
            <w:lang w:val="en-US"/>
          </w:rPr>
          <w:t xml:space="preserve">Berbeda dengan pendekatan </w:t>
        </w:r>
        <w:r w:rsidR="00452EF7">
          <w:rPr>
            <w:i/>
            <w:lang w:val="en-US"/>
          </w:rPr>
          <w:t>imperative</w:t>
        </w:r>
        <w:r w:rsidR="004E1C85">
          <w:rPr>
            <w:i/>
            <w:lang w:val="en-US"/>
          </w:rPr>
          <w:t xml:space="preserve">, </w:t>
        </w:r>
      </w:ins>
      <w:ins w:id="6171" w:author="arkat" w:date="2017-10-04T20:26:00Z">
        <w:r w:rsidR="004E1C85">
          <w:rPr>
            <w:i/>
            <w:lang w:val="en-US"/>
          </w:rPr>
          <w:t xml:space="preserve">control floe </w:t>
        </w:r>
        <w:r w:rsidR="004E1C85">
          <w:rPr>
            <w:lang w:val="en-US"/>
          </w:rPr>
          <w:t>dan aturan tidak ekplisit</w:t>
        </w:r>
      </w:ins>
      <w:ins w:id="6172" w:author="arkat" w:date="2017-10-04T14:15:00Z">
        <w:r w:rsidR="00050EA5" w:rsidRPr="00452EF7">
          <w:rPr>
            <w:lang w:val="en-US"/>
            <w:rPrChange w:id="6173" w:author="arkat" w:date="2017-10-04T20:22:00Z">
              <w:rPr/>
            </w:rPrChange>
          </w:rPr>
          <w:t xml:space="preserve">. </w:t>
        </w:r>
      </w:ins>
      <w:ins w:id="6174" w:author="arkat" w:date="2017-10-04T20:47:00Z">
        <w:r>
          <w:rPr>
            <w:lang w:val="en-US"/>
          </w:rPr>
          <w:t>Oleh karena itu, detail prosedur transformasi disembunyikan yang mana menghasilkan jumlah baris kode yang lebih sedikit</w:t>
        </w:r>
      </w:ins>
      <w:ins w:id="6175" w:author="arkat" w:date="2017-10-04T14:15:00Z">
        <w:r w:rsidR="00050EA5" w:rsidRPr="00452EF7">
          <w:rPr>
            <w:lang w:val="en-US"/>
            <w:rPrChange w:id="6176" w:author="arkat" w:date="2017-10-04T20:22:00Z">
              <w:rPr/>
            </w:rPrChange>
          </w:rPr>
          <w:t>.</w:t>
        </w:r>
      </w:ins>
      <w:ins w:id="6177" w:author="arkat" w:date="2017-10-04T20:50:00Z">
        <w:r>
          <w:rPr>
            <w:lang w:val="en-US"/>
          </w:rPr>
          <w:t xml:space="preserve"> Teknik ini se</w:t>
        </w:r>
      </w:ins>
      <w:ins w:id="6178" w:author="arkat" w:date="2017-10-11T09:20:00Z">
        <w:r w:rsidR="00315295">
          <w:rPr>
            <w:lang w:val="en-US"/>
          </w:rPr>
          <w:t>cara</w:t>
        </w:r>
      </w:ins>
      <w:ins w:id="6179" w:author="arkat" w:date="2017-10-04T20:50:00Z">
        <w:r>
          <w:rPr>
            <w:lang w:val="en-US"/>
          </w:rPr>
          <w:t xml:space="preserve"> khusus bisa digun</w:t>
        </w:r>
      </w:ins>
      <w:ins w:id="6180" w:author="arkat" w:date="2017-10-11T09:19:00Z">
        <w:del w:id="6181" w:author="arkat" w:date="2017-10-11T10:32:00Z">
          <w:r w:rsidR="00315295" w:rsidDel="00135261">
            <w:rPr>
              <w:lang w:val="en-US"/>
            </w:rPr>
            <w:delText>akan</w:delText>
          </w:r>
        </w:del>
      </w:ins>
      <w:proofErr w:type="gramStart"/>
      <w:ins w:id="6182" w:author="arkat" w:date="2017-10-11T10:32:00Z">
        <w:r w:rsidR="00135261">
          <w:rPr>
            <w:lang w:val="en-US"/>
          </w:rPr>
          <w:t>akan</w:t>
        </w:r>
      </w:ins>
      <w:proofErr w:type="gramEnd"/>
      <w:ins w:id="6183" w:author="arkat" w:date="2017-10-04T20:50:00Z">
        <w:r>
          <w:rPr>
            <w:lang w:val="en-US"/>
          </w:rPr>
          <w:t xml:space="preserve"> untuk masalah transformasi yang sederhana yang mana lebih cepat dan mudah untuk mengimplementasikanya jika dibandingkan dengan pendekatan </w:t>
        </w:r>
      </w:ins>
      <w:ins w:id="6184" w:author="arkat" w:date="2017-10-04T20:51:00Z">
        <w:r>
          <w:rPr>
            <w:i/>
            <w:lang w:val="en-US"/>
          </w:rPr>
          <w:t>imperative.</w:t>
        </w:r>
      </w:ins>
      <w:ins w:id="6185" w:author="arkat" w:date="2017-10-04T14:15:00Z">
        <w:r w:rsidR="006A4775" w:rsidRPr="00A768AA">
          <w:rPr>
            <w:lang w:val="en-US"/>
          </w:rPr>
          <w:t xml:space="preserve"> </w:t>
        </w:r>
      </w:ins>
    </w:p>
    <w:p w14:paraId="6F921F5C" w14:textId="07706791" w:rsidR="00050EA5" w:rsidRDefault="00050EA5">
      <w:pPr>
        <w:pStyle w:val="Heading4"/>
        <w:ind w:left="360" w:hanging="360"/>
        <w:rPr>
          <w:ins w:id="6186" w:author="arkat" w:date="2017-10-04T14:15:00Z"/>
          <w:noProof/>
          <w:lang w:val="en-US"/>
        </w:rPr>
        <w:pPrChange w:id="6187" w:author="arkat" w:date="2017-10-04T14:14:00Z">
          <w:pPr>
            <w:pStyle w:val="Heading3"/>
            <w:jc w:val="both"/>
          </w:pPr>
        </w:pPrChange>
      </w:pPr>
      <w:ins w:id="6188" w:author="arkat" w:date="2017-10-04T14:12:00Z">
        <w:r w:rsidRPr="00050EA5">
          <w:rPr>
            <w:noProof/>
            <w:lang w:val="en-US"/>
            <w:rPrChange w:id="6189" w:author="arkat" w:date="2017-10-04T14:14:00Z">
              <w:rPr>
                <w:i/>
                <w:iCs/>
              </w:rPr>
            </w:rPrChange>
          </w:rPr>
          <w:t xml:space="preserve">Hybrid </w:t>
        </w:r>
      </w:ins>
      <w:ins w:id="6190" w:author="arkat" w:date="2017-10-04T14:14:00Z">
        <w:r>
          <w:rPr>
            <w:noProof/>
            <w:lang w:val="en-US"/>
          </w:rPr>
          <w:t xml:space="preserve">Transformation </w:t>
        </w:r>
      </w:ins>
    </w:p>
    <w:p w14:paraId="021D9376" w14:textId="3C3E9C09" w:rsidR="00050EA5" w:rsidRPr="00DC3D0E" w:rsidRDefault="00DC3D0E">
      <w:pPr>
        <w:pStyle w:val="Paragraph"/>
        <w:spacing w:line="240" w:lineRule="auto"/>
        <w:ind w:firstLine="360"/>
        <w:jc w:val="both"/>
        <w:rPr>
          <w:ins w:id="6191" w:author="arkat" w:date="2017-10-04T14:12:00Z"/>
          <w:rFonts w:asciiTheme="majorHAnsi" w:hAnsiTheme="majorHAnsi" w:cstheme="majorHAnsi"/>
          <w:rPrChange w:id="6192" w:author="arkat" w:date="2017-10-04T20:57:00Z">
            <w:rPr>
              <w:ins w:id="6193" w:author="arkat" w:date="2017-10-04T14:12:00Z"/>
            </w:rPr>
          </w:rPrChange>
        </w:rPr>
        <w:pPrChange w:id="6194" w:author="arkat" w:date="2017-10-04T20:57:00Z">
          <w:pPr>
            <w:pStyle w:val="Heading3"/>
            <w:jc w:val="both"/>
          </w:pPr>
        </w:pPrChange>
      </w:pPr>
      <w:ins w:id="6195" w:author="arkat" w:date="2017-10-04T20:52:00Z">
        <w:r w:rsidRPr="00DC3D0E">
          <w:rPr>
            <w:rFonts w:asciiTheme="majorHAnsi" w:hAnsiTheme="majorHAnsi" w:cstheme="majorHAnsi"/>
            <w:rPrChange w:id="6196" w:author="arkat" w:date="2017-10-04T20:57:00Z">
              <w:rPr/>
            </w:rPrChange>
          </w:rPr>
          <w:t xml:space="preserve">Pendekatan </w:t>
        </w:r>
        <w:r w:rsidRPr="00DC3D0E">
          <w:rPr>
            <w:rFonts w:asciiTheme="majorHAnsi" w:hAnsiTheme="majorHAnsi" w:cstheme="majorHAnsi"/>
            <w:i/>
            <w:rPrChange w:id="6197" w:author="arkat" w:date="2017-10-04T20:57:00Z">
              <w:rPr>
                <w:i/>
              </w:rPr>
            </w:rPrChange>
          </w:rPr>
          <w:t xml:space="preserve">hyvrid </w:t>
        </w:r>
        <w:r w:rsidRPr="00DC3D0E">
          <w:rPr>
            <w:rFonts w:asciiTheme="majorHAnsi" w:hAnsiTheme="majorHAnsi" w:cstheme="majorHAnsi"/>
            <w:rPrChange w:id="6198" w:author="arkat" w:date="2017-10-04T20:57:00Z">
              <w:rPr/>
            </w:rPrChange>
          </w:rPr>
          <w:t xml:space="preserve">adalah gabungan dari konsep pendekatan </w:t>
        </w:r>
        <w:r w:rsidRPr="00DC3D0E">
          <w:rPr>
            <w:rFonts w:asciiTheme="majorHAnsi" w:hAnsiTheme="majorHAnsi" w:cstheme="majorHAnsi"/>
            <w:i/>
            <w:rPrChange w:id="6199" w:author="arkat" w:date="2017-10-04T20:57:00Z">
              <w:rPr>
                <w:i/>
              </w:rPr>
            </w:rPrChange>
          </w:rPr>
          <w:t xml:space="preserve">imperative </w:t>
        </w:r>
        <w:r w:rsidRPr="00DC3D0E">
          <w:rPr>
            <w:rFonts w:asciiTheme="majorHAnsi" w:hAnsiTheme="majorHAnsi" w:cstheme="majorHAnsi"/>
            <w:rPrChange w:id="6200" w:author="arkat" w:date="2017-10-04T20:57:00Z">
              <w:rPr/>
            </w:rPrChange>
          </w:rPr>
          <w:t xml:space="preserve">dan </w:t>
        </w:r>
        <w:r w:rsidRPr="00DC3D0E">
          <w:rPr>
            <w:rFonts w:asciiTheme="majorHAnsi" w:hAnsiTheme="majorHAnsi" w:cstheme="majorHAnsi"/>
            <w:i/>
            <w:rPrChange w:id="6201" w:author="arkat" w:date="2017-10-04T20:57:00Z">
              <w:rPr>
                <w:i/>
              </w:rPr>
            </w:rPrChange>
          </w:rPr>
          <w:lastRenderedPageBreak/>
          <w:t xml:space="preserve">declarative. </w:t>
        </w:r>
      </w:ins>
      <w:ins w:id="6202" w:author="arkat" w:date="2017-10-04T20:53:00Z">
        <w:r w:rsidRPr="00DC3D0E">
          <w:rPr>
            <w:rFonts w:asciiTheme="majorHAnsi" w:hAnsiTheme="majorHAnsi" w:cstheme="majorHAnsi"/>
            <w:rPrChange w:id="6203" w:author="arkat" w:date="2017-10-04T20:57:00Z">
              <w:rPr/>
            </w:rPrChange>
          </w:rPr>
          <w:t xml:space="preserve">Pendekatan </w:t>
        </w:r>
        <w:r w:rsidRPr="00DC3D0E">
          <w:rPr>
            <w:rFonts w:asciiTheme="majorHAnsi" w:hAnsiTheme="majorHAnsi" w:cstheme="majorHAnsi"/>
            <w:i/>
            <w:rPrChange w:id="6204" w:author="arkat" w:date="2017-10-04T20:57:00Z">
              <w:rPr>
                <w:i/>
              </w:rPr>
            </w:rPrChange>
          </w:rPr>
          <w:t xml:space="preserve">imperative </w:t>
        </w:r>
        <w:r w:rsidRPr="00DC3D0E">
          <w:rPr>
            <w:rFonts w:asciiTheme="majorHAnsi" w:hAnsiTheme="majorHAnsi" w:cstheme="majorHAnsi"/>
            <w:rPrChange w:id="6205" w:author="arkat" w:date="2017-10-04T20:57:00Z">
              <w:rPr/>
            </w:rPrChange>
          </w:rPr>
          <w:t xml:space="preserve">sangat handal </w:t>
        </w:r>
      </w:ins>
      <w:ins w:id="6206" w:author="arkat" w:date="2017-10-11T09:19:00Z">
        <w:del w:id="6207" w:author="arkat" w:date="2017-10-11T10:32:00Z">
          <w:r w:rsidR="00315295" w:rsidDel="00135261">
            <w:rPr>
              <w:rFonts w:asciiTheme="majorHAnsi" w:hAnsiTheme="majorHAnsi" w:cstheme="majorHAnsi"/>
            </w:rPr>
            <w:delText>akan</w:delText>
          </w:r>
        </w:del>
      </w:ins>
      <w:proofErr w:type="gramStart"/>
      <w:ins w:id="6208" w:author="arkat" w:date="2017-10-11T10:32:00Z">
        <w:r w:rsidR="00135261">
          <w:rPr>
            <w:rFonts w:asciiTheme="majorHAnsi" w:hAnsiTheme="majorHAnsi" w:cstheme="majorHAnsi"/>
          </w:rPr>
          <w:t>akan</w:t>
        </w:r>
      </w:ins>
      <w:proofErr w:type="gramEnd"/>
      <w:ins w:id="6209" w:author="arkat" w:date="2017-10-04T20:53:00Z">
        <w:r w:rsidRPr="00DC3D0E">
          <w:rPr>
            <w:rFonts w:asciiTheme="majorHAnsi" w:hAnsiTheme="majorHAnsi" w:cstheme="majorHAnsi"/>
            <w:rPrChange w:id="6210" w:author="arkat" w:date="2017-10-04T20:57:00Z">
              <w:rPr/>
            </w:rPrChange>
          </w:rPr>
          <w:t xml:space="preserve"> tetapi sangat boros dan susah untuk dipahami. </w:t>
        </w:r>
      </w:ins>
      <w:ins w:id="6211" w:author="arkat" w:date="2017-10-04T20:54:00Z">
        <w:r w:rsidRPr="00DC3D0E">
          <w:rPr>
            <w:rFonts w:asciiTheme="majorHAnsi" w:hAnsiTheme="majorHAnsi" w:cstheme="majorHAnsi"/>
            <w:rPrChange w:id="6212" w:author="arkat" w:date="2017-10-04T20:57:00Z">
              <w:rPr/>
            </w:rPrChange>
          </w:rPr>
          <w:t xml:space="preserve">Dilain sisi, </w:t>
        </w:r>
      </w:ins>
      <w:ins w:id="6213" w:author="arkat" w:date="2017-10-04T20:53:00Z">
        <w:r w:rsidRPr="00DC3D0E">
          <w:rPr>
            <w:rFonts w:asciiTheme="majorHAnsi" w:hAnsiTheme="majorHAnsi" w:cstheme="majorHAnsi"/>
            <w:rPrChange w:id="6214" w:author="arkat" w:date="2017-10-04T20:57:00Z">
              <w:rPr/>
            </w:rPrChange>
          </w:rPr>
          <w:t xml:space="preserve">Pendekatan </w:t>
        </w:r>
      </w:ins>
      <w:ins w:id="6215" w:author="arkat" w:date="2017-10-04T20:54:00Z">
        <w:r w:rsidRPr="00DC3D0E">
          <w:rPr>
            <w:rFonts w:asciiTheme="majorHAnsi" w:hAnsiTheme="majorHAnsi" w:cstheme="majorHAnsi"/>
            <w:i/>
            <w:rPrChange w:id="6216" w:author="arkat" w:date="2017-10-04T20:57:00Z">
              <w:rPr>
                <w:i/>
              </w:rPr>
            </w:rPrChange>
          </w:rPr>
          <w:t xml:space="preserve">declarative </w:t>
        </w:r>
        <w:r w:rsidRPr="00DC3D0E">
          <w:rPr>
            <w:rFonts w:asciiTheme="majorHAnsi" w:hAnsiTheme="majorHAnsi" w:cstheme="majorHAnsi"/>
            <w:rPrChange w:id="6217" w:author="arkat" w:date="2017-10-04T20:57:00Z">
              <w:rPr/>
            </w:rPrChange>
          </w:rPr>
          <w:t>tidak cocok digun</w:t>
        </w:r>
      </w:ins>
      <w:ins w:id="6218" w:author="arkat" w:date="2017-10-11T09:19:00Z">
        <w:del w:id="6219" w:author="arkat" w:date="2017-10-11T10:32:00Z">
          <w:r w:rsidR="00315295" w:rsidDel="00135261">
            <w:rPr>
              <w:rFonts w:asciiTheme="majorHAnsi" w:hAnsiTheme="majorHAnsi" w:cstheme="majorHAnsi"/>
            </w:rPr>
            <w:delText>akan</w:delText>
          </w:r>
        </w:del>
      </w:ins>
      <w:proofErr w:type="gramStart"/>
      <w:ins w:id="6220" w:author="arkat" w:date="2017-10-11T10:32:00Z">
        <w:r w:rsidR="00135261">
          <w:rPr>
            <w:rFonts w:asciiTheme="majorHAnsi" w:hAnsiTheme="majorHAnsi" w:cstheme="majorHAnsi"/>
          </w:rPr>
          <w:t>akan</w:t>
        </w:r>
      </w:ins>
      <w:proofErr w:type="gramEnd"/>
      <w:ins w:id="6221" w:author="arkat" w:date="2017-10-04T20:54:00Z">
        <w:r w:rsidRPr="00DC3D0E">
          <w:rPr>
            <w:rFonts w:asciiTheme="majorHAnsi" w:hAnsiTheme="majorHAnsi" w:cstheme="majorHAnsi"/>
            <w:rPrChange w:id="6222" w:author="arkat" w:date="2017-10-04T20:57:00Z">
              <w:rPr/>
            </w:rPrChange>
          </w:rPr>
          <w:t xml:space="preserve"> untuk masalah transformasi yang komplek. </w:t>
        </w:r>
      </w:ins>
      <w:ins w:id="6223" w:author="arkat" w:date="2017-10-04T20:55:00Z">
        <w:r w:rsidRPr="00DC3D0E">
          <w:rPr>
            <w:rFonts w:asciiTheme="majorHAnsi" w:hAnsiTheme="majorHAnsi" w:cstheme="majorHAnsi"/>
            <w:rPrChange w:id="6224" w:author="arkat" w:date="2017-10-04T20:57:00Z">
              <w:rPr/>
            </w:rPrChange>
          </w:rPr>
          <w:t xml:space="preserve"> Oleh karena itu ada penggabungan konsep pendekatan </w:t>
        </w:r>
      </w:ins>
      <w:ins w:id="6225" w:author="arkat" w:date="2017-10-04T20:56:00Z">
        <w:r w:rsidRPr="00DC3D0E">
          <w:rPr>
            <w:rFonts w:asciiTheme="majorHAnsi" w:hAnsiTheme="majorHAnsi" w:cstheme="majorHAnsi"/>
            <w:i/>
            <w:rPrChange w:id="6226" w:author="arkat" w:date="2017-10-04T20:57:00Z">
              <w:rPr>
                <w:i/>
              </w:rPr>
            </w:rPrChange>
          </w:rPr>
          <w:t xml:space="preserve">declarative </w:t>
        </w:r>
        <w:r w:rsidRPr="00DC3D0E">
          <w:rPr>
            <w:rFonts w:asciiTheme="majorHAnsi" w:hAnsiTheme="majorHAnsi" w:cstheme="majorHAnsi"/>
            <w:rPrChange w:id="6227" w:author="arkat" w:date="2017-10-04T20:57:00Z">
              <w:rPr/>
            </w:rPrChange>
          </w:rPr>
          <w:t xml:space="preserve">dan </w:t>
        </w:r>
        <w:r w:rsidRPr="00DC3D0E">
          <w:rPr>
            <w:rFonts w:asciiTheme="majorHAnsi" w:hAnsiTheme="majorHAnsi" w:cstheme="majorHAnsi"/>
            <w:i/>
            <w:rPrChange w:id="6228" w:author="arkat" w:date="2017-10-04T20:57:00Z">
              <w:rPr>
                <w:i/>
              </w:rPr>
            </w:rPrChange>
          </w:rPr>
          <w:t xml:space="preserve">imperative </w:t>
        </w:r>
        <w:r w:rsidRPr="00DC3D0E">
          <w:rPr>
            <w:rFonts w:asciiTheme="majorHAnsi" w:hAnsiTheme="majorHAnsi" w:cstheme="majorHAnsi"/>
            <w:rPrChange w:id="6229" w:author="arkat" w:date="2017-10-04T20:57:00Z">
              <w:rPr/>
            </w:rPrChange>
          </w:rPr>
          <w:t>dengan mengambil keuntungan dari pendekatan tersebut dan mengurangi kelemahanya.</w:t>
        </w:r>
      </w:ins>
    </w:p>
    <w:p w14:paraId="29B2BF4C" w14:textId="1C39887E" w:rsidR="00AA2AD5" w:rsidRPr="00AA2AD5" w:rsidRDefault="00050EA5">
      <w:pPr>
        <w:pStyle w:val="Heading4"/>
        <w:ind w:left="360" w:hanging="360"/>
        <w:rPr>
          <w:ins w:id="6230" w:author="arkat" w:date="2017-10-04T20:58:00Z"/>
          <w:noProof/>
          <w:lang w:val="en-US"/>
          <w:rPrChange w:id="6231" w:author="arkat" w:date="2017-10-04T20:58:00Z">
            <w:rPr>
              <w:ins w:id="6232" w:author="arkat" w:date="2017-10-04T20:58:00Z"/>
            </w:rPr>
          </w:rPrChange>
        </w:rPr>
        <w:pPrChange w:id="6233" w:author="arkat" w:date="2017-10-04T20:58:00Z">
          <w:pPr>
            <w:pStyle w:val="Paragraph"/>
            <w:jc w:val="both"/>
          </w:pPr>
        </w:pPrChange>
      </w:pPr>
      <w:ins w:id="6234" w:author="arkat" w:date="2017-10-04T14:12:00Z">
        <w:r w:rsidRPr="00050EA5">
          <w:rPr>
            <w:noProof/>
            <w:lang w:val="en-US"/>
            <w:rPrChange w:id="6235" w:author="arkat" w:date="2017-10-04T14:14:00Z">
              <w:rPr>
                <w:i/>
                <w:iCs/>
              </w:rPr>
            </w:rPrChange>
          </w:rPr>
          <w:t xml:space="preserve">Graph </w:t>
        </w:r>
      </w:ins>
      <w:ins w:id="6236" w:author="arkat" w:date="2017-10-04T14:14:00Z">
        <w:r>
          <w:rPr>
            <w:noProof/>
            <w:lang w:val="en-US"/>
          </w:rPr>
          <w:t>Transformation</w:t>
        </w:r>
      </w:ins>
    </w:p>
    <w:p w14:paraId="189D5985" w14:textId="74265CC4" w:rsidR="00050EA5" w:rsidRDefault="00AA2AD5">
      <w:pPr>
        <w:pStyle w:val="Paragraph"/>
        <w:spacing w:line="240" w:lineRule="auto"/>
        <w:ind w:firstLine="360"/>
        <w:jc w:val="both"/>
        <w:rPr>
          <w:ins w:id="6237" w:author="arkat" w:date="2017-10-11T10:44:00Z"/>
          <w:rFonts w:asciiTheme="majorHAnsi" w:hAnsiTheme="majorHAnsi" w:cstheme="majorHAnsi"/>
        </w:rPr>
        <w:pPrChange w:id="6238" w:author="arkat" w:date="2017-10-04T20:58:00Z">
          <w:pPr>
            <w:pStyle w:val="Paragraph"/>
            <w:jc w:val="both"/>
          </w:pPr>
        </w:pPrChange>
      </w:pPr>
      <w:ins w:id="6239" w:author="arkat" w:date="2017-10-04T20:58:00Z">
        <w:r>
          <w:rPr>
            <w:rFonts w:asciiTheme="majorHAnsi" w:hAnsiTheme="majorHAnsi" w:cstheme="majorHAnsi"/>
          </w:rPr>
          <w:t>Transformasi model dengan menggun</w:t>
        </w:r>
      </w:ins>
      <w:ins w:id="6240" w:author="arkat" w:date="2017-10-11T09:19:00Z">
        <w:del w:id="6241" w:author="arkat" w:date="2017-10-11T10:32:00Z">
          <w:r w:rsidR="00315295" w:rsidDel="00135261">
            <w:rPr>
              <w:rFonts w:asciiTheme="majorHAnsi" w:hAnsiTheme="majorHAnsi" w:cstheme="majorHAnsi"/>
            </w:rPr>
            <w:delText>akan</w:delText>
          </w:r>
        </w:del>
      </w:ins>
      <w:proofErr w:type="gramStart"/>
      <w:ins w:id="6242" w:author="arkat" w:date="2017-10-11T10:32:00Z">
        <w:r w:rsidR="00135261">
          <w:rPr>
            <w:rFonts w:asciiTheme="majorHAnsi" w:hAnsiTheme="majorHAnsi" w:cstheme="majorHAnsi"/>
          </w:rPr>
          <w:t>akan</w:t>
        </w:r>
      </w:ins>
      <w:proofErr w:type="gramEnd"/>
      <w:ins w:id="6243" w:author="arkat" w:date="2017-10-04T20:58:00Z">
        <w:r w:rsidR="00813F97">
          <w:rPr>
            <w:rFonts w:asciiTheme="majorHAnsi" w:hAnsiTheme="majorHAnsi" w:cstheme="majorHAnsi"/>
          </w:rPr>
          <w:t xml:space="preserve"> </w:t>
        </w:r>
        <w:r>
          <w:rPr>
            <w:rFonts w:asciiTheme="majorHAnsi" w:hAnsiTheme="majorHAnsi" w:cstheme="majorHAnsi"/>
          </w:rPr>
          <w:t xml:space="preserve">pendekatan </w:t>
        </w:r>
        <w:r>
          <w:rPr>
            <w:rFonts w:asciiTheme="majorHAnsi" w:hAnsiTheme="majorHAnsi" w:cstheme="majorHAnsi"/>
            <w:i/>
          </w:rPr>
          <w:t xml:space="preserve">graph </w:t>
        </w:r>
      </w:ins>
      <w:ins w:id="6244" w:author="arkat" w:date="2017-10-04T20:59:00Z">
        <w:r>
          <w:rPr>
            <w:rFonts w:asciiTheme="majorHAnsi" w:hAnsiTheme="majorHAnsi" w:cstheme="majorHAnsi"/>
          </w:rPr>
          <w:t xml:space="preserve">menginterpretasikan model dari sudut pandang teori </w:t>
        </w:r>
        <w:r w:rsidRPr="00C13D64">
          <w:rPr>
            <w:rFonts w:asciiTheme="majorHAnsi" w:hAnsiTheme="majorHAnsi" w:cstheme="majorHAnsi"/>
            <w:i/>
            <w:rPrChange w:id="6245" w:author="arkat" w:date="2017-10-11T11:56:00Z">
              <w:rPr>
                <w:rFonts w:asciiTheme="majorHAnsi" w:hAnsiTheme="majorHAnsi" w:cstheme="majorHAnsi"/>
              </w:rPr>
            </w:rPrChange>
          </w:rPr>
          <w:t>graph</w:t>
        </w:r>
        <w:r>
          <w:rPr>
            <w:rFonts w:asciiTheme="majorHAnsi" w:hAnsiTheme="majorHAnsi" w:cstheme="majorHAnsi"/>
          </w:rPr>
          <w:t xml:space="preserve">. Elemen model dan hubunganya dianggap </w:t>
        </w:r>
      </w:ins>
      <w:ins w:id="6246" w:author="arkat" w:date="2017-10-04T21:00:00Z">
        <w:r>
          <w:rPr>
            <w:rFonts w:asciiTheme="majorHAnsi" w:hAnsiTheme="majorHAnsi" w:cstheme="majorHAnsi"/>
          </w:rPr>
          <w:t xml:space="preserve">sebagai </w:t>
        </w:r>
        <w:r>
          <w:rPr>
            <w:rFonts w:asciiTheme="majorHAnsi" w:hAnsiTheme="majorHAnsi" w:cstheme="majorHAnsi"/>
            <w:i/>
          </w:rPr>
          <w:t xml:space="preserve">vertex </w:t>
        </w:r>
        <w:r>
          <w:rPr>
            <w:rFonts w:asciiTheme="majorHAnsi" w:hAnsiTheme="majorHAnsi" w:cstheme="majorHAnsi"/>
          </w:rPr>
          <w:t xml:space="preserve">dan </w:t>
        </w:r>
        <w:r w:rsidRPr="00AA2AD5">
          <w:rPr>
            <w:rFonts w:asciiTheme="majorHAnsi" w:hAnsiTheme="majorHAnsi" w:cstheme="majorHAnsi"/>
            <w:i/>
            <w:rPrChange w:id="6247" w:author="arkat" w:date="2017-10-04T21:00:00Z">
              <w:rPr>
                <w:rFonts w:asciiTheme="majorHAnsi" w:hAnsiTheme="majorHAnsi" w:cstheme="majorHAnsi"/>
              </w:rPr>
            </w:rPrChange>
          </w:rPr>
          <w:t>edge</w:t>
        </w:r>
        <w:r>
          <w:rPr>
            <w:rFonts w:asciiTheme="majorHAnsi" w:hAnsiTheme="majorHAnsi" w:cstheme="majorHAnsi"/>
            <w:i/>
          </w:rPr>
          <w:t xml:space="preserve">. </w:t>
        </w:r>
        <w:r>
          <w:rPr>
            <w:rFonts w:asciiTheme="majorHAnsi" w:hAnsiTheme="majorHAnsi" w:cstheme="majorHAnsi"/>
          </w:rPr>
          <w:t xml:space="preserve">Aturan transformasi </w:t>
        </w:r>
      </w:ins>
      <w:ins w:id="6248" w:author="arkat" w:date="2017-10-04T14:16:00Z">
        <w:r w:rsidRPr="009F2FD2">
          <w:rPr>
            <w:rFonts w:asciiTheme="majorHAnsi" w:hAnsiTheme="majorHAnsi" w:cstheme="majorHAnsi"/>
            <w:i/>
          </w:rPr>
          <w:t>g</w:t>
        </w:r>
        <w:r w:rsidR="00050EA5" w:rsidRPr="00AA2AD5">
          <w:rPr>
            <w:rFonts w:asciiTheme="majorHAnsi" w:hAnsiTheme="majorHAnsi" w:cstheme="majorHAnsi"/>
            <w:i/>
            <w:rPrChange w:id="6249" w:author="arkat" w:date="2017-10-04T21:00:00Z">
              <w:rPr/>
            </w:rPrChange>
          </w:rPr>
          <w:t>raph</w:t>
        </w:r>
        <w:r w:rsidR="00050EA5" w:rsidRPr="00AA2AD5">
          <w:rPr>
            <w:rFonts w:asciiTheme="majorHAnsi" w:hAnsiTheme="majorHAnsi" w:cstheme="majorHAnsi"/>
            <w:rPrChange w:id="6250" w:author="arkat" w:date="2017-10-04T20:58:00Z">
              <w:rPr/>
            </w:rPrChange>
          </w:rPr>
          <w:t xml:space="preserve"> </w:t>
        </w:r>
        <w:r w:rsidRPr="009F2FD2">
          <w:rPr>
            <w:rFonts w:asciiTheme="majorHAnsi" w:hAnsiTheme="majorHAnsi" w:cstheme="majorHAnsi"/>
          </w:rPr>
          <w:t>memiliki</w:t>
        </w:r>
        <w:r w:rsidR="00050EA5" w:rsidRPr="00AA2AD5">
          <w:rPr>
            <w:rFonts w:asciiTheme="majorHAnsi" w:hAnsiTheme="majorHAnsi" w:cstheme="majorHAnsi"/>
            <w:rPrChange w:id="6251" w:author="arkat" w:date="2017-10-04T20:58:00Z">
              <w:rPr/>
            </w:rPrChange>
          </w:rPr>
          <w:t xml:space="preserve"> </w:t>
        </w:r>
        <w:r w:rsidR="00050EA5" w:rsidRPr="00AA2AD5">
          <w:rPr>
            <w:rFonts w:asciiTheme="majorHAnsi" w:hAnsiTheme="majorHAnsi" w:cstheme="majorHAnsi"/>
            <w:i/>
            <w:rPrChange w:id="6252" w:author="arkat" w:date="2017-10-04T21:01:00Z">
              <w:rPr/>
            </w:rPrChange>
          </w:rPr>
          <w:t>left hand side</w:t>
        </w:r>
        <w:r w:rsidRPr="009F2FD2">
          <w:rPr>
            <w:rFonts w:asciiTheme="majorHAnsi" w:hAnsiTheme="majorHAnsi" w:cstheme="majorHAnsi"/>
          </w:rPr>
          <w:t xml:space="preserve"> dan </w:t>
        </w:r>
        <w:r w:rsidR="00050EA5" w:rsidRPr="00AA2AD5">
          <w:rPr>
            <w:rFonts w:asciiTheme="majorHAnsi" w:hAnsiTheme="majorHAnsi" w:cstheme="majorHAnsi"/>
            <w:i/>
            <w:rPrChange w:id="6253" w:author="arkat" w:date="2017-10-04T21:01:00Z">
              <w:rPr/>
            </w:rPrChange>
          </w:rPr>
          <w:t>right hand side</w:t>
        </w:r>
        <w:r w:rsidR="00050EA5" w:rsidRPr="00AA2AD5">
          <w:rPr>
            <w:rFonts w:asciiTheme="majorHAnsi" w:hAnsiTheme="majorHAnsi" w:cstheme="majorHAnsi"/>
            <w:rPrChange w:id="6254" w:author="arkat" w:date="2017-10-04T20:58:00Z">
              <w:rPr/>
            </w:rPrChange>
          </w:rPr>
          <w:t xml:space="preserve">, </w:t>
        </w:r>
      </w:ins>
      <w:ins w:id="6255" w:author="arkat" w:date="2017-10-04T21:01:00Z">
        <w:r>
          <w:rPr>
            <w:rFonts w:asciiTheme="majorHAnsi" w:hAnsiTheme="majorHAnsi" w:cstheme="majorHAnsi"/>
          </w:rPr>
          <w:t xml:space="preserve">yang mana menghubungkan antara </w:t>
        </w:r>
      </w:ins>
      <w:ins w:id="6256" w:author="arkat" w:date="2017-10-04T21:02:00Z">
        <w:r w:rsidRPr="00AA2AD5">
          <w:rPr>
            <w:rFonts w:asciiTheme="majorHAnsi" w:hAnsiTheme="majorHAnsi" w:cstheme="majorHAnsi"/>
            <w:rPrChange w:id="6257" w:author="arkat" w:date="2017-10-04T21:02:00Z">
              <w:rPr>
                <w:lang w:val="en-US"/>
              </w:rPr>
            </w:rPrChange>
          </w:rPr>
          <w:t>model</w:t>
        </w:r>
        <w:r>
          <w:rPr>
            <w:lang w:val="en-US"/>
          </w:rPr>
          <w:t xml:space="preserve"> </w:t>
        </w:r>
        <w:r w:rsidRPr="00AA2AD5">
          <w:rPr>
            <w:rFonts w:asciiTheme="majorHAnsi" w:hAnsiTheme="majorHAnsi" w:cstheme="majorHAnsi"/>
            <w:lang w:val="en-US"/>
            <w:rPrChange w:id="6258" w:author="arkat" w:date="2017-10-04T21:02:00Z">
              <w:rPr>
                <w:lang w:val="en-US"/>
              </w:rPr>
            </w:rPrChange>
          </w:rPr>
          <w:t>sumber dan model target</w:t>
        </w:r>
        <w:r>
          <w:rPr>
            <w:lang w:val="en-US"/>
          </w:rPr>
          <w:t xml:space="preserve"> </w:t>
        </w:r>
      </w:ins>
      <w:ins w:id="6259" w:author="arkat" w:date="2017-10-04T14:16:00Z">
        <w:r w:rsidR="00050EA5" w:rsidRPr="00AA2AD5">
          <w:rPr>
            <w:rFonts w:asciiTheme="majorHAnsi" w:hAnsiTheme="majorHAnsi" w:cstheme="majorHAnsi"/>
            <w:rPrChange w:id="6260" w:author="arkat" w:date="2017-10-04T20:58:00Z">
              <w:rPr/>
            </w:rPrChange>
          </w:rPr>
          <w:fldChar w:fldCharType="begin" w:fldLock="1"/>
        </w:r>
      </w:ins>
      <w:r w:rsidR="008936A1" w:rsidRPr="00AA2AD5">
        <w:rPr>
          <w:rFonts w:asciiTheme="majorHAnsi" w:hAnsiTheme="majorHAnsi" w:cstheme="majorHAnsi"/>
          <w:rPrChange w:id="6261" w:author="arkat" w:date="2017-10-04T20:58:00Z">
            <w:rPr/>
          </w:rPrChange>
        </w:rPr>
        <w:instrText>ADDIN CSL_CITATION { "citationItems" : [ { "id" : "ITEM-1", "itemData" : { "DOI" : "10.1147/sj.453.0621", "ISBN" : "0018-8670 VO - 45", "ISSN" : "0018-8670", "PMID" : "15866344", "abstract" : "Model transformations are touted to play a key role in Model Driven Development&amp;#x2122;. Although well-established standards for creating metamodels such as the Meta-Object Facility exist, there is currently no mature foundation for specifying transformations among models. We propose a framework for the classification of several existing and proposed model transformation approaches. The classification framework is given as a feature model that makes explicit the different design choices for model transformations. Based on our analysis of model transformation approaches, we propose a few major categories in which most approaches fit.", "author" : [ { "dropping-particle" : "", "family" : "Czarnecki", "given" : "K.", "non-dropping-particle" : "", "parse-names" : false, "suffix" : "" }, { "dropping-particle" : "", "family" : "Helsen", "given" : "S.", "non-dropping-particle" : "", "parse-names" : false, "suffix" : "" } ], "container-title" : "IBM Systems Journal", "id" : "ITEM-1", "issue" : "3", "issued" : { "date-parts" : [ [ "2006" ] ] }, "page" : "621-645", "title" : "Feature-based survey of model transformation approaches", "type" : "article-journal", "volume" : "45" }, "uris" : [ "http://www.mendeley.com/documents/?uuid=ce88eb3d-2e49-4929-a72d-8314ab6d6947" ] } ], "mendeley" : { "formattedCitation" : "(Czarnecki &amp; Helsen, 2006)", "plainTextFormattedCitation" : "(Czarnecki &amp; Helsen, 2006)", "previouslyFormattedCitation" : "(Czarnecki &amp; Helsen, 2006)" }, "properties" : { "noteIndex" : 0 }, "schema" : "https://github.com/citation-style-language/schema/raw/master/csl-citation.json" }</w:instrText>
      </w:r>
      <w:ins w:id="6262" w:author="arkat" w:date="2017-10-04T14:16:00Z">
        <w:r w:rsidR="00050EA5" w:rsidRPr="00AA2AD5">
          <w:rPr>
            <w:rFonts w:asciiTheme="majorHAnsi" w:hAnsiTheme="majorHAnsi" w:cstheme="majorHAnsi"/>
            <w:rPrChange w:id="6263" w:author="arkat" w:date="2017-10-04T20:58:00Z">
              <w:rPr/>
            </w:rPrChange>
          </w:rPr>
          <w:fldChar w:fldCharType="separate"/>
        </w:r>
      </w:ins>
      <w:r w:rsidR="00637074" w:rsidRPr="00AA2AD5">
        <w:rPr>
          <w:rFonts w:asciiTheme="majorHAnsi" w:hAnsiTheme="majorHAnsi" w:cstheme="majorHAnsi"/>
          <w:noProof/>
          <w:rPrChange w:id="6264" w:author="arkat" w:date="2017-10-04T20:58:00Z">
            <w:rPr>
              <w:noProof/>
            </w:rPr>
          </w:rPrChange>
        </w:rPr>
        <w:t>(Czarnecki &amp; Helsen, 2006)</w:t>
      </w:r>
      <w:ins w:id="6265" w:author="arkat" w:date="2017-10-04T14:16:00Z">
        <w:r w:rsidR="00050EA5" w:rsidRPr="00AA2AD5">
          <w:rPr>
            <w:rFonts w:asciiTheme="majorHAnsi" w:hAnsiTheme="majorHAnsi" w:cstheme="majorHAnsi"/>
            <w:rPrChange w:id="6266" w:author="arkat" w:date="2017-10-04T20:58:00Z">
              <w:rPr/>
            </w:rPrChange>
          </w:rPr>
          <w:fldChar w:fldCharType="end"/>
        </w:r>
        <w:r w:rsidR="00050EA5" w:rsidRPr="00AA2AD5">
          <w:rPr>
            <w:rFonts w:asciiTheme="majorHAnsi" w:hAnsiTheme="majorHAnsi" w:cstheme="majorHAnsi"/>
            <w:rPrChange w:id="6267" w:author="arkat" w:date="2017-10-04T20:58:00Z">
              <w:rPr/>
            </w:rPrChange>
          </w:rPr>
          <w:t>.</w:t>
        </w:r>
      </w:ins>
      <w:ins w:id="6268" w:author="arkat" w:date="2017-10-04T21:02:00Z">
        <w:r>
          <w:rPr>
            <w:rFonts w:asciiTheme="majorHAnsi" w:hAnsiTheme="majorHAnsi" w:cstheme="majorHAnsi"/>
          </w:rPr>
          <w:t xml:space="preserve"> Konsep ini </w:t>
        </w:r>
        <w:proofErr w:type="gramStart"/>
        <w:r>
          <w:rPr>
            <w:rFonts w:asciiTheme="majorHAnsi" w:hAnsiTheme="majorHAnsi" w:cstheme="majorHAnsi"/>
          </w:rPr>
          <w:t>sama</w:t>
        </w:r>
        <w:proofErr w:type="gramEnd"/>
        <w:r>
          <w:rPr>
            <w:rFonts w:asciiTheme="majorHAnsi" w:hAnsiTheme="majorHAnsi" w:cstheme="majorHAnsi"/>
          </w:rPr>
          <w:t xml:space="preserve"> dengan </w:t>
        </w:r>
      </w:ins>
      <w:ins w:id="6269" w:author="arkat" w:date="2017-10-04T21:03:00Z">
        <w:r>
          <w:rPr>
            <w:rFonts w:asciiTheme="majorHAnsi" w:hAnsiTheme="majorHAnsi" w:cstheme="majorHAnsi"/>
          </w:rPr>
          <w:t xml:space="preserve">relasi pada pendekatan </w:t>
        </w:r>
      </w:ins>
      <w:ins w:id="6270" w:author="arkat" w:date="2017-10-04T14:16:00Z">
        <w:r w:rsidR="00050EA5" w:rsidRPr="00AA2AD5">
          <w:rPr>
            <w:rFonts w:asciiTheme="majorHAnsi" w:hAnsiTheme="majorHAnsi" w:cstheme="majorHAnsi"/>
            <w:i/>
            <w:rPrChange w:id="6271" w:author="arkat" w:date="2017-10-04T21:03:00Z">
              <w:rPr/>
            </w:rPrChange>
          </w:rPr>
          <w:t>declarative</w:t>
        </w:r>
        <w:r w:rsidRPr="009F2FD2">
          <w:rPr>
            <w:rFonts w:asciiTheme="majorHAnsi" w:hAnsiTheme="majorHAnsi" w:cstheme="majorHAnsi"/>
          </w:rPr>
          <w:t xml:space="preserve">. Oleh karena itu, </w:t>
        </w:r>
      </w:ins>
      <w:ins w:id="6272" w:author="arkat" w:date="2017-10-04T21:03:00Z">
        <w:r>
          <w:rPr>
            <w:rFonts w:asciiTheme="majorHAnsi" w:hAnsiTheme="majorHAnsi" w:cstheme="majorHAnsi"/>
          </w:rPr>
          <w:t xml:space="preserve">pendekatan </w:t>
        </w:r>
      </w:ins>
      <w:ins w:id="6273" w:author="arkat" w:date="2017-10-04T21:04:00Z">
        <w:r>
          <w:rPr>
            <w:rFonts w:asciiTheme="majorHAnsi" w:hAnsiTheme="majorHAnsi" w:cstheme="majorHAnsi"/>
            <w:i/>
          </w:rPr>
          <w:t xml:space="preserve">graph </w:t>
        </w:r>
        <w:r>
          <w:rPr>
            <w:rFonts w:asciiTheme="majorHAnsi" w:hAnsiTheme="majorHAnsi" w:cstheme="majorHAnsi"/>
          </w:rPr>
          <w:t xml:space="preserve">kadang dianggap sebagai sub kategori dari pendekatan </w:t>
        </w:r>
        <w:r w:rsidRPr="00AA2AD5">
          <w:rPr>
            <w:rFonts w:asciiTheme="majorHAnsi" w:hAnsiTheme="majorHAnsi" w:cstheme="majorHAnsi"/>
            <w:i/>
            <w:rPrChange w:id="6274" w:author="arkat" w:date="2017-10-04T21:04:00Z">
              <w:rPr>
                <w:rFonts w:asciiTheme="majorHAnsi" w:hAnsiTheme="majorHAnsi" w:cstheme="majorHAnsi"/>
              </w:rPr>
            </w:rPrChange>
          </w:rPr>
          <w:t>declarative</w:t>
        </w:r>
        <w:r>
          <w:rPr>
            <w:rFonts w:asciiTheme="majorHAnsi" w:hAnsiTheme="majorHAnsi" w:cstheme="majorHAnsi"/>
          </w:rPr>
          <w:t xml:space="preserve"> </w:t>
        </w:r>
      </w:ins>
      <w:ins w:id="6275" w:author="arkat" w:date="2017-10-04T14:16:00Z">
        <w:r w:rsidR="00050EA5" w:rsidRPr="00AA2AD5">
          <w:rPr>
            <w:rFonts w:asciiTheme="majorHAnsi" w:hAnsiTheme="majorHAnsi" w:cstheme="majorHAnsi"/>
            <w:rPrChange w:id="6276" w:author="arkat" w:date="2017-10-04T20:58:00Z">
              <w:rPr/>
            </w:rPrChange>
          </w:rPr>
          <w:fldChar w:fldCharType="begin" w:fldLock="1"/>
        </w:r>
      </w:ins>
      <w:r w:rsidR="008936A1" w:rsidRPr="00AA2AD5">
        <w:rPr>
          <w:rFonts w:asciiTheme="majorHAnsi" w:hAnsiTheme="majorHAnsi" w:cstheme="majorHAnsi"/>
          <w:rPrChange w:id="6277" w:author="arkat" w:date="2017-10-04T20:58:00Z">
            <w:rPr/>
          </w:rPrChange>
        </w:rPr>
        <w:instrText>ADDIN CSL_CITATION { "citationItems" : [ { "id" : "ITEM-1", "itemData" : { "author" : [ { "dropping-particle" : "", "family" : "Mens", "given" : "T", "non-dropping-particle" : "", "parse-names" : false, "suffix" : "" }, { "dropping-particle" : "Van", "family" : "Gorp", "given" : "P", "non-dropping-particle" : "", "parse-names" : false, "suffix" : "" } ], "container-title" : "Electronic Notes in Theoretical Computer Science", "id" : "ITEM-1", "issued" : { "date-parts" : [ [ "2006" ] ] }, "title" : "A taxonomy of model transformation", "type" : "article-journal" }, "uris" : [ "http://www.mendeley.com/documents/?uuid=1fe17891-b2c4-4e94-a48b-d245bba71ac2" ] } ], "mendeley" : { "formattedCitation" : "(Mens &amp; Gorp, 2006)", "plainTextFormattedCitation" : "(Mens &amp; Gorp, 2006)", "previouslyFormattedCitation" : "(Mens &amp; Gorp, 2006)" }, "properties" : { "noteIndex" : 0 }, "schema" : "https://github.com/citation-style-language/schema/raw/master/csl-citation.json" }</w:instrText>
      </w:r>
      <w:ins w:id="6278" w:author="arkat" w:date="2017-10-04T14:16:00Z">
        <w:r w:rsidR="00050EA5" w:rsidRPr="00AA2AD5">
          <w:rPr>
            <w:rFonts w:asciiTheme="majorHAnsi" w:hAnsiTheme="majorHAnsi" w:cstheme="majorHAnsi"/>
            <w:rPrChange w:id="6279" w:author="arkat" w:date="2017-10-04T20:58:00Z">
              <w:rPr/>
            </w:rPrChange>
          </w:rPr>
          <w:fldChar w:fldCharType="separate"/>
        </w:r>
      </w:ins>
      <w:r w:rsidR="00637074" w:rsidRPr="00AA2AD5">
        <w:rPr>
          <w:rFonts w:asciiTheme="majorHAnsi" w:hAnsiTheme="majorHAnsi" w:cstheme="majorHAnsi"/>
          <w:noProof/>
          <w:rPrChange w:id="6280" w:author="arkat" w:date="2017-10-04T20:58:00Z">
            <w:rPr>
              <w:noProof/>
            </w:rPr>
          </w:rPrChange>
        </w:rPr>
        <w:t>(Mens &amp; Gorp, 2006)</w:t>
      </w:r>
      <w:ins w:id="6281" w:author="arkat" w:date="2017-10-04T14:16:00Z">
        <w:r w:rsidR="00050EA5" w:rsidRPr="00AA2AD5">
          <w:rPr>
            <w:rFonts w:asciiTheme="majorHAnsi" w:hAnsiTheme="majorHAnsi" w:cstheme="majorHAnsi"/>
            <w:rPrChange w:id="6282" w:author="arkat" w:date="2017-10-04T20:58:00Z">
              <w:rPr/>
            </w:rPrChange>
          </w:rPr>
          <w:fldChar w:fldCharType="end"/>
        </w:r>
        <w:r w:rsidR="00050EA5" w:rsidRPr="00AA2AD5">
          <w:rPr>
            <w:rFonts w:asciiTheme="majorHAnsi" w:hAnsiTheme="majorHAnsi" w:cstheme="majorHAnsi"/>
            <w:rPrChange w:id="6283" w:author="arkat" w:date="2017-10-04T20:58:00Z">
              <w:rPr/>
            </w:rPrChange>
          </w:rPr>
          <w:t>.</w:t>
        </w:r>
      </w:ins>
    </w:p>
    <w:p w14:paraId="45E26034" w14:textId="77777777" w:rsidR="003F16CD" w:rsidRPr="00C13D64" w:rsidDel="003F16CD" w:rsidRDefault="003F16CD">
      <w:pPr>
        <w:pStyle w:val="BodyText"/>
        <w:spacing w:after="0"/>
        <w:rPr>
          <w:del w:id="6284" w:author="arkat" w:date="2017-10-11T10:46:00Z"/>
          <w:rFonts w:asciiTheme="majorHAnsi" w:eastAsia="Times New Roman" w:hAnsiTheme="majorHAnsi" w:cstheme="majorHAnsi"/>
          <w:b/>
          <w:i/>
          <w:szCs w:val="24"/>
          <w:lang w:val="en-GB" w:eastAsia="en-GB"/>
          <w:rPrChange w:id="6285" w:author="arkat" w:date="2017-10-11T11:55:00Z">
            <w:rPr>
              <w:del w:id="6286" w:author="arkat" w:date="2017-10-11T10:46:00Z"/>
              <w:rFonts w:ascii="Times New Roman" w:eastAsia="Times New Roman" w:hAnsi="Times New Roman" w:cs="Times New Roman"/>
              <w:szCs w:val="24"/>
              <w:lang w:val="en-GB" w:eastAsia="en-GB"/>
            </w:rPr>
          </w:rPrChange>
        </w:rPr>
        <w:pPrChange w:id="6287" w:author="arkat" w:date="2017-09-29T22:53:00Z">
          <w:pPr>
            <w:pStyle w:val="BodyTextFirstIndent"/>
          </w:pPr>
        </w:pPrChange>
      </w:pPr>
      <w:bookmarkStart w:id="6288" w:name="_Toc496166785"/>
      <w:bookmarkStart w:id="6289" w:name="_Toc496167926"/>
      <w:bookmarkStart w:id="6290" w:name="_Toc496168329"/>
      <w:bookmarkEnd w:id="6288"/>
      <w:bookmarkEnd w:id="6289"/>
      <w:bookmarkEnd w:id="6290"/>
    </w:p>
    <w:p w14:paraId="7B5D8625" w14:textId="3BA6F6A5" w:rsidR="003F16CD" w:rsidRPr="00C13D64" w:rsidDel="003F16CD" w:rsidRDefault="003F16CD">
      <w:pPr>
        <w:pStyle w:val="BodyText"/>
        <w:spacing w:after="0"/>
        <w:rPr>
          <w:del w:id="6291" w:author="arkat" w:date="2017-10-11T10:44:00Z"/>
          <w:rFonts w:asciiTheme="majorHAnsi" w:eastAsia="Times New Roman" w:hAnsiTheme="majorHAnsi" w:cstheme="majorHAnsi"/>
          <w:b/>
          <w:bCs/>
          <w:i/>
          <w:sz w:val="26"/>
          <w:lang w:val="en-US"/>
          <w:rPrChange w:id="6292" w:author="arkat" w:date="2017-10-11T11:55:00Z">
            <w:rPr>
              <w:del w:id="6293" w:author="arkat" w:date="2017-10-11T10:44:00Z"/>
              <w:rFonts w:eastAsia="Times New Roman" w:cs="Times New Roman"/>
              <w:b/>
              <w:bCs/>
              <w:sz w:val="26"/>
              <w:lang w:val="en-US"/>
            </w:rPr>
          </w:rPrChange>
        </w:rPr>
        <w:pPrChange w:id="6294" w:author="arkat" w:date="2017-09-29T22:53:00Z">
          <w:pPr>
            <w:pStyle w:val="BodyTextFirstIndent"/>
          </w:pPr>
        </w:pPrChange>
      </w:pPr>
      <w:bookmarkStart w:id="6295" w:name="_Toc496166786"/>
      <w:bookmarkStart w:id="6296" w:name="_Toc496167927"/>
      <w:bookmarkStart w:id="6297" w:name="_Toc496168330"/>
      <w:bookmarkEnd w:id="6295"/>
      <w:bookmarkEnd w:id="6296"/>
      <w:bookmarkEnd w:id="6297"/>
    </w:p>
    <w:p w14:paraId="73920860" w14:textId="0F50EFE9" w:rsidR="003F16CD" w:rsidRPr="00C13D64" w:rsidRDefault="003F16CD">
      <w:pPr>
        <w:pStyle w:val="Heading3"/>
        <w:ind w:left="630" w:hanging="630"/>
        <w:rPr>
          <w:ins w:id="6298" w:author="arkat" w:date="2017-10-11T10:46:00Z"/>
          <w:rFonts w:asciiTheme="majorHAnsi" w:hAnsiTheme="majorHAnsi" w:cstheme="majorHAnsi"/>
          <w:i/>
          <w:rPrChange w:id="6299" w:author="arkat" w:date="2017-10-11T11:55:00Z">
            <w:rPr>
              <w:ins w:id="6300" w:author="arkat" w:date="2017-10-11T10:46:00Z"/>
            </w:rPr>
          </w:rPrChange>
        </w:rPr>
        <w:pPrChange w:id="6301" w:author="arkat" w:date="2017-10-11T10:45:00Z">
          <w:pPr>
            <w:pStyle w:val="Paragraph"/>
            <w:jc w:val="both"/>
          </w:pPr>
        </w:pPrChange>
      </w:pPr>
      <w:bookmarkStart w:id="6302" w:name="_Toc496168331"/>
      <w:ins w:id="6303" w:author="arkat" w:date="2017-10-11T10:47:00Z">
        <w:r w:rsidRPr="00C13D64">
          <w:rPr>
            <w:rFonts w:asciiTheme="majorHAnsi" w:hAnsiTheme="majorHAnsi" w:cstheme="majorHAnsi"/>
            <w:bCs w:val="0"/>
            <w:i/>
            <w:sz w:val="24"/>
            <w:szCs w:val="24"/>
            <w:lang w:val="en-GB" w:eastAsia="en-GB"/>
            <w:rPrChange w:id="6304" w:author="arkat" w:date="2017-10-11T11:55:00Z">
              <w:rPr>
                <w:b/>
                <w:bCs/>
              </w:rPr>
            </w:rPrChange>
          </w:rPr>
          <w:t>Software Engineering Research Methodology</w:t>
        </w:r>
      </w:ins>
      <w:bookmarkEnd w:id="6302"/>
    </w:p>
    <w:p w14:paraId="23F3AEEC" w14:textId="68992580" w:rsidR="002C2773" w:rsidRPr="002E3C08" w:rsidRDefault="00C45E5E">
      <w:pPr>
        <w:pStyle w:val="Paragraph"/>
        <w:spacing w:line="240" w:lineRule="auto"/>
        <w:ind w:firstLine="360"/>
        <w:jc w:val="both"/>
        <w:rPr>
          <w:ins w:id="6305" w:author="arkat" w:date="2017-10-11T13:30:00Z"/>
          <w:rFonts w:asciiTheme="majorHAnsi" w:hAnsiTheme="majorHAnsi" w:cstheme="majorHAnsi"/>
        </w:rPr>
        <w:pPrChange w:id="6306" w:author="arkat" w:date="2017-10-11T13:36:00Z">
          <w:pPr>
            <w:pStyle w:val="BodyTextFirstIndent"/>
          </w:pPr>
        </w:pPrChange>
      </w:pPr>
      <w:ins w:id="6307" w:author="arkat" w:date="2017-10-11T13:23:00Z">
        <w:r w:rsidRPr="00C45E5E">
          <w:rPr>
            <w:rFonts w:asciiTheme="majorHAnsi" w:hAnsiTheme="majorHAnsi" w:cstheme="majorHAnsi"/>
            <w:rPrChange w:id="6308" w:author="arkat" w:date="2017-10-11T13:29:00Z">
              <w:rPr>
                <w:noProof/>
                <w:lang w:val="en-US"/>
              </w:rPr>
            </w:rPrChange>
          </w:rPr>
          <w:fldChar w:fldCharType="begin" w:fldLock="1"/>
        </w:r>
      </w:ins>
      <w:ins w:id="6309" w:author="arkat" w:date="2017-10-11T16:26:00Z">
        <w:r w:rsidR="00A7652E">
          <w:rPr>
            <w:rFonts w:asciiTheme="majorHAnsi" w:hAnsiTheme="majorHAnsi" w:cstheme="majorHAnsi"/>
          </w:rPr>
          <w:instrText>ADDIN CSL_CITATION { "citationItems" : [ { "id" : "ITEM-1", "itemData" : { "author" : [ { "dropping-particle" : "", "family" : "Gregg", "given" : "Dawn G.", "non-dropping-particle" : "", "parse-names" : false, "suffix" : "" }, { "dropping-particle" : "", "family" : "Kulkarni", "given" : "Uday R.", "non-dropping-particle" : "", "parse-names" : false, "suffix" : "" }, { "dropping-particle" : "", "family" : "Vinz\u00e9.", "given" : "Ajay S.", "non-dropping-particle" : "", "parse-names" : false, "suffix" : "" } ], "container-title" : "Information Systems Frontiers", "id" : "ITEM-1", "issue" : "No. 2", "issued" : { "date-parts" : [ [ "2001" ] ] }, "page" : "169-183", "title" : "Understanding the Philosophical Underpinnings of Software Engineering Research in Information Systems", "type" : "article-journal", "volume" : "3" }, "uris" : [ "http://www.mendeley.com/documents/?uuid=bff0fe5c-dcb9-40fa-9d4e-d6e77d2775ed" ] } ], "mendeley" : { "formattedCitation" : "(Gregg &lt;i&gt;et al.&lt;/i&gt;, 2001)", "manualFormatting" : "Gregg et al. (2001)", "plainTextFormattedCitation" : "(Gregg et al., 2001)", "previouslyFormattedCitation" : "(Gregg &lt;i&gt;et al.&lt;/i&gt;, 2001)" }, "properties" : { "noteIndex" : 0 }, "schema" : "https://github.com/citation-style-language/schema/raw/master/csl-citation.json" }</w:instrText>
        </w:r>
      </w:ins>
      <w:r w:rsidRPr="00C45E5E">
        <w:rPr>
          <w:rFonts w:asciiTheme="majorHAnsi" w:hAnsiTheme="majorHAnsi" w:cstheme="majorHAnsi"/>
          <w:rPrChange w:id="6310" w:author="arkat" w:date="2017-10-11T13:29:00Z">
            <w:rPr>
              <w:noProof/>
              <w:lang w:val="en-US"/>
            </w:rPr>
          </w:rPrChange>
        </w:rPr>
        <w:fldChar w:fldCharType="separate"/>
      </w:r>
      <w:ins w:id="6311" w:author="arkat" w:date="2017-10-11T13:23:00Z">
        <w:r w:rsidRPr="00C45E5E">
          <w:rPr>
            <w:rFonts w:asciiTheme="majorHAnsi" w:hAnsiTheme="majorHAnsi" w:cstheme="majorHAnsi"/>
            <w:noProof/>
            <w:rPrChange w:id="6312" w:author="arkat" w:date="2017-10-11T13:29:00Z">
              <w:rPr>
                <w:noProof/>
                <w:lang w:val="en-US"/>
              </w:rPr>
            </w:rPrChange>
          </w:rPr>
          <w:t>Gregg et al. (2001)</w:t>
        </w:r>
        <w:r w:rsidRPr="00C45E5E">
          <w:rPr>
            <w:rFonts w:asciiTheme="majorHAnsi" w:hAnsiTheme="majorHAnsi" w:cstheme="majorHAnsi"/>
            <w:rPrChange w:id="6313" w:author="arkat" w:date="2017-10-11T13:29:00Z">
              <w:rPr>
                <w:noProof/>
                <w:lang w:val="en-US"/>
              </w:rPr>
            </w:rPrChange>
          </w:rPr>
          <w:fldChar w:fldCharType="end"/>
        </w:r>
        <w:r w:rsidRPr="00C45E5E">
          <w:rPr>
            <w:rFonts w:asciiTheme="majorHAnsi" w:hAnsiTheme="majorHAnsi" w:cstheme="majorHAnsi"/>
            <w:rPrChange w:id="6314" w:author="arkat" w:date="2017-10-11T13:29:00Z">
              <w:rPr>
                <w:noProof/>
                <w:lang w:val="en-US"/>
              </w:rPr>
            </w:rPrChange>
          </w:rPr>
          <w:t xml:space="preserve"> </w:t>
        </w:r>
      </w:ins>
      <w:ins w:id="6315" w:author="arkat" w:date="2017-10-11T13:24:00Z">
        <w:r w:rsidRPr="00C45E5E">
          <w:rPr>
            <w:rFonts w:asciiTheme="majorHAnsi" w:hAnsiTheme="majorHAnsi" w:cstheme="majorHAnsi"/>
            <w:rPrChange w:id="6316" w:author="arkat" w:date="2017-10-11T13:29:00Z">
              <w:rPr>
                <w:noProof/>
                <w:lang w:val="en-US"/>
              </w:rPr>
            </w:rPrChange>
          </w:rPr>
          <w:t xml:space="preserve">mendefinisikan 3 aspek pada </w:t>
        </w:r>
        <w:r w:rsidRPr="00C45E5E">
          <w:rPr>
            <w:rFonts w:asciiTheme="majorHAnsi" w:hAnsiTheme="majorHAnsi" w:cstheme="majorHAnsi"/>
            <w:i/>
            <w:rPrChange w:id="6317" w:author="arkat" w:date="2017-10-11T13:29:00Z">
              <w:rPr>
                <w:noProof/>
                <w:lang w:val="en-US"/>
              </w:rPr>
            </w:rPrChange>
          </w:rPr>
          <w:t>Software Engineering Research Methodology (SERM)</w:t>
        </w:r>
        <w:r w:rsidRPr="00C45E5E">
          <w:rPr>
            <w:rFonts w:asciiTheme="majorHAnsi" w:hAnsiTheme="majorHAnsi" w:cstheme="majorHAnsi"/>
            <w:rPrChange w:id="6318" w:author="arkat" w:date="2017-10-11T13:29:00Z">
              <w:rPr>
                <w:i/>
                <w:noProof/>
                <w:lang w:val="en-US"/>
              </w:rPr>
            </w:rPrChange>
          </w:rPr>
          <w:t xml:space="preserve">, yakni </w:t>
        </w:r>
      </w:ins>
      <w:ins w:id="6319" w:author="arkat" w:date="2017-10-11T13:29:00Z">
        <w:r>
          <w:rPr>
            <w:rFonts w:asciiTheme="majorHAnsi" w:hAnsiTheme="majorHAnsi" w:cstheme="majorHAnsi"/>
          </w:rPr>
          <w:t>konseptualisasi, formalisasi dan pengembangan</w:t>
        </w:r>
      </w:ins>
      <w:ins w:id="6320" w:author="arkat" w:date="2017-10-11T13:30:00Z">
        <w:r>
          <w:rPr>
            <w:rFonts w:asciiTheme="majorHAnsi" w:hAnsiTheme="majorHAnsi" w:cstheme="majorHAnsi"/>
          </w:rPr>
          <w:t xml:space="preserve"> sebagaimana pada Gambar</w:t>
        </w:r>
      </w:ins>
      <w:ins w:id="6321" w:author="arkat" w:date="2017-10-11T13:36:00Z">
        <w:r w:rsidR="002C2773">
          <w:rPr>
            <w:rFonts w:asciiTheme="majorHAnsi" w:hAnsiTheme="majorHAnsi" w:cstheme="majorHAnsi"/>
          </w:rPr>
          <w:t xml:space="preserve"> 2.24</w:t>
        </w:r>
      </w:ins>
      <w:ins w:id="6322" w:author="arkat" w:date="2017-10-11T13:30:00Z">
        <w:r>
          <w:rPr>
            <w:rFonts w:asciiTheme="majorHAnsi" w:hAnsiTheme="majorHAnsi" w:cstheme="majorHAnsi"/>
          </w:rPr>
          <w:t>.</w:t>
        </w:r>
      </w:ins>
      <w:ins w:id="6323" w:author="arkat" w:date="2017-10-11T13:36:00Z">
        <w:r w:rsidR="002C2773">
          <w:rPr>
            <w:rFonts w:asciiTheme="majorHAnsi" w:hAnsiTheme="majorHAnsi" w:cstheme="majorHAnsi"/>
          </w:rPr>
          <w:t xml:space="preserve"> </w:t>
        </w:r>
      </w:ins>
      <w:ins w:id="6324" w:author="arkat" w:date="2017-10-11T13:37:00Z">
        <w:r w:rsidR="002C2773">
          <w:rPr>
            <w:rFonts w:asciiTheme="majorHAnsi" w:hAnsiTheme="majorHAnsi" w:cstheme="majorHAnsi"/>
          </w:rPr>
          <w:t xml:space="preserve"> Pada tahap pengembangan seringkali </w:t>
        </w:r>
      </w:ins>
      <w:ins w:id="6325" w:author="arkat" w:date="2017-10-11T13:38:00Z">
        <w:r w:rsidR="002C2773">
          <w:rPr>
            <w:rFonts w:asciiTheme="majorHAnsi" w:hAnsiTheme="majorHAnsi" w:cstheme="majorHAnsi"/>
          </w:rPr>
          <w:t xml:space="preserve">disamakan dengan rekayasa perangkat lunak. </w:t>
        </w:r>
      </w:ins>
      <w:ins w:id="6326" w:author="arkat" w:date="2017-10-11T13:40:00Z">
        <w:r w:rsidR="002C2773">
          <w:rPr>
            <w:rFonts w:asciiTheme="majorHAnsi" w:hAnsiTheme="majorHAnsi" w:cstheme="majorHAnsi"/>
          </w:rPr>
          <w:t xml:space="preserve">Pada </w:t>
        </w:r>
        <w:r w:rsidR="002C2773">
          <w:rPr>
            <w:rFonts w:asciiTheme="majorHAnsi" w:hAnsiTheme="majorHAnsi" w:cstheme="majorHAnsi"/>
            <w:i/>
          </w:rPr>
          <w:t xml:space="preserve">framework </w:t>
        </w:r>
        <w:r w:rsidR="002C2773">
          <w:rPr>
            <w:rFonts w:asciiTheme="majorHAnsi" w:hAnsiTheme="majorHAnsi" w:cstheme="majorHAnsi"/>
          </w:rPr>
          <w:t xml:space="preserve">SERM </w:t>
        </w:r>
      </w:ins>
      <w:ins w:id="6327" w:author="arkat" w:date="2017-10-11T13:44:00Z">
        <w:r w:rsidR="003E1436">
          <w:rPr>
            <w:rFonts w:asciiTheme="majorHAnsi" w:hAnsiTheme="majorHAnsi" w:cstheme="majorHAnsi"/>
          </w:rPr>
          <w:t xml:space="preserve">konseptualisasi atau landasan teori </w:t>
        </w:r>
      </w:ins>
      <w:ins w:id="6328" w:author="arkat" w:date="2017-10-11T13:45:00Z">
        <w:r w:rsidR="003E1436">
          <w:rPr>
            <w:rFonts w:asciiTheme="majorHAnsi" w:hAnsiTheme="majorHAnsi" w:cstheme="majorHAnsi"/>
          </w:rPr>
          <w:t xml:space="preserve">persyaratan sistem menjadi titik </w:t>
        </w:r>
      </w:ins>
      <w:ins w:id="6329" w:author="arkat" w:date="2017-10-11T13:46:00Z">
        <w:r w:rsidR="003E1436">
          <w:rPr>
            <w:rFonts w:asciiTheme="majorHAnsi" w:hAnsiTheme="majorHAnsi" w:cstheme="majorHAnsi"/>
          </w:rPr>
          <w:t>fokus</w:t>
        </w:r>
      </w:ins>
      <w:ins w:id="6330" w:author="arkat" w:date="2017-10-11T13:45:00Z">
        <w:r w:rsidR="003E1436">
          <w:rPr>
            <w:rFonts w:asciiTheme="majorHAnsi" w:hAnsiTheme="majorHAnsi" w:cstheme="majorHAnsi"/>
          </w:rPr>
          <w:t xml:space="preserve"> </w:t>
        </w:r>
      </w:ins>
      <w:ins w:id="6331" w:author="arkat" w:date="2017-10-11T13:46:00Z">
        <w:r w:rsidR="003E1436">
          <w:rPr>
            <w:rFonts w:asciiTheme="majorHAnsi" w:hAnsiTheme="majorHAnsi" w:cstheme="majorHAnsi"/>
          </w:rPr>
          <w:t>pada upaya penelitian yang dilakukan.</w:t>
        </w:r>
      </w:ins>
    </w:p>
    <w:p w14:paraId="66E0BED3" w14:textId="5313C285" w:rsidR="00C45E5E" w:rsidRDefault="002C2773">
      <w:pPr>
        <w:pStyle w:val="Newparagraph"/>
        <w:rPr>
          <w:ins w:id="6332" w:author="arkat" w:date="2017-10-11T13:30:00Z"/>
        </w:rPr>
        <w:pPrChange w:id="6333" w:author="arkat" w:date="2017-10-11T13:30:00Z">
          <w:pPr>
            <w:pStyle w:val="BodyTextFirstIndent"/>
          </w:pPr>
        </w:pPrChange>
      </w:pPr>
      <w:r>
        <w:rPr>
          <w:noProof/>
          <w:lang w:val="en-US" w:eastAsia="en-US"/>
        </w:rPr>
        <mc:AlternateContent>
          <mc:Choice Requires="wpg">
            <w:drawing>
              <wp:anchor distT="0" distB="0" distL="114300" distR="114300" simplePos="0" relativeHeight="251809280" behindDoc="0" locked="0" layoutInCell="1" allowOverlap="1" wp14:anchorId="381A386A" wp14:editId="0CFA39A9">
                <wp:simplePos x="0" y="0"/>
                <wp:positionH relativeFrom="column">
                  <wp:posOffset>396703</wp:posOffset>
                </wp:positionH>
                <wp:positionV relativeFrom="paragraph">
                  <wp:posOffset>308610</wp:posOffset>
                </wp:positionV>
                <wp:extent cx="4201040" cy="2067474"/>
                <wp:effectExtent l="0" t="0" r="28575" b="28575"/>
                <wp:wrapNone/>
                <wp:docPr id="313" name="Group 313"/>
                <wp:cNvGraphicFramePr/>
                <a:graphic xmlns:a="http://schemas.openxmlformats.org/drawingml/2006/main">
                  <a:graphicData uri="http://schemas.microsoft.com/office/word/2010/wordprocessingGroup">
                    <wpg:wgp>
                      <wpg:cNvGrpSpPr/>
                      <wpg:grpSpPr>
                        <a:xfrm>
                          <a:off x="0" y="0"/>
                          <a:ext cx="4201040" cy="2067474"/>
                          <a:chOff x="0" y="0"/>
                          <a:chExt cx="4201040" cy="2067474"/>
                        </a:xfrm>
                      </wpg:grpSpPr>
                      <wps:wsp>
                        <wps:cNvPr id="304" name="Rectangle 304"/>
                        <wps:cNvSpPr/>
                        <wps:spPr>
                          <a:xfrm>
                            <a:off x="1400433" y="0"/>
                            <a:ext cx="1400432" cy="502508"/>
                          </a:xfrm>
                          <a:prstGeom prst="rect">
                            <a:avLst/>
                          </a:prstGeom>
                        </wps:spPr>
                        <wps:style>
                          <a:lnRef idx="2">
                            <a:schemeClr val="dk1"/>
                          </a:lnRef>
                          <a:fillRef idx="1">
                            <a:schemeClr val="lt1"/>
                          </a:fillRef>
                          <a:effectRef idx="0">
                            <a:schemeClr val="dk1"/>
                          </a:effectRef>
                          <a:fontRef idx="minor">
                            <a:schemeClr val="dk1"/>
                          </a:fontRef>
                        </wps:style>
                        <wps:txbx>
                          <w:txbxContent>
                            <w:p w14:paraId="0C9202C6" w14:textId="6ACE4DFC" w:rsidR="00132FDF" w:rsidRPr="00C45E5E" w:rsidRDefault="00132FDF">
                              <w:pPr>
                                <w:jc w:val="center"/>
                                <w:rPr>
                                  <w:lang w:val="en-US"/>
                                  <w:rPrChange w:id="6334" w:author="arkat" w:date="2017-10-11T13:30:00Z">
                                    <w:rPr/>
                                  </w:rPrChange>
                                </w:rPr>
                                <w:pPrChange w:id="6335" w:author="arkat" w:date="2017-10-11T13:30:00Z">
                                  <w:pPr/>
                                </w:pPrChange>
                              </w:pPr>
                              <w:ins w:id="6336" w:author="arkat" w:date="2017-10-11T13:30:00Z">
                                <w:r>
                                  <w:rPr>
                                    <w:lang w:val="en-US"/>
                                  </w:rPr>
                                  <w:t>Konseptualisasi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0" y="1524000"/>
                            <a:ext cx="1400432" cy="502508"/>
                          </a:xfrm>
                          <a:prstGeom prst="rect">
                            <a:avLst/>
                          </a:prstGeom>
                        </wps:spPr>
                        <wps:style>
                          <a:lnRef idx="2">
                            <a:schemeClr val="dk1"/>
                          </a:lnRef>
                          <a:fillRef idx="1">
                            <a:schemeClr val="lt1"/>
                          </a:fillRef>
                          <a:effectRef idx="0">
                            <a:schemeClr val="dk1"/>
                          </a:effectRef>
                          <a:fontRef idx="minor">
                            <a:schemeClr val="dk1"/>
                          </a:fontRef>
                        </wps:style>
                        <wps:txbx>
                          <w:txbxContent>
                            <w:p w14:paraId="0D46EFD1" w14:textId="05B31A36" w:rsidR="00132FDF" w:rsidRPr="00C45E5E" w:rsidRDefault="00132FDF">
                              <w:pPr>
                                <w:jc w:val="center"/>
                                <w:rPr>
                                  <w:lang w:val="en-US"/>
                                  <w:rPrChange w:id="6337" w:author="arkat" w:date="2017-10-11T13:30:00Z">
                                    <w:rPr/>
                                  </w:rPrChange>
                                </w:rPr>
                                <w:pPrChange w:id="6338" w:author="arkat" w:date="2017-10-11T13:30:00Z">
                                  <w:pPr/>
                                </w:pPrChange>
                              </w:pPr>
                              <w:ins w:id="6339" w:author="arkat" w:date="2017-10-11T13:30:00Z">
                                <w:r>
                                  <w:rPr>
                                    <w:lang w:val="en-US"/>
                                  </w:rPr>
                                  <w:t>Formalisasi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2800865" y="1565189"/>
                            <a:ext cx="1400175" cy="502285"/>
                          </a:xfrm>
                          <a:prstGeom prst="rect">
                            <a:avLst/>
                          </a:prstGeom>
                        </wps:spPr>
                        <wps:style>
                          <a:lnRef idx="2">
                            <a:schemeClr val="dk1"/>
                          </a:lnRef>
                          <a:fillRef idx="1">
                            <a:schemeClr val="lt1"/>
                          </a:fillRef>
                          <a:effectRef idx="0">
                            <a:schemeClr val="dk1"/>
                          </a:effectRef>
                          <a:fontRef idx="minor">
                            <a:schemeClr val="dk1"/>
                          </a:fontRef>
                        </wps:style>
                        <wps:txbx>
                          <w:txbxContent>
                            <w:p w14:paraId="6B9987AD" w14:textId="14CFA650" w:rsidR="00132FDF" w:rsidRPr="00C45E5E" w:rsidRDefault="00132FDF">
                              <w:pPr>
                                <w:jc w:val="center"/>
                                <w:rPr>
                                  <w:lang w:val="en-US"/>
                                  <w:rPrChange w:id="6340" w:author="arkat" w:date="2017-10-11T13:30:00Z">
                                    <w:rPr/>
                                  </w:rPrChange>
                                </w:rPr>
                                <w:pPrChange w:id="6341" w:author="arkat" w:date="2017-10-11T13:30:00Z">
                                  <w:pPr/>
                                </w:pPrChange>
                              </w:pPr>
                              <w:ins w:id="6342" w:author="arkat" w:date="2017-10-11T13:30:00Z">
                                <w:r>
                                  <w:rPr>
                                    <w:lang w:val="en-US"/>
                                  </w:rPr>
                                  <w:t>Pengembangan</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Straight Arrow Connector 310"/>
                        <wps:cNvCnPr/>
                        <wps:spPr>
                          <a:xfrm>
                            <a:off x="2108887" y="502508"/>
                            <a:ext cx="1359243" cy="1062681"/>
                          </a:xfrm>
                          <a:prstGeom prst="straightConnector1">
                            <a:avLst/>
                          </a:prstGeom>
                          <a:ln w="44450">
                            <a:solidFill>
                              <a:schemeClr val="tx1">
                                <a:lumMod val="95000"/>
                                <a:lumOff val="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11" name="Straight Arrow Connector 311"/>
                        <wps:cNvCnPr/>
                        <wps:spPr>
                          <a:xfrm flipH="1">
                            <a:off x="634314" y="502508"/>
                            <a:ext cx="1474573" cy="1021492"/>
                          </a:xfrm>
                          <a:prstGeom prst="straightConnector1">
                            <a:avLst/>
                          </a:prstGeom>
                          <a:ln w="44450">
                            <a:solidFill>
                              <a:schemeClr val="tx1">
                                <a:lumMod val="95000"/>
                                <a:lumOff val="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12" name="Straight Arrow Connector 312"/>
                        <wps:cNvCnPr/>
                        <wps:spPr>
                          <a:xfrm>
                            <a:off x="1400433" y="1795848"/>
                            <a:ext cx="1400432" cy="24713"/>
                          </a:xfrm>
                          <a:prstGeom prst="straightConnector1">
                            <a:avLst/>
                          </a:prstGeom>
                          <a:ln w="44450">
                            <a:solidFill>
                              <a:schemeClr val="tx1">
                                <a:lumMod val="95000"/>
                                <a:lumOff val="5000"/>
                              </a:schemeClr>
                            </a:solidFill>
                            <a:headEnd type="triangle"/>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381A386A" id="Group 313" o:spid="_x0000_s1026" style="position:absolute;left:0;text-align:left;margin-left:31.25pt;margin-top:24.3pt;width:330.8pt;height:162.8pt;z-index:251809280" coordsize="42010,20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">
                <v:rect id="Rectangle 304" o:spid="_x0000_s1027" style="position:absolute;left:14004;width:14004;height:5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uaY8UA&#10;AADcAAAADwAAAGRycy9kb3ducmV2LnhtbESPT2vCQBTE70K/w/IKvenGtgSNrlIC0mJPpnrw9sg+&#10;k2D2bciu+eOn7xaEHoeZ+Q2z3g6mFh21rrKsYD6LQBDnVldcKDj+7KYLEM4ja6wtk4KRHGw3T5M1&#10;Jtr2fKAu84UIEHYJKii9bxIpXV6SQTezDXHwLrY16INsC6lb7APc1PI1imJpsOKwUGJDaUn5NbsZ&#10;Bd+j9N3xFC/vXVqNOjunn3tKlXp5Hj5WIDwN/j/8aH9pBW/RO/ydCU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u5pjxQAAANwAAAAPAAAAAAAAAAAAAAAAAJgCAABkcnMv&#10;ZG93bnJldi54bWxQSwUGAAAAAAQABAD1AAAAigMAAAAA&#10;" fillcolor="white [3201]" strokecolor="black [3200]" strokeweight="2pt">
                  <v:textbox>
                    <w:txbxContent>
                      <w:p w14:paraId="0C9202C6" w14:textId="6ACE4DFC" w:rsidR="00132FDF" w:rsidRPr="00C45E5E" w:rsidRDefault="00132FDF">
                        <w:pPr>
                          <w:jc w:val="center"/>
                          <w:rPr>
                            <w:lang w:val="en-US"/>
                            <w:rPrChange w:id="6343" w:author="arkat" w:date="2017-10-11T13:30:00Z">
                              <w:rPr/>
                            </w:rPrChange>
                          </w:rPr>
                          <w:pPrChange w:id="6344" w:author="arkat" w:date="2017-10-11T13:30:00Z">
                            <w:pPr/>
                          </w:pPrChange>
                        </w:pPr>
                        <w:ins w:id="6345" w:author="arkat" w:date="2017-10-11T13:30:00Z">
                          <w:r>
                            <w:rPr>
                              <w:lang w:val="en-US"/>
                            </w:rPr>
                            <w:t>Konseptualisasi</w:t>
                          </w:r>
                        </w:ins>
                      </w:p>
                    </w:txbxContent>
                  </v:textbox>
                </v:rect>
                <v:rect id="Rectangle 305" o:spid="_x0000_s1028" style="position:absolute;top:15240;width:14004;height:5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MUA&#10;AADcAAAADwAAAGRycy9kb3ducmV2LnhtbESPT2vCQBTE70K/w/IKvenGlgaNrlIC0mJPpnrw9sg+&#10;k2D2bciu+eOn7xaEHoeZ+Q2z3g6mFh21rrKsYD6LQBDnVldcKDj+7KYLEM4ja6wtk4KRHGw3T5M1&#10;Jtr2fKAu84UIEHYJKii9bxIpXV6SQTezDXHwLrY16INsC6lb7APc1PI1imJpsOKwUGJDaUn5NbsZ&#10;Bd+j9N3xFC/vXVqNOjunn3tKlXp5Hj5WIDwN/j/8aH9pBW/RO/ydCU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9z/4xQAAANwAAAAPAAAAAAAAAAAAAAAAAJgCAABkcnMv&#10;ZG93bnJldi54bWxQSwUGAAAAAAQABAD1AAAAigMAAAAA&#10;" fillcolor="white [3201]" strokecolor="black [3200]" strokeweight="2pt">
                  <v:textbox>
                    <w:txbxContent>
                      <w:p w14:paraId="0D46EFD1" w14:textId="05B31A36" w:rsidR="00132FDF" w:rsidRPr="00C45E5E" w:rsidRDefault="00132FDF">
                        <w:pPr>
                          <w:jc w:val="center"/>
                          <w:rPr>
                            <w:lang w:val="en-US"/>
                            <w:rPrChange w:id="6346" w:author="arkat" w:date="2017-10-11T13:30:00Z">
                              <w:rPr/>
                            </w:rPrChange>
                          </w:rPr>
                          <w:pPrChange w:id="6347" w:author="arkat" w:date="2017-10-11T13:30:00Z">
                            <w:pPr/>
                          </w:pPrChange>
                        </w:pPr>
                        <w:ins w:id="6348" w:author="arkat" w:date="2017-10-11T13:30:00Z">
                          <w:r>
                            <w:rPr>
                              <w:lang w:val="en-US"/>
                            </w:rPr>
                            <w:t>Formalisasi</w:t>
                          </w:r>
                        </w:ins>
                      </w:p>
                    </w:txbxContent>
                  </v:textbox>
                </v:rect>
                <v:rect id="Rectangle 306" o:spid="_x0000_s1029" style="position:absolute;left:28008;top:15651;width:14002;height:5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Whj8UA&#10;AADcAAAADwAAAGRycy9kb3ducmV2LnhtbESPQWvCQBSE74X+h+UVvNWNFUKbugkSKIo9Ge2ht0f2&#10;mQSzb0N2jYm/3i0IPQ4z8w2zykbTioF611hWsJhHIIhLqxuuFBwPX6/vIJxH1thaJgUTOcjS56cV&#10;JtpeeU9D4SsRIOwSVFB73yVSurImg25uO+LgnWxv0AfZV1L3eA1w08q3KIqlwYbDQo0d5TWV5+Ji&#10;FHxP0g/Hn/jjNuTNpIvffLOjXKnZy7j+BOFp9P/hR3urFSyjGP7OhCMg0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JaGPxQAAANwAAAAPAAAAAAAAAAAAAAAAAJgCAABkcnMv&#10;ZG93bnJldi54bWxQSwUGAAAAAAQABAD1AAAAigMAAAAA&#10;" fillcolor="white [3201]" strokecolor="black [3200]" strokeweight="2pt">
                  <v:textbox>
                    <w:txbxContent>
                      <w:p w14:paraId="6B9987AD" w14:textId="14CFA650" w:rsidR="00132FDF" w:rsidRPr="00C45E5E" w:rsidRDefault="00132FDF">
                        <w:pPr>
                          <w:jc w:val="center"/>
                          <w:rPr>
                            <w:lang w:val="en-US"/>
                            <w:rPrChange w:id="6349" w:author="arkat" w:date="2017-10-11T13:30:00Z">
                              <w:rPr/>
                            </w:rPrChange>
                          </w:rPr>
                          <w:pPrChange w:id="6350" w:author="arkat" w:date="2017-10-11T13:30:00Z">
                            <w:pPr/>
                          </w:pPrChange>
                        </w:pPr>
                        <w:ins w:id="6351" w:author="arkat" w:date="2017-10-11T13:30:00Z">
                          <w:r>
                            <w:rPr>
                              <w:lang w:val="en-US"/>
                            </w:rPr>
                            <w:t>Pengembangan</w:t>
                          </w:r>
                        </w:ins>
                      </w:p>
                    </w:txbxContent>
                  </v:textbox>
                </v:rect>
                <v:shapetype id="_x0000_t32" coordsize="21600,21600" o:spt="32" o:oned="t" path="m,l21600,21600e" filled="f">
                  <v:path arrowok="t" fillok="f" o:connecttype="none"/>
                  <o:lock v:ext="edit" shapetype="t"/>
                </v:shapetype>
                <v:shape id="Straight Arrow Connector 310" o:spid="_x0000_s1030" type="#_x0000_t32" style="position:absolute;left:21088;top:5025;width:13593;height:106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zSPsIAAADcAAAADwAAAGRycy9kb3ducmV2LnhtbERPXWvCMBR9H/gfwhV8m6kTpnRGEcGh&#10;GyjWuee75toWm5uSRG3//fIg+Hg437NFa2pxI+crywpGwwQEcW51xYWCn+P6dQrCB2SNtWVS0JGH&#10;xbz3MsNU2zsf6JaFQsQQ9ikqKENoUil9XpJBP7QNceTO1hkMEbpCaof3GG5q+ZYk79JgxbGhxIZW&#10;JeWX7GoUJN23W2/32cl8dfvJ5+76539PE6UG/Xb5ASJQG57ih3ujFYxHcX48E4+An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lzSPsIAAADcAAAADwAAAAAAAAAAAAAA&#10;AAChAgAAZHJzL2Rvd25yZXYueG1sUEsFBgAAAAAEAAQA+QAAAJADAAAAAA==&#10;" strokecolor="#0d0d0d [3069]" strokeweight="3.5pt">
                  <v:stroke endarrow="block"/>
                  <v:shadow on="t" color="black" opacity="24903f" origin=",.5" offset="0,.55556mm"/>
                </v:shape>
                <v:shape id="Straight Arrow Connector 311" o:spid="_x0000_s1031" type="#_x0000_t32" style="position:absolute;left:6343;top:5025;width:14745;height:102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bVCcQAAADcAAAADwAAAGRycy9kb3ducmV2LnhtbESPQWsCMRCF74X+hzCF3mqyFaxsjaKC&#10;2KOuHvQ2bKa7wc1k2aTr2l/fCEKPjzfve/Nmi8E1oqcuWM8aspECQVx6Y7nScDxs3qYgQkQ22Hgm&#10;DTcKsJg/P80wN/7Ke+qLWIkE4ZCjhjrGNpcylDU5DCPfEifv23cOY5JdJU2H1wR3jXxXaiIdWk4N&#10;Nba0rqm8FD8uvdFv7MXi6eO3UFt1XvHutnNLrV9fhuUniEhD/D9+pL+MhnGWwX1MIo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ltUJxAAAANwAAAAPAAAAAAAAAAAA&#10;AAAAAKECAABkcnMvZG93bnJldi54bWxQSwUGAAAAAAQABAD5AAAAkgMAAAAA&#10;" strokecolor="#0d0d0d [3069]" strokeweight="3.5pt">
                  <v:stroke endarrow="block"/>
                  <v:shadow on="t" color="black" opacity="24903f" origin=",.5" offset="0,.55556mm"/>
                </v:shape>
                <v:shape id="Straight Arrow Connector 312" o:spid="_x0000_s1032" type="#_x0000_t32" style="position:absolute;left:14004;top:17958;width:14004;height:2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GnssYAAADcAAAADwAAAGRycy9kb3ducmV2LnhtbESPQWvCQBSE74L/YXlCb7qJhdqmriKK&#10;tLQXTQu5PrKvm2j2bcxuNf33XUHwOMzMN8x82dtGnKnztWMF6SQBQVw6XbNR8P21HT+D8AFZY+OY&#10;FPyRh+ViOJhjpt2F93TOgxERwj5DBVUIbSalLyuy6CeuJY7ej+sshig7I3WHlwi3jZwmyZO0WHNc&#10;qLCldUXlMf+1CsqX2dux0GbXf24+ikN6WBcnUyv1MOpXryAC9eEevrXftYLHdArXM/EIyM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HRp7LGAAAA3AAAAA8AAAAAAAAA&#10;AAAAAAAAoQIAAGRycy9kb3ducmV2LnhtbFBLBQYAAAAABAAEAPkAAACUAwAAAAA=&#10;" strokecolor="#0d0d0d [3069]" strokeweight="3.5pt">
                  <v:stroke startarrow="block" endarrow="block"/>
                  <v:shadow on="t" color="black" opacity="24903f" origin=",.5" offset="0,.55556mm"/>
                </v:shape>
              </v:group>
            </w:pict>
          </mc:Fallback>
        </mc:AlternateContent>
      </w:r>
    </w:p>
    <w:p w14:paraId="57059A10" w14:textId="77777777" w:rsidR="00C45E5E" w:rsidRPr="00C45E5E" w:rsidRDefault="00C45E5E">
      <w:pPr>
        <w:pStyle w:val="Newparagraph"/>
        <w:rPr>
          <w:ins w:id="6352" w:author="arkat" w:date="2017-09-29T22:53:00Z"/>
          <w:rPrChange w:id="6353" w:author="arkat" w:date="2017-10-11T13:30:00Z">
            <w:rPr>
              <w:ins w:id="6354" w:author="arkat" w:date="2017-09-29T22:53:00Z"/>
              <w:noProof/>
              <w:lang w:val="en-US"/>
            </w:rPr>
          </w:rPrChange>
        </w:rPr>
        <w:pPrChange w:id="6355" w:author="arkat" w:date="2017-10-11T13:30:00Z">
          <w:pPr>
            <w:pStyle w:val="BodyTextFirstIndent"/>
          </w:pPr>
        </w:pPrChange>
      </w:pPr>
    </w:p>
    <w:p w14:paraId="7E07D6D7" w14:textId="006AC6FB" w:rsidR="003E7F09" w:rsidRPr="00C45E5E" w:rsidDel="0058751D" w:rsidRDefault="00383FE8">
      <w:pPr>
        <w:pStyle w:val="Paragraph"/>
        <w:spacing w:line="240" w:lineRule="auto"/>
        <w:ind w:firstLine="360"/>
        <w:jc w:val="both"/>
        <w:rPr>
          <w:del w:id="6356" w:author="arkat" w:date="2017-09-25T14:49:00Z"/>
          <w:rFonts w:asciiTheme="majorHAnsi" w:hAnsiTheme="majorHAnsi" w:cstheme="majorHAnsi"/>
          <w:rPrChange w:id="6357" w:author="arkat" w:date="2017-10-11T13:29:00Z">
            <w:rPr>
              <w:del w:id="6358" w:author="arkat" w:date="2017-09-25T14:49:00Z"/>
            </w:rPr>
          </w:rPrChange>
        </w:rPr>
        <w:pPrChange w:id="6359" w:author="arkat" w:date="2017-10-11T13:29:00Z">
          <w:pPr>
            <w:pStyle w:val="BodyTextFirstIndent"/>
          </w:pPr>
        </w:pPrChange>
      </w:pPr>
      <w:del w:id="6360" w:author="arkat" w:date="2017-09-25T14:49:00Z">
        <w:r w:rsidRPr="00C45E5E" w:rsidDel="0058751D">
          <w:rPr>
            <w:rFonts w:asciiTheme="majorHAnsi" w:hAnsiTheme="majorHAnsi" w:cstheme="majorHAnsi"/>
            <w:rPrChange w:id="6361" w:author="arkat" w:date="2017-10-11T13:29:00Z">
              <w:rPr/>
            </w:rPrChange>
          </w:rPr>
          <w:delText>Landasan kepustakaan berisi uraian dan pembahasan tentang penelitian terkait yang menjelaskan model pendekatan transforma</w:delText>
        </w:r>
        <w:r w:rsidR="00C67580" w:rsidRPr="00C45E5E" w:rsidDel="0058751D">
          <w:rPr>
            <w:rFonts w:asciiTheme="majorHAnsi" w:hAnsiTheme="majorHAnsi" w:cstheme="majorHAnsi"/>
            <w:rPrChange w:id="6362" w:author="arkat" w:date="2017-10-11T13:29:00Z">
              <w:rPr>
                <w:lang w:val="en-US"/>
              </w:rPr>
            </w:rPrChange>
          </w:rPr>
          <w:delText xml:space="preserve">si model proses bisnis ke model proses bisnis lainya. </w:delText>
        </w:r>
        <w:r w:rsidRPr="00C45E5E" w:rsidDel="0058751D">
          <w:rPr>
            <w:rFonts w:asciiTheme="majorHAnsi" w:hAnsiTheme="majorHAnsi" w:cstheme="majorHAnsi"/>
            <w:rPrChange w:id="6363" w:author="arkat" w:date="2017-10-11T13:29:00Z">
              <w:rPr>
                <w:lang w:val="en-US"/>
              </w:rPr>
            </w:rPrChange>
          </w:rPr>
          <w:delText xml:space="preserve">Pada bab ini juga membahas mengenai </w:delText>
        </w:r>
        <w:r w:rsidR="00C67580" w:rsidRPr="00C45E5E" w:rsidDel="0058751D">
          <w:rPr>
            <w:rFonts w:asciiTheme="majorHAnsi" w:hAnsiTheme="majorHAnsi" w:cstheme="majorHAnsi"/>
            <w:rPrChange w:id="6364" w:author="arkat" w:date="2017-10-11T13:29:00Z">
              <w:rPr>
                <w:lang w:val="en-US"/>
              </w:rPr>
            </w:rPrChange>
          </w:rPr>
          <w:delText xml:space="preserve">konsep pemodelan </w:delText>
        </w:r>
        <w:r w:rsidRPr="00C45E5E" w:rsidDel="0058751D">
          <w:rPr>
            <w:rFonts w:asciiTheme="majorHAnsi" w:hAnsiTheme="majorHAnsi" w:cstheme="majorHAnsi"/>
            <w:rPrChange w:id="6365" w:author="arkat" w:date="2017-10-11T13:29:00Z">
              <w:rPr>
                <w:lang w:val="en-US"/>
              </w:rPr>
            </w:rPrChange>
          </w:rPr>
          <w:delText xml:space="preserve">proses bisnis, </w:delText>
        </w:r>
        <w:r w:rsidR="00C67580" w:rsidRPr="00C45E5E" w:rsidDel="0058751D">
          <w:rPr>
            <w:rFonts w:asciiTheme="majorHAnsi" w:hAnsiTheme="majorHAnsi" w:cstheme="majorHAnsi"/>
            <w:rPrChange w:id="6366" w:author="arkat" w:date="2017-10-11T13:29:00Z">
              <w:rPr>
                <w:lang w:val="en-US"/>
              </w:rPr>
            </w:rPrChange>
          </w:rPr>
          <w:delText xml:space="preserve">konsep EPC, konsep BPMN dan konsep transformasi model proses bisnis. </w:delText>
        </w:r>
        <w:r w:rsidR="005C762C" w:rsidRPr="00C45E5E" w:rsidDel="0058751D">
          <w:rPr>
            <w:rFonts w:asciiTheme="majorHAnsi" w:hAnsiTheme="majorHAnsi" w:cstheme="majorHAnsi"/>
            <w:rPrChange w:id="6367" w:author="arkat" w:date="2017-10-11T13:29:00Z">
              <w:rPr>
                <w:lang w:val="en-US"/>
              </w:rPr>
            </w:rPrChange>
          </w:rPr>
          <w:delText>Penjelasan</w:delText>
        </w:r>
        <w:r w:rsidR="00C67580" w:rsidRPr="00C45E5E" w:rsidDel="0058751D">
          <w:rPr>
            <w:rFonts w:asciiTheme="majorHAnsi" w:hAnsiTheme="majorHAnsi" w:cstheme="majorHAnsi"/>
            <w:rPrChange w:id="6368" w:author="arkat" w:date="2017-10-11T13:29:00Z">
              <w:rPr>
                <w:lang w:val="en-US"/>
              </w:rPr>
            </w:rPrChange>
          </w:rPr>
          <w:delText xml:space="preserve"> yang disajikan </w:delText>
        </w:r>
        <w:r w:rsidRPr="00C45E5E" w:rsidDel="0058751D">
          <w:rPr>
            <w:rFonts w:asciiTheme="majorHAnsi" w:hAnsiTheme="majorHAnsi" w:cstheme="majorHAnsi"/>
            <w:rPrChange w:id="6369" w:author="arkat" w:date="2017-10-11T13:29:00Z">
              <w:rPr>
                <w:lang w:val="en-US"/>
              </w:rPr>
            </w:rPrChange>
          </w:rPr>
          <w:delText>mengacu pada beberapa literatur ilmiah,</w:delText>
        </w:r>
        <w:r w:rsidR="00C67580" w:rsidRPr="00C45E5E" w:rsidDel="0058751D">
          <w:rPr>
            <w:rFonts w:asciiTheme="majorHAnsi" w:hAnsiTheme="majorHAnsi" w:cstheme="majorHAnsi"/>
            <w:rPrChange w:id="6370" w:author="arkat" w:date="2017-10-11T13:29:00Z">
              <w:rPr>
                <w:lang w:val="en-US"/>
              </w:rPr>
            </w:rPrChange>
          </w:rPr>
          <w:delText xml:space="preserve"> seperti buku dan jurnal ilmiah</w:delText>
        </w:r>
        <w:r w:rsidRPr="00C45E5E" w:rsidDel="0058751D">
          <w:rPr>
            <w:rFonts w:asciiTheme="majorHAnsi" w:hAnsiTheme="majorHAnsi" w:cstheme="majorHAnsi"/>
            <w:rPrChange w:id="6371" w:author="arkat" w:date="2017-10-11T13:29:00Z">
              <w:rPr/>
            </w:rPrChange>
          </w:rPr>
          <w:delText xml:space="preserve"> yang berkaitan dengan </w:delText>
        </w:r>
        <w:r w:rsidR="00C67580" w:rsidRPr="00C45E5E" w:rsidDel="0058751D">
          <w:rPr>
            <w:rFonts w:asciiTheme="majorHAnsi" w:hAnsiTheme="majorHAnsi" w:cstheme="majorHAnsi"/>
            <w:rPrChange w:id="6372" w:author="arkat" w:date="2017-10-11T13:29:00Z">
              <w:rPr>
                <w:lang w:val="en-US"/>
              </w:rPr>
            </w:rPrChange>
          </w:rPr>
          <w:delText>topik penelitian ini.</w:delText>
        </w:r>
      </w:del>
    </w:p>
    <w:p w14:paraId="0DC9E920" w14:textId="56FD234F" w:rsidR="004239BF" w:rsidRPr="00C45E5E" w:rsidDel="0058751D" w:rsidRDefault="004239BF">
      <w:pPr>
        <w:pStyle w:val="Paragraph"/>
        <w:spacing w:line="240" w:lineRule="auto"/>
        <w:ind w:firstLine="360"/>
        <w:jc w:val="both"/>
        <w:rPr>
          <w:del w:id="6373" w:author="arkat" w:date="2017-09-25T14:49:00Z"/>
          <w:rFonts w:asciiTheme="majorHAnsi" w:hAnsiTheme="majorHAnsi" w:cstheme="majorHAnsi"/>
          <w:rPrChange w:id="6374" w:author="arkat" w:date="2017-10-11T13:29:00Z">
            <w:rPr>
              <w:del w:id="6375" w:author="arkat" w:date="2017-09-25T14:49:00Z"/>
              <w:lang w:val="en-US"/>
            </w:rPr>
          </w:rPrChange>
        </w:rPr>
        <w:pPrChange w:id="6376" w:author="arkat" w:date="2017-10-11T13:29:00Z">
          <w:pPr>
            <w:pStyle w:val="Heading2"/>
            <w:spacing w:before="0" w:after="0"/>
          </w:pPr>
        </w:pPrChange>
      </w:pPr>
      <w:del w:id="6377" w:author="arkat" w:date="2017-09-25T14:49:00Z">
        <w:r w:rsidRPr="00C45E5E" w:rsidDel="0058751D">
          <w:rPr>
            <w:rFonts w:asciiTheme="majorHAnsi" w:hAnsiTheme="majorHAnsi" w:cstheme="majorHAnsi"/>
            <w:rPrChange w:id="6378" w:author="arkat" w:date="2017-10-11T13:29:00Z">
              <w:rPr>
                <w:lang w:val="en-US"/>
              </w:rPr>
            </w:rPrChange>
          </w:rPr>
          <w:delText>Penelitian Terkait</w:delText>
        </w:r>
      </w:del>
    </w:p>
    <w:p w14:paraId="1DF5BE1B" w14:textId="39C69D34" w:rsidR="00BE6DCA" w:rsidRPr="00C45E5E" w:rsidDel="0058751D" w:rsidRDefault="00B22874">
      <w:pPr>
        <w:pStyle w:val="Paragraph"/>
        <w:spacing w:line="240" w:lineRule="auto"/>
        <w:ind w:firstLine="360"/>
        <w:jc w:val="both"/>
        <w:rPr>
          <w:del w:id="6379" w:author="arkat" w:date="2017-09-25T14:49:00Z"/>
          <w:rFonts w:asciiTheme="majorHAnsi" w:hAnsiTheme="majorHAnsi" w:cstheme="majorHAnsi"/>
          <w:rPrChange w:id="6380" w:author="arkat" w:date="2017-10-11T13:29:00Z">
            <w:rPr>
              <w:del w:id="6381" w:author="arkat" w:date="2017-09-25T14:49:00Z"/>
              <w:lang w:val="en-US"/>
            </w:rPr>
          </w:rPrChange>
        </w:rPr>
        <w:pPrChange w:id="6382" w:author="arkat" w:date="2017-10-11T13:29:00Z">
          <w:pPr>
            <w:pStyle w:val="BodyTextFirstIndent"/>
          </w:pPr>
        </w:pPrChange>
      </w:pPr>
      <w:del w:id="6383" w:author="arkat" w:date="2017-09-25T14:49:00Z">
        <w:r w:rsidRPr="00C45E5E" w:rsidDel="0058751D">
          <w:rPr>
            <w:rFonts w:asciiTheme="majorHAnsi" w:hAnsiTheme="majorHAnsi" w:cstheme="majorHAnsi"/>
            <w:rPrChange w:id="6384" w:author="arkat" w:date="2017-10-11T13:29:00Z">
              <w:rPr/>
            </w:rPrChange>
          </w:rPr>
          <w:delText xml:space="preserve"> Penelitian terkait menjelaskan penelitian terkait yang telah ada yang berhubungan dengan transformasi model proses bisnis. Sub-bab ini menjelaskan model transformasi menggunakan pendekatan indirect mapping dan direct mapping yang telah dipublikasikan oleh beberapa peneliti di jurnal internasional maupun konferensi internasional.</w:delText>
        </w:r>
      </w:del>
    </w:p>
    <w:p w14:paraId="4F17D607" w14:textId="56DC43A4" w:rsidR="000008DA" w:rsidRPr="00C45E5E" w:rsidDel="005B708C" w:rsidRDefault="000008DA">
      <w:pPr>
        <w:pStyle w:val="Paragraph"/>
        <w:spacing w:line="240" w:lineRule="auto"/>
        <w:ind w:firstLine="360"/>
        <w:jc w:val="both"/>
        <w:rPr>
          <w:del w:id="6385" w:author="arkat" w:date="2017-09-18T19:54:00Z"/>
          <w:rFonts w:asciiTheme="majorHAnsi" w:hAnsiTheme="majorHAnsi" w:cstheme="majorHAnsi"/>
          <w:rPrChange w:id="6386" w:author="arkat" w:date="2017-10-11T13:29:00Z">
            <w:rPr>
              <w:del w:id="6387" w:author="arkat" w:date="2017-09-18T19:54:00Z"/>
              <w:lang w:val="en-US"/>
            </w:rPr>
          </w:rPrChange>
        </w:rPr>
        <w:pPrChange w:id="6388" w:author="arkat" w:date="2017-10-11T13:29:00Z">
          <w:pPr>
            <w:pStyle w:val="BodyTextFirstIndent"/>
          </w:pPr>
        </w:pPrChange>
      </w:pPr>
    </w:p>
    <w:p w14:paraId="7859899D" w14:textId="5B1BD799" w:rsidR="00A20A1B" w:rsidRDefault="00A20A1B">
      <w:pPr>
        <w:pStyle w:val="Paragraph"/>
        <w:spacing w:line="240" w:lineRule="auto"/>
        <w:ind w:firstLine="360"/>
        <w:jc w:val="both"/>
        <w:rPr>
          <w:del w:id="6389" w:author="arkat" w:date="2017-09-18T19:54:00Z"/>
          <w:rFonts w:asciiTheme="majorHAnsi" w:hAnsiTheme="majorHAnsi" w:cstheme="majorHAnsi"/>
          <w:rPrChange w:id="6390" w:author="arkat" w:date="2017-10-11T13:29:00Z">
            <w:rPr>
              <w:del w:id="6391" w:author="arkat" w:date="2017-09-18T19:54:00Z"/>
              <w:b/>
              <w:color w:val="000000"/>
              <w:sz w:val="22"/>
            </w:rPr>
          </w:rPrChange>
        </w:rPr>
        <w:sectPr w:rsidR="00A20A1B" w:rsidSect="00231404">
          <w:pgSz w:w="11906" w:h="16838"/>
          <w:pgMar w:top="1555" w:right="1699" w:bottom="1699" w:left="2268" w:header="706" w:footer="706" w:gutter="0"/>
          <w:pgNumType w:start="1"/>
          <w:cols w:space="708"/>
          <w:docGrid w:linePitch="360"/>
        </w:sectPr>
        <w:pPrChange w:id="6392" w:author="arkat" w:date="2017-10-11T13:29:00Z">
          <w:pPr>
            <w:spacing w:after="0" w:line="0" w:lineRule="atLeast"/>
            <w:jc w:val="center"/>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1601"/>
        <w:gridCol w:w="2940"/>
        <w:gridCol w:w="1664"/>
        <w:gridCol w:w="2229"/>
        <w:gridCol w:w="3502"/>
      </w:tblGrid>
      <w:tr w:rsidR="000008DA" w:rsidRPr="00FE792C" w:rsidDel="005B708C" w14:paraId="3E94EAE1" w14:textId="03ACDD9A" w:rsidTr="000008DA">
        <w:trPr>
          <w:del w:id="6393" w:author="arkat" w:date="2017-09-18T19:54:00Z"/>
        </w:trPr>
        <w:tc>
          <w:tcPr>
            <w:tcW w:w="2233" w:type="pct"/>
            <w:gridSpan w:val="3"/>
            <w:shd w:val="clear" w:color="auto" w:fill="auto"/>
          </w:tcPr>
          <w:p w14:paraId="5E4B7AE4" w14:textId="562AED6F" w:rsidR="000008DA" w:rsidRPr="00FE792C" w:rsidDel="005B708C" w:rsidRDefault="000008DA">
            <w:pPr>
              <w:spacing w:after="0" w:line="0" w:lineRule="atLeast"/>
              <w:rPr>
                <w:del w:id="6394" w:author="arkat" w:date="2017-09-18T19:54:00Z"/>
                <w:b/>
                <w:color w:val="000000"/>
                <w:sz w:val="22"/>
              </w:rPr>
              <w:pPrChange w:id="6395" w:author="arkat" w:date="2017-09-29T22:49:00Z">
                <w:pPr>
                  <w:spacing w:after="0" w:line="0" w:lineRule="atLeast"/>
                  <w:jc w:val="center"/>
                </w:pPr>
              </w:pPrChange>
            </w:pPr>
            <w:del w:id="6396" w:author="arkat" w:date="2017-09-18T19:54:00Z">
              <w:r w:rsidRPr="00FE792C" w:rsidDel="005B708C">
                <w:rPr>
                  <w:b/>
                  <w:color w:val="000000"/>
                  <w:sz w:val="22"/>
                </w:rPr>
                <w:delText>Transformation in one direction</w:delText>
              </w:r>
            </w:del>
          </w:p>
        </w:tc>
        <w:tc>
          <w:tcPr>
            <w:tcW w:w="2767" w:type="pct"/>
            <w:gridSpan w:val="3"/>
            <w:shd w:val="clear" w:color="auto" w:fill="auto"/>
          </w:tcPr>
          <w:p w14:paraId="10B65985" w14:textId="47E3A7E5" w:rsidR="000008DA" w:rsidRPr="00FE792C" w:rsidDel="005B708C" w:rsidRDefault="000008DA">
            <w:pPr>
              <w:spacing w:after="0" w:line="0" w:lineRule="atLeast"/>
              <w:rPr>
                <w:del w:id="6397" w:author="arkat" w:date="2017-09-18T19:54:00Z"/>
                <w:b/>
                <w:color w:val="000000"/>
                <w:sz w:val="22"/>
              </w:rPr>
              <w:pPrChange w:id="6398" w:author="arkat" w:date="2017-09-29T22:49:00Z">
                <w:pPr>
                  <w:spacing w:after="0" w:line="0" w:lineRule="atLeast"/>
                  <w:jc w:val="center"/>
                </w:pPr>
              </w:pPrChange>
            </w:pPr>
            <w:del w:id="6399" w:author="arkat" w:date="2017-09-18T19:54:00Z">
              <w:r w:rsidRPr="00FE792C" w:rsidDel="005B708C">
                <w:rPr>
                  <w:b/>
                  <w:color w:val="000000"/>
                  <w:sz w:val="22"/>
                </w:rPr>
                <w:delText>Transformation in the opposite direction</w:delText>
              </w:r>
            </w:del>
          </w:p>
        </w:tc>
      </w:tr>
      <w:tr w:rsidR="000008DA" w:rsidRPr="00FE792C" w:rsidDel="005B708C" w14:paraId="4B565906" w14:textId="66596D4B" w:rsidTr="000008DA">
        <w:trPr>
          <w:del w:id="6400" w:author="arkat" w:date="2017-09-18T19:54:00Z"/>
        </w:trPr>
        <w:tc>
          <w:tcPr>
            <w:tcW w:w="533" w:type="pct"/>
            <w:shd w:val="clear" w:color="auto" w:fill="auto"/>
          </w:tcPr>
          <w:p w14:paraId="72038FFA" w14:textId="19BE1585" w:rsidR="000008DA" w:rsidRPr="00FE792C" w:rsidDel="005B708C" w:rsidRDefault="000008DA">
            <w:pPr>
              <w:spacing w:after="0" w:line="0" w:lineRule="atLeast"/>
              <w:rPr>
                <w:del w:id="6401" w:author="arkat" w:date="2017-09-18T19:54:00Z"/>
                <w:b/>
                <w:color w:val="000000"/>
                <w:sz w:val="22"/>
              </w:rPr>
              <w:pPrChange w:id="6402" w:author="arkat" w:date="2017-09-29T22:49:00Z">
                <w:pPr>
                  <w:spacing w:after="0" w:line="0" w:lineRule="atLeast"/>
                  <w:jc w:val="center"/>
                </w:pPr>
              </w:pPrChange>
            </w:pPr>
            <w:del w:id="6403" w:author="arkat" w:date="2017-09-18T19:54:00Z">
              <w:r w:rsidRPr="00FE792C" w:rsidDel="005B708C">
                <w:rPr>
                  <w:b/>
                  <w:color w:val="000000"/>
                  <w:sz w:val="22"/>
                </w:rPr>
                <w:delText>Transformation direction</w:delText>
              </w:r>
            </w:del>
          </w:p>
        </w:tc>
        <w:tc>
          <w:tcPr>
            <w:tcW w:w="604" w:type="pct"/>
            <w:shd w:val="clear" w:color="auto" w:fill="auto"/>
          </w:tcPr>
          <w:p w14:paraId="0DB76CA6" w14:textId="2C4C481D" w:rsidR="000008DA" w:rsidRPr="00FE792C" w:rsidDel="005B708C" w:rsidRDefault="000008DA">
            <w:pPr>
              <w:spacing w:after="0" w:line="0" w:lineRule="atLeast"/>
              <w:rPr>
                <w:del w:id="6404" w:author="arkat" w:date="2017-09-18T19:54:00Z"/>
                <w:b/>
                <w:color w:val="000000"/>
                <w:sz w:val="22"/>
              </w:rPr>
              <w:pPrChange w:id="6405" w:author="arkat" w:date="2017-09-29T22:49:00Z">
                <w:pPr>
                  <w:spacing w:after="0" w:line="0" w:lineRule="atLeast"/>
                  <w:jc w:val="center"/>
                </w:pPr>
              </w:pPrChange>
            </w:pPr>
            <w:del w:id="6406" w:author="arkat" w:date="2017-09-18T19:54:00Z">
              <w:r w:rsidRPr="00FE792C" w:rsidDel="005B708C">
                <w:rPr>
                  <w:b/>
                  <w:color w:val="000000"/>
                  <w:sz w:val="22"/>
                </w:rPr>
                <w:delText>Study</w:delText>
              </w:r>
            </w:del>
          </w:p>
        </w:tc>
        <w:tc>
          <w:tcPr>
            <w:tcW w:w="1097" w:type="pct"/>
            <w:shd w:val="clear" w:color="auto" w:fill="auto"/>
          </w:tcPr>
          <w:p w14:paraId="50CFD579" w14:textId="05774E3D" w:rsidR="000008DA" w:rsidRPr="00FE792C" w:rsidDel="005B708C" w:rsidRDefault="000008DA">
            <w:pPr>
              <w:spacing w:after="0" w:line="0" w:lineRule="atLeast"/>
              <w:rPr>
                <w:del w:id="6407" w:author="arkat" w:date="2017-09-18T19:54:00Z"/>
                <w:b/>
                <w:color w:val="000000"/>
                <w:sz w:val="22"/>
              </w:rPr>
              <w:pPrChange w:id="6408" w:author="arkat" w:date="2017-09-29T22:49:00Z">
                <w:pPr>
                  <w:spacing w:after="0" w:line="0" w:lineRule="atLeast"/>
                  <w:jc w:val="center"/>
                </w:pPr>
              </w:pPrChange>
            </w:pPr>
            <w:del w:id="6409" w:author="arkat" w:date="2017-09-18T19:54:00Z">
              <w:r w:rsidRPr="00FE792C" w:rsidDel="005B708C">
                <w:rPr>
                  <w:b/>
                  <w:color w:val="000000"/>
                  <w:sz w:val="22"/>
                </w:rPr>
                <w:delText>Approach/ Tool</w:delText>
              </w:r>
            </w:del>
          </w:p>
        </w:tc>
        <w:tc>
          <w:tcPr>
            <w:tcW w:w="627" w:type="pct"/>
            <w:shd w:val="clear" w:color="auto" w:fill="auto"/>
          </w:tcPr>
          <w:p w14:paraId="503D7380" w14:textId="4D013B7F" w:rsidR="000008DA" w:rsidRPr="00FE792C" w:rsidDel="005B708C" w:rsidRDefault="000008DA">
            <w:pPr>
              <w:spacing w:after="0" w:line="0" w:lineRule="atLeast"/>
              <w:rPr>
                <w:del w:id="6410" w:author="arkat" w:date="2017-09-18T19:54:00Z"/>
                <w:b/>
                <w:color w:val="000000"/>
                <w:sz w:val="22"/>
              </w:rPr>
              <w:pPrChange w:id="6411" w:author="arkat" w:date="2017-09-29T22:49:00Z">
                <w:pPr>
                  <w:spacing w:after="0" w:line="0" w:lineRule="atLeast"/>
                  <w:jc w:val="center"/>
                </w:pPr>
              </w:pPrChange>
            </w:pPr>
            <w:del w:id="6412" w:author="arkat" w:date="2017-09-18T19:54:00Z">
              <w:r w:rsidRPr="00FE792C" w:rsidDel="005B708C">
                <w:rPr>
                  <w:b/>
                  <w:color w:val="000000"/>
                  <w:sz w:val="22"/>
                </w:rPr>
                <w:delText>Transformation direction</w:delText>
              </w:r>
            </w:del>
          </w:p>
        </w:tc>
        <w:tc>
          <w:tcPr>
            <w:tcW w:w="835" w:type="pct"/>
            <w:shd w:val="clear" w:color="auto" w:fill="auto"/>
          </w:tcPr>
          <w:p w14:paraId="6084C898" w14:textId="43545FF6" w:rsidR="000008DA" w:rsidRPr="00FE792C" w:rsidDel="005B708C" w:rsidRDefault="000008DA">
            <w:pPr>
              <w:spacing w:after="0" w:line="0" w:lineRule="atLeast"/>
              <w:rPr>
                <w:del w:id="6413" w:author="arkat" w:date="2017-09-18T19:54:00Z"/>
                <w:b/>
                <w:color w:val="000000"/>
                <w:sz w:val="22"/>
              </w:rPr>
              <w:pPrChange w:id="6414" w:author="arkat" w:date="2017-09-29T22:49:00Z">
                <w:pPr>
                  <w:spacing w:after="0" w:line="0" w:lineRule="atLeast"/>
                  <w:jc w:val="center"/>
                </w:pPr>
              </w:pPrChange>
            </w:pPr>
            <w:del w:id="6415" w:author="arkat" w:date="2017-09-18T19:54:00Z">
              <w:r w:rsidRPr="00FE792C" w:rsidDel="005B708C">
                <w:rPr>
                  <w:b/>
                  <w:color w:val="000000"/>
                  <w:sz w:val="22"/>
                </w:rPr>
                <w:delText>Study</w:delText>
              </w:r>
            </w:del>
          </w:p>
        </w:tc>
        <w:tc>
          <w:tcPr>
            <w:tcW w:w="1305" w:type="pct"/>
            <w:shd w:val="clear" w:color="auto" w:fill="auto"/>
          </w:tcPr>
          <w:p w14:paraId="611059EA" w14:textId="16F23EA1" w:rsidR="000008DA" w:rsidRPr="00FE792C" w:rsidDel="005B708C" w:rsidRDefault="000008DA">
            <w:pPr>
              <w:spacing w:after="0" w:line="0" w:lineRule="atLeast"/>
              <w:rPr>
                <w:del w:id="6416" w:author="arkat" w:date="2017-09-18T19:54:00Z"/>
                <w:b/>
                <w:color w:val="000000"/>
                <w:sz w:val="22"/>
              </w:rPr>
              <w:pPrChange w:id="6417" w:author="arkat" w:date="2017-09-29T22:49:00Z">
                <w:pPr>
                  <w:spacing w:after="0" w:line="0" w:lineRule="atLeast"/>
                  <w:jc w:val="center"/>
                </w:pPr>
              </w:pPrChange>
            </w:pPr>
            <w:del w:id="6418" w:author="arkat" w:date="2017-09-18T19:54:00Z">
              <w:r w:rsidRPr="00FE792C" w:rsidDel="005B708C">
                <w:rPr>
                  <w:b/>
                  <w:color w:val="000000"/>
                  <w:sz w:val="22"/>
                </w:rPr>
                <w:delText>Approach/ Tool</w:delText>
              </w:r>
            </w:del>
          </w:p>
        </w:tc>
      </w:tr>
      <w:tr w:rsidR="000008DA" w:rsidRPr="00FE792C" w:rsidDel="005B708C" w14:paraId="57CA5771" w14:textId="02540DD5" w:rsidTr="000008DA">
        <w:trPr>
          <w:del w:id="6419" w:author="arkat" w:date="2017-09-18T19:54:00Z"/>
        </w:trPr>
        <w:tc>
          <w:tcPr>
            <w:tcW w:w="533" w:type="pct"/>
            <w:vMerge w:val="restart"/>
            <w:shd w:val="clear" w:color="auto" w:fill="auto"/>
          </w:tcPr>
          <w:p w14:paraId="4AA20E0D" w14:textId="0FC2C90A" w:rsidR="000008DA" w:rsidRPr="003633A2" w:rsidDel="005B708C" w:rsidRDefault="000008DA">
            <w:pPr>
              <w:spacing w:after="0" w:line="0" w:lineRule="atLeast"/>
              <w:rPr>
                <w:del w:id="6420" w:author="arkat" w:date="2017-09-18T19:54:00Z"/>
                <w:color w:val="000000"/>
                <w:sz w:val="22"/>
                <w:lang w:val="en-US"/>
              </w:rPr>
            </w:pPr>
            <w:del w:id="6421" w:author="arkat" w:date="2017-09-18T19:54:00Z">
              <w:r w:rsidRPr="00FE792C" w:rsidDel="005B708C">
                <w:rPr>
                  <w:color w:val="000000"/>
                  <w:sz w:val="22"/>
                </w:rPr>
                <w:delText>EPC to BPMN</w:delText>
              </w:r>
            </w:del>
          </w:p>
        </w:tc>
        <w:tc>
          <w:tcPr>
            <w:tcW w:w="604" w:type="pct"/>
            <w:shd w:val="clear" w:color="auto" w:fill="auto"/>
          </w:tcPr>
          <w:p w14:paraId="4601DE84" w14:textId="3EA74299" w:rsidR="000008DA" w:rsidRPr="00FE792C" w:rsidDel="005B708C" w:rsidRDefault="000008DA">
            <w:pPr>
              <w:spacing w:after="0" w:line="0" w:lineRule="atLeast"/>
              <w:rPr>
                <w:del w:id="6422" w:author="arkat" w:date="2017-09-18T19:54:00Z"/>
                <w:color w:val="000000"/>
                <w:sz w:val="22"/>
              </w:rPr>
            </w:pPr>
            <w:del w:id="6423" w:author="arkat" w:date="2017-09-18T19:54:00Z">
              <w:r w:rsidRPr="00FE792C" w:rsidDel="005B708C">
                <w:rPr>
                  <w:color w:val="000000"/>
                  <w:sz w:val="22"/>
                </w:rPr>
                <w:fldChar w:fldCharType="begin" w:fldLock="1"/>
              </w:r>
              <w:r w:rsidR="003633A2" w:rsidDel="005B708C">
                <w:rPr>
                  <w:color w:val="000000"/>
                  <w:sz w:val="22"/>
                </w:rPr>
                <w:delInstrText>ADDIN CSL_CITATION { "citationItems" : [ { "id" : "ITEM-1", "itemData" : { "URL" : "https://www.researchgate.net/publication/265401318_BPMN-EPC-BPMN_Converter", "abstract" : "BPMN-EPC-BPMN Converter: The problem for generation of new business processes partially described by BPMN, and EPC is described in this paper. The software architecture of the Business processes Generator (BPGen) is presented. Three conversion rules for BPMN \u2013 EPC transformation are defined. The Software architecture and business processes conversion is described. Two business processes managing the BPMN \u2013 EPC conversion are defined describing the forward and backward conversion operations.", "accessed" : { "date-parts" : [ [ "2017", "2", "1" ] ] }, "author" : [ { "dropping-particle" : "", "family" : "Kotsev", "given" : "Vladimir", "non-dropping-particle" : "", "parse-names" : false, "suffix" : "" }, { "dropping-particle" : "", "family" : "Stanev", "given" : "Ivan", "non-dropping-particle" : "", "parse-names" : false, "suffix" : "" }, { "dropping-particle" : "", "family" : "Grigorova", "given" : "Katalina", "non-dropping-particle" : "", "parse-names" : false, "suffix" : "" } ], "id" : "ITEM-1", "issued" : { "date-parts" : [ [ "2011" ] ] }, "title" : "BPMN-EPC-BPMN Converter (PDF Download Available)", "type" : "webpage" }, "uris" : [ "http://www.mendeley.com/documents/?uuid=d17a6f4c-4a39-3038-a7b3-3225dc2536b0" ] } ], "mendeley" : { "formattedCitation" : "(Kotsev &lt;i&gt;et al.&lt;/i&gt;, 2011)", "plainTextFormattedCitation" : "(Kotsev et al., 2011)", "previouslyFormattedCitation" : "[1]"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(Kotsev </w:delText>
              </w:r>
              <w:r w:rsidR="003633A2" w:rsidRPr="003633A2" w:rsidDel="005B708C">
                <w:rPr>
                  <w:i/>
                  <w:noProof/>
                  <w:color w:val="000000"/>
                  <w:sz w:val="22"/>
                </w:rPr>
                <w:delText>et al.</w:delText>
              </w:r>
              <w:r w:rsidR="003633A2" w:rsidRPr="003633A2" w:rsidDel="005B708C">
                <w:rPr>
                  <w:noProof/>
                  <w:color w:val="000000"/>
                  <w:sz w:val="22"/>
                </w:rPr>
                <w:delText>, 2011)</w:delText>
              </w:r>
              <w:r w:rsidRPr="00FE792C" w:rsidDel="005B708C">
                <w:rPr>
                  <w:color w:val="000000"/>
                  <w:sz w:val="22"/>
                </w:rPr>
                <w:fldChar w:fldCharType="end"/>
              </w:r>
            </w:del>
          </w:p>
        </w:tc>
        <w:tc>
          <w:tcPr>
            <w:tcW w:w="1097" w:type="pct"/>
            <w:shd w:val="clear" w:color="auto" w:fill="auto"/>
          </w:tcPr>
          <w:p w14:paraId="50C246F8" w14:textId="31B2C9BD" w:rsidR="000008DA" w:rsidRPr="00FE792C" w:rsidDel="005B708C" w:rsidRDefault="000008DA">
            <w:pPr>
              <w:spacing w:after="0" w:line="0" w:lineRule="atLeast"/>
              <w:rPr>
                <w:del w:id="6424" w:author="arkat" w:date="2017-09-18T19:54:00Z"/>
                <w:color w:val="000000"/>
                <w:sz w:val="22"/>
              </w:rPr>
            </w:pPr>
            <w:del w:id="6425" w:author="arkat" w:date="2017-09-18T19:54:00Z">
              <w:r w:rsidRPr="00FE792C" w:rsidDel="005B708C">
                <w:rPr>
                  <w:color w:val="000000"/>
                  <w:sz w:val="22"/>
                </w:rPr>
                <w:delText xml:space="preserve">Direct Mapping Rule/ BPGen </w:delText>
              </w:r>
            </w:del>
          </w:p>
        </w:tc>
        <w:tc>
          <w:tcPr>
            <w:tcW w:w="627" w:type="pct"/>
            <w:vMerge w:val="restart"/>
            <w:shd w:val="clear" w:color="auto" w:fill="auto"/>
          </w:tcPr>
          <w:p w14:paraId="482969D7" w14:textId="32F22F8D" w:rsidR="000008DA" w:rsidRPr="00FE792C" w:rsidDel="005B708C" w:rsidRDefault="000008DA">
            <w:pPr>
              <w:spacing w:after="0" w:line="0" w:lineRule="atLeast"/>
              <w:rPr>
                <w:del w:id="6426" w:author="arkat" w:date="2017-09-18T19:54:00Z"/>
                <w:color w:val="000000"/>
                <w:sz w:val="22"/>
              </w:rPr>
            </w:pPr>
            <w:del w:id="6427" w:author="arkat" w:date="2017-09-18T19:54:00Z">
              <w:r w:rsidRPr="00FE792C" w:rsidDel="005B708C">
                <w:rPr>
                  <w:color w:val="000000"/>
                  <w:sz w:val="22"/>
                </w:rPr>
                <w:delText>BPMN to EPC</w:delText>
              </w:r>
            </w:del>
          </w:p>
        </w:tc>
        <w:tc>
          <w:tcPr>
            <w:tcW w:w="835" w:type="pct"/>
            <w:vMerge w:val="restart"/>
            <w:shd w:val="clear" w:color="auto" w:fill="auto"/>
          </w:tcPr>
          <w:p w14:paraId="77CE3D76" w14:textId="1017108A" w:rsidR="000008DA" w:rsidRPr="00FE792C" w:rsidDel="005B708C" w:rsidRDefault="000008DA">
            <w:pPr>
              <w:spacing w:after="0" w:line="0" w:lineRule="atLeast"/>
              <w:rPr>
                <w:del w:id="6428" w:author="arkat" w:date="2017-09-18T19:54:00Z"/>
                <w:color w:val="000000"/>
                <w:sz w:val="22"/>
              </w:rPr>
            </w:pPr>
            <w:del w:id="6429" w:author="arkat" w:date="2017-09-18T19:54:00Z">
              <w:r w:rsidRPr="00FE792C" w:rsidDel="005B708C">
                <w:rPr>
                  <w:color w:val="000000"/>
                  <w:sz w:val="22"/>
                </w:rPr>
                <w:delText xml:space="preserve">Kotsev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"URL" : "https://www.researchgate.net/publication/265401318_BPMN-EPC-BPMN_Converter", "abstract" : "BPMN-EPC-BPMN Converter: The problem for generation of new business processes partially described by BPMN, and EPC is described in this paper. The software architecture of the Business processes Generator (BPGen) is presented. Three conversion rules for BPMN \u2013 EPC transformation are defined. The Software architecture and business processes conversion is described. Two business processes managing the BPMN \u2013 EPC conversion are defined describing the forward and backward conversion operations.", "accessed" : { "date-parts" : [ [ "2017", "2", "1" ] ] }, "author" : [ { "dropping-particle" : "", "family" : "Kotsev", "given" : "Vladimir", "non-dropping-particle" : "", "parse-names" : false, "suffix" : "" }, { "dropping-particle" : "", "family" : "Stanev", "given" : "Ivan", "non-dropping-particle" : "", "parse-names" : false, "suffix" : "" }, { "dropping-particle" : "", "family" : "Grigorova", "given" : "Katalina", "non-dropping-particle" : "", "parse-names" : false, "suffix" : "" } ], "id" : "ITEM-1", "issued" : { "date-parts" : [ [ "2011" ] ] }, "title" : "BPMN-EPC-BPMN Converter (PDF Download Available)", "type" : "webpage" }, "uris" : [ "http://www.mendeley.com/documents/?uuid=d17a6f4c-4a39-3038-a7b3-3225dc2536b0" ] } ], "mendeley" : { "formattedCitation" : "(Kotsev &lt;i&gt;et al.&lt;/i&gt;, 2011)", "plainTextFormattedCitation" : "(Kotsev et al., 2011)", "previouslyFormattedCitation" : "[1]"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(Kotsev </w:delText>
              </w:r>
              <w:r w:rsidR="003633A2" w:rsidRPr="003633A2" w:rsidDel="005B708C">
                <w:rPr>
                  <w:i/>
                  <w:noProof/>
                  <w:color w:val="000000"/>
                  <w:sz w:val="22"/>
                </w:rPr>
                <w:delText>et al.</w:delText>
              </w:r>
              <w:r w:rsidR="003633A2" w:rsidRPr="003633A2" w:rsidDel="005B708C">
                <w:rPr>
                  <w:noProof/>
                  <w:color w:val="000000"/>
                  <w:sz w:val="22"/>
                </w:rPr>
                <w:delText>, 2011)</w:delText>
              </w:r>
              <w:r w:rsidRPr="00FE792C" w:rsidDel="005B708C">
                <w:rPr>
                  <w:color w:val="000000"/>
                  <w:sz w:val="22"/>
                </w:rPr>
                <w:fldChar w:fldCharType="end"/>
              </w:r>
            </w:del>
          </w:p>
        </w:tc>
        <w:tc>
          <w:tcPr>
            <w:tcW w:w="1305" w:type="pct"/>
            <w:vMerge w:val="restart"/>
            <w:shd w:val="clear" w:color="auto" w:fill="auto"/>
          </w:tcPr>
          <w:p w14:paraId="3E18C856" w14:textId="5FE22937" w:rsidR="000008DA" w:rsidRPr="00FE792C" w:rsidDel="005B708C" w:rsidRDefault="000008DA">
            <w:pPr>
              <w:spacing w:after="0" w:line="0" w:lineRule="atLeast"/>
              <w:rPr>
                <w:del w:id="6430" w:author="arkat" w:date="2017-09-18T19:54:00Z"/>
                <w:sz w:val="22"/>
              </w:rPr>
            </w:pPr>
            <w:del w:id="6431" w:author="arkat" w:date="2017-09-18T19:54:00Z">
              <w:r w:rsidRPr="00FE792C" w:rsidDel="005B708C">
                <w:rPr>
                  <w:color w:val="000000"/>
                  <w:sz w:val="22"/>
                </w:rPr>
                <w:delText>Conversion Rule/ BPGen</w:delText>
              </w:r>
            </w:del>
          </w:p>
        </w:tc>
      </w:tr>
      <w:tr w:rsidR="000008DA" w:rsidRPr="00FE792C" w:rsidDel="005B708C" w14:paraId="0D170321" w14:textId="09422BD5" w:rsidTr="000008DA">
        <w:trPr>
          <w:trHeight w:val="228"/>
          <w:del w:id="6432" w:author="arkat" w:date="2017-09-18T19:54:00Z"/>
        </w:trPr>
        <w:tc>
          <w:tcPr>
            <w:tcW w:w="533" w:type="pct"/>
            <w:vMerge/>
            <w:shd w:val="clear" w:color="auto" w:fill="auto"/>
          </w:tcPr>
          <w:p w14:paraId="08897FD7" w14:textId="6DA3589A" w:rsidR="000008DA" w:rsidRPr="00FE792C" w:rsidDel="005B708C" w:rsidRDefault="000008DA">
            <w:pPr>
              <w:spacing w:after="0" w:line="0" w:lineRule="atLeast"/>
              <w:rPr>
                <w:del w:id="6433" w:author="arkat" w:date="2017-09-18T19:54:00Z"/>
                <w:color w:val="000000"/>
                <w:sz w:val="22"/>
              </w:rPr>
            </w:pPr>
          </w:p>
        </w:tc>
        <w:tc>
          <w:tcPr>
            <w:tcW w:w="604" w:type="pct"/>
            <w:shd w:val="clear" w:color="auto" w:fill="auto"/>
          </w:tcPr>
          <w:p w14:paraId="1DFA2344" w14:textId="2E8AFCF1" w:rsidR="000008DA" w:rsidRPr="00FE792C" w:rsidDel="005B708C" w:rsidRDefault="000008DA">
            <w:pPr>
              <w:spacing w:after="0" w:line="0" w:lineRule="atLeast"/>
              <w:rPr>
                <w:del w:id="6434" w:author="arkat" w:date="2017-09-18T19:54:00Z"/>
                <w:color w:val="000000"/>
                <w:sz w:val="22"/>
              </w:rPr>
            </w:pPr>
            <w:del w:id="6435" w:author="arkat" w:date="2017-09-18T19:54:00Z">
              <w:r w:rsidRPr="00FE792C" w:rsidDel="005B708C">
                <w:rPr>
                  <w:color w:val="000000"/>
                  <w:sz w:val="22"/>
                </w:rPr>
                <w:delText xml:space="preserve">Tscheschner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"Tscheschner", "given" : "W", "non-dropping-particle" : "", "parse-names" : false, "suffix" : "" } ], "container-title" : "Business Process Technology", "id" : "ITEM-1", "issued" : { "date-parts" : [ [ "2006" ] ] }, "title" : "Transformation from EPC to BPMN", "type" : "article-journal" }, "uris" : [ "http://www.mendeley.com/documents/?uuid=5ce6bb14-39af-39f8-8591-97b676f74ea8" ] } ], "mendeley" : { "formattedCitation" : "(Tscheschner, 2006)", "plainTextFormattedCitation" : "(Tscheschner, 2006)", "previouslyFormattedCitation" : "[25]"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(Tscheschner, 2006)</w:delText>
              </w:r>
              <w:r w:rsidRPr="00FE792C" w:rsidDel="005B708C">
                <w:rPr>
                  <w:color w:val="000000"/>
                  <w:sz w:val="22"/>
                </w:rPr>
                <w:fldChar w:fldCharType="end"/>
              </w:r>
            </w:del>
          </w:p>
        </w:tc>
        <w:tc>
          <w:tcPr>
            <w:tcW w:w="1097" w:type="pct"/>
            <w:shd w:val="clear" w:color="auto" w:fill="auto"/>
          </w:tcPr>
          <w:p w14:paraId="2027981C" w14:textId="251670CF" w:rsidR="000008DA" w:rsidRPr="00FE792C" w:rsidDel="005B708C" w:rsidRDefault="000008DA">
            <w:pPr>
              <w:spacing w:after="0" w:line="0" w:lineRule="atLeast"/>
              <w:rPr>
                <w:del w:id="6436" w:author="arkat" w:date="2017-09-18T19:54:00Z"/>
                <w:color w:val="000000"/>
                <w:sz w:val="22"/>
              </w:rPr>
            </w:pPr>
            <w:del w:id="6437" w:author="arkat" w:date="2017-09-18T19:54:00Z">
              <w:r w:rsidRPr="00FE792C" w:rsidDel="005B708C">
                <w:rPr>
                  <w:color w:val="000000"/>
                  <w:sz w:val="22"/>
                </w:rPr>
                <w:delText>Direct Mapping Rule and Semantic Rules/ Plugin in the Oryx-Editor</w:delText>
              </w:r>
            </w:del>
          </w:p>
        </w:tc>
        <w:tc>
          <w:tcPr>
            <w:tcW w:w="627" w:type="pct"/>
            <w:vMerge/>
            <w:shd w:val="clear" w:color="auto" w:fill="auto"/>
          </w:tcPr>
          <w:p w14:paraId="2A032AB0" w14:textId="68F28512" w:rsidR="000008DA" w:rsidRPr="00FE792C" w:rsidDel="005B708C" w:rsidRDefault="000008DA">
            <w:pPr>
              <w:spacing w:after="0" w:line="0" w:lineRule="atLeast"/>
              <w:rPr>
                <w:del w:id="6438" w:author="arkat" w:date="2017-09-18T19:54:00Z"/>
                <w:color w:val="000000"/>
                <w:sz w:val="22"/>
              </w:rPr>
            </w:pPr>
          </w:p>
        </w:tc>
        <w:tc>
          <w:tcPr>
            <w:tcW w:w="835" w:type="pct"/>
            <w:vMerge/>
            <w:shd w:val="clear" w:color="auto" w:fill="auto"/>
          </w:tcPr>
          <w:p w14:paraId="56896479" w14:textId="3AE7F581" w:rsidR="000008DA" w:rsidRPr="00FE792C" w:rsidDel="005B708C" w:rsidRDefault="000008DA">
            <w:pPr>
              <w:spacing w:after="0" w:line="0" w:lineRule="atLeast"/>
              <w:rPr>
                <w:del w:id="6439" w:author="arkat" w:date="2017-09-18T19:54:00Z"/>
                <w:color w:val="000000"/>
                <w:sz w:val="22"/>
              </w:rPr>
            </w:pPr>
          </w:p>
        </w:tc>
        <w:tc>
          <w:tcPr>
            <w:tcW w:w="1305" w:type="pct"/>
            <w:vMerge/>
            <w:shd w:val="clear" w:color="auto" w:fill="auto"/>
          </w:tcPr>
          <w:p w14:paraId="6FE05B2F" w14:textId="6FC23A44" w:rsidR="000008DA" w:rsidRPr="00FE792C" w:rsidDel="005B708C" w:rsidRDefault="000008DA">
            <w:pPr>
              <w:spacing w:after="0" w:line="0" w:lineRule="atLeast"/>
              <w:rPr>
                <w:del w:id="6440" w:author="arkat" w:date="2017-09-18T19:54:00Z"/>
                <w:color w:val="000000"/>
                <w:sz w:val="22"/>
              </w:rPr>
            </w:pPr>
          </w:p>
        </w:tc>
      </w:tr>
      <w:tr w:rsidR="000008DA" w:rsidRPr="00FE792C" w:rsidDel="005B708C" w14:paraId="70217D99" w14:textId="5740D625" w:rsidTr="000008DA">
        <w:trPr>
          <w:del w:id="6441" w:author="arkat" w:date="2017-09-18T19:54:00Z"/>
        </w:trPr>
        <w:tc>
          <w:tcPr>
            <w:tcW w:w="533" w:type="pct"/>
            <w:vMerge w:val="restart"/>
            <w:shd w:val="clear" w:color="auto" w:fill="auto"/>
          </w:tcPr>
          <w:p w14:paraId="46DFAF94" w14:textId="4A9837DC" w:rsidR="000008DA" w:rsidRPr="00FE792C" w:rsidDel="005B708C" w:rsidRDefault="000008DA">
            <w:pPr>
              <w:spacing w:after="0" w:line="0" w:lineRule="atLeast"/>
              <w:rPr>
                <w:del w:id="6442" w:author="arkat" w:date="2017-09-18T19:54:00Z"/>
                <w:color w:val="000000"/>
                <w:sz w:val="22"/>
              </w:rPr>
            </w:pPr>
            <w:del w:id="6443" w:author="arkat" w:date="2017-09-18T19:54:00Z">
              <w:r w:rsidRPr="00FE792C" w:rsidDel="005B708C">
                <w:rPr>
                  <w:color w:val="000000"/>
                  <w:sz w:val="22"/>
                </w:rPr>
                <w:delText>Petri Net to BPMN</w:delText>
              </w:r>
            </w:del>
          </w:p>
        </w:tc>
        <w:tc>
          <w:tcPr>
            <w:tcW w:w="604" w:type="pct"/>
            <w:vMerge w:val="restart"/>
            <w:shd w:val="clear" w:color="auto" w:fill="auto"/>
          </w:tcPr>
          <w:p w14:paraId="0E5F8926" w14:textId="4CA3D693" w:rsidR="000008DA" w:rsidRPr="00FE792C" w:rsidDel="005B708C" w:rsidRDefault="000008DA">
            <w:pPr>
              <w:spacing w:after="0" w:line="0" w:lineRule="atLeast"/>
              <w:rPr>
                <w:del w:id="6444" w:author="arkat" w:date="2017-09-18T19:54:00Z"/>
                <w:color w:val="000000"/>
                <w:sz w:val="22"/>
              </w:rPr>
              <w:pPrChange w:id="6445" w:author="arkat" w:date="2017-09-29T22:49:00Z">
                <w:pPr>
                  <w:spacing w:after="0" w:line="0" w:lineRule="atLeast"/>
                  <w:jc w:val="center"/>
                </w:pPr>
              </w:pPrChange>
            </w:pPr>
            <w:del w:id="6446" w:author="arkat" w:date="2017-09-18T19:54:00Z">
              <w:r w:rsidRPr="00FE792C" w:rsidDel="005B708C">
                <w:rPr>
                  <w:color w:val="000000"/>
                  <w:sz w:val="22"/>
                </w:rPr>
                <w:delText>-</w:delText>
              </w:r>
            </w:del>
          </w:p>
        </w:tc>
        <w:tc>
          <w:tcPr>
            <w:tcW w:w="1097" w:type="pct"/>
            <w:vMerge w:val="restart"/>
            <w:shd w:val="clear" w:color="auto" w:fill="auto"/>
          </w:tcPr>
          <w:p w14:paraId="021D3C1E" w14:textId="446BB592" w:rsidR="000008DA" w:rsidRPr="00FE792C" w:rsidDel="005B708C" w:rsidRDefault="000008DA">
            <w:pPr>
              <w:spacing w:after="0" w:line="0" w:lineRule="atLeast"/>
              <w:rPr>
                <w:del w:id="6447" w:author="arkat" w:date="2017-09-18T19:54:00Z"/>
                <w:color w:val="000000"/>
                <w:sz w:val="22"/>
              </w:rPr>
            </w:pPr>
          </w:p>
        </w:tc>
        <w:tc>
          <w:tcPr>
            <w:tcW w:w="627" w:type="pct"/>
            <w:vMerge w:val="restart"/>
            <w:shd w:val="clear" w:color="auto" w:fill="auto"/>
          </w:tcPr>
          <w:p w14:paraId="3697FF0D" w14:textId="732178A7" w:rsidR="000008DA" w:rsidRPr="00FE792C" w:rsidDel="005B708C" w:rsidRDefault="000008DA">
            <w:pPr>
              <w:spacing w:after="0" w:line="0" w:lineRule="atLeast"/>
              <w:rPr>
                <w:del w:id="6448" w:author="arkat" w:date="2017-09-18T19:54:00Z"/>
                <w:color w:val="000000"/>
                <w:sz w:val="22"/>
              </w:rPr>
            </w:pPr>
            <w:del w:id="6449" w:author="arkat" w:date="2017-09-18T19:54:00Z">
              <w:r w:rsidRPr="00FE792C" w:rsidDel="005B708C">
                <w:rPr>
                  <w:color w:val="000000"/>
                  <w:sz w:val="22"/>
                </w:rPr>
                <w:delText>BPMN to Petri Nets</w:delText>
              </w:r>
            </w:del>
          </w:p>
        </w:tc>
        <w:tc>
          <w:tcPr>
            <w:tcW w:w="835" w:type="pct"/>
            <w:shd w:val="clear" w:color="auto" w:fill="auto"/>
          </w:tcPr>
          <w:p w14:paraId="00205964" w14:textId="661E9DF8" w:rsidR="000008DA" w:rsidRPr="00FE792C" w:rsidDel="005B708C" w:rsidRDefault="000008DA">
            <w:pPr>
              <w:spacing w:after="0" w:line="0" w:lineRule="atLeast"/>
              <w:rPr>
                <w:del w:id="6450" w:author="arkat" w:date="2017-09-18T19:54:00Z"/>
                <w:color w:val="000000"/>
                <w:sz w:val="22"/>
              </w:rPr>
            </w:pPr>
            <w:del w:id="6451" w:author="arkat" w:date="2017-09-18T19:54:00Z">
              <w:r w:rsidRPr="00FE792C" w:rsidDel="005B708C">
                <w:rPr>
                  <w:color w:val="000000"/>
                  <w:sz w:val="22"/>
                </w:rPr>
                <w:delText xml:space="preserve">Raedts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"ISBN" : "9789728865955", "abstract" : "In industry, many business processes are modelled and stored in Enterprise Information Systems (EIS). Tools supporting the verification and validation of business processes can help to improve the quality of these business processes. However, existing tools can not directly be applied to models used in industry. In this paper, we present our approach for model verification and validation: translating industrial models to Petri nets and mCRL2, and subsequently applying existing tools on the models derived from the initial industrial models. The following translations are described: BPMN models to Petri nets and Petri nets to mCRL2. It is shown what the analysis on the derived models can reveal about the original models.", "author" : [ { "dropping-particle" : "", "family" : "Raedts", "given" : "Ivo", "non-dropping-particle" : "", "parse-names" : false, "suffix" : "" }, { "dropping-particle" : "", "family" : "Petkovic", "given" : "Marija", "non-dropping-particle" : "", "parse-names" : false, "suffix" : "" }, { "dropping-particle" : "", "family" : "Usenko", "given" : "YS Yaroslav S", "non-dropping-particle" : "", "parse-names" : false, "suffix" : "" }, { "dropping-particle" : "", "family" : "Werf", "given" : "Jan Martijn E M", "non-dropping-particle" : "van der", "parse-names" : false, "suffix" : "" }, { "dropping-particle" : "", "family" : "Groote", "given" : "Jan Friso", "non-dropping-particle" : "", "parse-names" : false, "suffix" : "" }, { "dropping-particle" : "", "family" : "Somers", "given" : "Lou J", "non-dropping-particle" : "", "parse-names" : false, "suffix" : "" } ], "container-title" : "Msvveis", "id" : "ITEM-1", "issued" : { "date-parts" : [ [ "2007" ] ] }, "page" : "126-137", "title" : "Transformation of BPMN Models for Behaviour Analysis.", "type" : "article-journal" }, "uris" : [ "http://www.mendeley.com/documents/?uuid=8b5ff545-0af3-4087-b6b8-c573ac7827f3" ] } ], "mendeley" : { "formattedCitation" : "(Raedts &lt;i&gt;et al.&lt;/i&gt;, 2007)", "plainTextFormattedCitation" : "(Raedts et al., 2007)", "previouslyFormattedCitation" : "[8]"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(Raedts </w:delText>
              </w:r>
              <w:r w:rsidR="003633A2" w:rsidRPr="003633A2" w:rsidDel="005B708C">
                <w:rPr>
                  <w:i/>
                  <w:noProof/>
                  <w:color w:val="000000"/>
                  <w:sz w:val="22"/>
                </w:rPr>
                <w:delText>et al.</w:delText>
              </w:r>
              <w:r w:rsidR="003633A2" w:rsidRPr="003633A2" w:rsidDel="005B708C">
                <w:rPr>
                  <w:noProof/>
                  <w:color w:val="000000"/>
                  <w:sz w:val="22"/>
                </w:rPr>
                <w:delText>, 2007)</w:delText>
              </w:r>
              <w:r w:rsidRPr="00FE792C" w:rsidDel="005B708C">
                <w:rPr>
                  <w:color w:val="000000"/>
                  <w:sz w:val="22"/>
                </w:rPr>
                <w:fldChar w:fldCharType="end"/>
              </w:r>
            </w:del>
          </w:p>
        </w:tc>
        <w:tc>
          <w:tcPr>
            <w:tcW w:w="1305" w:type="pct"/>
            <w:shd w:val="clear" w:color="auto" w:fill="auto"/>
          </w:tcPr>
          <w:p w14:paraId="7411F644" w14:textId="3F9F2450" w:rsidR="000008DA" w:rsidRPr="00FE792C" w:rsidDel="005B708C" w:rsidRDefault="000008DA">
            <w:pPr>
              <w:spacing w:after="0" w:line="0" w:lineRule="atLeast"/>
              <w:rPr>
                <w:del w:id="6452" w:author="arkat" w:date="2017-09-18T19:54:00Z"/>
                <w:color w:val="000000"/>
                <w:sz w:val="22"/>
              </w:rPr>
            </w:pPr>
            <w:del w:id="6453" w:author="arkat" w:date="2017-09-18T19:54:00Z">
              <w:r w:rsidRPr="00FE792C" w:rsidDel="005B708C">
                <w:rPr>
                  <w:color w:val="000000"/>
                  <w:sz w:val="22"/>
                </w:rPr>
                <w:delText>Mapping Rule/ NA</w:delText>
              </w:r>
            </w:del>
          </w:p>
        </w:tc>
      </w:tr>
      <w:tr w:rsidR="000008DA" w:rsidRPr="00FE792C" w:rsidDel="005B708C" w14:paraId="609BD5C3" w14:textId="454A9FA8" w:rsidTr="000008DA">
        <w:trPr>
          <w:del w:id="6454" w:author="arkat" w:date="2017-09-18T19:54:00Z"/>
        </w:trPr>
        <w:tc>
          <w:tcPr>
            <w:tcW w:w="533" w:type="pct"/>
            <w:vMerge/>
            <w:shd w:val="clear" w:color="auto" w:fill="auto"/>
          </w:tcPr>
          <w:p w14:paraId="4FDC3837" w14:textId="6D643569" w:rsidR="000008DA" w:rsidRPr="00FE792C" w:rsidDel="005B708C" w:rsidRDefault="000008DA">
            <w:pPr>
              <w:spacing w:after="0" w:line="0" w:lineRule="atLeast"/>
              <w:rPr>
                <w:del w:id="6455" w:author="arkat" w:date="2017-09-18T19:54:00Z"/>
                <w:color w:val="000000"/>
                <w:sz w:val="22"/>
              </w:rPr>
            </w:pPr>
          </w:p>
        </w:tc>
        <w:tc>
          <w:tcPr>
            <w:tcW w:w="604" w:type="pct"/>
            <w:vMerge/>
            <w:shd w:val="clear" w:color="auto" w:fill="auto"/>
          </w:tcPr>
          <w:p w14:paraId="4E656388" w14:textId="3861F388" w:rsidR="000008DA" w:rsidRPr="00FE792C" w:rsidDel="005B708C" w:rsidRDefault="000008DA">
            <w:pPr>
              <w:spacing w:after="0" w:line="0" w:lineRule="atLeast"/>
              <w:rPr>
                <w:del w:id="6456" w:author="arkat" w:date="2017-09-18T19:54:00Z"/>
                <w:color w:val="000000"/>
                <w:sz w:val="22"/>
              </w:rPr>
            </w:pPr>
          </w:p>
        </w:tc>
        <w:tc>
          <w:tcPr>
            <w:tcW w:w="1097" w:type="pct"/>
            <w:vMerge/>
            <w:shd w:val="clear" w:color="auto" w:fill="auto"/>
          </w:tcPr>
          <w:p w14:paraId="22A8322C" w14:textId="20C881F3" w:rsidR="000008DA" w:rsidRPr="00FE792C" w:rsidDel="005B708C" w:rsidRDefault="000008DA">
            <w:pPr>
              <w:spacing w:after="0" w:line="0" w:lineRule="atLeast"/>
              <w:rPr>
                <w:del w:id="6457" w:author="arkat" w:date="2017-09-18T19:54:00Z"/>
                <w:color w:val="000000"/>
                <w:sz w:val="22"/>
              </w:rPr>
            </w:pPr>
          </w:p>
        </w:tc>
        <w:tc>
          <w:tcPr>
            <w:tcW w:w="627" w:type="pct"/>
            <w:vMerge/>
            <w:shd w:val="clear" w:color="auto" w:fill="auto"/>
          </w:tcPr>
          <w:p w14:paraId="29998CB1" w14:textId="472DFD13" w:rsidR="000008DA" w:rsidRPr="00FE792C" w:rsidDel="005B708C" w:rsidRDefault="000008DA">
            <w:pPr>
              <w:spacing w:after="0" w:line="0" w:lineRule="atLeast"/>
              <w:rPr>
                <w:del w:id="6458" w:author="arkat" w:date="2017-09-18T19:54:00Z"/>
                <w:color w:val="000000"/>
                <w:sz w:val="22"/>
              </w:rPr>
            </w:pPr>
          </w:p>
        </w:tc>
        <w:tc>
          <w:tcPr>
            <w:tcW w:w="835" w:type="pct"/>
            <w:shd w:val="clear" w:color="auto" w:fill="auto"/>
          </w:tcPr>
          <w:p w14:paraId="02B71974" w14:textId="4A52ABC7" w:rsidR="000008DA" w:rsidRPr="00FE792C" w:rsidDel="005B708C" w:rsidRDefault="000008DA">
            <w:pPr>
              <w:spacing w:after="0" w:line="0" w:lineRule="atLeast"/>
              <w:rPr>
                <w:del w:id="6459" w:author="arkat" w:date="2017-09-18T19:54:00Z"/>
                <w:color w:val="000000"/>
                <w:sz w:val="22"/>
              </w:rPr>
            </w:pPr>
            <w:del w:id="6460" w:author="arkat" w:date="2017-09-18T19:54:00Z">
              <w:r w:rsidRPr="00FE792C" w:rsidDel="005B708C">
                <w:rPr>
                  <w:color w:val="000000"/>
                  <w:sz w:val="22"/>
                </w:rPr>
                <w:delText xml:space="preserve">Ramadan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"abstract" : "Business process modeling is an increasingly popular method for improving organizational efficiency and quality. The ability to automatically validate the process model became a significant feature of modeling tools with the increasing complexity of enterprise business processes and richness of modeling languages. This paper proposes formal semantics for process modeling by mapping Business Process Modeling Notations (BPMN) to Coloured Petri Nets (CPN). We automate the transformation process to allow for automatically validating the business process model. Formalizing BPMN using CPN enables simulating business process behavior to facilitate the early detection of flaws.", "author" : [ { "dropping-particle" : "", "family" : "Ramadan", "given" : "Mohamed;", "non-dropping-particle" : "", "parse-names" : false, "suffix" : "" }, { "dropping-particle" : "", "family" : "Elmongui;", "given" : "Hicham ;", "non-dropping-particle" : "", "parse-names" : false, "suffix" : "" }, { "dropping-particle" : "", "family" : "Hassan", "given" : "Riham", "non-dropping-particle" : "", "parse-names" : false, "suffix" : "" } ], "container-title" : "Proceedings of the 2nd GSTF Annual International Conference on Software Engineering &amp; Applications", "id" : "ITEM-1", "issued" : { "date-parts" : [ [ "2011" ] ] }, "title" : "BPMN Formalisation using Coloured Petri Nets", "type" : "article-journal" }, "uris" : [ "http://www.mendeley.com/documents/?uuid=28fd29d2-4401-4c17-9ed3-50c862273b37" ] } ], "mendeley" : { "formattedCitation" : "(Ramadan &lt;i&gt;et al.&lt;/i&gt;, 2011)", "plainTextFormattedCitation" : "(Ramadan et al., 2011)", "previouslyFormattedCitation" : "[12]"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(Ramadan </w:delText>
              </w:r>
              <w:r w:rsidR="003633A2" w:rsidRPr="003633A2" w:rsidDel="005B708C">
                <w:rPr>
                  <w:i/>
                  <w:noProof/>
                  <w:color w:val="000000"/>
                  <w:sz w:val="22"/>
                </w:rPr>
                <w:delText>et al.</w:delText>
              </w:r>
              <w:r w:rsidR="003633A2" w:rsidRPr="003633A2" w:rsidDel="005B708C">
                <w:rPr>
                  <w:noProof/>
                  <w:color w:val="000000"/>
                  <w:sz w:val="22"/>
                </w:rPr>
                <w:delText>, 2011)</w:delText>
              </w:r>
              <w:r w:rsidRPr="00FE792C" w:rsidDel="005B708C">
                <w:rPr>
                  <w:color w:val="000000"/>
                  <w:sz w:val="22"/>
                </w:rPr>
                <w:fldChar w:fldCharType="end"/>
              </w:r>
            </w:del>
          </w:p>
        </w:tc>
        <w:tc>
          <w:tcPr>
            <w:tcW w:w="1305" w:type="pct"/>
            <w:shd w:val="clear" w:color="auto" w:fill="auto"/>
          </w:tcPr>
          <w:p w14:paraId="45581EA1" w14:textId="6094BE05" w:rsidR="000008DA" w:rsidRPr="00FE792C" w:rsidDel="005B708C" w:rsidRDefault="000008DA">
            <w:pPr>
              <w:spacing w:after="0" w:line="0" w:lineRule="atLeast"/>
              <w:rPr>
                <w:del w:id="6461" w:author="arkat" w:date="2017-09-18T19:54:00Z"/>
                <w:color w:val="000000"/>
                <w:sz w:val="22"/>
              </w:rPr>
            </w:pPr>
            <w:del w:id="6462" w:author="arkat" w:date="2017-09-18T19:54:00Z">
              <w:r w:rsidRPr="00FE792C" w:rsidDel="005B708C">
                <w:rPr>
                  <w:color w:val="000000"/>
                  <w:sz w:val="22"/>
                </w:rPr>
                <w:delText>Mapping Rule (Theoritic) / NA</w:delText>
              </w:r>
            </w:del>
          </w:p>
        </w:tc>
      </w:tr>
      <w:tr w:rsidR="000008DA" w:rsidRPr="00FE792C" w:rsidDel="005B708C" w14:paraId="4133B18F" w14:textId="3A9A883A" w:rsidTr="000008DA">
        <w:trPr>
          <w:del w:id="6463" w:author="arkat" w:date="2017-09-18T19:54:00Z"/>
        </w:trPr>
        <w:tc>
          <w:tcPr>
            <w:tcW w:w="533" w:type="pct"/>
            <w:vMerge/>
            <w:shd w:val="clear" w:color="auto" w:fill="auto"/>
          </w:tcPr>
          <w:p w14:paraId="5564916D" w14:textId="5ADBC1B4" w:rsidR="000008DA" w:rsidRPr="00FE792C" w:rsidDel="005B708C" w:rsidRDefault="000008DA">
            <w:pPr>
              <w:spacing w:after="0" w:line="0" w:lineRule="atLeast"/>
              <w:rPr>
                <w:del w:id="6464" w:author="arkat" w:date="2017-09-18T19:54:00Z"/>
                <w:color w:val="000000"/>
                <w:sz w:val="22"/>
              </w:rPr>
            </w:pPr>
          </w:p>
        </w:tc>
        <w:tc>
          <w:tcPr>
            <w:tcW w:w="604" w:type="pct"/>
            <w:vMerge/>
            <w:shd w:val="clear" w:color="auto" w:fill="auto"/>
          </w:tcPr>
          <w:p w14:paraId="0E2BD88B" w14:textId="3BA2EFC8" w:rsidR="000008DA" w:rsidRPr="00FE792C" w:rsidDel="005B708C" w:rsidRDefault="000008DA">
            <w:pPr>
              <w:spacing w:after="0" w:line="0" w:lineRule="atLeast"/>
              <w:rPr>
                <w:del w:id="6465" w:author="arkat" w:date="2017-09-18T19:54:00Z"/>
                <w:color w:val="000000"/>
                <w:sz w:val="22"/>
              </w:rPr>
            </w:pPr>
          </w:p>
        </w:tc>
        <w:tc>
          <w:tcPr>
            <w:tcW w:w="1097" w:type="pct"/>
            <w:vMerge/>
            <w:shd w:val="clear" w:color="auto" w:fill="auto"/>
          </w:tcPr>
          <w:p w14:paraId="431F0D16" w14:textId="74D599E1" w:rsidR="000008DA" w:rsidRPr="00FE792C" w:rsidDel="005B708C" w:rsidRDefault="000008DA">
            <w:pPr>
              <w:spacing w:after="0" w:line="0" w:lineRule="atLeast"/>
              <w:rPr>
                <w:del w:id="6466" w:author="arkat" w:date="2017-09-18T19:54:00Z"/>
                <w:color w:val="000000"/>
                <w:sz w:val="22"/>
              </w:rPr>
            </w:pPr>
          </w:p>
        </w:tc>
        <w:tc>
          <w:tcPr>
            <w:tcW w:w="627" w:type="pct"/>
            <w:vMerge/>
            <w:shd w:val="clear" w:color="auto" w:fill="auto"/>
          </w:tcPr>
          <w:p w14:paraId="1945CE80" w14:textId="417D3EDB" w:rsidR="000008DA" w:rsidRPr="00FE792C" w:rsidDel="005B708C" w:rsidRDefault="000008DA">
            <w:pPr>
              <w:spacing w:after="0" w:line="0" w:lineRule="atLeast"/>
              <w:rPr>
                <w:del w:id="6467" w:author="arkat" w:date="2017-09-18T19:54:00Z"/>
                <w:color w:val="000000"/>
                <w:sz w:val="22"/>
              </w:rPr>
            </w:pPr>
          </w:p>
        </w:tc>
        <w:tc>
          <w:tcPr>
            <w:tcW w:w="835" w:type="pct"/>
            <w:shd w:val="clear" w:color="auto" w:fill="auto"/>
          </w:tcPr>
          <w:p w14:paraId="260FBF3F" w14:textId="7CE1239B" w:rsidR="000008DA" w:rsidRPr="00FE792C" w:rsidDel="005B708C" w:rsidRDefault="000008DA">
            <w:pPr>
              <w:spacing w:after="0" w:line="0" w:lineRule="atLeast"/>
              <w:rPr>
                <w:del w:id="6468" w:author="arkat" w:date="2017-09-18T19:54:00Z"/>
                <w:color w:val="000000"/>
                <w:sz w:val="22"/>
              </w:rPr>
            </w:pPr>
            <w:del w:id="6469" w:author="arkat" w:date="2017-09-18T19:54:00Z">
              <w:r w:rsidRPr="00FE792C" w:rsidDel="005B708C">
                <w:rPr>
                  <w:color w:val="000000"/>
                  <w:sz w:val="22"/>
                </w:rPr>
                <w:delText xml:space="preserve">Kasar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"Kasar", "given" : "Pankaj", "non-dropping-particle" : "", "parse-names" : false, "suffix" : "" } ], "id" : "ITEM-1", "issued" : { "date-parts" : [ [ "2014" ] ] }, "page" : "14-17", "title" : "Business Process Verification using Formal Language Petri Net : An Approach", "type" : "article-journal" }, "uris" : [ "http://www.mendeley.com/documents/?uuid=aed12c5b-f088-4484-9a17-ef1b716ee344" ] } ], "mendeley" : { "formattedCitation" : "(Kasar, 2014)", "plainTextFormattedCitation" : "(Kasar, 2014)", "previouslyFormattedCitation" : "[11]"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(Kasar, 2014)</w:delText>
              </w:r>
              <w:r w:rsidRPr="00FE792C" w:rsidDel="005B708C">
                <w:rPr>
                  <w:color w:val="000000"/>
                  <w:sz w:val="22"/>
                </w:rPr>
                <w:fldChar w:fldCharType="end"/>
              </w:r>
            </w:del>
          </w:p>
        </w:tc>
        <w:tc>
          <w:tcPr>
            <w:tcW w:w="1305" w:type="pct"/>
            <w:shd w:val="clear" w:color="auto" w:fill="auto"/>
          </w:tcPr>
          <w:p w14:paraId="452896F3" w14:textId="641FFF85" w:rsidR="000008DA" w:rsidRPr="00FE792C" w:rsidDel="005B708C" w:rsidRDefault="000008DA">
            <w:pPr>
              <w:spacing w:after="0" w:line="0" w:lineRule="atLeast"/>
              <w:rPr>
                <w:del w:id="6470" w:author="arkat" w:date="2017-09-18T19:54:00Z"/>
                <w:color w:val="000000"/>
                <w:sz w:val="22"/>
              </w:rPr>
            </w:pPr>
            <w:del w:id="6471" w:author="arkat" w:date="2017-09-18T19:54:00Z">
              <w:r w:rsidRPr="00FE792C" w:rsidDel="005B708C">
                <w:rPr>
                  <w:color w:val="000000"/>
                  <w:sz w:val="22"/>
                </w:rPr>
                <w:delText>Atlas Transformation Language (ATL)/ NA</w:delText>
              </w:r>
            </w:del>
          </w:p>
        </w:tc>
      </w:tr>
      <w:tr w:rsidR="000008DA" w:rsidRPr="00FE792C" w:rsidDel="005B708C" w14:paraId="2F16AB2B" w14:textId="0F6E65DB" w:rsidTr="000008DA">
        <w:trPr>
          <w:del w:id="6472" w:author="arkat" w:date="2017-09-18T19:54:00Z"/>
        </w:trPr>
        <w:tc>
          <w:tcPr>
            <w:tcW w:w="533" w:type="pct"/>
            <w:vMerge/>
            <w:shd w:val="clear" w:color="auto" w:fill="auto"/>
          </w:tcPr>
          <w:p w14:paraId="772F8726" w14:textId="5568FD06" w:rsidR="000008DA" w:rsidRPr="00FE792C" w:rsidDel="005B708C" w:rsidRDefault="000008DA">
            <w:pPr>
              <w:spacing w:after="0" w:line="0" w:lineRule="atLeast"/>
              <w:rPr>
                <w:del w:id="6473" w:author="arkat" w:date="2017-09-18T19:54:00Z"/>
                <w:color w:val="000000"/>
                <w:sz w:val="22"/>
              </w:rPr>
            </w:pPr>
          </w:p>
        </w:tc>
        <w:tc>
          <w:tcPr>
            <w:tcW w:w="604" w:type="pct"/>
            <w:vMerge/>
            <w:shd w:val="clear" w:color="auto" w:fill="auto"/>
          </w:tcPr>
          <w:p w14:paraId="7560B297" w14:textId="37BFB4DC" w:rsidR="000008DA" w:rsidRPr="00FE792C" w:rsidDel="005B708C" w:rsidRDefault="000008DA">
            <w:pPr>
              <w:spacing w:after="0" w:line="0" w:lineRule="atLeast"/>
              <w:rPr>
                <w:del w:id="6474" w:author="arkat" w:date="2017-09-18T19:54:00Z"/>
                <w:color w:val="000000"/>
                <w:sz w:val="22"/>
              </w:rPr>
            </w:pPr>
          </w:p>
        </w:tc>
        <w:tc>
          <w:tcPr>
            <w:tcW w:w="1097" w:type="pct"/>
            <w:vMerge/>
            <w:shd w:val="clear" w:color="auto" w:fill="auto"/>
          </w:tcPr>
          <w:p w14:paraId="19B03961" w14:textId="508A220E" w:rsidR="000008DA" w:rsidRPr="00FE792C" w:rsidDel="005B708C" w:rsidRDefault="000008DA">
            <w:pPr>
              <w:spacing w:after="0" w:line="0" w:lineRule="atLeast"/>
              <w:rPr>
                <w:del w:id="6475" w:author="arkat" w:date="2017-09-18T19:54:00Z"/>
                <w:color w:val="000000"/>
                <w:sz w:val="22"/>
              </w:rPr>
            </w:pPr>
          </w:p>
        </w:tc>
        <w:tc>
          <w:tcPr>
            <w:tcW w:w="627" w:type="pct"/>
            <w:vMerge/>
            <w:shd w:val="clear" w:color="auto" w:fill="auto"/>
          </w:tcPr>
          <w:p w14:paraId="1895EEB8" w14:textId="5E494D86" w:rsidR="000008DA" w:rsidRPr="00FE792C" w:rsidDel="005B708C" w:rsidRDefault="000008DA">
            <w:pPr>
              <w:spacing w:after="0" w:line="0" w:lineRule="atLeast"/>
              <w:rPr>
                <w:del w:id="6476" w:author="arkat" w:date="2017-09-18T19:54:00Z"/>
                <w:color w:val="000000"/>
                <w:sz w:val="22"/>
              </w:rPr>
            </w:pPr>
          </w:p>
        </w:tc>
        <w:tc>
          <w:tcPr>
            <w:tcW w:w="835" w:type="pct"/>
            <w:shd w:val="clear" w:color="auto" w:fill="auto"/>
          </w:tcPr>
          <w:p w14:paraId="4AF3D053" w14:textId="3D2FF0BC" w:rsidR="000008DA" w:rsidRPr="00FE792C" w:rsidDel="005B708C" w:rsidRDefault="000008DA">
            <w:pPr>
              <w:spacing w:after="0" w:line="0" w:lineRule="atLeast"/>
              <w:rPr>
                <w:del w:id="6477" w:author="arkat" w:date="2017-09-18T19:54:00Z"/>
                <w:color w:val="000000"/>
                <w:sz w:val="22"/>
              </w:rPr>
            </w:pPr>
            <w:del w:id="6478" w:author="arkat" w:date="2017-09-18T19:54:00Z">
              <w:r w:rsidRPr="00FE792C" w:rsidDel="005B708C">
                <w:rPr>
                  <w:color w:val="000000"/>
                  <w:sz w:val="22"/>
                </w:rPr>
                <w:delText xml:space="preserve">Dijkman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"10.1016/j.infsof.2008.02.006", "ISBN" : "0950-5849", "ISSN" : "09505849",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"Technical Report", "id" : "ITEM-1", "issue" : "12", "issued" : { "date-parts" : [ [ "2007" ] ] }, "page" : "1-30", "title" : "Formal semantics and analysis of BPMN process models using Petri nets", "type" : "article-journal", "volume" : "50" }, "uris" : [ "http://www.mendeley.com/documents/?uuid=1661e65d-a209-4f22-8447-f620b1c542f8" ] } ], "mendeley" : { "formattedCitation" : "(Dijkman &lt;i&gt;et al.&lt;/i&gt;, 2007)", "plainTextFormattedCitation" : "(Dijkman et al., 2007)", "previouslyFormattedCitation" : "[10]"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(Dijkman </w:delText>
              </w:r>
              <w:r w:rsidR="003633A2" w:rsidRPr="003633A2" w:rsidDel="005B708C">
                <w:rPr>
                  <w:i/>
                  <w:noProof/>
                  <w:color w:val="000000"/>
                  <w:sz w:val="22"/>
                </w:rPr>
                <w:delText>et al.</w:delText>
              </w:r>
              <w:r w:rsidR="003633A2" w:rsidRPr="003633A2" w:rsidDel="005B708C">
                <w:rPr>
                  <w:noProof/>
                  <w:color w:val="000000"/>
                  <w:sz w:val="22"/>
                </w:rPr>
                <w:delText>, 2007)</w:delText>
              </w:r>
              <w:r w:rsidRPr="00FE792C" w:rsidDel="005B708C">
                <w:rPr>
                  <w:color w:val="000000"/>
                  <w:sz w:val="22"/>
                </w:rPr>
                <w:fldChar w:fldCharType="end"/>
              </w:r>
            </w:del>
          </w:p>
        </w:tc>
        <w:tc>
          <w:tcPr>
            <w:tcW w:w="1305" w:type="pct"/>
            <w:shd w:val="clear" w:color="auto" w:fill="auto"/>
          </w:tcPr>
          <w:p w14:paraId="068BE4EF" w14:textId="4097BB26" w:rsidR="000008DA" w:rsidRPr="00FE792C" w:rsidDel="005B708C" w:rsidRDefault="000008DA">
            <w:pPr>
              <w:spacing w:after="0" w:line="0" w:lineRule="atLeast"/>
              <w:rPr>
                <w:del w:id="6479" w:author="arkat" w:date="2017-09-18T19:54:00Z"/>
                <w:color w:val="000000"/>
                <w:sz w:val="22"/>
              </w:rPr>
            </w:pPr>
            <w:del w:id="6480" w:author="arkat" w:date="2017-09-18T19:54:00Z">
              <w:r w:rsidRPr="00FE792C" w:rsidDel="005B708C">
                <w:rPr>
                  <w:color w:val="000000"/>
                  <w:sz w:val="22"/>
                </w:rPr>
                <w:delText>Mapping Rule/ http://is.tm.tue.nl/staff</w:delText>
              </w:r>
            </w:del>
          </w:p>
          <w:p w14:paraId="3FDA6410" w14:textId="17F37C12" w:rsidR="000008DA" w:rsidRPr="00FE792C" w:rsidDel="005B708C" w:rsidRDefault="000008DA">
            <w:pPr>
              <w:spacing w:after="0" w:line="0" w:lineRule="atLeast"/>
              <w:rPr>
                <w:del w:id="6481" w:author="arkat" w:date="2017-09-18T19:54:00Z"/>
                <w:color w:val="000000"/>
                <w:sz w:val="22"/>
              </w:rPr>
            </w:pPr>
            <w:del w:id="6482" w:author="arkat" w:date="2017-09-18T19:54:00Z">
              <w:r w:rsidRPr="00FE792C" w:rsidDel="005B708C">
                <w:rPr>
                  <w:color w:val="000000"/>
                  <w:sz w:val="22"/>
                </w:rPr>
                <w:delText>rdijkman/cbd.html</w:delText>
              </w:r>
            </w:del>
          </w:p>
          <w:p w14:paraId="383D9F57" w14:textId="73333B14" w:rsidR="000008DA" w:rsidRPr="00FE792C" w:rsidDel="005B708C" w:rsidRDefault="000008DA">
            <w:pPr>
              <w:spacing w:after="0" w:line="0" w:lineRule="atLeast"/>
              <w:rPr>
                <w:del w:id="6483" w:author="arkat" w:date="2017-09-18T19:54:00Z"/>
                <w:color w:val="000000"/>
                <w:sz w:val="22"/>
              </w:rPr>
            </w:pPr>
            <w:del w:id="6484" w:author="arkat" w:date="2017-09-18T19:54:00Z">
              <w:r w:rsidRPr="00FE792C" w:rsidDel="005B708C">
                <w:rPr>
                  <w:color w:val="000000"/>
                  <w:sz w:val="22"/>
                </w:rPr>
                <w:delText>#transformer (NA)</w:delText>
              </w:r>
            </w:del>
          </w:p>
        </w:tc>
      </w:tr>
      <w:tr w:rsidR="000008DA" w:rsidRPr="00FE792C" w:rsidDel="005B708C" w14:paraId="280490EA" w14:textId="6E0E76F6" w:rsidTr="000008DA">
        <w:trPr>
          <w:del w:id="6485" w:author="arkat" w:date="2017-09-18T19:54:00Z"/>
        </w:trPr>
        <w:tc>
          <w:tcPr>
            <w:tcW w:w="533" w:type="pct"/>
            <w:vMerge/>
            <w:shd w:val="clear" w:color="auto" w:fill="auto"/>
          </w:tcPr>
          <w:p w14:paraId="13B14CF1" w14:textId="19463224" w:rsidR="000008DA" w:rsidRPr="00FE792C" w:rsidDel="005B708C" w:rsidRDefault="000008DA">
            <w:pPr>
              <w:spacing w:after="0" w:line="0" w:lineRule="atLeast"/>
              <w:rPr>
                <w:del w:id="6486" w:author="arkat" w:date="2017-09-18T19:54:00Z"/>
                <w:color w:val="000000"/>
                <w:sz w:val="22"/>
              </w:rPr>
            </w:pPr>
          </w:p>
        </w:tc>
        <w:tc>
          <w:tcPr>
            <w:tcW w:w="604" w:type="pct"/>
            <w:vMerge/>
            <w:shd w:val="clear" w:color="auto" w:fill="auto"/>
          </w:tcPr>
          <w:p w14:paraId="13E1757F" w14:textId="34FE4FAB" w:rsidR="000008DA" w:rsidRPr="00FE792C" w:rsidDel="005B708C" w:rsidRDefault="000008DA">
            <w:pPr>
              <w:spacing w:after="0" w:line="0" w:lineRule="atLeast"/>
              <w:rPr>
                <w:del w:id="6487" w:author="arkat" w:date="2017-09-18T19:54:00Z"/>
                <w:color w:val="000000"/>
                <w:sz w:val="22"/>
              </w:rPr>
            </w:pPr>
          </w:p>
        </w:tc>
        <w:tc>
          <w:tcPr>
            <w:tcW w:w="1097" w:type="pct"/>
            <w:vMerge/>
            <w:shd w:val="clear" w:color="auto" w:fill="auto"/>
          </w:tcPr>
          <w:p w14:paraId="4B65489A" w14:textId="1B431CA1" w:rsidR="000008DA" w:rsidRPr="00FE792C" w:rsidDel="005B708C" w:rsidRDefault="000008DA">
            <w:pPr>
              <w:spacing w:after="0" w:line="0" w:lineRule="atLeast"/>
              <w:rPr>
                <w:del w:id="6488" w:author="arkat" w:date="2017-09-18T19:54:00Z"/>
                <w:color w:val="000000"/>
                <w:sz w:val="22"/>
              </w:rPr>
            </w:pPr>
          </w:p>
        </w:tc>
        <w:tc>
          <w:tcPr>
            <w:tcW w:w="627" w:type="pct"/>
            <w:vMerge/>
            <w:shd w:val="clear" w:color="auto" w:fill="auto"/>
          </w:tcPr>
          <w:p w14:paraId="079F1005" w14:textId="78AE073B" w:rsidR="000008DA" w:rsidRPr="00FE792C" w:rsidDel="005B708C" w:rsidRDefault="000008DA">
            <w:pPr>
              <w:spacing w:after="0" w:line="0" w:lineRule="atLeast"/>
              <w:rPr>
                <w:del w:id="6489" w:author="arkat" w:date="2017-09-18T19:54:00Z"/>
                <w:color w:val="000000"/>
                <w:sz w:val="22"/>
              </w:rPr>
            </w:pPr>
          </w:p>
        </w:tc>
        <w:tc>
          <w:tcPr>
            <w:tcW w:w="835" w:type="pct"/>
            <w:shd w:val="clear" w:color="auto" w:fill="auto"/>
          </w:tcPr>
          <w:p w14:paraId="7C363BA5" w14:textId="47584BDC" w:rsidR="000008DA" w:rsidRPr="00FE792C" w:rsidDel="005B708C" w:rsidRDefault="000008DA">
            <w:pPr>
              <w:spacing w:after="0" w:line="0" w:lineRule="atLeast"/>
              <w:rPr>
                <w:del w:id="6490" w:author="arkat" w:date="2017-09-18T19:54:00Z"/>
                <w:color w:val="000000"/>
                <w:sz w:val="22"/>
              </w:rPr>
            </w:pPr>
            <w:del w:id="6491" w:author="arkat" w:date="2017-09-18T19:54:00Z">
              <w:r w:rsidRPr="00FE792C" w:rsidDel="005B708C">
                <w:rPr>
                  <w:color w:val="000000"/>
                  <w:sz w:val="22"/>
                </w:rPr>
                <w:delText xml:space="preserve">Lyazidi and Mouline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"Mouline", "given" : "Salma", "non-dropping-particle" : "", "parse-names" : false, "suffix" : "" }, { "dropping-particle" : "", "family" : "Lyazidi", "given" : "Achraf", "non-dropping-particle" : "", "parse-names" : false, "suffix" : "" } ], "container-title" : "Maroc 2013, The 1st International Workshop on Models and Algorithms for Reliable and Open Computing", "id" : "ITEM-1", "issue" : "April", "issued" : { "date-parts" : [ [ "2013" ] ] }, "page" : "0-4", "title" : "Formal Verification of BPMN Models using Petri Nets", "type" : "article-journal" }, "uris" : [ "http://www.mendeley.com/documents/?uuid=988c467a-95a0-48be-a7ec-38cfe1df93f3" ] } ], "mendeley" : { "formattedCitation" : "(Mouline &amp; Lyazidi, 2013)", "plainTextFormattedCitation" : "(Mouline &amp; Lyazidi, 2013)", "previouslyFormattedCitation" : "[43]"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(Mouline &amp; Lyazidi, 2013)</w:delText>
              </w:r>
              <w:r w:rsidRPr="00FE792C" w:rsidDel="005B708C">
                <w:rPr>
                  <w:color w:val="000000"/>
                  <w:sz w:val="22"/>
                </w:rPr>
                <w:fldChar w:fldCharType="end"/>
              </w:r>
            </w:del>
          </w:p>
        </w:tc>
        <w:tc>
          <w:tcPr>
            <w:tcW w:w="1305" w:type="pct"/>
            <w:shd w:val="clear" w:color="auto" w:fill="auto"/>
          </w:tcPr>
          <w:p w14:paraId="479B331C" w14:textId="21630047" w:rsidR="000008DA" w:rsidRPr="00FE792C" w:rsidDel="005B708C" w:rsidRDefault="000008DA">
            <w:pPr>
              <w:spacing w:after="0" w:line="0" w:lineRule="atLeast"/>
              <w:rPr>
                <w:del w:id="6492" w:author="arkat" w:date="2017-09-18T19:54:00Z"/>
                <w:color w:val="000000"/>
                <w:sz w:val="22"/>
              </w:rPr>
            </w:pPr>
            <w:del w:id="6493" w:author="arkat" w:date="2017-09-18T19:54:00Z">
              <w:r w:rsidRPr="00FE792C" w:rsidDel="005B708C">
                <w:rPr>
                  <w:color w:val="000000"/>
                  <w:sz w:val="22"/>
                </w:rPr>
                <w:delText>ATL/ Time Petri Net Analyzer (TINA)</w:delText>
              </w:r>
            </w:del>
          </w:p>
        </w:tc>
      </w:tr>
      <w:tr w:rsidR="000008DA" w:rsidRPr="00FE792C" w:rsidDel="005B708C" w14:paraId="52773FCE" w14:textId="34EDE7B8" w:rsidTr="000008DA">
        <w:trPr>
          <w:del w:id="6494" w:author="arkat" w:date="2017-09-18T19:54:00Z"/>
        </w:trPr>
        <w:tc>
          <w:tcPr>
            <w:tcW w:w="533" w:type="pct"/>
            <w:vMerge w:val="restart"/>
            <w:shd w:val="clear" w:color="auto" w:fill="auto"/>
          </w:tcPr>
          <w:p w14:paraId="52382F62" w14:textId="3BF6AD09" w:rsidR="000008DA" w:rsidRPr="00FE792C" w:rsidDel="005B708C" w:rsidRDefault="000008DA">
            <w:pPr>
              <w:spacing w:after="0" w:line="0" w:lineRule="atLeast"/>
              <w:rPr>
                <w:del w:id="6495" w:author="arkat" w:date="2017-09-18T19:54:00Z"/>
                <w:color w:val="000000"/>
                <w:sz w:val="22"/>
              </w:rPr>
            </w:pPr>
            <w:del w:id="6496" w:author="arkat" w:date="2017-09-18T19:54:00Z">
              <w:r w:rsidRPr="00FE792C" w:rsidDel="005B708C">
                <w:rPr>
                  <w:color w:val="000000"/>
                  <w:sz w:val="22"/>
                </w:rPr>
                <w:delText>BPMN to YAWL</w:delText>
              </w:r>
            </w:del>
          </w:p>
        </w:tc>
        <w:tc>
          <w:tcPr>
            <w:tcW w:w="604" w:type="pct"/>
            <w:shd w:val="clear" w:color="auto" w:fill="auto"/>
          </w:tcPr>
          <w:p w14:paraId="507E9C4A" w14:textId="0158FAE1" w:rsidR="000008DA" w:rsidRPr="00FE792C" w:rsidDel="005B708C" w:rsidRDefault="000008DA">
            <w:pPr>
              <w:spacing w:after="0" w:line="0" w:lineRule="atLeast"/>
              <w:rPr>
                <w:del w:id="6497" w:author="arkat" w:date="2017-09-18T19:54:00Z"/>
                <w:color w:val="000000"/>
                <w:sz w:val="22"/>
              </w:rPr>
            </w:pPr>
            <w:del w:id="6498" w:author="arkat" w:date="2017-09-18T19:54:00Z">
              <w:r w:rsidRPr="00FE792C" w:rsidDel="005B708C">
                <w:rPr>
                  <w:color w:val="000000"/>
                  <w:sz w:val="22"/>
                </w:rPr>
                <w:delText xml:space="preserve">Decker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"10.1007/978-3-540-85758-7-30", "ISBN" : "3540857575", "ISSN" : "03029743", "abstract" : "While the Business Process Modeling Notation (BPMN) is the de facto standard for modeling business processes on a conceptual level, YAWL allows the specification of executable workflow models. A transformation between these two languages enables the integration of different levels of abstraction in process modeling. This paper discusses the transformation of BPMN diagrams to YAWL nets and presents a tool that carries out this transformation.", "author" : [ { "dropping-particle" : "", "family" : "Decker", "given" : "Gero", "non-dropping-particle" : "", "parse-names" : false, "suffix" : "" }, { "dropping-particle" : "", "family" : "Dijkman", "given" : "Remco", "non-dropping-particle" : "", "parse-names" : false, "suffix" : "" }, { "dropping-particle" : "", "family" : "Dumas", "given" : "Marlon", "non-dropping-particle" : "", "parse-names" : false, "suffix" : "" }, { "dropping-particle" : "", "family" : "Garc\u00eda-Ba\u00f1uelos", "given" : "Luciano", "non-dropping-particle" : "", "parse-names" : false, "suffix" : "" } ], "container-title" : "Lecture Notes in Computer Science (including subseries Lecture Notes in Artificial Intelligence and Lecture Notes in Bioinformatics)", "id" : "ITEM-1", "issued" : { "date-parts" : [ [ "2008" ] ] }, "page" : "386-389", "title" : "Transforming BPMN diagrams into YAWL nets", "type" : "paper-conference", "volume" : "5240 LNCS" }, "uris" : [ "http://www.mendeley.com/documents/?uuid=ea6d04c1-b003-49f9-af53-76d66102238b" ] } ], "mendeley" : { "formattedCitation" : "(Decker &lt;i&gt;et al.&lt;/i&gt;, 2008)", "plainTextFormattedCitation" : "(Decker et al., 2008)", "previouslyFormattedCitation" : "[13]"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(Decker </w:delText>
              </w:r>
              <w:r w:rsidR="003633A2" w:rsidRPr="003633A2" w:rsidDel="005B708C">
                <w:rPr>
                  <w:i/>
                  <w:noProof/>
                  <w:color w:val="000000"/>
                  <w:sz w:val="22"/>
                </w:rPr>
                <w:delText>et al.</w:delText>
              </w:r>
              <w:r w:rsidR="003633A2" w:rsidRPr="003633A2" w:rsidDel="005B708C">
                <w:rPr>
                  <w:noProof/>
                  <w:color w:val="000000"/>
                  <w:sz w:val="22"/>
                </w:rPr>
                <w:delText>, 2008)</w:delText>
              </w:r>
              <w:r w:rsidRPr="00FE792C" w:rsidDel="005B708C">
                <w:rPr>
                  <w:color w:val="000000"/>
                  <w:sz w:val="22"/>
                </w:rPr>
                <w:fldChar w:fldCharType="end"/>
              </w:r>
            </w:del>
          </w:p>
        </w:tc>
        <w:tc>
          <w:tcPr>
            <w:tcW w:w="1097" w:type="pct"/>
            <w:shd w:val="clear" w:color="auto" w:fill="auto"/>
          </w:tcPr>
          <w:p w14:paraId="243EACFC" w14:textId="4D9D3D97" w:rsidR="000008DA" w:rsidRPr="00FE792C" w:rsidDel="005B708C" w:rsidRDefault="000008DA">
            <w:pPr>
              <w:spacing w:after="0" w:line="0" w:lineRule="atLeast"/>
              <w:rPr>
                <w:del w:id="6499" w:author="arkat" w:date="2017-09-18T19:54:00Z"/>
                <w:color w:val="000000"/>
                <w:sz w:val="22"/>
              </w:rPr>
            </w:pPr>
            <w:del w:id="6500" w:author="arkat" w:date="2017-09-18T19:54:00Z">
              <w:r w:rsidRPr="00FE792C" w:rsidDel="005B708C">
                <w:rPr>
                  <w:color w:val="000000"/>
                  <w:sz w:val="22"/>
                </w:rPr>
                <w:delText>Mapping Rule/ Eclipse Plugin</w:delText>
              </w:r>
            </w:del>
          </w:p>
        </w:tc>
        <w:tc>
          <w:tcPr>
            <w:tcW w:w="627" w:type="pct"/>
            <w:vMerge w:val="restart"/>
            <w:shd w:val="clear" w:color="auto" w:fill="auto"/>
          </w:tcPr>
          <w:p w14:paraId="137EFAD1" w14:textId="24509802" w:rsidR="000008DA" w:rsidRPr="00FE792C" w:rsidDel="005B708C" w:rsidRDefault="000008DA">
            <w:pPr>
              <w:spacing w:after="0" w:line="0" w:lineRule="atLeast"/>
              <w:rPr>
                <w:del w:id="6501" w:author="arkat" w:date="2017-09-18T19:54:00Z"/>
                <w:color w:val="000000"/>
                <w:sz w:val="22"/>
              </w:rPr>
            </w:pPr>
            <w:del w:id="6502" w:author="arkat" w:date="2017-09-18T19:54:00Z">
              <w:r w:rsidRPr="00FE792C" w:rsidDel="005B708C">
                <w:rPr>
                  <w:color w:val="000000"/>
                  <w:sz w:val="22"/>
                </w:rPr>
                <w:delText>YAWL to BPMN</w:delText>
              </w:r>
            </w:del>
          </w:p>
        </w:tc>
        <w:tc>
          <w:tcPr>
            <w:tcW w:w="835" w:type="pct"/>
            <w:vMerge w:val="restart"/>
            <w:shd w:val="clear" w:color="auto" w:fill="auto"/>
          </w:tcPr>
          <w:p w14:paraId="0968F168" w14:textId="42E454FA" w:rsidR="000008DA" w:rsidRPr="00FE792C" w:rsidDel="005B708C" w:rsidRDefault="000008DA">
            <w:pPr>
              <w:spacing w:after="0" w:line="0" w:lineRule="atLeast"/>
              <w:rPr>
                <w:del w:id="6503" w:author="arkat" w:date="2017-09-18T19:54:00Z"/>
                <w:color w:val="000000"/>
                <w:sz w:val="22"/>
              </w:rPr>
            </w:pPr>
            <w:del w:id="6504" w:author="arkat" w:date="2017-09-18T19:54:00Z">
              <w:r w:rsidRPr="00FE792C" w:rsidDel="005B708C">
                <w:rPr>
                  <w:color w:val="000000"/>
                  <w:sz w:val="22"/>
                </w:rPr>
                <w:delText xml:space="preserve">Ye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"10.1109/IITA.2008.68", "ISBN" : "9780769534978", "abstract" : "The Business Process Modeling Notation (BPMN) is an emerging standard for capturing business processes. However, BPMN lacks a formal semantics and many of its features are subject to interpretation, which is hindered the BPMN as a standard to statically check the semantic correctness of models. The fact that BPMN integrates constructs from graph-oriented process definition languages with features for macro of advanced constructs and the transmission of messages between two participants, make it challenging to provide a formal semantics of BPMN. Even more define a semantic that can be used to analyst BPMN models. This paper proposes a formal semantics of BPMN defined in terms of a mapping to YAWL nets, for which efficient analysis techniques exists. The proposed mapping has been implemented as a tool that generates code in the ProM.", "author" : [ { "dropping-particle" : "", "family" : "Jian", "given" : "Hong Ye", "non-dropping-particle" : "", "parse-names" : false, "suffix" : "" }, { "dropping-particle" : "", "family" : "Shi", "given" : "Xin Sun", "non-dropping-particle" : "", "parse-names" : false, "suffix" : "" }, { "dropping-particle" : "", "family" : "Wen", "given" : "Song", "non-dropping-particle" : "", "parse-names" : false, "suffix" : "" }, { "dropping-particle" : "", "family" : "Li", "given" : "Jie Wen", "non-dropping-particle" : "", "parse-names" : false, "suffix" : "" } ], "container-title" : "Proceedings - 2008 2nd International Symposium on Intelligent Information Technology Application, IITA 2008", "id" : "ITEM-1", "issued" : { "date-parts" : [ [ "2008" ] ] }, "page" : "70-74", "title" : "Formal semantics of BPMN process models using YAWL", "type" : "article-journal", "volume" : "2" }, "uris" : [ "http://www.mendeley.com/documents/?uuid=cb10af7f-236a-4277-b12a-4956f354fd9f" ] } ], "mendeley" : { "formattedCitation" : "(Jian &lt;i&gt;et al.&lt;/i&gt;, 2008)", "plainTextFormattedCitation" : "(Jian et al., 2008)", "previouslyFormattedCitation" : "[41]"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(Jian </w:delText>
              </w:r>
              <w:r w:rsidR="003633A2" w:rsidRPr="003633A2" w:rsidDel="005B708C">
                <w:rPr>
                  <w:i/>
                  <w:noProof/>
                  <w:color w:val="000000"/>
                  <w:sz w:val="22"/>
                </w:rPr>
                <w:delText>et al.</w:delText>
              </w:r>
              <w:r w:rsidR="003633A2" w:rsidRPr="003633A2" w:rsidDel="005B708C">
                <w:rPr>
                  <w:noProof/>
                  <w:color w:val="000000"/>
                  <w:sz w:val="22"/>
                </w:rPr>
                <w:delText>, 2008)</w:delText>
              </w:r>
              <w:r w:rsidRPr="00FE792C" w:rsidDel="005B708C">
                <w:rPr>
                  <w:color w:val="000000"/>
                  <w:sz w:val="22"/>
                </w:rPr>
                <w:fldChar w:fldCharType="end"/>
              </w:r>
            </w:del>
          </w:p>
        </w:tc>
        <w:tc>
          <w:tcPr>
            <w:tcW w:w="1305" w:type="pct"/>
            <w:vMerge w:val="restart"/>
            <w:shd w:val="clear" w:color="auto" w:fill="auto"/>
          </w:tcPr>
          <w:p w14:paraId="1A01CF37" w14:textId="4C9CC2E7" w:rsidR="000008DA" w:rsidRPr="00FE792C" w:rsidDel="005B708C" w:rsidRDefault="000008DA">
            <w:pPr>
              <w:spacing w:after="0" w:line="0" w:lineRule="atLeast"/>
              <w:rPr>
                <w:del w:id="6505" w:author="arkat" w:date="2017-09-18T19:54:00Z"/>
                <w:color w:val="000000"/>
                <w:sz w:val="22"/>
              </w:rPr>
            </w:pPr>
            <w:del w:id="6506" w:author="arkat" w:date="2017-09-18T19:54:00Z">
              <w:r w:rsidRPr="00FE792C" w:rsidDel="005B708C">
                <w:rPr>
                  <w:color w:val="000000"/>
                  <w:sz w:val="22"/>
                </w:rPr>
                <w:delText>Mapping Rule/ BPMN2YAWL Plugin in ProM 5.0</w:delText>
              </w:r>
            </w:del>
          </w:p>
        </w:tc>
      </w:tr>
      <w:tr w:rsidR="000008DA" w:rsidRPr="00FE792C" w:rsidDel="005B708C" w14:paraId="65DC0E36" w14:textId="2FF0A5E6" w:rsidTr="000008DA">
        <w:trPr>
          <w:del w:id="6507" w:author="arkat" w:date="2017-09-18T19:54:00Z"/>
        </w:trPr>
        <w:tc>
          <w:tcPr>
            <w:tcW w:w="533" w:type="pct"/>
            <w:vMerge/>
            <w:shd w:val="clear" w:color="auto" w:fill="auto"/>
          </w:tcPr>
          <w:p w14:paraId="43D79EF9" w14:textId="25DF427B" w:rsidR="000008DA" w:rsidRPr="00FE792C" w:rsidDel="005B708C" w:rsidRDefault="000008DA">
            <w:pPr>
              <w:spacing w:after="0" w:line="0" w:lineRule="atLeast"/>
              <w:rPr>
                <w:del w:id="6508" w:author="arkat" w:date="2017-09-18T19:54:00Z"/>
                <w:color w:val="000000"/>
                <w:sz w:val="22"/>
              </w:rPr>
            </w:pPr>
          </w:p>
        </w:tc>
        <w:tc>
          <w:tcPr>
            <w:tcW w:w="604" w:type="pct"/>
            <w:shd w:val="clear" w:color="auto" w:fill="auto"/>
          </w:tcPr>
          <w:p w14:paraId="41FA87D4" w14:textId="7A3A54E3" w:rsidR="000008DA" w:rsidRPr="00FE792C" w:rsidDel="005B708C" w:rsidRDefault="000008DA">
            <w:pPr>
              <w:spacing w:after="0" w:line="0" w:lineRule="atLeast"/>
              <w:rPr>
                <w:del w:id="6509" w:author="arkat" w:date="2017-09-18T19:54:00Z"/>
                <w:color w:val="000000"/>
                <w:sz w:val="22"/>
              </w:rPr>
            </w:pPr>
            <w:del w:id="6510" w:author="arkat" w:date="2017-09-18T19:54:00Z">
              <w:r w:rsidRPr="00FE792C" w:rsidDel="005B708C">
                <w:rPr>
                  <w:color w:val="000000"/>
                  <w:sz w:val="22"/>
                </w:rPr>
                <w:delText xml:space="preserve">Ye et all </w:delText>
              </w:r>
            </w:del>
          </w:p>
          <w:p w14:paraId="4339B3E5" w14:textId="01062AD9" w:rsidR="000008DA" w:rsidRPr="00FE792C" w:rsidDel="005B708C" w:rsidRDefault="000008DA">
            <w:pPr>
              <w:spacing w:after="0" w:line="0" w:lineRule="atLeast"/>
              <w:rPr>
                <w:del w:id="6511" w:author="arkat" w:date="2017-09-18T19:54:00Z"/>
                <w:color w:val="000000"/>
                <w:sz w:val="22"/>
              </w:rPr>
            </w:pPr>
            <w:del w:id="6512" w:author="arkat" w:date="2017-09-18T19:54:00Z">
              <w:r w:rsidRPr="00FE792C" w:rsidDel="005B708C">
                <w:rPr>
                  <w:color w:val="000000"/>
                  <w:sz w:val="22"/>
                </w:rPr>
                <w:fldChar w:fldCharType="begin" w:fldLock="1"/>
              </w:r>
              <w:r w:rsidR="003633A2" w:rsidDel="005B708C">
                <w:rPr>
                  <w:color w:val="000000"/>
                  <w:sz w:val="22"/>
                </w:rPr>
                <w:delInstrText>ADDIN CSL_CITATION { "citationItems" : [ { "id" : "ITEM-1", "itemData" : { "DOI" : "10.1109/IITA.2008.68", "ISBN" : "9780769534978", "abstract" : "The Business Process Modeling Notation (BPMN) is an emerging standard for capturing business processes. However, BPMN lacks a formal semantics and many of its features are subject to interpretation, which is hindered the BPMN as a standard to statically check the semantic correctness of models. The fact that BPMN integrates constructs from graph-oriented process definition languages with features for macro of advanced constructs and the transmission of messages between two participants, make it challenging to provide a formal semantics of BPMN. Even more define a semantic that can be used to analyst BPMN models. This paper proposes a formal semantics of BPMN defined in terms of a mapping to YAWL nets, for which efficient analysis techniques exists. The proposed mapping has been implemented as a tool that generates code in the ProM.", "author" : [ { "dropping-particle" : "", "family" : "Jian", "given" : "Hong Ye", "non-dropping-particle" : "", "parse-names" : false, "suffix" : "" }, { "dropping-particle" : "", "family" : "Shi", "given" : "Xin Sun", "non-dropping-particle" : "", "parse-names" : false, "suffix" : "" }, { "dropping-particle" : "", "family" : "Wen", "given" : "Song", "non-dropping-particle" : "", "parse-names" : false, "suffix" : "" }, { "dropping-particle" : "", "family" : "Li", "given" : "Jie Wen", "non-dropping-particle" : "", "parse-names" : false, "suffix" : "" } ], "container-title" : "Proceedings - 2008 2nd International Symposium on Intelligent Information Technology Application, IITA 2008", "id" : "ITEM-1", "issued" : { "date-parts" : [ [ "2008" ] ] }, "page" : "70-74", "title" : "Formal semantics of BPMN process models using YAWL", "type" : "article-journal", "volume" : "2" }, "uris" : [ "http://www.mendeley.com/documents/?uuid=cb10af7f-236a-4277-b12a-4956f354fd9f" ] } ], "mendeley" : { "formattedCitation" : "(Jian &lt;i&gt;et al.&lt;/i&gt;, 2008)", "plainTextFormattedCitation" : "(Jian et al., 2008)", "previouslyFormattedCitation" : "[41]"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(Jian </w:delText>
              </w:r>
              <w:r w:rsidR="003633A2" w:rsidRPr="003633A2" w:rsidDel="005B708C">
                <w:rPr>
                  <w:i/>
                  <w:noProof/>
                  <w:color w:val="000000"/>
                  <w:sz w:val="22"/>
                </w:rPr>
                <w:delText>et al.</w:delText>
              </w:r>
              <w:r w:rsidR="003633A2" w:rsidRPr="003633A2" w:rsidDel="005B708C">
                <w:rPr>
                  <w:noProof/>
                  <w:color w:val="000000"/>
                  <w:sz w:val="22"/>
                </w:rPr>
                <w:delText>, 2008)</w:delText>
              </w:r>
              <w:r w:rsidRPr="00FE792C" w:rsidDel="005B708C">
                <w:rPr>
                  <w:color w:val="000000"/>
                  <w:sz w:val="22"/>
                </w:rPr>
                <w:fldChar w:fldCharType="end"/>
              </w:r>
              <w:r w:rsidRPr="00FE792C" w:rsidDel="005B708C">
                <w:rPr>
                  <w:color w:val="000000"/>
                  <w:sz w:val="22"/>
                </w:rPr>
                <w:delText xml:space="preserve">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"10.4304/jsw.5.4.396-404", "ISBN" : "978-0-7695-3336-0", "ISSN" : "1796217X", "abstract" : "Business Process Modeling Notation (BPMN) is the de facto standard for modeling business processes on a conceptual level. However, BPMN lacks a formal semantics and many of its features need to be further interpret, Consequently that hinders BPMN as a standard to statically check the semantic correctness of models. YAWL (Yet Another Workflow Language) allows the specification of executable workflow models. A transformation between these two languages enables the integration of different levels of abstraction in process modeling. This paper discusses how to transform BPMN diagrams to YAWL nets. The benefits of the transformation are threefold. Firstly, it clarifies the semantics of BPMN via a mapping to YAWL. Secondly, the deployment of BPMN business process models is simplified. Thirdly, BPMN models can be analyzed with YAWL verification tools.", "author" : [ { "dropping-particle" : "", "family" : "Ye", "given" : "Jian Hong", "non-dropping-particle" : "", "parse-names" : false, "suffix" : "" }, { "dropping-particle" : "", "family" : "Song", "given" : "Wen", "non-dropping-particle" : "", "parse-names" : false, "suffix" : "" } ], "container-title" : "Journal of Software", "id" : "ITEM-1", "issue" : "4", "issued" : { "date-parts" : [ [ "2010" ] ] }, "page" : "396-404", "title" : "Transformation of BPMN diagrams to YAWL nets", "type" : "article-journal", "volume" : "5" }, "uris" : [ "http://www.mendeley.com/documents/?uuid=f926cb56-af44-471c-9b3f-652156c66c19" ] } ], "mendeley" : { "formattedCitation" : "(Ye &amp; Song, 2010)", "plainTextFormattedCitation" : "(Ye &amp; Song, 2010)", "previouslyFormattedCitation" : "[42]"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(Ye &amp; Song, 2010)</w:delText>
              </w:r>
              <w:r w:rsidRPr="00FE792C" w:rsidDel="005B708C">
                <w:rPr>
                  <w:color w:val="000000"/>
                  <w:sz w:val="22"/>
                </w:rPr>
                <w:fldChar w:fldCharType="end"/>
              </w:r>
              <w:r w:rsidRPr="00FE792C" w:rsidDel="005B708C">
                <w:rPr>
                  <w:color w:val="000000"/>
                  <w:sz w:val="22"/>
                </w:rPr>
                <w:delText xml:space="preserve">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"10.1109/CSSE.2008.980", "ISBN" : "9780769533360", "ISSN" : "1796217X", "abstract" : "Model transformations are frequently applied in business process modeling to bridge between languages on a different level of abstraction and formality. In this paper, we define a transformation between BPMN which is developed to enable business user to develop readily understandable graphical representations of business processes and YAWL, a formal workflow language that is able to capture all of the 20 workflow patterns reported in [1]. We illustrate the transformation challenges and present a suitable transformation algorithm. The benefit of the transformation is threefold. Firstly, it clarifies the semantics of BPMN via a mapping to YAWL. Secondly, the deployment of BPMN business process models is simplified. Thirdly, BPMN models can be analyzed with YAWL verification tools. \u00c2\u00a9 2008 IEEE.", "author" : [ { "dropping-particle" : "", "family" : "JianHong", "given" : "Ye", "non-dropping-particle" : "", "parse-names" : false, "suffix" : "" }, { "dropping-particle" : "", "family" : "ShiXin", "given" : "Sun", "non-dropping-particle" : "", "parse-names" : false, "suffix" : "" }, { "dropping-particle" : "", "family" : "Wen", "given" : "Lijie", "non-dropping-particle" : "", "parse-names" : false, "suffix" : "" }, { "dropping-particle" : "", "family" : "Wen", "given" : "Song", "non-dropping-particle" : "", "parse-names" : false, "suffix" : "" } ], "container-title" : "Proceedings - International Conference on Computer Science and Software Engineering, CSSE 2008", "id" : "ITEM-1", "issued" : { "date-parts" : [ [ "2008" ] ] }, "page" : "354-359", "title" : "Transformation of BPMN to YAWL", "type" : "article-journal", "volume" : "2" }, "uris" : [ "http://www.mendeley.com/documents/?uuid=679eb014-5a5b-4c78-bdfd-a02cb4b67a8d" ] } ], "mendeley" : { "formattedCitation" : "(JianHong &lt;i&gt;et al.&lt;/i&gt;, 2008)", "plainTextFormattedCitation" : "(JianHong et al., 2008)", "previouslyFormattedCitation" : "[14]"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(JianHong </w:delText>
              </w:r>
              <w:r w:rsidR="003633A2" w:rsidRPr="003633A2" w:rsidDel="005B708C">
                <w:rPr>
                  <w:i/>
                  <w:noProof/>
                  <w:color w:val="000000"/>
                  <w:sz w:val="22"/>
                </w:rPr>
                <w:delText>et al.</w:delText>
              </w:r>
              <w:r w:rsidR="003633A2" w:rsidRPr="003633A2" w:rsidDel="005B708C">
                <w:rPr>
                  <w:noProof/>
                  <w:color w:val="000000"/>
                  <w:sz w:val="22"/>
                </w:rPr>
                <w:delText>, 2008)</w:delText>
              </w:r>
              <w:r w:rsidRPr="00FE792C" w:rsidDel="005B708C">
                <w:rPr>
                  <w:color w:val="000000"/>
                  <w:sz w:val="22"/>
                </w:rPr>
                <w:fldChar w:fldCharType="end"/>
              </w:r>
            </w:del>
          </w:p>
        </w:tc>
        <w:tc>
          <w:tcPr>
            <w:tcW w:w="1097" w:type="pct"/>
            <w:shd w:val="clear" w:color="auto" w:fill="auto"/>
          </w:tcPr>
          <w:p w14:paraId="17B736E7" w14:textId="64A68937" w:rsidR="000008DA" w:rsidRPr="00FE792C" w:rsidDel="005B708C" w:rsidRDefault="000008DA">
            <w:pPr>
              <w:spacing w:after="0" w:line="0" w:lineRule="atLeast"/>
              <w:rPr>
                <w:del w:id="6513" w:author="arkat" w:date="2017-09-18T19:54:00Z"/>
                <w:color w:val="000000"/>
                <w:sz w:val="22"/>
              </w:rPr>
            </w:pPr>
            <w:del w:id="6514" w:author="arkat" w:date="2017-09-18T19:54:00Z">
              <w:r w:rsidRPr="00FE792C" w:rsidDel="005B708C">
                <w:rPr>
                  <w:color w:val="000000"/>
                  <w:sz w:val="22"/>
                </w:rPr>
                <w:delText>Mapping Rule/ BPMN2YAWL Plugin in ProM 5.0</w:delText>
              </w:r>
            </w:del>
          </w:p>
        </w:tc>
        <w:tc>
          <w:tcPr>
            <w:tcW w:w="627" w:type="pct"/>
            <w:vMerge/>
            <w:shd w:val="clear" w:color="auto" w:fill="auto"/>
          </w:tcPr>
          <w:p w14:paraId="6AC2062B" w14:textId="63EB00A2" w:rsidR="000008DA" w:rsidRPr="00FE792C" w:rsidDel="005B708C" w:rsidRDefault="000008DA">
            <w:pPr>
              <w:spacing w:after="0" w:line="0" w:lineRule="atLeast"/>
              <w:rPr>
                <w:del w:id="6515" w:author="arkat" w:date="2017-09-18T19:54:00Z"/>
                <w:color w:val="000000"/>
                <w:sz w:val="22"/>
              </w:rPr>
            </w:pPr>
          </w:p>
        </w:tc>
        <w:tc>
          <w:tcPr>
            <w:tcW w:w="835" w:type="pct"/>
            <w:vMerge/>
            <w:shd w:val="clear" w:color="auto" w:fill="auto"/>
          </w:tcPr>
          <w:p w14:paraId="3073A00D" w14:textId="4984439B" w:rsidR="000008DA" w:rsidRPr="00FE792C" w:rsidDel="005B708C" w:rsidRDefault="000008DA">
            <w:pPr>
              <w:spacing w:after="0" w:line="0" w:lineRule="atLeast"/>
              <w:rPr>
                <w:del w:id="6516" w:author="arkat" w:date="2017-09-18T19:54:00Z"/>
                <w:color w:val="000000"/>
                <w:sz w:val="22"/>
              </w:rPr>
            </w:pPr>
          </w:p>
        </w:tc>
        <w:tc>
          <w:tcPr>
            <w:tcW w:w="1305" w:type="pct"/>
            <w:vMerge/>
            <w:shd w:val="clear" w:color="auto" w:fill="auto"/>
          </w:tcPr>
          <w:p w14:paraId="5ECFD2EF" w14:textId="72227BB4" w:rsidR="000008DA" w:rsidRPr="00FE792C" w:rsidDel="005B708C" w:rsidRDefault="000008DA">
            <w:pPr>
              <w:spacing w:after="0" w:line="0" w:lineRule="atLeast"/>
              <w:rPr>
                <w:del w:id="6517" w:author="arkat" w:date="2017-09-18T19:54:00Z"/>
                <w:color w:val="000000"/>
                <w:sz w:val="22"/>
              </w:rPr>
            </w:pPr>
          </w:p>
        </w:tc>
      </w:tr>
      <w:tr w:rsidR="000008DA" w:rsidRPr="00FE792C" w:rsidDel="005B708C" w14:paraId="23A95C56" w14:textId="1D9558CD" w:rsidTr="000008DA">
        <w:trPr>
          <w:trHeight w:val="526"/>
          <w:del w:id="6518" w:author="arkat" w:date="2017-09-18T19:54:00Z"/>
        </w:trPr>
        <w:tc>
          <w:tcPr>
            <w:tcW w:w="533" w:type="pct"/>
            <w:shd w:val="clear" w:color="auto" w:fill="auto"/>
          </w:tcPr>
          <w:p w14:paraId="461A2354" w14:textId="3E19259F" w:rsidR="000008DA" w:rsidRPr="00FE792C" w:rsidDel="005B708C" w:rsidRDefault="000008DA">
            <w:pPr>
              <w:spacing w:after="0" w:line="0" w:lineRule="atLeast"/>
              <w:rPr>
                <w:del w:id="6519" w:author="arkat" w:date="2017-09-18T19:54:00Z"/>
                <w:color w:val="000000"/>
                <w:sz w:val="22"/>
              </w:rPr>
            </w:pPr>
            <w:del w:id="6520" w:author="arkat" w:date="2017-09-18T19:54:00Z">
              <w:r w:rsidRPr="00FE792C" w:rsidDel="005B708C">
                <w:rPr>
                  <w:color w:val="000000"/>
                  <w:sz w:val="22"/>
                </w:rPr>
                <w:delText>BPMN to UML AD</w:delText>
              </w:r>
            </w:del>
          </w:p>
        </w:tc>
        <w:tc>
          <w:tcPr>
            <w:tcW w:w="604" w:type="pct"/>
            <w:shd w:val="clear" w:color="auto" w:fill="auto"/>
          </w:tcPr>
          <w:p w14:paraId="73CA3510" w14:textId="65C52006" w:rsidR="000008DA" w:rsidRPr="00FE792C" w:rsidDel="005B708C" w:rsidRDefault="000008DA">
            <w:pPr>
              <w:spacing w:after="0" w:line="0" w:lineRule="atLeast"/>
              <w:rPr>
                <w:del w:id="6521" w:author="arkat" w:date="2017-09-18T19:54:00Z"/>
                <w:color w:val="000000"/>
                <w:sz w:val="22"/>
              </w:rPr>
            </w:pPr>
            <w:del w:id="6522" w:author="arkat" w:date="2017-09-18T19:54:00Z">
              <w:r w:rsidRPr="00FE792C" w:rsidDel="005B708C">
                <w:rPr>
                  <w:color w:val="000000"/>
                  <w:sz w:val="22"/>
                </w:rPr>
                <w:delText xml:space="preserve">Macek and Richta </w:delText>
              </w:r>
              <w:r w:rsidRPr="00FE792C" w:rsidDel="005B708C">
                <w:rPr>
                  <w:color w:val="000000"/>
                  <w:sz w:val="22"/>
                </w:rPr>
                <w:fldChar w:fldCharType="begin" w:fldLock="1"/>
              </w:r>
              <w:r w:rsidR="003633A2" w:rsidDel="005B708C">
                <w:rPr>
                  <w:color w:val="000000"/>
                  <w:sz w:val="22"/>
                </w:rPr>
                <w:delInstrText>ADDIN CSL_CITATION { "citationItems" : [ { "id" : "ITEM-1", "itemData" : { "ISBN" : "9788001043233", "ISSN" : "16130073", "abstract" : "The Business Process Model represented as a diagram in Business Process Modeling Notation (BPMN) is a commonly used way how to describe business processes of an organization. Problems con- nected with a complexity of notation and missing support in tools for the software development can be solved by a transformation to a Unified Modeling Language activity diagram. Another reason for creating such a kind of transformation is that it can solve problems of time, cost and quality associated with software creation in the scope of Model Driven Development. This article describes common problems with the transformation of a BPMN diagram to a Unified Modeling Language activity diagram. One of the key features of the described transformation is that it is tool independent. This feature was achieved by using an XML metadata in- terchange representation of both models as an input and output and by using XSLT transformation for the model transformation itself.", "author" : [ { "dropping-particle" : "", "family" : "Macek", "given" : "Ond\u0159ej", "non-dropping-particle" : "", "parse-names" : false, "suffix" : "" }, { "dropping-particle" : "", "family" : "Richta", "given" : "Karel", "non-dropping-particle" : "", "parse-names" : false, "suffix" : "" } ], "container-title" : "CEUR Workshop Proceedings", "id" : "ITEM-1", "issued" : { "date-parts" : [ [ "2009" ] ] }, "page" : "119-129", "title" : "The BPM to UML activity diagram transformation using XSLT", "type" : "article-journal", "volume" : "471" }, "uris" : [ "http://www.mendeley.com/documents/?uuid=82470ca0-d6fc-40c6-b585-2173602785a2" ] } ], "mendeley" : { "formattedCitation" : "(Macek &amp; Richta, 2009)", "plainTextFormattedCitation" : "(Macek &amp; Richta, 2009)", "previouslyFormattedCitation" : "[19]"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(Macek &amp; Richta, 2009)</w:delText>
              </w:r>
              <w:r w:rsidRPr="00FE792C" w:rsidDel="005B708C">
                <w:rPr>
                  <w:color w:val="000000"/>
                  <w:sz w:val="22"/>
                </w:rPr>
                <w:fldChar w:fldCharType="end"/>
              </w:r>
            </w:del>
          </w:p>
        </w:tc>
        <w:tc>
          <w:tcPr>
            <w:tcW w:w="1097" w:type="pct"/>
            <w:shd w:val="clear" w:color="auto" w:fill="auto"/>
          </w:tcPr>
          <w:p w14:paraId="2F62A811" w14:textId="566A6929" w:rsidR="000008DA" w:rsidRPr="00FE792C" w:rsidDel="005B708C" w:rsidRDefault="000008DA">
            <w:pPr>
              <w:spacing w:after="0" w:line="0" w:lineRule="atLeast"/>
              <w:rPr>
                <w:del w:id="6523" w:author="arkat" w:date="2017-09-18T19:54:00Z"/>
                <w:color w:val="000000"/>
                <w:sz w:val="22"/>
              </w:rPr>
            </w:pPr>
            <w:del w:id="6524" w:author="arkat" w:date="2017-09-18T19:54:00Z">
              <w:r w:rsidRPr="00FE792C" w:rsidDel="005B708C">
                <w:rPr>
                  <w:color w:val="000000"/>
                  <w:sz w:val="22"/>
                </w:rPr>
                <w:delText>XSLT/ NA</w:delText>
              </w:r>
            </w:del>
          </w:p>
        </w:tc>
        <w:tc>
          <w:tcPr>
            <w:tcW w:w="627" w:type="pct"/>
            <w:shd w:val="clear" w:color="auto" w:fill="auto"/>
          </w:tcPr>
          <w:p w14:paraId="76D65463" w14:textId="4B5121B6" w:rsidR="000008DA" w:rsidRPr="00FE792C" w:rsidDel="005B708C" w:rsidRDefault="000008DA">
            <w:pPr>
              <w:spacing w:after="0" w:line="0" w:lineRule="atLeast"/>
              <w:rPr>
                <w:del w:id="6525" w:author="arkat" w:date="2017-09-18T19:54:00Z"/>
                <w:color w:val="000000"/>
                <w:sz w:val="22"/>
              </w:rPr>
            </w:pPr>
            <w:del w:id="6526" w:author="arkat" w:date="2017-09-18T19:54:00Z">
              <w:r w:rsidRPr="00FE792C" w:rsidDel="005B708C">
                <w:rPr>
                  <w:color w:val="000000"/>
                  <w:sz w:val="22"/>
                </w:rPr>
                <w:delText>UML AD to BPMN</w:delText>
              </w:r>
            </w:del>
          </w:p>
        </w:tc>
        <w:tc>
          <w:tcPr>
            <w:tcW w:w="835" w:type="pct"/>
            <w:shd w:val="clear" w:color="auto" w:fill="auto"/>
          </w:tcPr>
          <w:p w14:paraId="17704D5B" w14:textId="02871877" w:rsidR="000008DA" w:rsidRPr="00FE792C" w:rsidDel="005B708C" w:rsidRDefault="000008DA">
            <w:pPr>
              <w:spacing w:after="0" w:line="0" w:lineRule="atLeast"/>
              <w:rPr>
                <w:del w:id="6527" w:author="arkat" w:date="2017-09-18T19:54:00Z"/>
                <w:color w:val="000000"/>
                <w:sz w:val="22"/>
              </w:rPr>
              <w:pPrChange w:id="6528" w:author="arkat" w:date="2017-09-29T22:49:00Z">
                <w:pPr>
                  <w:spacing w:after="0" w:line="0" w:lineRule="atLeast"/>
                  <w:jc w:val="center"/>
                </w:pPr>
              </w:pPrChange>
            </w:pPr>
            <w:del w:id="6529" w:author="arkat" w:date="2017-09-18T19:54:00Z">
              <w:r w:rsidRPr="00FE792C" w:rsidDel="005B708C">
                <w:rPr>
                  <w:color w:val="000000"/>
                  <w:sz w:val="22"/>
                </w:rPr>
                <w:delText>-</w:delText>
              </w:r>
            </w:del>
          </w:p>
        </w:tc>
        <w:tc>
          <w:tcPr>
            <w:tcW w:w="1305" w:type="pct"/>
            <w:shd w:val="clear" w:color="auto" w:fill="auto"/>
          </w:tcPr>
          <w:p w14:paraId="4A546B68" w14:textId="13C23C70" w:rsidR="000008DA" w:rsidRPr="00FE792C" w:rsidDel="005B708C" w:rsidRDefault="000008DA">
            <w:pPr>
              <w:spacing w:after="0" w:line="0" w:lineRule="atLeast"/>
              <w:rPr>
                <w:del w:id="6530" w:author="arkat" w:date="2017-09-18T19:54:00Z"/>
                <w:color w:val="000000"/>
                <w:sz w:val="22"/>
              </w:rPr>
              <w:pPrChange w:id="6531" w:author="arkat" w:date="2017-09-29T22:49:00Z">
                <w:pPr>
                  <w:spacing w:after="0" w:line="0" w:lineRule="atLeast"/>
                  <w:jc w:val="center"/>
                </w:pPr>
              </w:pPrChange>
            </w:pPr>
          </w:p>
        </w:tc>
      </w:tr>
      <w:tr w:rsidR="000008DA" w:rsidRPr="00FE792C" w:rsidDel="005B708C" w14:paraId="78179E94" w14:textId="58EE7332" w:rsidTr="000008DA">
        <w:trPr>
          <w:trHeight w:val="665"/>
          <w:del w:id="6532" w:author="arkat" w:date="2017-09-18T19:54:00Z"/>
        </w:trPr>
        <w:tc>
          <w:tcPr>
            <w:tcW w:w="533" w:type="pct"/>
            <w:shd w:val="clear" w:color="auto" w:fill="auto"/>
          </w:tcPr>
          <w:p w14:paraId="334803C5" w14:textId="057C7F3A" w:rsidR="000008DA" w:rsidRPr="00FE792C" w:rsidDel="005B708C" w:rsidRDefault="000008DA">
            <w:pPr>
              <w:spacing w:after="0" w:line="0" w:lineRule="atLeast"/>
              <w:rPr>
                <w:del w:id="6533" w:author="arkat" w:date="2017-09-18T19:54:00Z"/>
                <w:color w:val="000000"/>
                <w:sz w:val="22"/>
              </w:rPr>
            </w:pPr>
            <w:del w:id="6534" w:author="arkat" w:date="2017-09-18T19:54:00Z">
              <w:r w:rsidRPr="00FE792C" w:rsidDel="005B708C">
                <w:rPr>
                  <w:color w:val="000000"/>
                  <w:sz w:val="22"/>
                </w:rPr>
                <w:delText>Petri Nets to EPCs</w:delText>
              </w:r>
            </w:del>
          </w:p>
        </w:tc>
        <w:tc>
          <w:tcPr>
            <w:tcW w:w="604" w:type="pct"/>
            <w:shd w:val="clear" w:color="auto" w:fill="auto"/>
          </w:tcPr>
          <w:p w14:paraId="6CC55CB4" w14:textId="142983E1" w:rsidR="000008DA" w:rsidRPr="00FE792C" w:rsidDel="005B708C" w:rsidRDefault="000008DA">
            <w:pPr>
              <w:spacing w:after="0" w:line="0" w:lineRule="atLeast"/>
              <w:rPr>
                <w:del w:id="6535" w:author="arkat" w:date="2017-09-18T19:54:00Z"/>
                <w:color w:val="000000"/>
                <w:sz w:val="22"/>
              </w:rPr>
            </w:pPr>
            <w:del w:id="6536" w:author="arkat" w:date="2017-09-18T19:54:00Z">
              <w:r w:rsidRPr="00FE792C" w:rsidDel="005B708C">
                <w:rPr>
                  <w:color w:val="000000"/>
                  <w:sz w:val="22"/>
                </w:rPr>
                <w:delText xml:space="preserve">Verbeek and Dongen </w:delText>
              </w:r>
              <w:r w:rsidRPr="00FE792C" w:rsidDel="005B708C">
                <w:rPr>
                  <w:color w:val="000000"/>
                  <w:sz w:val="22"/>
                </w:rPr>
                <w:fldChar w:fldCharType="begin" w:fldLock="1"/>
              </w:r>
              <w:r w:rsidR="003633A2" w:rsidDel="005B708C">
                <w:rPr>
                  <w:color w:val="000000"/>
                  <w:sz w:val="22"/>
                </w:rPr>
                <w:delInstrText>ADDIN CSL_CITATION { "citationItems" : [ { "id" : "ITEM-1", "itemData" : { "ISBN" : "978-90-386-0886-0", "author" : [ { "dropping-particle" : "", "family" : "Verbeek", "given" : "HMW", "non-dropping-particle" : "", "parse-names" : false, "suffix" : "" }, { "dropping-particle" : "van", "family" : "Dongen", "given" : "BF", "non-dropping-particle" : "", "parse-names" : false, "suffix" : "" } ], "id" : "ITEM-1", "issued" : { "date-parts" : [ [ "2007" ] ] }, "title" : "Translating labelled P/T nets into EPCs for sake of communication", "type" : "article-journal" }, "uris" : [ "http://www.mendeley.com/documents/?uuid=4a6b4489-a560-49d6-beaa-b8e05dc1065c" ] } ], "mendeley" : { "formattedCitation" : "(Verbeek &amp; Dongen, 2007)", "plainTextFormattedCitation" : "(Verbeek &amp; Dongen, 2007)", "previouslyFormattedCitation" : "[73]"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(Verbeek &amp; Dongen, 2007)</w:delText>
              </w:r>
              <w:r w:rsidRPr="00FE792C" w:rsidDel="005B708C">
                <w:rPr>
                  <w:color w:val="000000"/>
                  <w:sz w:val="22"/>
                </w:rPr>
                <w:fldChar w:fldCharType="end"/>
              </w:r>
            </w:del>
          </w:p>
        </w:tc>
        <w:tc>
          <w:tcPr>
            <w:tcW w:w="1097" w:type="pct"/>
            <w:shd w:val="clear" w:color="auto" w:fill="auto"/>
          </w:tcPr>
          <w:p w14:paraId="6A8251CF" w14:textId="17B4FDDF" w:rsidR="000008DA" w:rsidRPr="00FE792C" w:rsidDel="005B708C" w:rsidRDefault="000008DA">
            <w:pPr>
              <w:spacing w:after="0" w:line="0" w:lineRule="atLeast"/>
              <w:rPr>
                <w:del w:id="6537" w:author="arkat" w:date="2017-09-18T19:54:00Z"/>
                <w:color w:val="000000"/>
                <w:sz w:val="22"/>
              </w:rPr>
            </w:pPr>
            <w:del w:id="6538" w:author="arkat" w:date="2017-09-18T19:54:00Z">
              <w:r w:rsidRPr="00FE792C" w:rsidDel="005B708C">
                <w:rPr>
                  <w:color w:val="000000"/>
                  <w:sz w:val="22"/>
                </w:rPr>
                <w:delText>Verbeek Translation Rule/ WF-Net Plugin in ProM</w:delText>
              </w:r>
            </w:del>
          </w:p>
        </w:tc>
        <w:tc>
          <w:tcPr>
            <w:tcW w:w="627" w:type="pct"/>
            <w:shd w:val="clear" w:color="auto" w:fill="auto"/>
          </w:tcPr>
          <w:p w14:paraId="24896C1C" w14:textId="157C1128" w:rsidR="000008DA" w:rsidRPr="00FE792C" w:rsidDel="005B708C" w:rsidRDefault="000008DA">
            <w:pPr>
              <w:spacing w:after="0" w:line="0" w:lineRule="atLeast"/>
              <w:rPr>
                <w:del w:id="6539" w:author="arkat" w:date="2017-09-18T19:54:00Z"/>
                <w:color w:val="000000"/>
                <w:sz w:val="22"/>
              </w:rPr>
            </w:pPr>
            <w:del w:id="6540" w:author="arkat" w:date="2017-09-18T19:54:00Z">
              <w:r w:rsidRPr="00FE792C" w:rsidDel="005B708C">
                <w:rPr>
                  <w:color w:val="000000"/>
                  <w:sz w:val="22"/>
                </w:rPr>
                <w:delText>EPC to Petri Net</w:delText>
              </w:r>
            </w:del>
          </w:p>
        </w:tc>
        <w:tc>
          <w:tcPr>
            <w:tcW w:w="835" w:type="pct"/>
            <w:shd w:val="clear" w:color="auto" w:fill="auto"/>
          </w:tcPr>
          <w:p w14:paraId="470535F4" w14:textId="53AAE766" w:rsidR="000008DA" w:rsidRPr="00FE792C" w:rsidDel="005B708C" w:rsidRDefault="000008DA">
            <w:pPr>
              <w:spacing w:after="0" w:line="0" w:lineRule="atLeast"/>
              <w:rPr>
                <w:del w:id="6541" w:author="arkat" w:date="2017-09-18T19:54:00Z"/>
                <w:color w:val="000000"/>
                <w:sz w:val="22"/>
              </w:rPr>
              <w:pPrChange w:id="6542" w:author="arkat" w:date="2017-09-29T22:49:00Z">
                <w:pPr>
                  <w:spacing w:after="0" w:line="0" w:lineRule="atLeast"/>
                  <w:jc w:val="center"/>
                </w:pPr>
              </w:pPrChange>
            </w:pPr>
            <w:del w:id="6543" w:author="arkat" w:date="2017-09-18T19:54:00Z">
              <w:r w:rsidRPr="00FE792C" w:rsidDel="005B708C">
                <w:rPr>
                  <w:color w:val="000000"/>
                  <w:sz w:val="22"/>
                </w:rPr>
                <w:delText>-</w:delText>
              </w:r>
            </w:del>
          </w:p>
        </w:tc>
        <w:tc>
          <w:tcPr>
            <w:tcW w:w="1305" w:type="pct"/>
            <w:shd w:val="clear" w:color="auto" w:fill="auto"/>
          </w:tcPr>
          <w:p w14:paraId="2DF3ABEE" w14:textId="5E7C12EA" w:rsidR="000008DA" w:rsidRPr="00FE792C" w:rsidDel="005B708C" w:rsidRDefault="000008DA">
            <w:pPr>
              <w:spacing w:after="0" w:line="0" w:lineRule="atLeast"/>
              <w:rPr>
                <w:del w:id="6544" w:author="arkat" w:date="2017-09-18T19:54:00Z"/>
                <w:color w:val="000000"/>
                <w:sz w:val="22"/>
              </w:rPr>
              <w:pPrChange w:id="6545" w:author="arkat" w:date="2017-09-29T22:49:00Z">
                <w:pPr>
                  <w:spacing w:after="0" w:line="0" w:lineRule="atLeast"/>
                  <w:jc w:val="center"/>
                </w:pPr>
              </w:pPrChange>
            </w:pPr>
          </w:p>
        </w:tc>
      </w:tr>
      <w:tr w:rsidR="000008DA" w:rsidRPr="00FE792C" w:rsidDel="005B708C" w14:paraId="4A500A79" w14:textId="75B5DDE5" w:rsidTr="000008DA">
        <w:trPr>
          <w:trHeight w:val="526"/>
          <w:del w:id="6546" w:author="arkat" w:date="2017-09-18T19:54:00Z"/>
        </w:trPr>
        <w:tc>
          <w:tcPr>
            <w:tcW w:w="533" w:type="pct"/>
            <w:vMerge w:val="restart"/>
            <w:shd w:val="clear" w:color="auto" w:fill="auto"/>
          </w:tcPr>
          <w:p w14:paraId="3D2B7ACB" w14:textId="4EC63D59" w:rsidR="000008DA" w:rsidRPr="00FE792C" w:rsidDel="005B708C" w:rsidRDefault="000008DA">
            <w:pPr>
              <w:spacing w:after="0" w:line="0" w:lineRule="atLeast"/>
              <w:rPr>
                <w:del w:id="6547" w:author="arkat" w:date="2017-09-18T19:54:00Z"/>
                <w:color w:val="000000"/>
                <w:sz w:val="22"/>
              </w:rPr>
            </w:pPr>
            <w:del w:id="6548" w:author="arkat" w:date="2017-09-18T19:54:00Z">
              <w:r w:rsidRPr="00FE792C" w:rsidDel="005B708C">
                <w:rPr>
                  <w:color w:val="000000"/>
                  <w:sz w:val="22"/>
                </w:rPr>
                <w:delText>Petri Nets to UML AD</w:delText>
              </w:r>
            </w:del>
          </w:p>
        </w:tc>
        <w:tc>
          <w:tcPr>
            <w:tcW w:w="604" w:type="pct"/>
            <w:shd w:val="clear" w:color="auto" w:fill="auto"/>
          </w:tcPr>
          <w:p w14:paraId="48128E4B" w14:textId="262C66A9" w:rsidR="000008DA" w:rsidRPr="00FE792C" w:rsidDel="005B708C" w:rsidRDefault="000008DA">
            <w:pPr>
              <w:spacing w:after="0" w:line="0" w:lineRule="atLeast"/>
              <w:rPr>
                <w:del w:id="6549" w:author="arkat" w:date="2017-09-18T19:54:00Z"/>
                <w:color w:val="000000"/>
                <w:sz w:val="22"/>
              </w:rPr>
            </w:pPr>
            <w:del w:id="6550" w:author="arkat" w:date="2017-09-18T19:54:00Z">
              <w:r w:rsidRPr="00FE792C" w:rsidDel="005B708C">
                <w:rPr>
                  <w:color w:val="000000"/>
                  <w:sz w:val="22"/>
                </w:rPr>
                <w:delText xml:space="preserve">Maneerat and </w:delText>
              </w:r>
              <w:r w:rsidR="003633A2" w:rsidDel="005B708C">
                <w:fldChar w:fldCharType="begin"/>
              </w:r>
              <w:r w:rsidR="003633A2" w:rsidDel="005B708C">
                <w:delInstrText xml:space="preserve"> HYPERLINK "https://scholar.google.co.id/citations?user=s5tLL4oAAAAJ&amp;hl=id&amp;oi=sra" </w:delInstrText>
              </w:r>
              <w:r w:rsidR="003633A2" w:rsidDel="005B708C">
                <w:fldChar w:fldCharType="separate"/>
              </w:r>
              <w:r w:rsidRPr="00FE792C" w:rsidDel="005B708C">
                <w:rPr>
                  <w:color w:val="000000"/>
                  <w:sz w:val="22"/>
                </w:rPr>
                <w:delText>Vatanawood</w:delText>
              </w:r>
              <w:r w:rsidR="003633A2" w:rsidDel="005B708C">
                <w:rPr>
                  <w:color w:val="000000"/>
                  <w:sz w:val="22"/>
                </w:rPr>
                <w:fldChar w:fldCharType="end"/>
              </w:r>
              <w:r w:rsidRPr="00FE792C" w:rsidDel="005B708C">
                <w:rPr>
                  <w:color w:val="000000"/>
                  <w:sz w:val="22"/>
                </w:rPr>
                <w:delText xml:space="preserve"> </w:delText>
              </w:r>
              <w:r w:rsidRPr="00FE792C" w:rsidDel="005B708C">
                <w:rPr>
                  <w:color w:val="000000"/>
                  <w:sz w:val="22"/>
                </w:rPr>
                <w:fldChar w:fldCharType="begin" w:fldLock="1"/>
              </w:r>
              <w:r w:rsidR="003633A2" w:rsidDel="005B708C">
                <w:rPr>
                  <w:color w:val="000000"/>
                  <w:sz w:val="22"/>
                </w:rPr>
                <w:delInstrText>ADDIN CSL_CITATION { "citationItems" : [ { "id" : "ITEM-1", "itemData" : { "ISBN" : "9781509020331", "author" : [ { "dropping-particle" : "", "family" : "Maneerat", "given" : "Nattira", "non-dropping-particle" : "", "parse-names" : false, "suffix" : "" } ], "id" : "ITEM-1", "issued" : { "date-parts" : [ [ "2016" ] ] }, "title" : "Translation UML Activity Diagram into Colored Petri Net with Inscription", "type" : "article-journal" }, "uris" : [ "http://www.mendeley.com/documents/?uuid=b02d6602-ecd7-4d06-b1f8-68d35d5fd2b2" ] } ], "mendeley" : { "formattedCitation" : "(Maneerat, 2016)", "plainTextFormattedCitation" : "(Maneerat, 2016)", "previouslyFormattedCitation" : "[63]"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(Maneerat, 2016)</w:delText>
              </w:r>
              <w:r w:rsidRPr="00FE792C" w:rsidDel="005B708C">
                <w:rPr>
                  <w:color w:val="000000"/>
                  <w:sz w:val="22"/>
                </w:rPr>
                <w:fldChar w:fldCharType="end"/>
              </w:r>
            </w:del>
          </w:p>
        </w:tc>
        <w:tc>
          <w:tcPr>
            <w:tcW w:w="1097" w:type="pct"/>
            <w:shd w:val="clear" w:color="auto" w:fill="auto"/>
          </w:tcPr>
          <w:p w14:paraId="0AE9B734" w14:textId="106B2761" w:rsidR="000008DA" w:rsidRPr="00FE792C" w:rsidDel="005B708C" w:rsidRDefault="000008DA">
            <w:pPr>
              <w:spacing w:after="0" w:line="0" w:lineRule="atLeast"/>
              <w:rPr>
                <w:del w:id="6551" w:author="arkat" w:date="2017-09-18T19:54:00Z"/>
                <w:color w:val="000000"/>
                <w:sz w:val="22"/>
              </w:rPr>
            </w:pPr>
            <w:del w:id="6552" w:author="arkat" w:date="2017-09-18T19:54:00Z">
              <w:r w:rsidRPr="00FE792C" w:rsidDel="005B708C">
                <w:rPr>
                  <w:color w:val="000000"/>
                  <w:sz w:val="22"/>
                </w:rPr>
                <w:delText>AD-CPNI Translation Rule/ NA</w:delText>
              </w:r>
            </w:del>
          </w:p>
        </w:tc>
        <w:tc>
          <w:tcPr>
            <w:tcW w:w="627" w:type="pct"/>
            <w:vMerge w:val="restart"/>
            <w:shd w:val="clear" w:color="auto" w:fill="auto"/>
          </w:tcPr>
          <w:p w14:paraId="43260535" w14:textId="79D280BD" w:rsidR="000008DA" w:rsidRPr="00FE792C" w:rsidDel="005B708C" w:rsidRDefault="000008DA">
            <w:pPr>
              <w:spacing w:after="0" w:line="0" w:lineRule="atLeast"/>
              <w:rPr>
                <w:del w:id="6553" w:author="arkat" w:date="2017-09-18T19:54:00Z"/>
                <w:color w:val="000000"/>
                <w:sz w:val="22"/>
              </w:rPr>
            </w:pPr>
            <w:del w:id="6554" w:author="arkat" w:date="2017-09-18T19:54:00Z">
              <w:r w:rsidRPr="00FE792C" w:rsidDel="005B708C">
                <w:rPr>
                  <w:color w:val="000000"/>
                  <w:sz w:val="22"/>
                </w:rPr>
                <w:delText>UML AD to Petri Nets</w:delText>
              </w:r>
            </w:del>
          </w:p>
        </w:tc>
        <w:tc>
          <w:tcPr>
            <w:tcW w:w="835" w:type="pct"/>
            <w:vMerge w:val="restart"/>
            <w:shd w:val="clear" w:color="auto" w:fill="auto"/>
          </w:tcPr>
          <w:p w14:paraId="24A28864" w14:textId="1BA1BDF6" w:rsidR="000008DA" w:rsidRPr="00FE792C" w:rsidDel="005B708C" w:rsidRDefault="000008DA">
            <w:pPr>
              <w:spacing w:after="0" w:line="0" w:lineRule="atLeast"/>
              <w:rPr>
                <w:del w:id="6555" w:author="arkat" w:date="2017-09-18T19:54:00Z"/>
                <w:color w:val="000000"/>
                <w:sz w:val="22"/>
              </w:rPr>
              <w:pPrChange w:id="6556" w:author="arkat" w:date="2017-09-29T22:49:00Z">
                <w:pPr>
                  <w:spacing w:after="0" w:line="0" w:lineRule="atLeast"/>
                  <w:jc w:val="center"/>
                </w:pPr>
              </w:pPrChange>
            </w:pPr>
            <w:del w:id="6557" w:author="arkat" w:date="2017-09-18T19:54:00Z">
              <w:r w:rsidRPr="00FE792C" w:rsidDel="005B708C">
                <w:rPr>
                  <w:color w:val="000000"/>
                  <w:sz w:val="22"/>
                </w:rPr>
                <w:delText>-</w:delText>
              </w:r>
            </w:del>
          </w:p>
        </w:tc>
        <w:tc>
          <w:tcPr>
            <w:tcW w:w="1305" w:type="pct"/>
            <w:vMerge w:val="restart"/>
            <w:shd w:val="clear" w:color="auto" w:fill="auto"/>
          </w:tcPr>
          <w:p w14:paraId="0A571868" w14:textId="27013E0A" w:rsidR="000008DA" w:rsidRPr="00FE792C" w:rsidDel="005B708C" w:rsidRDefault="000008DA">
            <w:pPr>
              <w:spacing w:after="0" w:line="0" w:lineRule="atLeast"/>
              <w:rPr>
                <w:del w:id="6558" w:author="arkat" w:date="2017-09-18T19:54:00Z"/>
                <w:color w:val="000000"/>
                <w:sz w:val="22"/>
              </w:rPr>
              <w:pPrChange w:id="6559" w:author="arkat" w:date="2017-09-29T22:49:00Z">
                <w:pPr>
                  <w:spacing w:after="0" w:line="0" w:lineRule="atLeast"/>
                  <w:jc w:val="center"/>
                </w:pPr>
              </w:pPrChange>
            </w:pPr>
          </w:p>
        </w:tc>
      </w:tr>
      <w:tr w:rsidR="000008DA" w:rsidRPr="00FE792C" w:rsidDel="005B708C" w14:paraId="6D2A83DC" w14:textId="5F6EECDA" w:rsidTr="000008DA">
        <w:trPr>
          <w:trHeight w:val="181"/>
          <w:del w:id="6560" w:author="arkat" w:date="2017-09-18T19:54:00Z"/>
        </w:trPr>
        <w:tc>
          <w:tcPr>
            <w:tcW w:w="533" w:type="pct"/>
            <w:vMerge/>
            <w:shd w:val="clear" w:color="auto" w:fill="auto"/>
          </w:tcPr>
          <w:p w14:paraId="7BAEA2BD" w14:textId="5D0E9958" w:rsidR="000008DA" w:rsidRPr="00FE792C" w:rsidDel="005B708C" w:rsidRDefault="000008DA">
            <w:pPr>
              <w:spacing w:after="0" w:line="0" w:lineRule="atLeast"/>
              <w:rPr>
                <w:del w:id="6561" w:author="arkat" w:date="2017-09-18T19:54:00Z"/>
                <w:color w:val="000000"/>
                <w:sz w:val="22"/>
              </w:rPr>
            </w:pPr>
          </w:p>
        </w:tc>
        <w:tc>
          <w:tcPr>
            <w:tcW w:w="604" w:type="pct"/>
            <w:shd w:val="clear" w:color="auto" w:fill="auto"/>
          </w:tcPr>
          <w:p w14:paraId="75A6243E" w14:textId="141DA840" w:rsidR="000008DA" w:rsidRPr="00FE792C" w:rsidDel="005B708C" w:rsidRDefault="003633A2">
            <w:pPr>
              <w:spacing w:after="0" w:line="0" w:lineRule="atLeast"/>
              <w:rPr>
                <w:del w:id="6562" w:author="arkat" w:date="2017-09-18T19:54:00Z"/>
                <w:color w:val="000000"/>
                <w:sz w:val="22"/>
              </w:rPr>
            </w:pPr>
            <w:del w:id="6563" w:author="arkat" w:date="2017-09-18T19:54:00Z">
              <w:r w:rsidDel="005B708C">
                <w:fldChar w:fldCharType="begin"/>
              </w:r>
              <w:r w:rsidDel="005B708C">
                <w:delInstrText xml:space="preserve"> HYPERLINK "https://scholar.google.co.id/citations?user=8Xg5sQkAAAAJ&amp;hl=id&amp;oi=sra" </w:delInstrText>
              </w:r>
              <w:r w:rsidDel="005B708C">
                <w:fldChar w:fldCharType="separate"/>
              </w:r>
              <w:r w:rsidR="000008DA" w:rsidRPr="00FE792C" w:rsidDel="005B708C">
                <w:rPr>
                  <w:color w:val="000000"/>
                  <w:sz w:val="22"/>
                </w:rPr>
                <w:delText>Staines</w:delText>
              </w:r>
              <w:r w:rsidDel="005B708C">
                <w:rPr>
                  <w:color w:val="000000"/>
                  <w:sz w:val="22"/>
                </w:rPr>
                <w:fldChar w:fldCharType="end"/>
              </w:r>
              <w:r w:rsidR="000008DA" w:rsidRPr="00FE792C" w:rsidDel="005B708C">
                <w:rPr>
                  <w:color w:val="000000"/>
                  <w:sz w:val="22"/>
                </w:rPr>
                <w:delText xml:space="preserve"> </w:delText>
              </w:r>
              <w:r w:rsidR="000008DA" w:rsidRPr="00FE792C" w:rsidDel="005B708C">
                <w:rPr>
                  <w:color w:val="000000"/>
                  <w:sz w:val="22"/>
                </w:rPr>
                <w:fldChar w:fldCharType="begin" w:fldLock="1"/>
              </w:r>
              <w:r w:rsidDel="005B708C">
                <w:rPr>
                  <w:color w:val="000000"/>
                  <w:sz w:val="22"/>
                </w:rPr>
                <w:delInstrText>ADDIN CSL_CITATION { "citationItems" : [ { "id" : "ITEM-1", "itemData" : { "DOI" : "10.1109/ECBS.2008.12", "ISBN" : "0769531415", "abstract" : "This paper describes how UML 2 Activity diagrams can be intuitively translated into Petri net notations. The UML2 specification states that activities are based on Petri net semantics. The transformation of UML 2 Activity diagrams into Petri net semantics have been researched for various reasons. Translating UML activities into Petri nets creates new problems. The Petri net diagrams are (i) more complex (ii) contain more nodes and edges, (iii) unsuitable for visualization by stakeholders. A solution to this problem is to translate the UML activity diagram into a Fundamental Modeling Concepts Petri net diagram compact notation. This can be converted to a colored Petri net (CPN) for execution and validation. A case study taken from a web ordering system activity is used for explaining and illustrating this concept.", "author" : [ { "dropping-particle" : "", "family" : "Staines", "given" : "Tony Spiteri", "non-dropping-particle" : "", "parse-names" : false, "suffix" : "" } ], "container-title" : "Proceedings - Fifteenth IEEE International Conference and Workshops on the Engineering of Computer-Based Systems, ECBS 2008", "id" : "ITEM-1", "issued" : { "date-parts" : [ [ "2008" ] ] }, "page" : "191-200", "title" : "Intuitive mapping of UML 2 activity diagrams into fundamental modeling concept Petri net diagrams and colored Petri nets", "type" : "article-journal" }, "uris" : [ "http://www.mendeley.com/documents/?uuid=fe21d04f-d1de-4539-b9ab-0c8e8336d2d7" ] } ], "mendeley" : { "formattedCitation" : "(Staines, 2008)", "plainTextFormattedCitation" : "(Staines, 2008)", "previouslyFormattedCitation" : "[64]" }, "properties" : { "noteIndex" : 0 }, "schema" : "https://github.com/citation-style-language/schema/raw/master/csl-citation.json" }</w:delInstrText>
              </w:r>
              <w:r w:rsidR="000008DA" w:rsidRPr="00FE792C" w:rsidDel="005B708C">
                <w:rPr>
                  <w:color w:val="000000"/>
                  <w:sz w:val="22"/>
                </w:rPr>
                <w:fldChar w:fldCharType="separate"/>
              </w:r>
              <w:r w:rsidRPr="003633A2" w:rsidDel="005B708C">
                <w:rPr>
                  <w:noProof/>
                  <w:color w:val="000000"/>
                  <w:sz w:val="22"/>
                </w:rPr>
                <w:delText>(Staines, 2008)</w:delText>
              </w:r>
              <w:r w:rsidR="000008DA" w:rsidRPr="00FE792C" w:rsidDel="005B708C">
                <w:rPr>
                  <w:color w:val="000000"/>
                  <w:sz w:val="22"/>
                </w:rPr>
                <w:fldChar w:fldCharType="end"/>
              </w:r>
            </w:del>
          </w:p>
        </w:tc>
        <w:tc>
          <w:tcPr>
            <w:tcW w:w="1097" w:type="pct"/>
            <w:shd w:val="clear" w:color="auto" w:fill="auto"/>
          </w:tcPr>
          <w:p w14:paraId="01C95AD5" w14:textId="50CC6C93" w:rsidR="000008DA" w:rsidRPr="00FE792C" w:rsidDel="005B708C" w:rsidRDefault="000008DA">
            <w:pPr>
              <w:spacing w:after="0" w:line="0" w:lineRule="atLeast"/>
              <w:rPr>
                <w:del w:id="6564" w:author="arkat" w:date="2017-09-18T19:54:00Z"/>
                <w:color w:val="000000"/>
                <w:sz w:val="22"/>
              </w:rPr>
            </w:pPr>
            <w:del w:id="6565" w:author="arkat" w:date="2017-09-18T19:54:00Z">
              <w:r w:rsidRPr="00FE792C" w:rsidDel="005B708C">
                <w:rPr>
                  <w:color w:val="000000"/>
                  <w:sz w:val="22"/>
                </w:rPr>
                <w:delText>Intuitive Mapping Rule/ NA</w:delText>
              </w:r>
            </w:del>
          </w:p>
        </w:tc>
        <w:tc>
          <w:tcPr>
            <w:tcW w:w="627" w:type="pct"/>
            <w:vMerge/>
            <w:shd w:val="clear" w:color="auto" w:fill="auto"/>
          </w:tcPr>
          <w:p w14:paraId="24AE5E0B" w14:textId="4D6E2EA0" w:rsidR="000008DA" w:rsidRPr="00FE792C" w:rsidDel="005B708C" w:rsidRDefault="000008DA">
            <w:pPr>
              <w:spacing w:after="0" w:line="0" w:lineRule="atLeast"/>
              <w:rPr>
                <w:del w:id="6566" w:author="arkat" w:date="2017-09-18T19:54:00Z"/>
                <w:color w:val="000000"/>
                <w:sz w:val="22"/>
              </w:rPr>
            </w:pPr>
          </w:p>
        </w:tc>
        <w:tc>
          <w:tcPr>
            <w:tcW w:w="835" w:type="pct"/>
            <w:vMerge/>
            <w:shd w:val="clear" w:color="auto" w:fill="auto"/>
          </w:tcPr>
          <w:p w14:paraId="505A9C79" w14:textId="16FF8732" w:rsidR="000008DA" w:rsidRPr="00FE792C" w:rsidDel="005B708C" w:rsidRDefault="000008DA">
            <w:pPr>
              <w:spacing w:after="0" w:line="0" w:lineRule="atLeast"/>
              <w:rPr>
                <w:del w:id="6567" w:author="arkat" w:date="2017-09-18T19:54:00Z"/>
                <w:color w:val="000000"/>
                <w:sz w:val="22"/>
              </w:rPr>
              <w:pPrChange w:id="6568" w:author="arkat" w:date="2017-09-29T22:49:00Z">
                <w:pPr>
                  <w:spacing w:after="0" w:line="0" w:lineRule="atLeast"/>
                  <w:jc w:val="center"/>
                </w:pPr>
              </w:pPrChange>
            </w:pPr>
          </w:p>
        </w:tc>
        <w:tc>
          <w:tcPr>
            <w:tcW w:w="1305" w:type="pct"/>
            <w:vMerge/>
            <w:shd w:val="clear" w:color="auto" w:fill="auto"/>
          </w:tcPr>
          <w:p w14:paraId="3F319B95" w14:textId="63F23F2F" w:rsidR="000008DA" w:rsidRPr="00FE792C" w:rsidDel="005B708C" w:rsidRDefault="000008DA">
            <w:pPr>
              <w:spacing w:after="0" w:line="0" w:lineRule="atLeast"/>
              <w:rPr>
                <w:del w:id="6569" w:author="arkat" w:date="2017-09-18T19:54:00Z"/>
                <w:color w:val="000000"/>
                <w:sz w:val="22"/>
              </w:rPr>
              <w:pPrChange w:id="6570" w:author="arkat" w:date="2017-09-29T22:49:00Z">
                <w:pPr>
                  <w:spacing w:after="0" w:line="0" w:lineRule="atLeast"/>
                  <w:jc w:val="center"/>
                </w:pPr>
              </w:pPrChange>
            </w:pPr>
          </w:p>
        </w:tc>
      </w:tr>
      <w:tr w:rsidR="000008DA" w:rsidRPr="00FE792C" w:rsidDel="005B708C" w14:paraId="17B4EA41" w14:textId="59E7CCB1" w:rsidTr="000008DA">
        <w:trPr>
          <w:trHeight w:val="260"/>
          <w:del w:id="6571" w:author="arkat" w:date="2017-09-18T19:54:00Z"/>
        </w:trPr>
        <w:tc>
          <w:tcPr>
            <w:tcW w:w="533" w:type="pct"/>
            <w:vMerge/>
            <w:shd w:val="clear" w:color="auto" w:fill="auto"/>
          </w:tcPr>
          <w:p w14:paraId="13117BDF" w14:textId="3D814DEC" w:rsidR="000008DA" w:rsidRPr="00FE792C" w:rsidDel="005B708C" w:rsidRDefault="000008DA">
            <w:pPr>
              <w:spacing w:after="0" w:line="0" w:lineRule="atLeast"/>
              <w:rPr>
                <w:del w:id="6572" w:author="arkat" w:date="2017-09-18T19:54:00Z"/>
                <w:color w:val="000000"/>
                <w:sz w:val="22"/>
              </w:rPr>
            </w:pPr>
          </w:p>
        </w:tc>
        <w:tc>
          <w:tcPr>
            <w:tcW w:w="604" w:type="pct"/>
            <w:shd w:val="clear" w:color="auto" w:fill="auto"/>
          </w:tcPr>
          <w:p w14:paraId="20C9D1B0" w14:textId="249731B3" w:rsidR="000008DA" w:rsidRPr="00FE792C" w:rsidDel="005B708C" w:rsidRDefault="000008DA">
            <w:pPr>
              <w:spacing w:after="0" w:line="0" w:lineRule="atLeast"/>
              <w:rPr>
                <w:del w:id="6573" w:author="arkat" w:date="2017-09-18T19:54:00Z"/>
                <w:color w:val="000000"/>
                <w:sz w:val="22"/>
              </w:rPr>
            </w:pPr>
            <w:del w:id="6574" w:author="arkat" w:date="2017-09-18T19:54:00Z">
              <w:r w:rsidRPr="00FE792C" w:rsidDel="005B708C">
                <w:rPr>
                  <w:color w:val="000000"/>
                  <w:sz w:val="22"/>
                </w:rPr>
                <w:delText xml:space="preserve">Trickovic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"Trickovi\u00e9", "given" : "I", "non-dropping-particle" : "", "parse-names" : false, "suffix" : "" } ], "container-title" : "Emisamsorg", "id" : "ITEM-1", "issue" : "3", "issued" : { "date-parts" : [ [ "2000" ] ] }, "page" : "161-171", "title" : "Formalizing Activity Diagram of Uml By Petri Nets", "type" : "article", "volume" : "30" }, "uris" : [ "http://www.mendeley.com/documents/?uuid=b1743237-bc6c-4ae9-ab6d-2071008427a2" ] } ], "mendeley" : { "formattedCitation" : "(Trickovi\u00e9, 2000)", "plainTextFormattedCitation" : "(Trickovi\u00e9, 2000)", "previouslyFormattedCitation" : "[66]"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(Trickovié, 2000)</w:delText>
              </w:r>
              <w:r w:rsidRPr="00FE792C" w:rsidDel="005B708C">
                <w:rPr>
                  <w:color w:val="000000"/>
                  <w:sz w:val="22"/>
                </w:rPr>
                <w:fldChar w:fldCharType="end"/>
              </w:r>
            </w:del>
          </w:p>
        </w:tc>
        <w:tc>
          <w:tcPr>
            <w:tcW w:w="1097" w:type="pct"/>
            <w:shd w:val="clear" w:color="auto" w:fill="auto"/>
          </w:tcPr>
          <w:p w14:paraId="797DFED6" w14:textId="575A6722" w:rsidR="000008DA" w:rsidRPr="00FE792C" w:rsidDel="005B708C" w:rsidRDefault="000008DA">
            <w:pPr>
              <w:spacing w:after="0" w:line="0" w:lineRule="atLeast"/>
              <w:rPr>
                <w:del w:id="6575" w:author="arkat" w:date="2017-09-18T19:54:00Z"/>
                <w:color w:val="000000"/>
                <w:sz w:val="22"/>
              </w:rPr>
            </w:pPr>
            <w:del w:id="6576" w:author="arkat" w:date="2017-09-18T19:54:00Z">
              <w:r w:rsidRPr="00FE792C" w:rsidDel="005B708C">
                <w:rPr>
                  <w:color w:val="000000"/>
                  <w:sz w:val="22"/>
                </w:rPr>
                <w:delText>Transformation Rule/ NA</w:delText>
              </w:r>
            </w:del>
          </w:p>
        </w:tc>
        <w:tc>
          <w:tcPr>
            <w:tcW w:w="627" w:type="pct"/>
            <w:vMerge/>
            <w:shd w:val="clear" w:color="auto" w:fill="auto"/>
          </w:tcPr>
          <w:p w14:paraId="71A656E5" w14:textId="42336BA7" w:rsidR="000008DA" w:rsidRPr="00FE792C" w:rsidDel="005B708C" w:rsidRDefault="000008DA">
            <w:pPr>
              <w:spacing w:after="0" w:line="0" w:lineRule="atLeast"/>
              <w:rPr>
                <w:del w:id="6577" w:author="arkat" w:date="2017-09-18T19:54:00Z"/>
                <w:color w:val="000000"/>
                <w:sz w:val="22"/>
              </w:rPr>
            </w:pPr>
          </w:p>
        </w:tc>
        <w:tc>
          <w:tcPr>
            <w:tcW w:w="835" w:type="pct"/>
            <w:vMerge/>
            <w:shd w:val="clear" w:color="auto" w:fill="auto"/>
          </w:tcPr>
          <w:p w14:paraId="15607279" w14:textId="49B5B983" w:rsidR="000008DA" w:rsidRPr="00FE792C" w:rsidDel="005B708C" w:rsidRDefault="000008DA">
            <w:pPr>
              <w:spacing w:after="0" w:line="0" w:lineRule="atLeast"/>
              <w:rPr>
                <w:del w:id="6578" w:author="arkat" w:date="2017-09-18T19:54:00Z"/>
                <w:color w:val="000000"/>
                <w:sz w:val="22"/>
              </w:rPr>
              <w:pPrChange w:id="6579" w:author="arkat" w:date="2017-09-29T22:49:00Z">
                <w:pPr>
                  <w:spacing w:after="0" w:line="0" w:lineRule="atLeast"/>
                  <w:jc w:val="center"/>
                </w:pPr>
              </w:pPrChange>
            </w:pPr>
          </w:p>
        </w:tc>
        <w:tc>
          <w:tcPr>
            <w:tcW w:w="1305" w:type="pct"/>
            <w:vMerge/>
            <w:shd w:val="clear" w:color="auto" w:fill="auto"/>
          </w:tcPr>
          <w:p w14:paraId="3014595C" w14:textId="5B9ABA3E" w:rsidR="000008DA" w:rsidRPr="00FE792C" w:rsidDel="005B708C" w:rsidRDefault="000008DA">
            <w:pPr>
              <w:spacing w:after="0" w:line="0" w:lineRule="atLeast"/>
              <w:rPr>
                <w:del w:id="6580" w:author="arkat" w:date="2017-09-18T19:54:00Z"/>
                <w:color w:val="000000"/>
                <w:sz w:val="22"/>
              </w:rPr>
              <w:pPrChange w:id="6581" w:author="arkat" w:date="2017-09-29T22:49:00Z">
                <w:pPr>
                  <w:spacing w:after="0" w:line="0" w:lineRule="atLeast"/>
                  <w:jc w:val="center"/>
                </w:pPr>
              </w:pPrChange>
            </w:pPr>
          </w:p>
        </w:tc>
      </w:tr>
      <w:tr w:rsidR="000008DA" w:rsidRPr="00FE792C" w:rsidDel="005B708C" w14:paraId="2C71E748" w14:textId="2EF8211F" w:rsidTr="000008DA">
        <w:trPr>
          <w:trHeight w:val="260"/>
          <w:del w:id="6582" w:author="arkat" w:date="2017-09-18T19:54:00Z"/>
        </w:trPr>
        <w:tc>
          <w:tcPr>
            <w:tcW w:w="533" w:type="pct"/>
            <w:vMerge/>
            <w:shd w:val="clear" w:color="auto" w:fill="auto"/>
          </w:tcPr>
          <w:p w14:paraId="128B6C33" w14:textId="2CA478EB" w:rsidR="000008DA" w:rsidRPr="00FE792C" w:rsidDel="005B708C" w:rsidRDefault="000008DA">
            <w:pPr>
              <w:spacing w:after="0" w:line="0" w:lineRule="atLeast"/>
              <w:rPr>
                <w:del w:id="6583" w:author="arkat" w:date="2017-09-18T19:54:00Z"/>
                <w:color w:val="000000"/>
                <w:sz w:val="22"/>
              </w:rPr>
            </w:pPr>
          </w:p>
        </w:tc>
        <w:tc>
          <w:tcPr>
            <w:tcW w:w="604" w:type="pct"/>
            <w:shd w:val="clear" w:color="auto" w:fill="auto"/>
          </w:tcPr>
          <w:p w14:paraId="09C296EE" w14:textId="3CBFA850" w:rsidR="000008DA" w:rsidRPr="00FE792C" w:rsidDel="005B708C" w:rsidRDefault="000008DA">
            <w:pPr>
              <w:spacing w:after="0" w:line="0" w:lineRule="atLeast"/>
              <w:rPr>
                <w:del w:id="6584" w:author="arkat" w:date="2017-09-18T19:54:00Z"/>
                <w:color w:val="000000"/>
                <w:sz w:val="22"/>
              </w:rPr>
            </w:pPr>
            <w:del w:id="6585" w:author="arkat" w:date="2017-09-18T19:54:00Z">
              <w:r w:rsidRPr="00FE792C" w:rsidDel="005B708C">
                <w:rPr>
                  <w:color w:val="000000"/>
                  <w:sz w:val="22"/>
                </w:rPr>
                <w:delText xml:space="preserve">Hu and Shat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"Hu", "given" : "Zhaoxia", "non-dropping-particle" : "", "parse-names" : false, "suffix" : "" }, { "dropping-particle" : "", "family" : "Shatz", "given" : "Sol M", "non-dropping-particle" : "", "parse-names" : false, "suffix" : "" } ], "container-title" : "Seke", "id" : "ITEM-1", "issued" : { "date-parts" : [ [ "2004" ] ] }, "page" : "213-219", "title" : "Mapping UML Diagrams to a Petri Net Notation for System Simulation", "type" : "article-journal" }, "uris" : [ "http://www.mendeley.com/documents/?uuid=ff18d442-061f-4b5d-a2ce-275a0602cdc6" ] } ], "mendeley" : { "formattedCitation" : "(Hu &amp; Shatz, 2004)", "plainTextFormattedCitation" : "(Hu &amp; Shatz, 2004)", "previouslyFormattedCitation" : "[67]"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(Hu &amp; Shatz, 2004)</w:delText>
              </w:r>
              <w:r w:rsidRPr="00FE792C" w:rsidDel="005B708C">
                <w:rPr>
                  <w:color w:val="000000"/>
                  <w:sz w:val="22"/>
                </w:rPr>
                <w:fldChar w:fldCharType="end"/>
              </w:r>
            </w:del>
          </w:p>
        </w:tc>
        <w:tc>
          <w:tcPr>
            <w:tcW w:w="1097" w:type="pct"/>
            <w:shd w:val="clear" w:color="auto" w:fill="auto"/>
          </w:tcPr>
          <w:p w14:paraId="0924D6FF" w14:textId="1FA8CFD8" w:rsidR="000008DA" w:rsidRPr="00FE792C" w:rsidDel="005B708C" w:rsidRDefault="000008DA">
            <w:pPr>
              <w:spacing w:after="0" w:line="0" w:lineRule="atLeast"/>
              <w:rPr>
                <w:del w:id="6586" w:author="arkat" w:date="2017-09-18T19:54:00Z"/>
                <w:color w:val="000000"/>
                <w:sz w:val="22"/>
              </w:rPr>
            </w:pPr>
            <w:del w:id="6587" w:author="arkat" w:date="2017-09-18T19:54:00Z">
              <w:r w:rsidRPr="00FE792C" w:rsidDel="005B708C">
                <w:rPr>
                  <w:color w:val="000000"/>
                  <w:sz w:val="22"/>
                </w:rPr>
                <w:delText>Mapping Rule/ Prototype Tool</w:delText>
              </w:r>
            </w:del>
          </w:p>
        </w:tc>
        <w:tc>
          <w:tcPr>
            <w:tcW w:w="627" w:type="pct"/>
            <w:vMerge/>
            <w:shd w:val="clear" w:color="auto" w:fill="auto"/>
          </w:tcPr>
          <w:p w14:paraId="6558A065" w14:textId="2A3A4F96" w:rsidR="000008DA" w:rsidRPr="00FE792C" w:rsidDel="005B708C" w:rsidRDefault="000008DA">
            <w:pPr>
              <w:spacing w:after="0" w:line="0" w:lineRule="atLeast"/>
              <w:rPr>
                <w:del w:id="6588" w:author="arkat" w:date="2017-09-18T19:54:00Z"/>
                <w:color w:val="000000"/>
                <w:sz w:val="22"/>
              </w:rPr>
            </w:pPr>
          </w:p>
        </w:tc>
        <w:tc>
          <w:tcPr>
            <w:tcW w:w="835" w:type="pct"/>
            <w:vMerge/>
            <w:shd w:val="clear" w:color="auto" w:fill="auto"/>
          </w:tcPr>
          <w:p w14:paraId="140E1F88" w14:textId="1A0BF739" w:rsidR="000008DA" w:rsidRPr="00FE792C" w:rsidDel="005B708C" w:rsidRDefault="000008DA">
            <w:pPr>
              <w:spacing w:after="0" w:line="0" w:lineRule="atLeast"/>
              <w:rPr>
                <w:del w:id="6589" w:author="arkat" w:date="2017-09-18T19:54:00Z"/>
                <w:color w:val="000000"/>
                <w:sz w:val="22"/>
              </w:rPr>
              <w:pPrChange w:id="6590" w:author="arkat" w:date="2017-09-29T22:49:00Z">
                <w:pPr>
                  <w:spacing w:after="0" w:line="0" w:lineRule="atLeast"/>
                  <w:jc w:val="center"/>
                </w:pPr>
              </w:pPrChange>
            </w:pPr>
          </w:p>
        </w:tc>
        <w:tc>
          <w:tcPr>
            <w:tcW w:w="1305" w:type="pct"/>
            <w:vMerge/>
            <w:shd w:val="clear" w:color="auto" w:fill="auto"/>
          </w:tcPr>
          <w:p w14:paraId="7CDC59E7" w14:textId="5818155B" w:rsidR="000008DA" w:rsidRPr="00FE792C" w:rsidDel="005B708C" w:rsidRDefault="000008DA">
            <w:pPr>
              <w:spacing w:after="0" w:line="0" w:lineRule="atLeast"/>
              <w:rPr>
                <w:del w:id="6591" w:author="arkat" w:date="2017-09-18T19:54:00Z"/>
                <w:color w:val="000000"/>
                <w:sz w:val="22"/>
              </w:rPr>
              <w:pPrChange w:id="6592" w:author="arkat" w:date="2017-09-29T22:49:00Z">
                <w:pPr>
                  <w:spacing w:after="0" w:line="0" w:lineRule="atLeast"/>
                  <w:jc w:val="center"/>
                </w:pPr>
              </w:pPrChange>
            </w:pPr>
          </w:p>
        </w:tc>
      </w:tr>
      <w:tr w:rsidR="000008DA" w:rsidRPr="00FE792C" w:rsidDel="005B708C" w14:paraId="33C48A09" w14:textId="2362CDE6" w:rsidTr="000008DA">
        <w:trPr>
          <w:del w:id="6593" w:author="arkat" w:date="2017-09-18T19:54:00Z"/>
        </w:trPr>
        <w:tc>
          <w:tcPr>
            <w:tcW w:w="533" w:type="pct"/>
            <w:shd w:val="clear" w:color="auto" w:fill="auto"/>
          </w:tcPr>
          <w:p w14:paraId="28C29272" w14:textId="001B6CAB" w:rsidR="000008DA" w:rsidRPr="00FE792C" w:rsidDel="005B708C" w:rsidRDefault="000008DA">
            <w:pPr>
              <w:spacing w:after="0" w:line="0" w:lineRule="atLeast"/>
              <w:rPr>
                <w:del w:id="6594" w:author="arkat" w:date="2017-09-18T19:54:00Z"/>
                <w:color w:val="000000"/>
                <w:sz w:val="22"/>
              </w:rPr>
            </w:pPr>
            <w:del w:id="6595" w:author="arkat" w:date="2017-09-18T19:54:00Z">
              <w:r w:rsidRPr="00FE792C" w:rsidDel="005B708C">
                <w:rPr>
                  <w:color w:val="000000"/>
                  <w:sz w:val="22"/>
                </w:rPr>
                <w:delText>UML AD to YAWL</w:delText>
              </w:r>
            </w:del>
          </w:p>
        </w:tc>
        <w:tc>
          <w:tcPr>
            <w:tcW w:w="604" w:type="pct"/>
            <w:shd w:val="clear" w:color="auto" w:fill="auto"/>
          </w:tcPr>
          <w:p w14:paraId="4B78D85C" w14:textId="37249DC2" w:rsidR="000008DA" w:rsidRPr="00FE792C" w:rsidDel="005B708C" w:rsidRDefault="000008DA">
            <w:pPr>
              <w:spacing w:after="0" w:line="0" w:lineRule="atLeast"/>
              <w:rPr>
                <w:del w:id="6596" w:author="arkat" w:date="2017-09-18T19:54:00Z"/>
                <w:color w:val="000000"/>
                <w:sz w:val="22"/>
              </w:rPr>
            </w:pPr>
            <w:del w:id="6597" w:author="arkat" w:date="2017-09-18T19:54:00Z">
              <w:r w:rsidRPr="00FE792C" w:rsidDel="005B708C">
                <w:rPr>
                  <w:color w:val="000000"/>
                  <w:sz w:val="22"/>
                </w:rPr>
                <w:delText xml:space="preserve">Han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"10.1007/978-3-642-33068-1_13", "ISBN" : "9783642330674", "ISSN" : "18651348", "abstract" : "Business process verification is an important topic in business process management (BPM). The verification of standard UML Activity Diagram is not easy due to lack of mature tools. YAWL (yet another workflow language) has a formal semantics based on Petri net; verification of YAWL model seems easier than other modeling languages such as UML-AD. A series of mature verification tools has been released (Woflan, WofYAWL, ProM) based on YAWL to find structural errors, such as deadlocks in the model. These tools can be used for verifying UML-AD models if they can be transformed to YAWL models. The most challenging problem is that some control-flow patterns in UML-AD can't be transformed via an element-to-element mapping. To solve this problem we provide a control-flow pattern based method for transforming a UML-AD model to YAWL. We regard these patterns that need to be transformed as whole model segments, pick them out from the UML-AD model and transform the left part using an element-to-element mapping as well as an object flow transforming method. We subsequently transform the picked-out patterns via patterns-based transformation and combine all the transformed YAWL segments to a new YAWL net. \u00a9 2012 Springer-Verlag.", "author" : [ { "dropping-particle" : "", "family" : "Han", "given" : "Zhaogang", "non-dropping-particle" : "", "parse-names" : false, "suffix" : "" }, { "dropping-particle" : "", "family" : "Zhang", "given" : "Li", "non-dropping-particle" : "", "parse-names" : false, "suffix" : "" }, { "dropping-particle" : "", "family" : "Ling", "given" : "Jiming", "non-dropping-particle" : "", "parse-names" : false, "suffix" : "" }, { "dropping-particle" : "", "family" : "Huang", "given" : "Shihong", "non-dropping-particle" : "", "parse-names" : false, "suffix" : "" } ], "container-title" : "Lecture Notes in Business Information Processing", "id" : "ITEM-1", "issue" : "July 2005", "issued" : { "date-parts" : [ [ "2012" ] ] }, "page" : "129-145", "title" : "Control-flow pattern based transformation from UML activity diagram to YAWL", "type" : "article-journal", "volume" : "122 LNBIP" }, "uris" : [ "http://www.mendeley.com/documents/?uuid=c189ee40-4dbc-47ef-bc77-7f6a7f2d32c5" ] } ], "mendeley" : { "formattedCitation" : "(Han &lt;i&gt;et al.&lt;/i&gt;, 2012)", "plainTextFormattedCitation" : "(Han et al., 2012)", "previouslyFormattedCitation" : "[61]"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(Han </w:delText>
              </w:r>
              <w:r w:rsidR="003633A2" w:rsidRPr="003633A2" w:rsidDel="005B708C">
                <w:rPr>
                  <w:i/>
                  <w:noProof/>
                  <w:color w:val="000000"/>
                  <w:sz w:val="22"/>
                </w:rPr>
                <w:delText>et al.</w:delText>
              </w:r>
              <w:r w:rsidR="003633A2" w:rsidRPr="003633A2" w:rsidDel="005B708C">
                <w:rPr>
                  <w:noProof/>
                  <w:color w:val="000000"/>
                  <w:sz w:val="22"/>
                </w:rPr>
                <w:delText>, 2012)</w:delText>
              </w:r>
              <w:r w:rsidRPr="00FE792C" w:rsidDel="005B708C">
                <w:rPr>
                  <w:color w:val="000000"/>
                  <w:sz w:val="22"/>
                </w:rPr>
                <w:fldChar w:fldCharType="end"/>
              </w:r>
              <w:r w:rsidRPr="00FE792C" w:rsidDel="005B708C">
                <w:rPr>
                  <w:color w:val="000000"/>
                  <w:sz w:val="22"/>
                </w:rPr>
                <w:delText xml:space="preserve">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"10.1007/978-1-84996-257-5_27", "ISBN" : "978-1-84996-257-5", "abstract" : "Model transformations are frequently applied in business process modeling to bridge between languages on a different level of abstraction and formality. In this paper, we define a transformation from UML 2.0 Activity diagram (UML-AD for short) to YAWL, a formal workflow language that is able to capture all of the 20 workflow patterns reported in [1]. We illustrate the transformation challenges and present a suitable transformation algorithm. The benefit of the transformation is threefold. First, it clarifies the semantics of UML-AD via a mapping to YAWL. Second, the deployment of UML-AD business process models as workflows is simplified. Third, UML-AD models can be analyzed with YAWL verification tools.", "author" : [ { "dropping-particle" : "", "family" : "Han", "given" : "Zhaogang", "non-dropping-particle" : "", "parse-names" : false, "suffix" : "" }, { "dropping-particle" : "", "family" : "Zhang", "given" : "Li", "non-dropping-particle" : "", "parse-names" : false, "suffix" : "" }, { "dropping-particle" : "", "family" : "Ling", "given" : "Jimin", "non-dropping-particle" : "", "parse-names" : false, "suffix" : "" } ], "container-title" : "Enterprise Interoperability IV, Making the Internet of the Future for the Future of Enterprise", "id" : "ITEM-1", "issue" : "2007", "issued" : { "date-parts" : [ [ "2010" ] ] }, "page" : "289-299", "title" : "Transformation of UML Activity Diagram to YAWL", "type" : "article-journal" }, "uris" : [ "http://www.mendeley.com/documents/?uuid=00419301-7766-444e-83e8-f377984c8e37" ] } ], "mendeley" : { "formattedCitation" : "(Han &lt;i&gt;et al.&lt;/i&gt;, 2010)", "plainTextFormattedCitation" : "(Han et al., 2010)", "previouslyFormattedCitation" : "[62]"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(Han </w:delText>
              </w:r>
              <w:r w:rsidR="003633A2" w:rsidRPr="003633A2" w:rsidDel="005B708C">
                <w:rPr>
                  <w:i/>
                  <w:noProof/>
                  <w:color w:val="000000"/>
                  <w:sz w:val="22"/>
                </w:rPr>
                <w:delText>et al.</w:delText>
              </w:r>
              <w:r w:rsidR="003633A2" w:rsidRPr="003633A2" w:rsidDel="005B708C">
                <w:rPr>
                  <w:noProof/>
                  <w:color w:val="000000"/>
                  <w:sz w:val="22"/>
                </w:rPr>
                <w:delText>, 2010)</w:delText>
              </w:r>
              <w:r w:rsidRPr="00FE792C" w:rsidDel="005B708C">
                <w:rPr>
                  <w:color w:val="000000"/>
                  <w:sz w:val="22"/>
                </w:rPr>
                <w:fldChar w:fldCharType="end"/>
              </w:r>
            </w:del>
          </w:p>
        </w:tc>
        <w:tc>
          <w:tcPr>
            <w:tcW w:w="1097" w:type="pct"/>
            <w:shd w:val="clear" w:color="auto" w:fill="auto"/>
          </w:tcPr>
          <w:p w14:paraId="76111D0E" w14:textId="12C4F9D1" w:rsidR="000008DA" w:rsidRPr="00FE792C" w:rsidDel="005B708C" w:rsidRDefault="000008DA">
            <w:pPr>
              <w:spacing w:after="0" w:line="0" w:lineRule="atLeast"/>
              <w:rPr>
                <w:del w:id="6598" w:author="arkat" w:date="2017-09-18T19:54:00Z"/>
                <w:color w:val="000000"/>
                <w:sz w:val="22"/>
              </w:rPr>
            </w:pPr>
            <w:del w:id="6599" w:author="arkat" w:date="2017-09-18T19:54:00Z">
              <w:r w:rsidRPr="00FE792C" w:rsidDel="005B708C">
                <w:rPr>
                  <w:color w:val="000000"/>
                  <w:sz w:val="22"/>
                </w:rPr>
                <w:delText>Mapping Rule/ NA</w:delText>
              </w:r>
            </w:del>
          </w:p>
        </w:tc>
        <w:tc>
          <w:tcPr>
            <w:tcW w:w="627" w:type="pct"/>
            <w:shd w:val="clear" w:color="auto" w:fill="auto"/>
          </w:tcPr>
          <w:p w14:paraId="0994A7E9" w14:textId="29B07CBA" w:rsidR="000008DA" w:rsidRPr="00FE792C" w:rsidDel="005B708C" w:rsidRDefault="000008DA">
            <w:pPr>
              <w:spacing w:after="0" w:line="0" w:lineRule="atLeast"/>
              <w:rPr>
                <w:del w:id="6600" w:author="arkat" w:date="2017-09-18T19:54:00Z"/>
                <w:color w:val="000000"/>
                <w:sz w:val="22"/>
              </w:rPr>
            </w:pPr>
            <w:del w:id="6601" w:author="arkat" w:date="2017-09-18T19:54:00Z">
              <w:r w:rsidRPr="00FE792C" w:rsidDel="005B708C">
                <w:rPr>
                  <w:color w:val="000000"/>
                  <w:sz w:val="22"/>
                </w:rPr>
                <w:delText>YAWL to UML AD</w:delText>
              </w:r>
            </w:del>
          </w:p>
        </w:tc>
        <w:tc>
          <w:tcPr>
            <w:tcW w:w="835" w:type="pct"/>
            <w:shd w:val="clear" w:color="auto" w:fill="auto"/>
          </w:tcPr>
          <w:p w14:paraId="26FA5902" w14:textId="72ADAF14" w:rsidR="000008DA" w:rsidRPr="00FE792C" w:rsidDel="005B708C" w:rsidRDefault="000008DA">
            <w:pPr>
              <w:spacing w:after="0" w:line="0" w:lineRule="atLeast"/>
              <w:rPr>
                <w:del w:id="6602" w:author="arkat" w:date="2017-09-18T19:54:00Z"/>
                <w:color w:val="000000"/>
                <w:sz w:val="22"/>
              </w:rPr>
              <w:pPrChange w:id="6603" w:author="arkat" w:date="2017-09-29T22:49:00Z">
                <w:pPr>
                  <w:spacing w:after="0" w:line="0" w:lineRule="atLeast"/>
                  <w:jc w:val="center"/>
                </w:pPr>
              </w:pPrChange>
            </w:pPr>
            <w:del w:id="6604" w:author="arkat" w:date="2017-09-18T19:54:00Z">
              <w:r w:rsidRPr="00FE792C" w:rsidDel="005B708C">
                <w:rPr>
                  <w:color w:val="000000"/>
                  <w:sz w:val="22"/>
                </w:rPr>
                <w:delText>-</w:delText>
              </w:r>
            </w:del>
          </w:p>
        </w:tc>
        <w:tc>
          <w:tcPr>
            <w:tcW w:w="1305" w:type="pct"/>
            <w:shd w:val="clear" w:color="auto" w:fill="auto"/>
          </w:tcPr>
          <w:p w14:paraId="6D356084" w14:textId="0C22855C" w:rsidR="000008DA" w:rsidRPr="00FE792C" w:rsidDel="005B708C" w:rsidRDefault="000008DA">
            <w:pPr>
              <w:spacing w:after="0" w:line="0" w:lineRule="atLeast"/>
              <w:rPr>
                <w:del w:id="6605" w:author="arkat" w:date="2017-09-18T19:54:00Z"/>
                <w:color w:val="000000"/>
                <w:sz w:val="22"/>
              </w:rPr>
              <w:pPrChange w:id="6606" w:author="arkat" w:date="2017-09-29T22:49:00Z">
                <w:pPr>
                  <w:spacing w:after="0" w:line="0" w:lineRule="atLeast"/>
                  <w:jc w:val="center"/>
                </w:pPr>
              </w:pPrChange>
            </w:pPr>
          </w:p>
        </w:tc>
      </w:tr>
    </w:tbl>
    <w:p w14:paraId="2F83B830" w14:textId="2081C23B" w:rsidR="003633A2" w:rsidDel="005B708C" w:rsidRDefault="003633A2">
      <w:pPr>
        <w:pStyle w:val="BodyTextFirstIndent"/>
        <w:ind w:firstLine="0"/>
        <w:rPr>
          <w:del w:id="6607" w:author="arkat" w:date="2017-09-18T19:54:00Z"/>
          <w:lang w:val="en-US"/>
        </w:rPr>
        <w:sectPr w:rsidR="003633A2" w:rsidDel="005B708C" w:rsidSect="003633A2">
          <w:pgSz w:w="16838" w:h="11906" w:orient="landscape"/>
          <w:pgMar w:top="1699" w:right="1699" w:bottom="2275" w:left="1555" w:header="706" w:footer="706" w:gutter="0"/>
          <w:pgNumType w:start="1"/>
          <w:cols w:space="708"/>
          <w:docGrid w:linePitch="360"/>
        </w:sectPr>
        <w:pPrChange w:id="6608" w:author="arkat" w:date="2017-09-29T22:49:00Z">
          <w:pPr>
            <w:pStyle w:val="BodyTextFirstIndent"/>
          </w:pPr>
        </w:pPrChange>
      </w:pPr>
    </w:p>
    <w:p w14:paraId="607AB3AA" w14:textId="1389AEB5" w:rsidR="000008DA" w:rsidRPr="00B22874" w:rsidDel="0058751D" w:rsidRDefault="000008DA">
      <w:pPr>
        <w:pStyle w:val="BodyTextFirstIndent"/>
        <w:ind w:firstLine="0"/>
        <w:rPr>
          <w:del w:id="6609" w:author="arkat" w:date="2017-09-25T14:49:00Z"/>
          <w:lang w:val="en-US"/>
        </w:rPr>
        <w:pPrChange w:id="6610" w:author="arkat" w:date="2017-09-29T22:49:00Z">
          <w:pPr>
            <w:pStyle w:val="BodyTextFirstIndent"/>
          </w:pPr>
        </w:pPrChange>
      </w:pPr>
    </w:p>
    <w:p w14:paraId="16011D36" w14:textId="522848A5" w:rsidR="00512B53" w:rsidDel="00BE6DCA" w:rsidRDefault="00512B53">
      <w:pPr>
        <w:pStyle w:val="Heading3"/>
        <w:numPr>
          <w:ilvl w:val="0"/>
          <w:numId w:val="0"/>
        </w:numPr>
        <w:jc w:val="both"/>
        <w:rPr>
          <w:del w:id="6611" w:author="arkat" w:date="2017-09-18T19:56:00Z"/>
          <w:i/>
        </w:rPr>
        <w:pPrChange w:id="6612" w:author="arkat" w:date="2017-09-29T22:49:00Z">
          <w:pPr>
            <w:pStyle w:val="Heading3"/>
          </w:pPr>
        </w:pPrChange>
      </w:pPr>
      <w:del w:id="6613" w:author="arkat" w:date="2017-09-18T19:56:00Z">
        <w:r w:rsidDel="00BE6DCA">
          <w:delText xml:space="preserve">Transformasi dengan pendekatan </w:delText>
        </w:r>
        <w:r w:rsidRPr="00383FE8" w:rsidDel="00BE6DCA">
          <w:rPr>
            <w:i/>
          </w:rPr>
          <w:delText>indirect mapping</w:delText>
        </w:r>
      </w:del>
    </w:p>
    <w:p w14:paraId="0B550AC1" w14:textId="163198BA" w:rsidR="00210C61" w:rsidDel="00BE6DCA" w:rsidRDefault="00210C61">
      <w:pPr>
        <w:pStyle w:val="BodyText"/>
        <w:rPr>
          <w:del w:id="6614" w:author="arkat" w:date="2017-09-18T19:56:00Z"/>
          <w:rFonts w:eastAsia="Times New Roman" w:cs="Times New Roman"/>
          <w:bCs/>
          <w:szCs w:val="24"/>
        </w:rPr>
      </w:pPr>
      <w:del w:id="6615" w:author="arkat" w:date="2017-09-18T19:56:00Z">
        <w:r w:rsidDel="00BE6DCA">
          <w:rPr>
            <w:rFonts w:eastAsia="Times New Roman" w:cs="Times New Roman"/>
            <w:b/>
            <w:bCs/>
            <w:sz w:val="26"/>
          </w:rPr>
          <w:delText xml:space="preserve"> </w:delText>
        </w:r>
        <w:r w:rsidR="00B22874" w:rsidDel="00BE6DCA">
          <w:rPr>
            <w:rFonts w:eastAsia="Times New Roman" w:cs="Times New Roman"/>
            <w:bCs/>
            <w:szCs w:val="24"/>
          </w:rPr>
          <w:delText xml:space="preserve"> </w:delText>
        </w:r>
        <w:r w:rsidR="00523105" w:rsidDel="00BE6DCA">
          <w:rPr>
            <w:rFonts w:eastAsia="Times New Roman" w:cs="Times New Roman"/>
            <w:bCs/>
            <w:szCs w:val="24"/>
          </w:rPr>
          <w:delText xml:space="preserve">Ada beberapa teknik transformasi yang menggunakan pendekatan </w:delText>
        </w:r>
        <w:r w:rsidR="00523105" w:rsidRPr="00523105" w:rsidDel="00BE6DCA">
          <w:rPr>
            <w:rFonts w:eastAsia="Times New Roman" w:cs="Times New Roman"/>
            <w:bCs/>
            <w:i/>
            <w:szCs w:val="24"/>
          </w:rPr>
          <w:delText>indirect mapping</w:delText>
        </w:r>
        <w:r w:rsidR="00523105" w:rsidDel="00BE6DCA">
          <w:rPr>
            <w:rFonts w:eastAsia="Times New Roman" w:cs="Times New Roman"/>
            <w:bCs/>
            <w:i/>
            <w:szCs w:val="24"/>
          </w:rPr>
          <w:delText xml:space="preserve"> </w:delText>
        </w:r>
        <w:r w:rsidR="00523105" w:rsidDel="00BE6DCA">
          <w:rPr>
            <w:rFonts w:eastAsia="Times New Roman" w:cs="Times New Roman"/>
            <w:bCs/>
            <w:szCs w:val="24"/>
          </w:rPr>
          <w:delText xml:space="preserve">yang telah dilakukan peneliti dan diterbitkan di jurnal internasional, </w:delText>
        </w:r>
        <w:r w:rsidR="00D17B1C" w:rsidDel="00BE6DCA">
          <w:rPr>
            <w:rFonts w:eastAsia="Times New Roman" w:cs="Times New Roman"/>
            <w:bCs/>
            <w:szCs w:val="24"/>
          </w:rPr>
          <w:delText xml:space="preserve">pendekatan </w:delText>
        </w:r>
        <w:r w:rsidR="00D17B1C" w:rsidRPr="00D17B1C" w:rsidDel="00BE6DCA">
          <w:rPr>
            <w:rFonts w:eastAsia="Times New Roman" w:cs="Times New Roman"/>
            <w:bCs/>
            <w:i/>
            <w:szCs w:val="24"/>
          </w:rPr>
          <w:delText>indirect mapping</w:delText>
        </w:r>
        <w:r w:rsidR="00D17B1C" w:rsidDel="00BE6DCA">
          <w:rPr>
            <w:rFonts w:eastAsia="Times New Roman" w:cs="Times New Roman"/>
            <w:bCs/>
            <w:szCs w:val="24"/>
          </w:rPr>
          <w:delText xml:space="preserve"> lebih karena menggunakan ulang pemetaan yang telah ada,</w:delText>
        </w:r>
        <w:r w:rsidR="00AF62C2" w:rsidDel="00BE6DCA">
          <w:rPr>
            <w:rFonts w:eastAsia="Times New Roman" w:cs="Times New Roman"/>
            <w:bCs/>
            <w:szCs w:val="24"/>
          </w:rPr>
          <w:delText xml:space="preserve"> akan tetapi tidak akan efektif.</w:delText>
        </w:r>
        <w:r w:rsidR="00D17B1C" w:rsidDel="00BE6DCA">
          <w:rPr>
            <w:rFonts w:eastAsia="Times New Roman" w:cs="Times New Roman"/>
            <w:bCs/>
            <w:szCs w:val="24"/>
          </w:rPr>
          <w:delText xml:space="preserve"> ada beberapa penelitian </w:delText>
        </w:r>
        <w:r w:rsidR="00523105" w:rsidDel="00BE6DCA">
          <w:rPr>
            <w:rFonts w:eastAsia="Times New Roman" w:cs="Times New Roman"/>
            <w:bCs/>
            <w:szCs w:val="24"/>
          </w:rPr>
          <w:delText>diantaranya adalah:</w:delText>
        </w:r>
      </w:del>
    </w:p>
    <w:p w14:paraId="7A730A22" w14:textId="701704EB" w:rsidR="00523105" w:rsidRPr="00523105" w:rsidDel="00BE6DCA" w:rsidRDefault="00C15C92">
      <w:pPr>
        <w:pStyle w:val="BodyText"/>
        <w:rPr>
          <w:del w:id="6616" w:author="arkat" w:date="2017-09-18T19:56:00Z"/>
          <w:szCs w:val="24"/>
        </w:rPr>
      </w:pPr>
      <w:del w:id="6617" w:author="arkat" w:date="2017-09-18T19:56:00Z">
        <w:r w:rsidDel="00BE6DCA">
          <w:rPr>
            <w:rFonts w:eastAsia="Times New Roman" w:cs="Times New Roman"/>
            <w:bCs/>
            <w:szCs w:val="24"/>
          </w:rPr>
          <w:delText xml:space="preserve"> - W.M.P Van der aalst transformasi dari BPMN ke Petri Nets</w:delText>
        </w:r>
      </w:del>
    </w:p>
    <w:p w14:paraId="43CA5704" w14:textId="0B86D300" w:rsidR="00512B53" w:rsidDel="00BE6DCA" w:rsidRDefault="00512B53">
      <w:pPr>
        <w:pStyle w:val="Heading3"/>
        <w:numPr>
          <w:ilvl w:val="0"/>
          <w:numId w:val="0"/>
        </w:numPr>
        <w:jc w:val="both"/>
        <w:rPr>
          <w:del w:id="6618" w:author="arkat" w:date="2017-09-18T19:56:00Z"/>
        </w:rPr>
        <w:pPrChange w:id="6619" w:author="arkat" w:date="2017-09-29T22:49:00Z">
          <w:pPr>
            <w:pStyle w:val="Heading3"/>
          </w:pPr>
        </w:pPrChange>
      </w:pPr>
      <w:del w:id="6620" w:author="arkat" w:date="2017-09-18T19:56:00Z">
        <w:r w:rsidDel="00BE6DCA">
          <w:delText>T</w:delText>
        </w:r>
        <w:r w:rsidR="00383FE8" w:rsidDel="00BE6DCA">
          <w:delText xml:space="preserve">ransformasi dengan pendekatan </w:delText>
        </w:r>
        <w:r w:rsidRPr="00383FE8" w:rsidDel="00BE6DCA">
          <w:rPr>
            <w:i/>
          </w:rPr>
          <w:delText>direct mapping</w:delText>
        </w:r>
      </w:del>
    </w:p>
    <w:p w14:paraId="44790959" w14:textId="09B2C163" w:rsidR="00512B53" w:rsidDel="00BE6DCA" w:rsidRDefault="00AF62C2">
      <w:pPr>
        <w:pStyle w:val="BodyText"/>
        <w:rPr>
          <w:del w:id="6621" w:author="arkat" w:date="2017-09-18T19:56:00Z"/>
        </w:rPr>
      </w:pPr>
      <w:del w:id="6622" w:author="arkat" w:date="2017-09-18T19:56:00Z">
        <w:r w:rsidDel="00BE6DCA">
          <w:delText xml:space="preserve"> Sedangkan beberapa pendekatan transformasi yang menggunakan pendekatan </w:delText>
        </w:r>
        <w:r w:rsidRPr="00AF62C2" w:rsidDel="00BE6DCA">
          <w:rPr>
            <w:i/>
          </w:rPr>
          <w:delText>direct mapping</w:delText>
        </w:r>
        <w:r w:rsidDel="00BE6DCA">
          <w:delText xml:space="preserve"> adalah:</w:delText>
        </w:r>
      </w:del>
    </w:p>
    <w:p w14:paraId="11D43748" w14:textId="29B1AFBC" w:rsidR="00AF62C2" w:rsidDel="00BE6DCA" w:rsidRDefault="00AF62C2">
      <w:pPr>
        <w:pStyle w:val="BodyText"/>
        <w:rPr>
          <w:del w:id="6623" w:author="arkat" w:date="2017-09-18T19:56:00Z"/>
        </w:rPr>
        <w:pPrChange w:id="6624" w:author="arkat" w:date="2017-09-29T22:49:00Z">
          <w:pPr>
            <w:pStyle w:val="BodyText"/>
            <w:numPr>
              <w:numId w:val="32"/>
            </w:numPr>
            <w:ind w:left="460" w:hanging="360"/>
          </w:pPr>
        </w:pPrChange>
      </w:pPr>
      <w:del w:id="6625" w:author="arkat" w:date="2017-09-18T19:56:00Z">
        <w:r w:rsidDel="00BE6DCA">
          <w:delText xml:space="preserve">Mendling dan Nuttgens (1992) </w:delText>
        </w:r>
      </w:del>
    </w:p>
    <w:p w14:paraId="2F8DAED6" w14:textId="079BF30B" w:rsidR="00A4057C" w:rsidDel="00BE6DCA" w:rsidRDefault="00AF62C2">
      <w:pPr>
        <w:pStyle w:val="BodyText"/>
        <w:rPr>
          <w:del w:id="6626" w:author="arkat" w:date="2017-09-18T19:56:00Z"/>
        </w:rPr>
        <w:pPrChange w:id="6627" w:author="arkat" w:date="2017-09-29T22:49:00Z">
          <w:pPr>
            <w:pStyle w:val="BodyText"/>
            <w:numPr>
              <w:numId w:val="32"/>
            </w:numPr>
            <w:ind w:left="460" w:hanging="360"/>
          </w:pPr>
        </w:pPrChange>
      </w:pPr>
      <w:del w:id="6628" w:author="arkat" w:date="2017-09-18T19:56:00Z">
        <w:r w:rsidDel="00BE6DCA">
          <w:delText>A Arkin et all</w:delText>
        </w:r>
      </w:del>
    </w:p>
    <w:p w14:paraId="08DCD4F0" w14:textId="50647004" w:rsidR="00A4057C" w:rsidRPr="00A4057C" w:rsidDel="00BE6DCA" w:rsidRDefault="00A4057C">
      <w:pPr>
        <w:pStyle w:val="BodyText"/>
        <w:rPr>
          <w:del w:id="6629" w:author="arkat" w:date="2017-09-18T19:56:00Z"/>
        </w:rPr>
        <w:pPrChange w:id="6630" w:author="arkat" w:date="2017-09-29T22:49:00Z">
          <w:pPr>
            <w:pStyle w:val="BodyText"/>
            <w:numPr>
              <w:numId w:val="32"/>
            </w:numPr>
            <w:ind w:left="460" w:hanging="360"/>
          </w:pPr>
        </w:pPrChange>
      </w:pPr>
      <w:del w:id="6631" w:author="arkat" w:date="2017-09-18T19:56:00Z">
        <w:r w:rsidRPr="00A4057C" w:rsidDel="00BE6DCA">
          <w:rPr>
            <w:rFonts w:ascii="Times New Roman" w:hAnsi="Times New Roman" w:cs="Times New Roman"/>
            <w:color w:val="000000"/>
            <w:sz w:val="21"/>
            <w:szCs w:val="21"/>
            <w:lang w:val="en-US"/>
          </w:rPr>
          <w:delText xml:space="preserve">O. Macek and K. Richta, “The BPM to UML activity diagram transformation using XSLT,” CEUR Workshop Proc., vol. 471, pp. 119–129, 2009 </w:delText>
        </w:r>
      </w:del>
    </w:p>
    <w:p w14:paraId="6C6C6C7A" w14:textId="0E5A5D36" w:rsidR="00A4057C" w:rsidRPr="00005266" w:rsidDel="00BE6DCA" w:rsidRDefault="00A4057C">
      <w:pPr>
        <w:pStyle w:val="ListParagraph"/>
        <w:widowControl w:val="0"/>
        <w:autoSpaceDE w:val="0"/>
        <w:autoSpaceDN w:val="0"/>
        <w:adjustRightInd w:val="0"/>
        <w:spacing w:after="240" w:line="240" w:lineRule="atLeast"/>
        <w:ind w:left="0"/>
        <w:rPr>
          <w:del w:id="6632" w:author="arkat" w:date="2017-09-18T19:56:00Z"/>
          <w:rFonts w:ascii="Times" w:hAnsi="Times" w:cs="Times"/>
          <w:color w:val="000000"/>
          <w:szCs w:val="24"/>
          <w:lang w:val="en-US"/>
        </w:rPr>
        <w:pPrChange w:id="6633" w:author="arkat" w:date="2017-09-29T22:49:00Z">
          <w:pPr>
            <w:pStyle w:val="ListParagraph"/>
            <w:widowControl w:val="0"/>
            <w:numPr>
              <w:numId w:val="32"/>
            </w:numPr>
            <w:autoSpaceDE w:val="0"/>
            <w:autoSpaceDN w:val="0"/>
            <w:adjustRightInd w:val="0"/>
            <w:spacing w:after="240" w:line="240" w:lineRule="atLeast"/>
            <w:ind w:left="460" w:hanging="360"/>
            <w:jc w:val="left"/>
          </w:pPr>
        </w:pPrChange>
      </w:pPr>
      <w:del w:id="6634" w:author="arkat" w:date="2017-09-18T19:56:00Z">
        <w:r w:rsidRPr="00A4057C" w:rsidDel="00BE6DCA">
          <w:rPr>
            <w:rFonts w:ascii="Times New Roman" w:hAnsi="Times New Roman" w:cs="Times New Roman"/>
            <w:color w:val="000000"/>
            <w:sz w:val="21"/>
            <w:szCs w:val="21"/>
            <w:lang w:val="en-US"/>
          </w:rPr>
          <w:delText xml:space="preserve">P. Kasar, “Business Process Verification using Formal Language Petri </w:delText>
        </w:r>
        <w:r w:rsidRPr="00005266" w:rsidDel="00BE6DCA">
          <w:rPr>
            <w:rFonts w:ascii="Times New Roman" w:hAnsi="Times New Roman" w:cs="Times New Roman"/>
            <w:color w:val="000000"/>
            <w:sz w:val="21"/>
            <w:szCs w:val="21"/>
            <w:lang w:val="en-US"/>
          </w:rPr>
          <w:delText>Net :</w:delText>
        </w:r>
        <w:r w:rsidR="00005266" w:rsidRPr="00005266" w:rsidDel="00BE6DCA">
          <w:rPr>
            <w:rFonts w:ascii="Times New Roman" w:hAnsi="Times New Roman" w:cs="Times New Roman"/>
            <w:color w:val="000000"/>
            <w:sz w:val="21"/>
            <w:szCs w:val="21"/>
            <w:lang w:val="en-US"/>
          </w:rPr>
          <w:delText xml:space="preserve"> An Approach,” pp. 14–17, 2014.</w:delText>
        </w:r>
      </w:del>
    </w:p>
    <w:p w14:paraId="7C75A647" w14:textId="1CA17DBA" w:rsidR="00A4057C" w:rsidRPr="00A4057C" w:rsidDel="00BE6DCA" w:rsidRDefault="00A4057C">
      <w:pPr>
        <w:pStyle w:val="ListParagraph"/>
        <w:widowControl w:val="0"/>
        <w:autoSpaceDE w:val="0"/>
        <w:autoSpaceDN w:val="0"/>
        <w:adjustRightInd w:val="0"/>
        <w:spacing w:after="240" w:line="240" w:lineRule="atLeast"/>
        <w:ind w:left="0"/>
        <w:rPr>
          <w:del w:id="6635" w:author="arkat" w:date="2017-09-18T19:56:00Z"/>
          <w:rFonts w:ascii="Times" w:hAnsi="Times" w:cs="Times"/>
          <w:color w:val="000000"/>
          <w:szCs w:val="24"/>
          <w:lang w:val="en-US"/>
        </w:rPr>
        <w:pPrChange w:id="6636" w:author="arkat" w:date="2017-09-29T22:49:00Z">
          <w:pPr>
            <w:pStyle w:val="ListParagraph"/>
            <w:widowControl w:val="0"/>
            <w:numPr>
              <w:numId w:val="32"/>
            </w:numPr>
            <w:autoSpaceDE w:val="0"/>
            <w:autoSpaceDN w:val="0"/>
            <w:adjustRightInd w:val="0"/>
            <w:spacing w:after="240" w:line="240" w:lineRule="atLeast"/>
            <w:ind w:left="460" w:hanging="360"/>
            <w:jc w:val="left"/>
          </w:pPr>
        </w:pPrChange>
      </w:pPr>
      <w:del w:id="6637" w:author="arkat" w:date="2017-09-18T19:56:00Z">
        <w:r w:rsidRPr="00A4057C" w:rsidDel="00BE6DCA">
          <w:rPr>
            <w:rFonts w:ascii="Times New Roman" w:hAnsi="Times New Roman" w:cs="Times New Roman"/>
            <w:color w:val="000000"/>
            <w:sz w:val="21"/>
            <w:szCs w:val="21"/>
            <w:lang w:val="en-US"/>
          </w:rPr>
          <w:delText xml:space="preserve">Mouline and A. Lyazidi, “Formal Verification of BPMN Models using PN,” Maroc 2013, 1st Int. Work. Model. Algorithms Reliab. Open Comput., no. April, pp. 0–4, 2013. </w:delText>
        </w:r>
      </w:del>
    </w:p>
    <w:p w14:paraId="21B786E6" w14:textId="2D962353" w:rsidR="009B1C70" w:rsidDel="00BE6DCA" w:rsidRDefault="009B1C70">
      <w:pPr>
        <w:widowControl w:val="0"/>
        <w:tabs>
          <w:tab w:val="left" w:pos="220"/>
          <w:tab w:val="left" w:pos="720"/>
        </w:tabs>
        <w:autoSpaceDE w:val="0"/>
        <w:autoSpaceDN w:val="0"/>
        <w:adjustRightInd w:val="0"/>
        <w:spacing w:after="240" w:line="240" w:lineRule="atLeast"/>
        <w:rPr>
          <w:del w:id="6638" w:author="arkat" w:date="2017-09-18T19:56:00Z"/>
          <w:rFonts w:ascii="Times" w:hAnsi="Times" w:cs="Times"/>
          <w:color w:val="000000"/>
          <w:szCs w:val="24"/>
          <w:lang w:val="en-US"/>
        </w:rPr>
        <w:pPrChange w:id="6639" w:author="arkat" w:date="2017-09-29T22:49:00Z">
          <w:pPr>
            <w:widowControl w:val="0"/>
            <w:numPr>
              <w:numId w:val="32"/>
            </w:numPr>
            <w:tabs>
              <w:tab w:val="left" w:pos="220"/>
              <w:tab w:val="left" w:pos="720"/>
            </w:tabs>
            <w:autoSpaceDE w:val="0"/>
            <w:autoSpaceDN w:val="0"/>
            <w:adjustRightInd w:val="0"/>
            <w:spacing w:after="240" w:line="240" w:lineRule="atLeast"/>
            <w:ind w:left="460" w:hanging="360"/>
            <w:jc w:val="left"/>
          </w:pPr>
        </w:pPrChange>
      </w:pPr>
      <w:del w:id="6640" w:author="arkat" w:date="2017-09-18T19:56:00Z">
        <w:r w:rsidDel="00BE6DCA">
          <w:rPr>
            <w:rFonts w:ascii="Times New Roman" w:hAnsi="Times New Roman" w:cs="Times New Roman"/>
            <w:color w:val="000000"/>
            <w:sz w:val="21"/>
            <w:szCs w:val="21"/>
            <w:lang w:val="en-US"/>
          </w:rPr>
          <w:delText xml:space="preserve">V. Kotsev, I. Stanev, and K. Grigorova, “BPMN-EPC-BPMN Converter (PDF Download Available),” 2011. [Online]. Available: https://www.researchgate.net/publication/265401318_BPMN-EPC- BPMN_Converter. [Accessed: 01-Feb-2017]. </w:delText>
        </w:r>
      </w:del>
    </w:p>
    <w:p w14:paraId="3B21C85E" w14:textId="71BD7B4A" w:rsidR="009B1C70" w:rsidRPr="009B1C70" w:rsidDel="00BE6DCA" w:rsidRDefault="009B1C70">
      <w:pPr>
        <w:pStyle w:val="ListParagraph"/>
        <w:widowControl w:val="0"/>
        <w:autoSpaceDE w:val="0"/>
        <w:autoSpaceDN w:val="0"/>
        <w:adjustRightInd w:val="0"/>
        <w:spacing w:after="240" w:line="240" w:lineRule="atLeast"/>
        <w:ind w:left="0"/>
        <w:rPr>
          <w:del w:id="6641" w:author="arkat" w:date="2017-09-18T19:56:00Z"/>
          <w:rFonts w:ascii="Times" w:hAnsi="Times" w:cs="Times"/>
          <w:color w:val="000000"/>
          <w:szCs w:val="24"/>
          <w:lang w:val="en-US"/>
        </w:rPr>
        <w:pPrChange w:id="6642" w:author="arkat" w:date="2017-09-29T22:49:00Z">
          <w:pPr>
            <w:pStyle w:val="ListParagraph"/>
            <w:widowControl w:val="0"/>
            <w:numPr>
              <w:numId w:val="32"/>
            </w:numPr>
            <w:autoSpaceDE w:val="0"/>
            <w:autoSpaceDN w:val="0"/>
            <w:adjustRightInd w:val="0"/>
            <w:spacing w:after="240" w:line="240" w:lineRule="atLeast"/>
            <w:ind w:left="460" w:hanging="360"/>
            <w:jc w:val="left"/>
          </w:pPr>
        </w:pPrChange>
      </w:pPr>
      <w:del w:id="6643" w:author="arkat" w:date="2017-09-18T19:56:00Z">
        <w:r w:rsidRPr="009B1C70" w:rsidDel="00BE6DCA">
          <w:rPr>
            <w:rFonts w:ascii="Times New Roman" w:hAnsi="Times New Roman" w:cs="Times New Roman"/>
            <w:color w:val="000000"/>
            <w:sz w:val="21"/>
            <w:szCs w:val="21"/>
            <w:lang w:val="en-US"/>
          </w:rPr>
          <w:delText xml:space="preserve">W. Tscheschner, “Transformation from EPC to BPMN,” Bus. Process Technol., 2006. </w:delText>
        </w:r>
      </w:del>
    </w:p>
    <w:p w14:paraId="60724A4A" w14:textId="31496447" w:rsidR="00AF62C2" w:rsidRPr="00512B53" w:rsidDel="0058751D" w:rsidRDefault="00AF62C2">
      <w:pPr>
        <w:pStyle w:val="BodyText"/>
        <w:rPr>
          <w:del w:id="6644" w:author="arkat" w:date="2017-09-25T14:49:00Z"/>
        </w:rPr>
        <w:pPrChange w:id="6645" w:author="arkat" w:date="2017-09-29T22:49:00Z">
          <w:pPr>
            <w:pStyle w:val="BodyText"/>
            <w:numPr>
              <w:numId w:val="32"/>
            </w:numPr>
            <w:ind w:left="460" w:hanging="360"/>
          </w:pPr>
        </w:pPrChange>
      </w:pPr>
    </w:p>
    <w:p w14:paraId="72686D73" w14:textId="6BAC5129" w:rsidR="004239BF" w:rsidDel="0058751D" w:rsidRDefault="004239BF">
      <w:pPr>
        <w:pStyle w:val="Heading2"/>
        <w:numPr>
          <w:ilvl w:val="0"/>
          <w:numId w:val="0"/>
        </w:numPr>
        <w:spacing w:before="0" w:after="0"/>
        <w:jc w:val="both"/>
        <w:rPr>
          <w:del w:id="6646" w:author="arkat" w:date="2017-09-25T14:49:00Z"/>
          <w:lang w:val="en-US"/>
        </w:rPr>
        <w:pPrChange w:id="6647" w:author="arkat" w:date="2017-09-29T22:49:00Z">
          <w:pPr>
            <w:pStyle w:val="Heading2"/>
            <w:spacing w:before="0" w:after="0"/>
          </w:pPr>
        </w:pPrChange>
      </w:pPr>
      <w:del w:id="6648" w:author="arkat" w:date="2017-09-25T14:49:00Z">
        <w:r w:rsidDel="0058751D">
          <w:rPr>
            <w:lang w:val="en-US"/>
          </w:rPr>
          <w:delText>Pemodelan Proses Bisnis</w:delText>
        </w:r>
      </w:del>
    </w:p>
    <w:p w14:paraId="2B3BD7FA" w14:textId="4FA620AE" w:rsidR="004239BF" w:rsidDel="0058751D" w:rsidRDefault="004239BF">
      <w:pPr>
        <w:pStyle w:val="BodyText"/>
        <w:spacing w:after="0"/>
        <w:rPr>
          <w:del w:id="6649" w:author="arkat" w:date="2017-09-25T14:49:00Z"/>
          <w:lang w:val="en-US"/>
        </w:rPr>
        <w:pPrChange w:id="6650" w:author="arkat" w:date="2017-09-29T22:49:00Z">
          <w:pPr>
            <w:pStyle w:val="BodyText"/>
            <w:spacing w:after="0"/>
            <w:ind w:firstLine="270"/>
          </w:pPr>
        </w:pPrChange>
      </w:pPr>
      <w:del w:id="6651" w:author="arkat" w:date="2017-09-25T14:49:00Z">
        <w:r w:rsidDel="0058751D">
          <w:rPr>
            <w:lang w:val="en-US"/>
          </w:rPr>
          <w:delText>Proses bisnis adalah</w:delText>
        </w:r>
        <w:r w:rsidRPr="003B592A" w:rsidDel="0058751D">
          <w:rPr>
            <w:lang w:val="en-US"/>
          </w:rPr>
          <w:delText xml:space="preserve"> serangkaian inst</w:delText>
        </w:r>
        <w:r w:rsidDel="0058751D">
          <w:rPr>
            <w:lang w:val="en-US"/>
          </w:rPr>
          <w:delText xml:space="preserve">rumen untuk mengorganisir suatu </w:delText>
        </w:r>
        <w:r w:rsidRPr="003B592A" w:rsidDel="0058751D">
          <w:rPr>
            <w:lang w:val="en-US"/>
          </w:rPr>
          <w:delText xml:space="preserve">kegiatan dan untuk meningkatkan pemahaman </w:delText>
        </w:r>
        <w:r w:rsidDel="0058751D">
          <w:rPr>
            <w:lang w:val="en-US"/>
          </w:rPr>
          <w:delText xml:space="preserve">atas keterkaitan suatu kegiatan </w:delText>
        </w:r>
        <w:r w:rsidRPr="003B592A" w:rsidDel="0058751D">
          <w:rPr>
            <w:lang w:val="en-US"/>
          </w:rPr>
          <w:delText>(Weske, 2007). Adapaun pengertian lain dari proses bisnis</w:delText>
        </w:r>
        <w:r w:rsidDel="0058751D">
          <w:rPr>
            <w:lang w:val="en-US"/>
          </w:rPr>
          <w:delText xml:space="preserve"> (Sparx Sytem, 2004) </w:delText>
        </w:r>
        <w:r w:rsidRPr="003B592A" w:rsidDel="0058751D">
          <w:rPr>
            <w:lang w:val="en-US"/>
          </w:rPr>
          <w:delText>adalah sekumpulan kegiatan atau aktifitas ya</w:delText>
        </w:r>
        <w:r w:rsidDel="0058751D">
          <w:rPr>
            <w:lang w:val="en-US"/>
          </w:rPr>
          <w:delText xml:space="preserve">ng dirancang untuk menghasilkan </w:delText>
        </w:r>
        <w:r w:rsidRPr="003B592A" w:rsidDel="0058751D">
          <w:rPr>
            <w:lang w:val="en-US"/>
          </w:rPr>
          <w:delText>suatu keluaran tertentu bagi pelanggan tert</w:delText>
        </w:r>
        <w:r w:rsidDel="0058751D">
          <w:rPr>
            <w:lang w:val="en-US"/>
          </w:rPr>
          <w:delText xml:space="preserve">entu. Menurut Hammer dan Champy </w:delText>
        </w:r>
        <w:r w:rsidRPr="003B592A" w:rsidDel="0058751D">
          <w:rPr>
            <w:lang w:val="en-US"/>
          </w:rPr>
          <w:delText>dalam Weske (2007) proses bisnis adalah sek</w:delText>
        </w:r>
        <w:r w:rsidDel="0058751D">
          <w:rPr>
            <w:lang w:val="en-US"/>
          </w:rPr>
          <w:delText xml:space="preserve">umpulan kegiatan yang mengambil </w:delText>
        </w:r>
        <w:r w:rsidRPr="003B592A" w:rsidDel="0058751D">
          <w:rPr>
            <w:lang w:val="en-US"/>
          </w:rPr>
          <w:delText>salah satu atau banyak masukan dan menciptak</w:delText>
        </w:r>
        <w:r w:rsidDel="0058751D">
          <w:rPr>
            <w:lang w:val="en-US"/>
          </w:rPr>
          <w:delText xml:space="preserve">an sebuah keluaran yang berguna bagi pelanggan. </w:delText>
        </w:r>
      </w:del>
    </w:p>
    <w:p w14:paraId="31D96DC2" w14:textId="14017A97" w:rsidR="004239BF" w:rsidDel="0058751D" w:rsidRDefault="004239BF">
      <w:pPr>
        <w:pStyle w:val="BodyText"/>
        <w:spacing w:after="0"/>
        <w:rPr>
          <w:del w:id="6652" w:author="arkat" w:date="2017-09-25T14:49:00Z"/>
          <w:lang w:val="en-US"/>
        </w:rPr>
        <w:pPrChange w:id="6653" w:author="arkat" w:date="2017-09-29T22:49:00Z">
          <w:pPr>
            <w:pStyle w:val="BodyText"/>
            <w:spacing w:after="0"/>
            <w:ind w:firstLine="270"/>
          </w:pPr>
        </w:pPrChange>
      </w:pPr>
      <w:del w:id="6654" w:author="arkat" w:date="2017-09-25T14:49:00Z">
        <w:r w:rsidRPr="003B592A" w:rsidDel="0058751D">
          <w:rPr>
            <w:lang w:val="en-US"/>
          </w:rPr>
          <w:delText>Menurut Rummler dan Brache dalam Sie</w:delText>
        </w:r>
        <w:r w:rsidDel="0058751D">
          <w:rPr>
            <w:lang w:val="en-US"/>
          </w:rPr>
          <w:delText xml:space="preserve">gel (2008) proses bisnis adalah </w:delText>
        </w:r>
        <w:r w:rsidRPr="003B592A" w:rsidDel="0058751D">
          <w:rPr>
            <w:lang w:val="en-US"/>
          </w:rPr>
          <w:delText>sekumpulan kegiatan dalam bisnis untuk menghas</w:delText>
        </w:r>
        <w:r w:rsidDel="0058751D">
          <w:rPr>
            <w:lang w:val="en-US"/>
          </w:rPr>
          <w:delText>ilkan produk dan jasa. Kegiata</w:delText>
        </w:r>
        <w:r w:rsidR="00933F25" w:rsidDel="0058751D">
          <w:rPr>
            <w:lang w:val="en-US"/>
          </w:rPr>
          <w:delText>n</w:delText>
        </w:r>
        <w:r w:rsidDel="0058751D">
          <w:rPr>
            <w:lang w:val="en-US"/>
          </w:rPr>
          <w:delText xml:space="preserve"> </w:delText>
        </w:r>
        <w:r w:rsidRPr="003B592A" w:rsidDel="0058751D">
          <w:rPr>
            <w:lang w:val="en-US"/>
          </w:rPr>
          <w:delText>proses bisnis ini dapat dilakukan baik seca</w:delText>
        </w:r>
        <w:r w:rsidDel="0058751D">
          <w:rPr>
            <w:lang w:val="en-US"/>
          </w:rPr>
          <w:delText xml:space="preserve">ra manual maupun dengan bantuan </w:delText>
        </w:r>
        <w:r w:rsidRPr="003B592A" w:rsidDel="0058751D">
          <w:rPr>
            <w:lang w:val="en-US"/>
          </w:rPr>
          <w:delText>sistem informasi (Weske, 2007). Dalam sebuah</w:delText>
        </w:r>
        <w:r w:rsidDel="0058751D">
          <w:rPr>
            <w:lang w:val="en-US"/>
          </w:rPr>
          <w:delText xml:space="preserve"> proses bisnis, harus mempunyai </w:delText>
        </w:r>
        <w:r w:rsidRPr="003B592A" w:rsidDel="0058751D">
          <w:rPr>
            <w:lang w:val="en-US"/>
          </w:rPr>
          <w:delText>(1) tujuan yang jelas, (2) adanya masukan, (3) a</w:delText>
        </w:r>
        <w:r w:rsidDel="0058751D">
          <w:rPr>
            <w:lang w:val="en-US"/>
          </w:rPr>
          <w:delText xml:space="preserve">danya keluaran, (4) menggunakan </w:delText>
        </w:r>
        <w:r w:rsidRPr="003B592A" w:rsidDel="0058751D">
          <w:rPr>
            <w:lang w:val="en-US"/>
          </w:rPr>
          <w:delText>resource, (5) mempunyai sejumlah kegiatan y</w:delText>
        </w:r>
        <w:r w:rsidDel="0058751D">
          <w:rPr>
            <w:lang w:val="en-US"/>
          </w:rPr>
          <w:delText xml:space="preserve">ang dalam beberapa tahapan, (6) </w:delText>
        </w:r>
        <w:r w:rsidRPr="003B592A" w:rsidDel="0058751D">
          <w:rPr>
            <w:lang w:val="en-US"/>
          </w:rPr>
          <w:delText>dapat mempengaruhi lebih dari satu unit d</w:delText>
        </w:r>
        <w:r w:rsidDel="0058751D">
          <w:rPr>
            <w:lang w:val="en-US"/>
          </w:rPr>
          <w:delText xml:space="preserve">alam oraganisasi, dan (7) dapat </w:delText>
        </w:r>
        <w:r w:rsidRPr="003B592A" w:rsidDel="0058751D">
          <w:rPr>
            <w:lang w:val="en-US"/>
          </w:rPr>
          <w:delText xml:space="preserve">menciptakan nilai atau value bagi konsumen (Sparx System, 2004).  </w:delText>
        </w:r>
      </w:del>
    </w:p>
    <w:p w14:paraId="7D548071" w14:textId="0F36BBD2" w:rsidR="004239BF" w:rsidDel="0058751D" w:rsidRDefault="004239BF">
      <w:pPr>
        <w:pStyle w:val="BodyText"/>
        <w:spacing w:after="0"/>
        <w:rPr>
          <w:del w:id="6655" w:author="arkat" w:date="2017-09-25T14:49:00Z"/>
          <w:lang w:val="en-US"/>
        </w:rPr>
        <w:pPrChange w:id="6656" w:author="arkat" w:date="2017-09-29T22:49:00Z">
          <w:pPr>
            <w:pStyle w:val="BodyText"/>
            <w:spacing w:after="0"/>
            <w:ind w:firstLine="270"/>
          </w:pPr>
        </w:pPrChange>
      </w:pPr>
      <w:del w:id="6657" w:author="arkat" w:date="2017-09-25T14:49:00Z">
        <w:r w:rsidRPr="003B592A" w:rsidDel="0058751D">
          <w:rPr>
            <w:lang w:val="en-US"/>
          </w:rPr>
          <w:delText>Menurut Weske (2007) sebuah proses bisnis terdiri dari serang</w:delText>
        </w:r>
        <w:r w:rsidDel="0058751D">
          <w:rPr>
            <w:lang w:val="en-US"/>
          </w:rPr>
          <w:delText xml:space="preserve">kaian </w:delText>
        </w:r>
        <w:r w:rsidRPr="003B592A" w:rsidDel="0058751D">
          <w:rPr>
            <w:lang w:val="en-US"/>
          </w:rPr>
          <w:delText>kegiatan yang dilakukan dalam koordinasi d</w:delText>
        </w:r>
        <w:r w:rsidDel="0058751D">
          <w:rPr>
            <w:lang w:val="en-US"/>
          </w:rPr>
          <w:delText xml:space="preserve">i lingkungan bisnis dan teknis. </w:delText>
        </w:r>
        <w:r w:rsidRPr="003B592A" w:rsidDel="0058751D">
          <w:rPr>
            <w:lang w:val="en-US"/>
          </w:rPr>
          <w:delText>Serangkaian kegiatan ini bersama-sama mewujudkan strategi bisnis. Suatu proses</w:delText>
        </w:r>
        <w:r w:rsidDel="0058751D">
          <w:rPr>
            <w:lang w:val="en-US"/>
          </w:rPr>
          <w:delText xml:space="preserve"> </w:delText>
        </w:r>
        <w:r w:rsidRPr="003B592A" w:rsidDel="0058751D">
          <w:rPr>
            <w:lang w:val="en-US"/>
          </w:rPr>
          <w:delText>bisnis biasanya diberlakukan dalam suatu organisasi, tapi dapat juga saling berinteraksi dengan proses bisnis yang dilakukan oleh organisasi lain</w:delText>
        </w:r>
        <w:r w:rsidDel="0058751D">
          <w:rPr>
            <w:lang w:val="en-US"/>
          </w:rPr>
          <w:delText>.</w:delText>
        </w:r>
      </w:del>
    </w:p>
    <w:p w14:paraId="2DD06E81" w14:textId="41D029FA" w:rsidR="004239BF" w:rsidRPr="003B592A" w:rsidDel="0058751D" w:rsidRDefault="004239BF">
      <w:pPr>
        <w:pStyle w:val="BodyText"/>
        <w:spacing w:after="0"/>
        <w:rPr>
          <w:del w:id="6658" w:author="arkat" w:date="2017-09-25T14:49:00Z"/>
          <w:lang w:val="en-US"/>
        </w:rPr>
        <w:pPrChange w:id="6659" w:author="arkat" w:date="2017-09-29T22:49:00Z">
          <w:pPr>
            <w:pStyle w:val="BodyText"/>
            <w:spacing w:after="0"/>
            <w:ind w:firstLine="270"/>
          </w:pPr>
        </w:pPrChange>
      </w:pPr>
    </w:p>
    <w:p w14:paraId="302C23A8" w14:textId="1EE9A4FC" w:rsidR="004239BF" w:rsidDel="0058751D" w:rsidRDefault="004239BF">
      <w:pPr>
        <w:pStyle w:val="BodyText"/>
        <w:spacing w:after="0"/>
        <w:rPr>
          <w:del w:id="6660" w:author="arkat" w:date="2017-09-25T14:49:00Z"/>
          <w:lang w:val="en-US"/>
        </w:rPr>
        <w:pPrChange w:id="6661" w:author="arkat" w:date="2017-09-29T22:49:00Z">
          <w:pPr>
            <w:pStyle w:val="BodyText"/>
            <w:spacing w:after="0"/>
            <w:ind w:firstLine="284"/>
          </w:pPr>
        </w:pPrChange>
      </w:pPr>
      <w:del w:id="6662" w:author="arkat" w:date="2017-09-25T14:49:00Z">
        <w:r w:rsidRPr="00492557" w:rsidDel="0058751D">
          <w:delText>Proses bisnis merupakan prosedur kerja perusahaan untuk menangani permintaan bisnis. Proses bisnis merupakan serangkaian aktifitas yang saling terkait untuk mencapai tujuan bisnis tertentu yang diselesaikan secara berurutan ataupun paralel, oleh manusia atau sistem, baik di dalam maupun di luar organisasi. Kompleksitas proses bisnis yang terjadi membuat perusahaan mencari cara untuk menggambarkan proses bisnis. Pemodelan proses bisnis digunakan untuk mengevaluasi dan melakukan perbaikan proses bisnis di masa mendatang. Suatu proses bisnis dapat dipecah menjadi beberapa sub  proses yang masing-masing memiliki atribut sendiri dan berkontribusi untuk mencapai tujuan dari super prosesnya. Analisa proses bisnis umumnya melibatkan pemetaan proses dan subproses di dalamnya hingga tingkatan aktivitas atau kegiatan. Analisa tersebut dapat dilakukan melalui pemodelan proses bisnis yang menggambark</w:delText>
        </w:r>
        <w:r w:rsidDel="0058751D">
          <w:delText>an cara orang-orang atau pihak</w:delText>
        </w:r>
        <w:r w:rsidRPr="00492557" w:rsidDel="0058751D">
          <w:delText>-pihak saling  berinteraksi di dalam sistem, dan dijelaskan dengan cara atau standar tertentu</w:delText>
        </w:r>
        <w:r w:rsidDel="0058751D">
          <w:rPr>
            <w:lang w:val="en-US"/>
          </w:rPr>
          <w:delText>.</w:delText>
        </w:r>
      </w:del>
    </w:p>
    <w:p w14:paraId="648FE9A4" w14:textId="046B0D0D" w:rsidR="000008DA" w:rsidDel="0058751D" w:rsidRDefault="000008DA">
      <w:pPr>
        <w:pStyle w:val="BodyText"/>
        <w:spacing w:after="0"/>
        <w:rPr>
          <w:del w:id="6663" w:author="arkat" w:date="2017-09-25T14:49:00Z"/>
          <w:lang w:val="en-US"/>
        </w:rPr>
        <w:pPrChange w:id="6664" w:author="arkat" w:date="2017-09-29T22:49:00Z">
          <w:pPr>
            <w:pStyle w:val="BodyText"/>
            <w:spacing w:after="0"/>
            <w:ind w:firstLine="284"/>
          </w:pPr>
        </w:pPrChange>
      </w:pPr>
    </w:p>
    <w:p w14:paraId="674FC1D1" w14:textId="6BCA5E40" w:rsidR="000008DA" w:rsidDel="0058751D" w:rsidRDefault="000008DA">
      <w:pPr>
        <w:pStyle w:val="BodyText"/>
        <w:spacing w:after="0"/>
        <w:rPr>
          <w:del w:id="6665" w:author="arkat" w:date="2017-09-25T14:49:00Z"/>
          <w:lang w:val="en-US"/>
        </w:rPr>
        <w:pPrChange w:id="6666" w:author="arkat" w:date="2017-09-29T22:49:00Z">
          <w:pPr>
            <w:pStyle w:val="BodyText"/>
            <w:spacing w:after="0"/>
            <w:ind w:firstLine="270"/>
          </w:pPr>
        </w:pPrChange>
      </w:pPr>
      <w:del w:id="6667" w:author="arkat" w:date="2017-09-25T14:49:00Z">
        <w:r w:rsidRPr="00492557" w:rsidDel="0058751D">
          <w:delText>Kompleksitas proses bisnis membuat perus</w:delText>
        </w:r>
        <w:r w:rsidDel="0058751D">
          <w:delText xml:space="preserve">ahaan mencari cara untuk memodelkan </w:delText>
        </w:r>
        <w:r w:rsidRPr="00492557" w:rsidDel="0058751D">
          <w:delText>proses bisnis. Pemodelan proses bisnis digunakan untuk mengevaluasi dan melakukan perbaikan proses bisnis di masa mendatang. Analisa proses bisnis umumnya melibatkan pemetaan proses dan subproses di dalamnya hingga tingkatan aktivitas. Analisa tersebut dapat dilakukan melalui pemodelan proses bisnis yang menggambark</w:delText>
        </w:r>
        <w:r w:rsidDel="0058751D">
          <w:delText>an cara orang-orang atau pihak</w:delText>
        </w:r>
        <w:r w:rsidRPr="00492557" w:rsidDel="0058751D">
          <w:delText>-pihak saling  berinteraksi di dalam sistem, dan dijelaskan dengan cara atau standar tertentu</w:delText>
        </w:r>
        <w:r w:rsidDel="0058751D">
          <w:rPr>
            <w:lang w:val="en-US"/>
          </w:rPr>
          <w:delText xml:space="preserve">. Maka pemodelan proses bisnis </w:delText>
        </w:r>
        <w:r w:rsidRPr="00E634FF" w:rsidDel="0058751D">
          <w:rPr>
            <w:lang w:val="en-US"/>
          </w:rPr>
          <w:delText xml:space="preserve">menjadi bagian penting dalam menangani </w:delText>
        </w:r>
        <w:r w:rsidDel="0058751D">
          <w:rPr>
            <w:lang w:val="en-US"/>
          </w:rPr>
          <w:delText xml:space="preserve">manajemen bisnis proses </w:delText>
        </w:r>
        <w:r w:rsidRPr="00DF2B07" w:rsidDel="0058751D">
          <w:rPr>
            <w:lang w:val="en-US"/>
          </w:rPr>
          <w:delText xml:space="preserve">untuk memudahkan para </w:delText>
        </w:r>
        <w:r w:rsidRPr="00941187" w:rsidDel="0058751D">
          <w:rPr>
            <w:i/>
            <w:lang w:val="en-US"/>
          </w:rPr>
          <w:delText>stakeholders</w:delText>
        </w:r>
        <w:r w:rsidRPr="00DF2B07" w:rsidDel="0058751D">
          <w:rPr>
            <w:lang w:val="en-US"/>
          </w:rPr>
          <w:delText xml:space="preserve"> proses bisnis untuk berkomunikasi, berdiskusi mengenai struktur dari proses tersebut dengan cara yang lebih efektif dan </w:delText>
        </w:r>
        <w:r w:rsidDel="0058751D">
          <w:rPr>
            <w:lang w:val="en-US"/>
          </w:rPr>
          <w:delText xml:space="preserve">efisien </w:delText>
        </w:r>
        <w:r w:rsidDel="0058751D">
          <w:rPr>
            <w:lang w:val="en-US"/>
          </w:rPr>
          <w:fldChar w:fldCharType="begin" w:fldLock="1"/>
        </w:r>
        <w:r w:rsidR="003633A2" w:rsidDel="0058751D">
          <w:rPr>
            <w:lang w:val="en-US"/>
          </w:rPr>
          <w:delInstrText>ADDIN CSL_CITATION { "citationItems" : [ { "id" : "ITEM-1", "itemData" : { "author" : [ { "dropping-particle" : "", "family" : "Kurniawan", "given" : "Tri A", "non-dropping-particle" : "", "parse-names" : false, "suffix" : "" } ], "id" : "ITEM-1", "issued" : { "date-parts" : [ [ "2013" ] ] }, "number-of-pages" : "158", "title" : "Process ecosystem views to managing changes in business process repositories", "type" : "book" }, "uris" : [ "http://www.mendeley.com/documents/?uuid=1287830e-c5a2-4da5-a563-f68696572372", "http://www.mendeley.com/documents/?uuid=6627478a-bbc0-413b-8808-b461d5f85154" ] } ], "mendeley" : { "formattedCitation" : "(Kurniawan, 2013)", "manualFormatting" : "(Kurniawan, 2013)", "plainTextFormattedCitation" : "(Kurniawan, 2013)", "previouslyFormattedCitation" : "(Kurniawan 2013)" }, "properties" : { "noteIndex" : 0 }, "schema" : "https://github.com/citation-style-language/schema/raw/master/csl-citation.json" }</w:delInstrText>
        </w:r>
        <w:r w:rsidDel="0058751D">
          <w:rPr>
            <w:lang w:val="en-US"/>
          </w:rPr>
          <w:fldChar w:fldCharType="separate"/>
        </w:r>
        <w:r w:rsidRPr="00817260" w:rsidDel="0058751D">
          <w:rPr>
            <w:noProof/>
            <w:lang w:val="en-US"/>
          </w:rPr>
          <w:delText>(Kurniawan</w:delText>
        </w:r>
        <w:r w:rsidDel="0058751D">
          <w:rPr>
            <w:noProof/>
            <w:lang w:val="en-US"/>
          </w:rPr>
          <w:delText>,</w:delText>
        </w:r>
        <w:r w:rsidRPr="00817260" w:rsidDel="0058751D">
          <w:rPr>
            <w:noProof/>
            <w:lang w:val="en-US"/>
          </w:rPr>
          <w:delText xml:space="preserve"> 2013)</w:delText>
        </w:r>
        <w:r w:rsidDel="0058751D">
          <w:rPr>
            <w:lang w:val="en-US"/>
          </w:rPr>
          <w:fldChar w:fldCharType="end"/>
        </w:r>
        <w:r w:rsidRPr="00E634FF" w:rsidDel="0058751D">
          <w:rPr>
            <w:lang w:val="en-US"/>
          </w:rPr>
          <w:delText>.</w:delText>
        </w:r>
        <w:r w:rsidDel="0058751D">
          <w:rPr>
            <w:lang w:val="en-US"/>
          </w:rPr>
          <w:delText xml:space="preserve"> </w:delText>
        </w:r>
        <w:r w:rsidRPr="00DF2B07" w:rsidDel="0058751D">
          <w:rPr>
            <w:lang w:val="en-US"/>
          </w:rPr>
          <w:delText>Selain itu, model proses dapat menjadi artefak bi</w:delText>
        </w:r>
        <w:r w:rsidDel="0058751D">
          <w:rPr>
            <w:lang w:val="en-US"/>
          </w:rPr>
          <w:delText>snis atau sebagai sarana yang dapat dianalisis</w:delText>
        </w:r>
        <w:r w:rsidRPr="00DF2B07" w:rsidDel="0058751D">
          <w:rPr>
            <w:lang w:val="en-US"/>
          </w:rPr>
          <w:delText xml:space="preserve"> lebih lanjut dalam rangka </w:delText>
        </w:r>
        <w:r w:rsidDel="0058751D">
          <w:rPr>
            <w:lang w:val="en-US"/>
          </w:rPr>
          <w:delText xml:space="preserve">meningkatkan dan </w:delText>
        </w:r>
        <w:r w:rsidRPr="00DF2B07" w:rsidDel="0058751D">
          <w:rPr>
            <w:lang w:val="en-US"/>
          </w:rPr>
          <w:delText>mempertahankan daya saing organisasi.</w:delText>
        </w:r>
        <w:r w:rsidDel="0058751D">
          <w:rPr>
            <w:lang w:val="en-US"/>
          </w:rPr>
          <w:delText xml:space="preserve"> </w:delText>
        </w:r>
      </w:del>
    </w:p>
    <w:p w14:paraId="79CB6546" w14:textId="7651F08B" w:rsidR="000008DA" w:rsidDel="0058751D" w:rsidRDefault="000008DA">
      <w:pPr>
        <w:pStyle w:val="BodyText"/>
        <w:spacing w:after="0"/>
        <w:rPr>
          <w:del w:id="6668" w:author="arkat" w:date="2017-09-25T14:49:00Z"/>
          <w:lang w:val="en-US"/>
        </w:rPr>
        <w:pPrChange w:id="6669" w:author="arkat" w:date="2017-09-29T22:49:00Z">
          <w:pPr>
            <w:pStyle w:val="BodyText"/>
            <w:spacing w:after="0"/>
            <w:ind w:firstLine="270"/>
          </w:pPr>
        </w:pPrChange>
      </w:pPr>
      <w:del w:id="6670" w:author="arkat" w:date="2017-09-25T14:49:00Z">
        <w:r w:rsidDel="0058751D">
          <w:rPr>
            <w:lang w:val="en-US"/>
          </w:rPr>
          <w:delText>Ko dkk (2009) membagi pemodelan proses bisnis menjadi 3 kategori yakni.</w:delText>
        </w:r>
      </w:del>
    </w:p>
    <w:p w14:paraId="0AF917A2" w14:textId="0B9D1D5B" w:rsidR="000008DA" w:rsidRPr="001234B8" w:rsidDel="0058751D" w:rsidRDefault="000008DA">
      <w:pPr>
        <w:pStyle w:val="BodyText"/>
        <w:spacing w:after="0"/>
        <w:rPr>
          <w:del w:id="6671" w:author="arkat" w:date="2017-09-25T14:49:00Z"/>
          <w:i/>
          <w:lang w:val="en-US"/>
        </w:rPr>
        <w:pPrChange w:id="6672" w:author="arkat" w:date="2017-09-29T22:49:00Z">
          <w:pPr>
            <w:pStyle w:val="BodyText"/>
            <w:numPr>
              <w:ilvl w:val="7"/>
              <w:numId w:val="26"/>
            </w:numPr>
            <w:spacing w:after="0"/>
            <w:ind w:left="567" w:hanging="283"/>
          </w:pPr>
        </w:pPrChange>
      </w:pPr>
      <w:del w:id="6673" w:author="arkat" w:date="2017-09-25T14:49:00Z">
        <w:r w:rsidRPr="001234B8" w:rsidDel="0058751D">
          <w:rPr>
            <w:i/>
            <w:lang w:val="en-US"/>
          </w:rPr>
          <w:delText>Graphical model</w:delText>
        </w:r>
        <w:r w:rsidDel="0058751D">
          <w:rPr>
            <w:i/>
            <w:lang w:val="en-US"/>
          </w:rPr>
          <w:delText xml:space="preserve">, </w:delText>
        </w:r>
        <w:r w:rsidDel="0058751D">
          <w:rPr>
            <w:lang w:val="en-US"/>
          </w:rPr>
          <w:delText xml:space="preserve">proses bisnis yang dispesifikasikan menggunakan model grafis, seperti </w:delText>
        </w:r>
        <w:r w:rsidRPr="001234B8" w:rsidDel="0058751D">
          <w:rPr>
            <w:i/>
            <w:lang w:val="en-US"/>
          </w:rPr>
          <w:delText>node, control flow</w:delText>
        </w:r>
        <w:r w:rsidDel="0058751D">
          <w:rPr>
            <w:lang w:val="en-US"/>
          </w:rPr>
          <w:delText xml:space="preserve"> dan data. </w:delText>
        </w:r>
        <w:r w:rsidRPr="002F3ED8" w:rsidDel="0058751D">
          <w:rPr>
            <w:i/>
            <w:color w:val="000000"/>
            <w:lang w:val="en-US"/>
          </w:rPr>
          <w:delText>Graphical models</w:delText>
        </w:r>
        <w:r w:rsidRPr="002F3ED8" w:rsidDel="0058751D">
          <w:rPr>
            <w:color w:val="000000"/>
            <w:lang w:val="en-US"/>
          </w:rPr>
          <w:delText xml:space="preserve"> memiliki sintak</w:delText>
        </w:r>
        <w:r w:rsidRPr="002F3ED8" w:rsidDel="0058751D">
          <w:rPr>
            <w:color w:val="365F91"/>
            <w:lang w:val="en-US"/>
          </w:rPr>
          <w:delText>sis</w:delText>
        </w:r>
        <w:r w:rsidRPr="002F3ED8" w:rsidDel="0058751D">
          <w:rPr>
            <w:color w:val="000000"/>
            <w:lang w:val="en-US"/>
          </w:rPr>
          <w:delText xml:space="preserve"> sederhana, mudah dimengerti, dan dapat mencakup metode semantic, sehingga </w:delText>
        </w:r>
        <w:r w:rsidRPr="002F3ED8" w:rsidDel="0058751D">
          <w:rPr>
            <w:i/>
            <w:color w:val="000000"/>
            <w:lang w:val="en-US"/>
          </w:rPr>
          <w:delText xml:space="preserve">graphical models </w:delText>
        </w:r>
        <w:r w:rsidRPr="002F3ED8" w:rsidDel="0058751D">
          <w:rPr>
            <w:color w:val="000000"/>
            <w:lang w:val="en-US"/>
          </w:rPr>
          <w:delText xml:space="preserve">memiliki daya tarik visual yang intuitif dibandingkan </w:delText>
        </w:r>
        <w:r w:rsidDel="0058751D">
          <w:rPr>
            <w:color w:val="000000"/>
            <w:lang w:val="en-US"/>
          </w:rPr>
          <w:delText>dengan bahasa pemodelan lainya</w:delText>
        </w:r>
        <w:r w:rsidRPr="002F3ED8" w:rsidDel="0058751D">
          <w:rPr>
            <w:i/>
            <w:color w:val="000000"/>
            <w:lang w:val="en-US"/>
          </w:rPr>
          <w:delText xml:space="preserve"> </w:delText>
        </w:r>
        <w:r w:rsidRPr="002F3ED8" w:rsidDel="0058751D">
          <w:rPr>
            <w:i/>
            <w:color w:val="000000"/>
            <w:lang w:val="en-US"/>
          </w:rPr>
          <w:fldChar w:fldCharType="begin" w:fldLock="1"/>
        </w:r>
        <w:r w:rsidR="003633A2" w:rsidDel="0058751D">
          <w:rPr>
            <w:i/>
            <w:color w:val="000000"/>
            <w:lang w:val="en-US"/>
          </w:rPr>
          <w:delInstrText>ADDIN CSL_CITATION { "citationItems" : [ { "id" : "ITEM-1", "itemData" : { "DOI" : "10.1007/978-3-540-72035-5", "ISBN" : "978-3-540-72034-8", "author" : [ { "dropping-particle" : "", "family" : "Lu", "given" : "Ruopeng", "non-dropping-particle" : "", "parse-names" : false, "suffix" : "" }, { "dropping-particle" : "", "family" : "Sadiq", "given" : "Shazia", "non-dropping-particle" : "", "parse-names" : false, "suffix" : "" } ], "container-title" : "International Conference on Business Information Systems. Springer Berlin Heidelberg", "id" : "ITEM-1", "issued" : { "date-parts" : [ [ "2007" ] ] }, "page" : "82-94", "title" : "A Survey of Comparative Business Process Modeling Approaches", "type" : "article-journal", "volume" : "4439" }, "uris" : [ "http://www.mendeley.com/documents/?uuid=fe5bbe13-b699-41af-80d5-1f5f6394a5e7", "http://www.mendeley.com/documents/?uuid=3a19698d-2e80-42da-bc6a-d50e6a5ee498" ] } ], "mendeley" : { "formattedCitation" : "(Lu &amp; Sadiq, 2007)", "manualFormatting" : "(Lu &amp; Sadiq, 2007)", "plainTextFormattedCitation" : "(Lu &amp; Sadiq, 2007)", "previouslyFormattedCitation" : "(Lu &amp; Sadiq 2007)" }, "properties" : { "noteIndex" : 0 }, "schema" : "https://github.com/citation-style-language/schema/raw/master/csl-citation.json" }</w:delInstrText>
        </w:r>
        <w:r w:rsidRPr="002F3ED8" w:rsidDel="0058751D">
          <w:rPr>
            <w:i/>
            <w:color w:val="000000"/>
            <w:lang w:val="en-US"/>
          </w:rPr>
          <w:fldChar w:fldCharType="separate"/>
        </w:r>
        <w:r w:rsidRPr="002F3ED8" w:rsidDel="0058751D">
          <w:rPr>
            <w:noProof/>
            <w:color w:val="000000"/>
            <w:lang w:val="en-US"/>
          </w:rPr>
          <w:delText>(Lu &amp; Sadiq, 2007)</w:delText>
        </w:r>
        <w:r w:rsidRPr="002F3ED8" w:rsidDel="0058751D">
          <w:rPr>
            <w:i/>
            <w:color w:val="000000"/>
            <w:lang w:val="en-US"/>
          </w:rPr>
          <w:fldChar w:fldCharType="end"/>
        </w:r>
      </w:del>
    </w:p>
    <w:p w14:paraId="110C563B" w14:textId="38574D00" w:rsidR="000008DA" w:rsidRPr="001234B8" w:rsidDel="0058751D" w:rsidRDefault="000008DA">
      <w:pPr>
        <w:pStyle w:val="BodyText"/>
        <w:spacing w:after="0"/>
        <w:rPr>
          <w:del w:id="6674" w:author="arkat" w:date="2017-09-25T14:49:00Z"/>
          <w:i/>
          <w:lang w:val="en-US"/>
        </w:rPr>
        <w:pPrChange w:id="6675" w:author="arkat" w:date="2017-09-29T22:49:00Z">
          <w:pPr>
            <w:pStyle w:val="BodyText"/>
            <w:numPr>
              <w:ilvl w:val="7"/>
              <w:numId w:val="26"/>
            </w:numPr>
            <w:spacing w:after="0"/>
            <w:ind w:left="567" w:hanging="283"/>
          </w:pPr>
        </w:pPrChange>
      </w:pPr>
      <w:del w:id="6676" w:author="arkat" w:date="2017-09-25T14:49:00Z">
        <w:r w:rsidRPr="001234B8" w:rsidDel="0058751D">
          <w:rPr>
            <w:i/>
            <w:lang w:val="en-US"/>
          </w:rPr>
          <w:delText>Execution Language</w:delText>
        </w:r>
        <w:r w:rsidDel="0058751D">
          <w:rPr>
            <w:i/>
            <w:lang w:val="en-US"/>
          </w:rPr>
          <w:delText xml:space="preserve">, </w:delText>
        </w:r>
        <w:r w:rsidDel="0058751D">
          <w:rPr>
            <w:lang w:val="en-US"/>
          </w:rPr>
          <w:delText>digunakan untuk melakukan komputerisasi dan automasi bisnis proses.</w:delText>
        </w:r>
      </w:del>
    </w:p>
    <w:p w14:paraId="2154C7A3" w14:textId="0A753E6A" w:rsidR="000008DA" w:rsidRPr="00350D5E" w:rsidDel="0058751D" w:rsidRDefault="000008DA">
      <w:pPr>
        <w:pStyle w:val="BodyText"/>
        <w:spacing w:after="0"/>
        <w:rPr>
          <w:del w:id="6677" w:author="arkat" w:date="2017-09-25T14:49:00Z"/>
          <w:i/>
          <w:lang w:val="en-US"/>
        </w:rPr>
        <w:pPrChange w:id="6678" w:author="arkat" w:date="2017-09-29T22:49:00Z">
          <w:pPr>
            <w:pStyle w:val="BodyText"/>
            <w:numPr>
              <w:ilvl w:val="7"/>
              <w:numId w:val="26"/>
            </w:numPr>
            <w:spacing w:after="0"/>
            <w:ind w:left="567" w:hanging="283"/>
          </w:pPr>
        </w:pPrChange>
      </w:pPr>
      <w:del w:id="6679" w:author="arkat" w:date="2017-09-25T14:49:00Z">
        <w:r w:rsidRPr="001234B8" w:rsidDel="0058751D">
          <w:rPr>
            <w:i/>
            <w:lang w:val="en-US"/>
          </w:rPr>
          <w:delText>Interchange Standard Language</w:delText>
        </w:r>
        <w:r w:rsidDel="0058751D">
          <w:rPr>
            <w:i/>
            <w:lang w:val="en-US"/>
          </w:rPr>
          <w:delText xml:space="preserve">, </w:delText>
        </w:r>
        <w:r w:rsidDel="0058751D">
          <w:rPr>
            <w:lang w:val="en-US"/>
          </w:rPr>
          <w:delText>digunakan untuk tujuan probabilitas data.</w:delText>
        </w:r>
      </w:del>
    </w:p>
    <w:p w14:paraId="4C7B8684" w14:textId="4EE80DAC" w:rsidR="000008DA" w:rsidDel="0058751D" w:rsidRDefault="000008DA">
      <w:pPr>
        <w:pStyle w:val="BodyText"/>
        <w:spacing w:after="0"/>
        <w:rPr>
          <w:del w:id="6680" w:author="arkat" w:date="2017-09-25T14:49:00Z"/>
          <w:i/>
          <w:lang w:val="en-US"/>
        </w:rPr>
        <w:pPrChange w:id="6681" w:author="arkat" w:date="2017-09-29T22:49:00Z">
          <w:pPr>
            <w:pStyle w:val="BodyText"/>
            <w:spacing w:after="0"/>
            <w:ind w:left="567"/>
          </w:pPr>
        </w:pPrChange>
      </w:pPr>
    </w:p>
    <w:tbl>
      <w:tblPr>
        <w:tblW w:w="76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701"/>
        <w:gridCol w:w="3118"/>
        <w:gridCol w:w="1418"/>
        <w:gridCol w:w="1417"/>
      </w:tblGrid>
      <w:tr w:rsidR="000008DA" w:rsidRPr="00F51EA7" w:rsidDel="0058751D" w14:paraId="31043473" w14:textId="7CFDFAE9" w:rsidTr="003633A2">
        <w:trPr>
          <w:trHeight w:val="521"/>
          <w:jc w:val="center"/>
          <w:del w:id="6682" w:author="arkat" w:date="2017-09-25T14:49:00Z"/>
        </w:trPr>
        <w:tc>
          <w:tcPr>
            <w:tcW w:w="1701" w:type="dxa"/>
            <w:shd w:val="clear" w:color="auto" w:fill="D9D9D9"/>
            <w:vAlign w:val="center"/>
            <w:hideMark/>
          </w:tcPr>
          <w:p w14:paraId="39E448AD" w14:textId="2D36909E" w:rsidR="000008DA" w:rsidRPr="00F51EA7" w:rsidDel="0058751D" w:rsidRDefault="000008DA">
            <w:pPr>
              <w:spacing w:after="0"/>
              <w:rPr>
                <w:del w:id="6683" w:author="arkat" w:date="2017-09-25T14:49:00Z"/>
                <w:szCs w:val="24"/>
              </w:rPr>
            </w:pPr>
            <w:del w:id="6684" w:author="arkat" w:date="2017-09-25T14:49:00Z">
              <w:r w:rsidRPr="00F51EA7" w:rsidDel="0058751D">
                <w:rPr>
                  <w:szCs w:val="24"/>
                </w:rPr>
                <w:delText>BPM Standard</w:delText>
              </w:r>
            </w:del>
          </w:p>
        </w:tc>
        <w:tc>
          <w:tcPr>
            <w:tcW w:w="3118" w:type="dxa"/>
            <w:shd w:val="clear" w:color="auto" w:fill="D9D9D9"/>
            <w:vAlign w:val="center"/>
            <w:hideMark/>
          </w:tcPr>
          <w:p w14:paraId="05C4DCB5" w14:textId="5BC7022C" w:rsidR="000008DA" w:rsidRPr="00F51EA7" w:rsidDel="0058751D" w:rsidRDefault="000008DA">
            <w:pPr>
              <w:spacing w:after="0"/>
              <w:rPr>
                <w:del w:id="6685" w:author="arkat" w:date="2017-09-25T14:49:00Z"/>
                <w:szCs w:val="24"/>
              </w:rPr>
              <w:pPrChange w:id="6686" w:author="arkat" w:date="2017-09-29T22:49:00Z">
                <w:pPr>
                  <w:spacing w:after="0"/>
                  <w:ind w:hanging="92"/>
                  <w:jc w:val="center"/>
                </w:pPr>
              </w:pPrChange>
            </w:pPr>
            <w:del w:id="6687" w:author="arkat" w:date="2017-09-25T14:49:00Z">
              <w:r w:rsidRPr="00F51EA7" w:rsidDel="0058751D">
                <w:rPr>
                  <w:szCs w:val="24"/>
                </w:rPr>
                <w:delText>Theory/ graphical/ interchange/ execution</w:delText>
              </w:r>
            </w:del>
          </w:p>
        </w:tc>
        <w:tc>
          <w:tcPr>
            <w:tcW w:w="1418" w:type="dxa"/>
            <w:shd w:val="clear" w:color="auto" w:fill="D9D9D9"/>
            <w:vAlign w:val="center"/>
            <w:hideMark/>
          </w:tcPr>
          <w:p w14:paraId="6C53C6A5" w14:textId="4CEB38C4" w:rsidR="000008DA" w:rsidRPr="00F51EA7" w:rsidDel="0058751D" w:rsidRDefault="000008DA">
            <w:pPr>
              <w:spacing w:after="0"/>
              <w:rPr>
                <w:del w:id="6688" w:author="arkat" w:date="2017-09-25T14:49:00Z"/>
                <w:szCs w:val="24"/>
              </w:rPr>
              <w:pPrChange w:id="6689" w:author="arkat" w:date="2017-09-29T22:49:00Z">
                <w:pPr>
                  <w:spacing w:after="0"/>
                  <w:jc w:val="center"/>
                </w:pPr>
              </w:pPrChange>
            </w:pPr>
            <w:del w:id="6690" w:author="arkat" w:date="2017-09-25T14:49:00Z">
              <w:r w:rsidRPr="00F51EA7" w:rsidDel="0058751D">
                <w:rPr>
                  <w:szCs w:val="24"/>
                </w:rPr>
                <w:delText>Standardized</w:delText>
              </w:r>
            </w:del>
          </w:p>
        </w:tc>
        <w:tc>
          <w:tcPr>
            <w:tcW w:w="1417" w:type="dxa"/>
            <w:shd w:val="clear" w:color="auto" w:fill="D9D9D9"/>
            <w:vAlign w:val="center"/>
            <w:hideMark/>
          </w:tcPr>
          <w:p w14:paraId="64F89F4D" w14:textId="11EAEFCB" w:rsidR="000008DA" w:rsidRPr="00F51EA7" w:rsidDel="0058751D" w:rsidRDefault="000008DA">
            <w:pPr>
              <w:spacing w:after="0"/>
              <w:rPr>
                <w:del w:id="6691" w:author="arkat" w:date="2017-09-25T14:49:00Z"/>
                <w:szCs w:val="24"/>
              </w:rPr>
              <w:pPrChange w:id="6692" w:author="arkat" w:date="2017-09-29T22:49:00Z">
                <w:pPr>
                  <w:spacing w:after="0"/>
                  <w:jc w:val="center"/>
                </w:pPr>
              </w:pPrChange>
            </w:pPr>
            <w:del w:id="6693" w:author="arkat" w:date="2017-09-25T14:49:00Z">
              <w:r w:rsidRPr="00F51EA7" w:rsidDel="0058751D">
                <w:rPr>
                  <w:szCs w:val="24"/>
                </w:rPr>
                <w:delText>Status</w:delText>
              </w:r>
            </w:del>
          </w:p>
        </w:tc>
      </w:tr>
      <w:tr w:rsidR="000008DA" w:rsidRPr="00F51EA7" w:rsidDel="0058751D" w14:paraId="74C83489" w14:textId="253A135F" w:rsidTr="003633A2">
        <w:trPr>
          <w:trHeight w:val="195"/>
          <w:jc w:val="center"/>
          <w:del w:id="6694" w:author="arkat" w:date="2017-09-25T14:49:00Z"/>
        </w:trPr>
        <w:tc>
          <w:tcPr>
            <w:tcW w:w="1701" w:type="dxa"/>
            <w:shd w:val="clear" w:color="auto" w:fill="FFFFFF"/>
            <w:hideMark/>
          </w:tcPr>
          <w:p w14:paraId="095CF3B3" w14:textId="427ACC18" w:rsidR="000008DA" w:rsidRPr="00F51EA7" w:rsidDel="0058751D" w:rsidRDefault="000008DA">
            <w:pPr>
              <w:spacing w:after="0"/>
              <w:rPr>
                <w:del w:id="6695" w:author="arkat" w:date="2017-09-25T14:49:00Z"/>
                <w:color w:val="000000"/>
                <w:szCs w:val="24"/>
                <w:lang w:eastAsia="en-GB"/>
              </w:rPr>
            </w:pPr>
            <w:del w:id="6696" w:author="arkat" w:date="2017-09-25T14:49:00Z">
              <w:r w:rsidRPr="00F51EA7" w:rsidDel="0058751D">
                <w:rPr>
                  <w:color w:val="000000"/>
                  <w:szCs w:val="24"/>
                  <w:lang w:eastAsia="en-GB"/>
                </w:rPr>
                <w:delText>EPC</w:delText>
              </w:r>
            </w:del>
          </w:p>
        </w:tc>
        <w:tc>
          <w:tcPr>
            <w:tcW w:w="3118" w:type="dxa"/>
            <w:shd w:val="clear" w:color="auto" w:fill="FFFFFF"/>
            <w:hideMark/>
          </w:tcPr>
          <w:p w14:paraId="4DFDDE49" w14:textId="712A68D1" w:rsidR="000008DA" w:rsidRPr="00F51EA7" w:rsidDel="0058751D" w:rsidRDefault="000008DA">
            <w:pPr>
              <w:spacing w:after="0"/>
              <w:rPr>
                <w:del w:id="6697" w:author="arkat" w:date="2017-09-25T14:49:00Z"/>
                <w:color w:val="000000"/>
                <w:szCs w:val="24"/>
                <w:lang w:eastAsia="en-GB"/>
              </w:rPr>
              <w:pPrChange w:id="6698" w:author="arkat" w:date="2017-09-29T22:49:00Z">
                <w:pPr>
                  <w:spacing w:after="0"/>
                  <w:jc w:val="center"/>
                </w:pPr>
              </w:pPrChange>
            </w:pPr>
            <w:del w:id="6699" w:author="arkat" w:date="2017-09-25T14:49:00Z">
              <w:r w:rsidRPr="00F51EA7" w:rsidDel="0058751D">
                <w:rPr>
                  <w:color w:val="000000"/>
                  <w:szCs w:val="24"/>
                  <w:lang w:eastAsia="en-GB"/>
                </w:rPr>
                <w:delText>Graphical</w:delText>
              </w:r>
            </w:del>
          </w:p>
        </w:tc>
        <w:tc>
          <w:tcPr>
            <w:tcW w:w="1418" w:type="dxa"/>
            <w:shd w:val="clear" w:color="auto" w:fill="FFFFFF"/>
            <w:hideMark/>
          </w:tcPr>
          <w:p w14:paraId="1F458292" w14:textId="4BB6A06A" w:rsidR="000008DA" w:rsidRPr="00F51EA7" w:rsidDel="0058751D" w:rsidRDefault="000008DA">
            <w:pPr>
              <w:spacing w:after="0"/>
              <w:rPr>
                <w:del w:id="6700" w:author="arkat" w:date="2017-09-25T14:49:00Z"/>
                <w:color w:val="000000"/>
                <w:szCs w:val="24"/>
                <w:lang w:eastAsia="en-GB"/>
              </w:rPr>
              <w:pPrChange w:id="6701" w:author="arkat" w:date="2017-09-29T22:49:00Z">
                <w:pPr>
                  <w:spacing w:after="0"/>
                  <w:jc w:val="center"/>
                </w:pPr>
              </w:pPrChange>
            </w:pPr>
            <w:del w:id="6702" w:author="arkat" w:date="2017-09-25T14:49:00Z">
              <w:r w:rsidRPr="00F51EA7" w:rsidDel="0058751D">
                <w:rPr>
                  <w:color w:val="000000"/>
                  <w:szCs w:val="24"/>
                  <w:lang w:eastAsia="en-GB"/>
                </w:rPr>
                <w:delText>Yes</w:delText>
              </w:r>
            </w:del>
          </w:p>
        </w:tc>
        <w:tc>
          <w:tcPr>
            <w:tcW w:w="1417" w:type="dxa"/>
            <w:shd w:val="clear" w:color="auto" w:fill="FFFFFF"/>
            <w:hideMark/>
          </w:tcPr>
          <w:p w14:paraId="48AECBAB" w14:textId="5CC5A439" w:rsidR="000008DA" w:rsidRPr="00F51EA7" w:rsidDel="0058751D" w:rsidRDefault="000008DA">
            <w:pPr>
              <w:spacing w:after="0"/>
              <w:rPr>
                <w:del w:id="6703" w:author="arkat" w:date="2017-09-25T14:49:00Z"/>
                <w:color w:val="000000"/>
                <w:szCs w:val="24"/>
                <w:lang w:eastAsia="en-GB"/>
              </w:rPr>
              <w:pPrChange w:id="6704" w:author="arkat" w:date="2017-09-29T22:49:00Z">
                <w:pPr>
                  <w:spacing w:after="0"/>
                  <w:jc w:val="center"/>
                </w:pPr>
              </w:pPrChange>
            </w:pPr>
            <w:del w:id="6705" w:author="arkat" w:date="2017-09-25T14:49:00Z">
              <w:r w:rsidRPr="00F51EA7" w:rsidDel="0058751D">
                <w:rPr>
                  <w:color w:val="000000"/>
                  <w:szCs w:val="24"/>
                  <w:lang w:eastAsia="en-GB"/>
                </w:rPr>
                <w:delText>Stable</w:delText>
              </w:r>
            </w:del>
          </w:p>
        </w:tc>
      </w:tr>
      <w:tr w:rsidR="000008DA" w:rsidRPr="00F51EA7" w:rsidDel="0058751D" w14:paraId="057C3D79" w14:textId="2F63C34F" w:rsidTr="003633A2">
        <w:trPr>
          <w:trHeight w:val="225"/>
          <w:jc w:val="center"/>
          <w:del w:id="6706" w:author="arkat" w:date="2017-09-25T14:49:00Z"/>
        </w:trPr>
        <w:tc>
          <w:tcPr>
            <w:tcW w:w="1701" w:type="dxa"/>
            <w:shd w:val="clear" w:color="auto" w:fill="FFFFFF"/>
            <w:hideMark/>
          </w:tcPr>
          <w:p w14:paraId="3F946EAB" w14:textId="3FC423A7" w:rsidR="000008DA" w:rsidRPr="00F51EA7" w:rsidDel="0058751D" w:rsidRDefault="000008DA">
            <w:pPr>
              <w:spacing w:after="0"/>
              <w:rPr>
                <w:del w:id="6707" w:author="arkat" w:date="2017-09-25T14:49:00Z"/>
                <w:color w:val="000000"/>
                <w:szCs w:val="24"/>
                <w:lang w:eastAsia="en-GB"/>
              </w:rPr>
              <w:pPrChange w:id="6708" w:author="arkat" w:date="2017-09-29T22:49:00Z">
                <w:pPr>
                  <w:spacing w:after="0"/>
                  <w:ind w:left="-392" w:firstLine="392"/>
                </w:pPr>
              </w:pPrChange>
            </w:pPr>
            <w:del w:id="6709" w:author="arkat" w:date="2017-09-25T14:49:00Z">
              <w:r w:rsidRPr="00F51EA7" w:rsidDel="0058751D">
                <w:rPr>
                  <w:color w:val="000000"/>
                  <w:szCs w:val="24"/>
                  <w:lang w:eastAsia="en-GB"/>
                </w:rPr>
                <w:delText>BPMN</w:delText>
              </w:r>
            </w:del>
          </w:p>
        </w:tc>
        <w:tc>
          <w:tcPr>
            <w:tcW w:w="3118" w:type="dxa"/>
            <w:shd w:val="clear" w:color="auto" w:fill="FFFFFF"/>
            <w:hideMark/>
          </w:tcPr>
          <w:p w14:paraId="3C667C8C" w14:textId="1415BB19" w:rsidR="000008DA" w:rsidRPr="00F51EA7" w:rsidDel="0058751D" w:rsidRDefault="000008DA">
            <w:pPr>
              <w:spacing w:after="0"/>
              <w:rPr>
                <w:del w:id="6710" w:author="arkat" w:date="2017-09-25T14:49:00Z"/>
                <w:color w:val="000000"/>
                <w:szCs w:val="24"/>
                <w:lang w:eastAsia="en-GB"/>
              </w:rPr>
              <w:pPrChange w:id="6711" w:author="arkat" w:date="2017-09-29T22:49:00Z">
                <w:pPr>
                  <w:spacing w:after="0"/>
                  <w:jc w:val="center"/>
                </w:pPr>
              </w:pPrChange>
            </w:pPr>
            <w:del w:id="6712" w:author="arkat" w:date="2017-09-25T14:49:00Z">
              <w:r w:rsidRPr="00F51EA7" w:rsidDel="0058751D">
                <w:rPr>
                  <w:color w:val="000000"/>
                  <w:szCs w:val="24"/>
                  <w:lang w:eastAsia="en-GB"/>
                </w:rPr>
                <w:delText>Graphical</w:delText>
              </w:r>
            </w:del>
          </w:p>
        </w:tc>
        <w:tc>
          <w:tcPr>
            <w:tcW w:w="1418" w:type="dxa"/>
            <w:shd w:val="clear" w:color="auto" w:fill="FFFFFF"/>
            <w:hideMark/>
          </w:tcPr>
          <w:p w14:paraId="42C4EC50" w14:textId="382EC537" w:rsidR="000008DA" w:rsidRPr="00F51EA7" w:rsidDel="0058751D" w:rsidRDefault="000008DA">
            <w:pPr>
              <w:spacing w:after="0"/>
              <w:rPr>
                <w:del w:id="6713" w:author="arkat" w:date="2017-09-25T14:49:00Z"/>
                <w:color w:val="000000"/>
                <w:szCs w:val="24"/>
                <w:lang w:eastAsia="en-GB"/>
              </w:rPr>
              <w:pPrChange w:id="6714" w:author="arkat" w:date="2017-09-29T22:49:00Z">
                <w:pPr>
                  <w:spacing w:after="0"/>
                  <w:jc w:val="center"/>
                </w:pPr>
              </w:pPrChange>
            </w:pPr>
            <w:del w:id="6715" w:author="arkat" w:date="2017-09-25T14:49:00Z">
              <w:r w:rsidRPr="00F51EA7" w:rsidDel="0058751D">
                <w:rPr>
                  <w:color w:val="000000"/>
                  <w:szCs w:val="24"/>
                  <w:lang w:eastAsia="en-GB"/>
                </w:rPr>
                <w:delText>Yes</w:delText>
              </w:r>
            </w:del>
          </w:p>
        </w:tc>
        <w:tc>
          <w:tcPr>
            <w:tcW w:w="1417" w:type="dxa"/>
            <w:shd w:val="clear" w:color="auto" w:fill="FFFFFF"/>
            <w:hideMark/>
          </w:tcPr>
          <w:p w14:paraId="17AA90A8" w14:textId="2FCB9018" w:rsidR="000008DA" w:rsidRPr="00F51EA7" w:rsidDel="0058751D" w:rsidRDefault="000008DA">
            <w:pPr>
              <w:spacing w:after="0"/>
              <w:rPr>
                <w:del w:id="6716" w:author="arkat" w:date="2017-09-25T14:49:00Z"/>
                <w:color w:val="000000"/>
                <w:szCs w:val="24"/>
                <w:lang w:eastAsia="en-GB"/>
              </w:rPr>
              <w:pPrChange w:id="6717" w:author="arkat" w:date="2017-09-29T22:49:00Z">
                <w:pPr>
                  <w:spacing w:after="0"/>
                  <w:jc w:val="center"/>
                </w:pPr>
              </w:pPrChange>
            </w:pPr>
            <w:del w:id="6718" w:author="arkat" w:date="2017-09-25T14:49:00Z">
              <w:r w:rsidRPr="00F51EA7" w:rsidDel="0058751D">
                <w:rPr>
                  <w:color w:val="000000"/>
                  <w:szCs w:val="24"/>
                  <w:lang w:eastAsia="en-GB"/>
                </w:rPr>
                <w:delText>Popular</w:delText>
              </w:r>
            </w:del>
          </w:p>
        </w:tc>
      </w:tr>
      <w:tr w:rsidR="000008DA" w:rsidRPr="00F51EA7" w:rsidDel="0058751D" w14:paraId="0C6B8C2D" w14:textId="2320BF12" w:rsidTr="003633A2">
        <w:trPr>
          <w:trHeight w:val="210"/>
          <w:jc w:val="center"/>
          <w:del w:id="6719" w:author="arkat" w:date="2017-09-25T14:49:00Z"/>
        </w:trPr>
        <w:tc>
          <w:tcPr>
            <w:tcW w:w="1701" w:type="dxa"/>
            <w:shd w:val="clear" w:color="auto" w:fill="FFFFFF"/>
            <w:hideMark/>
          </w:tcPr>
          <w:p w14:paraId="0A4F0687" w14:textId="743D050E" w:rsidR="000008DA" w:rsidRPr="00F51EA7" w:rsidDel="0058751D" w:rsidRDefault="000008DA">
            <w:pPr>
              <w:spacing w:after="0"/>
              <w:rPr>
                <w:del w:id="6720" w:author="arkat" w:date="2017-09-25T14:49:00Z"/>
                <w:color w:val="000000"/>
                <w:szCs w:val="24"/>
                <w:lang w:eastAsia="en-GB"/>
              </w:rPr>
            </w:pPr>
            <w:del w:id="6721" w:author="arkat" w:date="2017-09-25T14:49:00Z">
              <w:r w:rsidRPr="00F51EA7" w:rsidDel="0058751D">
                <w:rPr>
                  <w:color w:val="000000"/>
                  <w:szCs w:val="24"/>
                  <w:lang w:eastAsia="en-GB"/>
                </w:rPr>
                <w:delText>Flowchart</w:delText>
              </w:r>
            </w:del>
          </w:p>
        </w:tc>
        <w:tc>
          <w:tcPr>
            <w:tcW w:w="3118" w:type="dxa"/>
            <w:shd w:val="clear" w:color="auto" w:fill="FFFFFF"/>
            <w:hideMark/>
          </w:tcPr>
          <w:p w14:paraId="14BA2C08" w14:textId="37B61849" w:rsidR="000008DA" w:rsidRPr="00F51EA7" w:rsidDel="0058751D" w:rsidRDefault="000008DA">
            <w:pPr>
              <w:spacing w:after="0"/>
              <w:rPr>
                <w:del w:id="6722" w:author="arkat" w:date="2017-09-25T14:49:00Z"/>
                <w:color w:val="000000"/>
                <w:szCs w:val="24"/>
                <w:lang w:eastAsia="en-GB"/>
              </w:rPr>
              <w:pPrChange w:id="6723" w:author="arkat" w:date="2017-09-29T22:49:00Z">
                <w:pPr>
                  <w:spacing w:after="0"/>
                  <w:jc w:val="center"/>
                </w:pPr>
              </w:pPrChange>
            </w:pPr>
            <w:del w:id="6724" w:author="arkat" w:date="2017-09-25T14:49:00Z">
              <w:r w:rsidRPr="00F51EA7" w:rsidDel="0058751D">
                <w:rPr>
                  <w:color w:val="000000"/>
                  <w:szCs w:val="24"/>
                  <w:lang w:eastAsia="en-GB"/>
                </w:rPr>
                <w:delText>Graphical</w:delText>
              </w:r>
            </w:del>
          </w:p>
        </w:tc>
        <w:tc>
          <w:tcPr>
            <w:tcW w:w="1418" w:type="dxa"/>
            <w:shd w:val="clear" w:color="auto" w:fill="FFFFFF"/>
            <w:hideMark/>
          </w:tcPr>
          <w:p w14:paraId="4537F138" w14:textId="0E4C8D8A" w:rsidR="000008DA" w:rsidRPr="00F51EA7" w:rsidDel="0058751D" w:rsidRDefault="000008DA">
            <w:pPr>
              <w:spacing w:after="0"/>
              <w:rPr>
                <w:del w:id="6725" w:author="arkat" w:date="2017-09-25T14:49:00Z"/>
                <w:color w:val="000000"/>
                <w:szCs w:val="24"/>
                <w:lang w:eastAsia="en-GB"/>
              </w:rPr>
              <w:pPrChange w:id="6726" w:author="arkat" w:date="2017-09-29T22:49:00Z">
                <w:pPr>
                  <w:spacing w:after="0"/>
                  <w:jc w:val="center"/>
                </w:pPr>
              </w:pPrChange>
            </w:pPr>
            <w:del w:id="6727" w:author="arkat" w:date="2017-09-25T14:49:00Z">
              <w:r w:rsidRPr="00F51EA7" w:rsidDel="0058751D">
                <w:rPr>
                  <w:color w:val="000000"/>
                  <w:szCs w:val="24"/>
                  <w:lang w:eastAsia="en-GB"/>
                </w:rPr>
                <w:delText>NA</w:delText>
              </w:r>
            </w:del>
          </w:p>
        </w:tc>
        <w:tc>
          <w:tcPr>
            <w:tcW w:w="1417" w:type="dxa"/>
            <w:shd w:val="clear" w:color="auto" w:fill="FFFFFF"/>
            <w:hideMark/>
          </w:tcPr>
          <w:p w14:paraId="0E2DC1AC" w14:textId="5D8A7113" w:rsidR="000008DA" w:rsidRPr="00F51EA7" w:rsidDel="0058751D" w:rsidRDefault="000008DA">
            <w:pPr>
              <w:spacing w:after="0"/>
              <w:rPr>
                <w:del w:id="6728" w:author="arkat" w:date="2017-09-25T14:49:00Z"/>
                <w:color w:val="000000"/>
                <w:szCs w:val="24"/>
                <w:lang w:eastAsia="en-GB"/>
              </w:rPr>
              <w:pPrChange w:id="6729" w:author="arkat" w:date="2017-09-29T22:49:00Z">
                <w:pPr>
                  <w:spacing w:after="0"/>
                  <w:jc w:val="center"/>
                </w:pPr>
              </w:pPrChange>
            </w:pPr>
            <w:del w:id="6730" w:author="arkat" w:date="2017-09-25T14:49:00Z">
              <w:r w:rsidRPr="00F51EA7" w:rsidDel="0058751D">
                <w:rPr>
                  <w:color w:val="000000"/>
                  <w:szCs w:val="24"/>
                  <w:lang w:eastAsia="en-GB"/>
                </w:rPr>
                <w:delText>Popular</w:delText>
              </w:r>
            </w:del>
          </w:p>
        </w:tc>
      </w:tr>
      <w:tr w:rsidR="000008DA" w:rsidRPr="00F51EA7" w:rsidDel="0058751D" w14:paraId="3781BC38" w14:textId="09788261" w:rsidTr="003633A2">
        <w:trPr>
          <w:trHeight w:val="225"/>
          <w:jc w:val="center"/>
          <w:del w:id="6731" w:author="arkat" w:date="2017-09-25T14:49:00Z"/>
        </w:trPr>
        <w:tc>
          <w:tcPr>
            <w:tcW w:w="1701" w:type="dxa"/>
            <w:shd w:val="clear" w:color="auto" w:fill="FFFFFF"/>
            <w:hideMark/>
          </w:tcPr>
          <w:p w14:paraId="14ED3FAA" w14:textId="7C62A609" w:rsidR="000008DA" w:rsidRPr="00F51EA7" w:rsidDel="0058751D" w:rsidRDefault="000008DA">
            <w:pPr>
              <w:spacing w:after="0"/>
              <w:rPr>
                <w:del w:id="6732" w:author="arkat" w:date="2017-09-25T14:49:00Z"/>
                <w:color w:val="000000"/>
                <w:szCs w:val="24"/>
                <w:lang w:eastAsia="en-GB"/>
              </w:rPr>
            </w:pPr>
            <w:del w:id="6733" w:author="arkat" w:date="2017-09-25T14:49:00Z">
              <w:r w:rsidRPr="00F51EA7" w:rsidDel="0058751D">
                <w:rPr>
                  <w:color w:val="000000"/>
                  <w:szCs w:val="24"/>
                  <w:lang w:eastAsia="en-GB"/>
                </w:rPr>
                <w:delText>UML-AD</w:delText>
              </w:r>
            </w:del>
          </w:p>
        </w:tc>
        <w:tc>
          <w:tcPr>
            <w:tcW w:w="3118" w:type="dxa"/>
            <w:shd w:val="clear" w:color="auto" w:fill="FFFFFF"/>
            <w:hideMark/>
          </w:tcPr>
          <w:p w14:paraId="6CB021C4" w14:textId="664EB891" w:rsidR="000008DA" w:rsidRPr="00F51EA7" w:rsidDel="0058751D" w:rsidRDefault="000008DA">
            <w:pPr>
              <w:spacing w:after="0"/>
              <w:rPr>
                <w:del w:id="6734" w:author="arkat" w:date="2017-09-25T14:49:00Z"/>
                <w:color w:val="000000"/>
                <w:szCs w:val="24"/>
                <w:lang w:eastAsia="en-GB"/>
              </w:rPr>
              <w:pPrChange w:id="6735" w:author="arkat" w:date="2017-09-29T22:49:00Z">
                <w:pPr>
                  <w:spacing w:after="0"/>
                  <w:jc w:val="center"/>
                </w:pPr>
              </w:pPrChange>
            </w:pPr>
            <w:del w:id="6736" w:author="arkat" w:date="2017-09-25T14:49:00Z">
              <w:r w:rsidRPr="00F51EA7" w:rsidDel="0058751D">
                <w:rPr>
                  <w:color w:val="000000"/>
                  <w:szCs w:val="24"/>
                  <w:lang w:eastAsia="en-GB"/>
                </w:rPr>
                <w:delText>Graphical</w:delText>
              </w:r>
            </w:del>
          </w:p>
        </w:tc>
        <w:tc>
          <w:tcPr>
            <w:tcW w:w="1418" w:type="dxa"/>
            <w:shd w:val="clear" w:color="auto" w:fill="FFFFFF"/>
            <w:hideMark/>
          </w:tcPr>
          <w:p w14:paraId="3C0C4135" w14:textId="5614AA2C" w:rsidR="000008DA" w:rsidRPr="00F51EA7" w:rsidDel="0058751D" w:rsidRDefault="000008DA">
            <w:pPr>
              <w:spacing w:after="0"/>
              <w:rPr>
                <w:del w:id="6737" w:author="arkat" w:date="2017-09-25T14:49:00Z"/>
                <w:color w:val="000000"/>
                <w:szCs w:val="24"/>
                <w:lang w:eastAsia="en-GB"/>
              </w:rPr>
              <w:pPrChange w:id="6738" w:author="arkat" w:date="2017-09-29T22:49:00Z">
                <w:pPr>
                  <w:spacing w:after="0"/>
                  <w:jc w:val="center"/>
                </w:pPr>
              </w:pPrChange>
            </w:pPr>
            <w:del w:id="6739" w:author="arkat" w:date="2017-09-25T14:49:00Z">
              <w:r w:rsidRPr="00F51EA7" w:rsidDel="0058751D">
                <w:rPr>
                  <w:color w:val="000000"/>
                  <w:szCs w:val="24"/>
                  <w:lang w:eastAsia="en-GB"/>
                </w:rPr>
                <w:delText>Yes</w:delText>
              </w:r>
            </w:del>
          </w:p>
        </w:tc>
        <w:tc>
          <w:tcPr>
            <w:tcW w:w="1417" w:type="dxa"/>
            <w:shd w:val="clear" w:color="auto" w:fill="FFFFFF"/>
            <w:hideMark/>
          </w:tcPr>
          <w:p w14:paraId="3D2E6266" w14:textId="01287E0E" w:rsidR="000008DA" w:rsidRPr="00F51EA7" w:rsidDel="0058751D" w:rsidRDefault="000008DA">
            <w:pPr>
              <w:spacing w:after="0"/>
              <w:rPr>
                <w:del w:id="6740" w:author="arkat" w:date="2017-09-25T14:49:00Z"/>
                <w:color w:val="000000"/>
                <w:szCs w:val="24"/>
                <w:lang w:eastAsia="en-GB"/>
              </w:rPr>
              <w:pPrChange w:id="6741" w:author="arkat" w:date="2017-09-29T22:49:00Z">
                <w:pPr>
                  <w:spacing w:after="0"/>
                  <w:jc w:val="center"/>
                </w:pPr>
              </w:pPrChange>
            </w:pPr>
            <w:del w:id="6742" w:author="arkat" w:date="2017-09-25T14:49:00Z">
              <w:r w:rsidRPr="00F51EA7" w:rsidDel="0058751D">
                <w:rPr>
                  <w:color w:val="000000"/>
                  <w:szCs w:val="24"/>
                  <w:lang w:eastAsia="en-GB"/>
                </w:rPr>
                <w:delText>Popular</w:delText>
              </w:r>
            </w:del>
          </w:p>
        </w:tc>
      </w:tr>
      <w:tr w:rsidR="000008DA" w:rsidRPr="00F51EA7" w:rsidDel="0058751D" w14:paraId="043DA6DB" w14:textId="1B13993D" w:rsidTr="003633A2">
        <w:trPr>
          <w:trHeight w:val="210"/>
          <w:jc w:val="center"/>
          <w:del w:id="6743" w:author="arkat" w:date="2017-09-25T14:49:00Z"/>
        </w:trPr>
        <w:tc>
          <w:tcPr>
            <w:tcW w:w="1701" w:type="dxa"/>
            <w:shd w:val="clear" w:color="auto" w:fill="FFFFFF"/>
            <w:hideMark/>
          </w:tcPr>
          <w:p w14:paraId="071E9008" w14:textId="67BAA30D" w:rsidR="000008DA" w:rsidRPr="00F51EA7" w:rsidDel="0058751D" w:rsidRDefault="000008DA">
            <w:pPr>
              <w:spacing w:after="0"/>
              <w:rPr>
                <w:del w:id="6744" w:author="arkat" w:date="2017-09-25T14:49:00Z"/>
                <w:color w:val="000000"/>
                <w:szCs w:val="24"/>
                <w:lang w:eastAsia="en-GB"/>
              </w:rPr>
            </w:pPr>
            <w:del w:id="6745" w:author="arkat" w:date="2017-09-25T14:49:00Z">
              <w:r w:rsidRPr="00F51EA7" w:rsidDel="0058751D">
                <w:rPr>
                  <w:color w:val="000000"/>
                  <w:szCs w:val="24"/>
                  <w:lang w:eastAsia="en-GB"/>
                </w:rPr>
                <w:delText>RAD</w:delText>
              </w:r>
            </w:del>
          </w:p>
        </w:tc>
        <w:tc>
          <w:tcPr>
            <w:tcW w:w="3118" w:type="dxa"/>
            <w:shd w:val="clear" w:color="auto" w:fill="FFFFFF"/>
            <w:hideMark/>
          </w:tcPr>
          <w:p w14:paraId="3A8834A9" w14:textId="0042FC96" w:rsidR="000008DA" w:rsidRPr="00F51EA7" w:rsidDel="0058751D" w:rsidRDefault="000008DA">
            <w:pPr>
              <w:spacing w:after="0"/>
              <w:rPr>
                <w:del w:id="6746" w:author="arkat" w:date="2017-09-25T14:49:00Z"/>
                <w:color w:val="000000"/>
                <w:szCs w:val="24"/>
                <w:lang w:eastAsia="en-GB"/>
              </w:rPr>
              <w:pPrChange w:id="6747" w:author="arkat" w:date="2017-09-29T22:49:00Z">
                <w:pPr>
                  <w:spacing w:after="0"/>
                  <w:jc w:val="center"/>
                </w:pPr>
              </w:pPrChange>
            </w:pPr>
            <w:del w:id="6748" w:author="arkat" w:date="2017-09-25T14:49:00Z">
              <w:r w:rsidRPr="00F51EA7" w:rsidDel="0058751D">
                <w:rPr>
                  <w:color w:val="000000"/>
                  <w:szCs w:val="24"/>
                  <w:lang w:eastAsia="en-GB"/>
                </w:rPr>
                <w:delText>Graphical</w:delText>
              </w:r>
            </w:del>
          </w:p>
        </w:tc>
        <w:tc>
          <w:tcPr>
            <w:tcW w:w="1418" w:type="dxa"/>
            <w:shd w:val="clear" w:color="auto" w:fill="FFFFFF"/>
            <w:hideMark/>
          </w:tcPr>
          <w:p w14:paraId="16590240" w14:textId="595FD264" w:rsidR="000008DA" w:rsidRPr="00F51EA7" w:rsidDel="0058751D" w:rsidRDefault="000008DA">
            <w:pPr>
              <w:spacing w:after="0"/>
              <w:rPr>
                <w:del w:id="6749" w:author="arkat" w:date="2017-09-25T14:49:00Z"/>
                <w:color w:val="000000"/>
                <w:szCs w:val="24"/>
                <w:lang w:eastAsia="en-GB"/>
              </w:rPr>
              <w:pPrChange w:id="6750" w:author="arkat" w:date="2017-09-29T22:49:00Z">
                <w:pPr>
                  <w:spacing w:after="0"/>
                  <w:jc w:val="center"/>
                </w:pPr>
              </w:pPrChange>
            </w:pPr>
            <w:del w:id="6751" w:author="arkat" w:date="2017-09-25T14:49:00Z">
              <w:r w:rsidRPr="00F51EA7" w:rsidDel="0058751D">
                <w:rPr>
                  <w:color w:val="000000"/>
                  <w:szCs w:val="24"/>
                  <w:lang w:eastAsia="en-GB"/>
                </w:rPr>
                <w:delText>Yes</w:delText>
              </w:r>
            </w:del>
          </w:p>
        </w:tc>
        <w:tc>
          <w:tcPr>
            <w:tcW w:w="1417" w:type="dxa"/>
            <w:shd w:val="clear" w:color="auto" w:fill="FFFFFF"/>
            <w:hideMark/>
          </w:tcPr>
          <w:p w14:paraId="6FB81655" w14:textId="2FE90FE5" w:rsidR="000008DA" w:rsidRPr="00F51EA7" w:rsidDel="0058751D" w:rsidRDefault="000008DA">
            <w:pPr>
              <w:spacing w:after="0"/>
              <w:rPr>
                <w:del w:id="6752" w:author="arkat" w:date="2017-09-25T14:49:00Z"/>
                <w:color w:val="000000"/>
                <w:szCs w:val="24"/>
                <w:lang w:eastAsia="en-GB"/>
              </w:rPr>
              <w:pPrChange w:id="6753" w:author="arkat" w:date="2017-09-29T22:49:00Z">
                <w:pPr>
                  <w:spacing w:after="0"/>
                  <w:jc w:val="center"/>
                </w:pPr>
              </w:pPrChange>
            </w:pPr>
            <w:del w:id="6754" w:author="arkat" w:date="2017-09-25T14:49:00Z">
              <w:r w:rsidRPr="00F51EA7" w:rsidDel="0058751D">
                <w:rPr>
                  <w:color w:val="000000"/>
                  <w:szCs w:val="24"/>
                  <w:lang w:eastAsia="en-GB"/>
                </w:rPr>
                <w:delText>NA</w:delText>
              </w:r>
            </w:del>
          </w:p>
        </w:tc>
      </w:tr>
      <w:tr w:rsidR="000008DA" w:rsidRPr="00F51EA7" w:rsidDel="0058751D" w14:paraId="47F4B9F2" w14:textId="37DF0778" w:rsidTr="003633A2">
        <w:trPr>
          <w:trHeight w:val="222"/>
          <w:jc w:val="center"/>
          <w:del w:id="6755" w:author="arkat" w:date="2017-09-25T14:49:00Z"/>
        </w:trPr>
        <w:tc>
          <w:tcPr>
            <w:tcW w:w="1701" w:type="dxa"/>
            <w:shd w:val="clear" w:color="auto" w:fill="FFFFFF"/>
            <w:hideMark/>
          </w:tcPr>
          <w:p w14:paraId="4C36C94B" w14:textId="12451028" w:rsidR="000008DA" w:rsidRPr="00F51EA7" w:rsidDel="0058751D" w:rsidRDefault="000008DA">
            <w:pPr>
              <w:spacing w:after="0"/>
              <w:rPr>
                <w:del w:id="6756" w:author="arkat" w:date="2017-09-25T14:49:00Z"/>
                <w:color w:val="000000"/>
                <w:szCs w:val="24"/>
                <w:lang w:eastAsia="en-GB"/>
              </w:rPr>
            </w:pPr>
            <w:del w:id="6757" w:author="arkat" w:date="2017-09-25T14:49:00Z">
              <w:r w:rsidRPr="00F51EA7" w:rsidDel="0058751D">
                <w:rPr>
                  <w:color w:val="000000"/>
                  <w:szCs w:val="24"/>
                  <w:lang w:eastAsia="en-GB"/>
                </w:rPr>
                <w:delText>YAWL</w:delText>
              </w:r>
            </w:del>
          </w:p>
        </w:tc>
        <w:tc>
          <w:tcPr>
            <w:tcW w:w="3118" w:type="dxa"/>
            <w:shd w:val="clear" w:color="auto" w:fill="FFFFFF"/>
            <w:hideMark/>
          </w:tcPr>
          <w:p w14:paraId="6CD522C0" w14:textId="7CB7B39C" w:rsidR="000008DA" w:rsidRPr="00F51EA7" w:rsidDel="0058751D" w:rsidRDefault="000008DA">
            <w:pPr>
              <w:spacing w:after="0"/>
              <w:rPr>
                <w:del w:id="6758" w:author="arkat" w:date="2017-09-25T14:49:00Z"/>
                <w:color w:val="000000"/>
                <w:szCs w:val="24"/>
                <w:lang w:eastAsia="en-GB"/>
              </w:rPr>
              <w:pPrChange w:id="6759" w:author="arkat" w:date="2017-09-29T22:49:00Z">
                <w:pPr>
                  <w:spacing w:after="0"/>
                  <w:jc w:val="center"/>
                </w:pPr>
              </w:pPrChange>
            </w:pPr>
            <w:del w:id="6760" w:author="arkat" w:date="2017-09-25T14:49:00Z">
              <w:r w:rsidRPr="00F51EA7" w:rsidDel="0058751D">
                <w:rPr>
                  <w:color w:val="000000"/>
                  <w:szCs w:val="24"/>
                  <w:lang w:eastAsia="en-GB"/>
                </w:rPr>
                <w:delText>Graphical/ Execution</w:delText>
              </w:r>
            </w:del>
          </w:p>
        </w:tc>
        <w:tc>
          <w:tcPr>
            <w:tcW w:w="1418" w:type="dxa"/>
            <w:shd w:val="clear" w:color="auto" w:fill="FFFFFF"/>
            <w:hideMark/>
          </w:tcPr>
          <w:p w14:paraId="47A31E27" w14:textId="761ECD16" w:rsidR="000008DA" w:rsidRPr="00F51EA7" w:rsidDel="0058751D" w:rsidRDefault="000008DA">
            <w:pPr>
              <w:spacing w:after="0"/>
              <w:rPr>
                <w:del w:id="6761" w:author="arkat" w:date="2017-09-25T14:49:00Z"/>
                <w:color w:val="000000"/>
                <w:szCs w:val="24"/>
                <w:lang w:eastAsia="en-GB"/>
              </w:rPr>
              <w:pPrChange w:id="6762" w:author="arkat" w:date="2017-09-29T22:49:00Z">
                <w:pPr>
                  <w:spacing w:after="0"/>
                  <w:jc w:val="center"/>
                </w:pPr>
              </w:pPrChange>
            </w:pPr>
            <w:del w:id="6763" w:author="arkat" w:date="2017-09-25T14:49:00Z">
              <w:r w:rsidRPr="00F51EA7" w:rsidDel="0058751D">
                <w:rPr>
                  <w:color w:val="000000"/>
                  <w:szCs w:val="24"/>
                  <w:lang w:eastAsia="en-GB"/>
                </w:rPr>
                <w:delText>No</w:delText>
              </w:r>
            </w:del>
          </w:p>
        </w:tc>
        <w:tc>
          <w:tcPr>
            <w:tcW w:w="1417" w:type="dxa"/>
            <w:shd w:val="clear" w:color="auto" w:fill="FFFFFF"/>
            <w:hideMark/>
          </w:tcPr>
          <w:p w14:paraId="57C8A87D" w14:textId="45D92EA3" w:rsidR="000008DA" w:rsidRPr="00F51EA7" w:rsidDel="0058751D" w:rsidRDefault="000008DA">
            <w:pPr>
              <w:spacing w:after="0"/>
              <w:rPr>
                <w:del w:id="6764" w:author="arkat" w:date="2017-09-25T14:49:00Z"/>
                <w:color w:val="000000"/>
                <w:szCs w:val="24"/>
                <w:lang w:eastAsia="en-GB"/>
              </w:rPr>
              <w:pPrChange w:id="6765" w:author="arkat" w:date="2017-09-29T22:49:00Z">
                <w:pPr>
                  <w:spacing w:after="0"/>
                  <w:jc w:val="center"/>
                </w:pPr>
              </w:pPrChange>
            </w:pPr>
            <w:del w:id="6766" w:author="arkat" w:date="2017-09-25T14:49:00Z">
              <w:r w:rsidRPr="00F51EA7" w:rsidDel="0058751D">
                <w:rPr>
                  <w:color w:val="000000"/>
                  <w:szCs w:val="24"/>
                  <w:lang w:eastAsia="en-GB"/>
                </w:rPr>
                <w:delText>Stable</w:delText>
              </w:r>
            </w:del>
          </w:p>
        </w:tc>
      </w:tr>
      <w:tr w:rsidR="000008DA" w:rsidRPr="00F51EA7" w:rsidDel="0058751D" w14:paraId="10CD824C" w14:textId="6F548255" w:rsidTr="003633A2">
        <w:trPr>
          <w:trHeight w:val="186"/>
          <w:jc w:val="center"/>
          <w:del w:id="6767" w:author="arkat" w:date="2017-09-25T14:49:00Z"/>
        </w:trPr>
        <w:tc>
          <w:tcPr>
            <w:tcW w:w="1701" w:type="dxa"/>
            <w:shd w:val="clear" w:color="auto" w:fill="FFFFFF"/>
            <w:hideMark/>
          </w:tcPr>
          <w:p w14:paraId="128E6065" w14:textId="486A11AB" w:rsidR="000008DA" w:rsidRPr="00F51EA7" w:rsidDel="0058751D" w:rsidRDefault="000008DA">
            <w:pPr>
              <w:spacing w:after="0"/>
              <w:rPr>
                <w:del w:id="6768" w:author="arkat" w:date="2017-09-25T14:49:00Z"/>
                <w:color w:val="000000"/>
                <w:szCs w:val="24"/>
                <w:lang w:eastAsia="en-GB"/>
              </w:rPr>
            </w:pPr>
            <w:del w:id="6769" w:author="arkat" w:date="2017-09-25T14:49:00Z">
              <w:r w:rsidRPr="00F51EA7" w:rsidDel="0058751D">
                <w:rPr>
                  <w:color w:val="000000"/>
                  <w:szCs w:val="24"/>
                  <w:lang w:eastAsia="en-GB"/>
                </w:rPr>
                <w:delText>Petri-nets</w:delText>
              </w:r>
            </w:del>
          </w:p>
        </w:tc>
        <w:tc>
          <w:tcPr>
            <w:tcW w:w="3118" w:type="dxa"/>
            <w:shd w:val="clear" w:color="auto" w:fill="FFFFFF"/>
            <w:hideMark/>
          </w:tcPr>
          <w:p w14:paraId="7B14B03F" w14:textId="0746906D" w:rsidR="000008DA" w:rsidRPr="00F51EA7" w:rsidDel="0058751D" w:rsidRDefault="000008DA">
            <w:pPr>
              <w:spacing w:after="0"/>
              <w:rPr>
                <w:del w:id="6770" w:author="arkat" w:date="2017-09-25T14:49:00Z"/>
                <w:color w:val="000000"/>
                <w:szCs w:val="24"/>
                <w:lang w:eastAsia="en-GB"/>
              </w:rPr>
              <w:pPrChange w:id="6771" w:author="arkat" w:date="2017-09-29T22:49:00Z">
                <w:pPr>
                  <w:spacing w:after="0"/>
                  <w:jc w:val="center"/>
                </w:pPr>
              </w:pPrChange>
            </w:pPr>
            <w:del w:id="6772" w:author="arkat" w:date="2017-09-25T14:49:00Z">
              <w:r w:rsidRPr="00F51EA7" w:rsidDel="0058751D">
                <w:rPr>
                  <w:color w:val="000000"/>
                  <w:szCs w:val="24"/>
                  <w:lang w:eastAsia="en-GB"/>
                </w:rPr>
                <w:delText>Theory/ Graphical</w:delText>
              </w:r>
            </w:del>
          </w:p>
        </w:tc>
        <w:tc>
          <w:tcPr>
            <w:tcW w:w="1418" w:type="dxa"/>
            <w:shd w:val="clear" w:color="auto" w:fill="FFFFFF"/>
            <w:hideMark/>
          </w:tcPr>
          <w:p w14:paraId="63BA4B82" w14:textId="01307085" w:rsidR="000008DA" w:rsidRPr="00F51EA7" w:rsidDel="0058751D" w:rsidRDefault="000008DA">
            <w:pPr>
              <w:spacing w:after="0"/>
              <w:rPr>
                <w:del w:id="6773" w:author="arkat" w:date="2017-09-25T14:49:00Z"/>
                <w:color w:val="000000"/>
                <w:szCs w:val="24"/>
                <w:lang w:eastAsia="en-GB"/>
              </w:rPr>
              <w:pPrChange w:id="6774" w:author="arkat" w:date="2017-09-29T22:49:00Z">
                <w:pPr>
                  <w:spacing w:after="0"/>
                  <w:jc w:val="center"/>
                </w:pPr>
              </w:pPrChange>
            </w:pPr>
            <w:del w:id="6775" w:author="arkat" w:date="2017-09-25T14:49:00Z">
              <w:r w:rsidRPr="00F51EA7" w:rsidDel="0058751D">
                <w:rPr>
                  <w:color w:val="000000"/>
                  <w:szCs w:val="24"/>
                  <w:lang w:eastAsia="en-GB"/>
                </w:rPr>
                <w:delText>NA</w:delText>
              </w:r>
            </w:del>
          </w:p>
        </w:tc>
        <w:tc>
          <w:tcPr>
            <w:tcW w:w="1417" w:type="dxa"/>
            <w:shd w:val="clear" w:color="auto" w:fill="FFFFFF"/>
            <w:hideMark/>
          </w:tcPr>
          <w:p w14:paraId="7CEFA658" w14:textId="0FFCC66A" w:rsidR="000008DA" w:rsidRPr="00F51EA7" w:rsidDel="0058751D" w:rsidRDefault="000008DA">
            <w:pPr>
              <w:spacing w:after="0"/>
              <w:rPr>
                <w:del w:id="6776" w:author="arkat" w:date="2017-09-25T14:49:00Z"/>
                <w:color w:val="000000"/>
                <w:szCs w:val="24"/>
                <w:lang w:eastAsia="en-GB"/>
              </w:rPr>
              <w:pPrChange w:id="6777" w:author="arkat" w:date="2017-09-29T22:49:00Z">
                <w:pPr>
                  <w:spacing w:after="0"/>
                  <w:jc w:val="center"/>
                </w:pPr>
              </w:pPrChange>
            </w:pPr>
            <w:del w:id="6778" w:author="arkat" w:date="2017-09-25T14:49:00Z">
              <w:r w:rsidRPr="00F51EA7" w:rsidDel="0058751D">
                <w:rPr>
                  <w:color w:val="000000"/>
                  <w:szCs w:val="24"/>
                  <w:lang w:eastAsia="en-GB"/>
                </w:rPr>
                <w:delText>Popular</w:delText>
              </w:r>
            </w:del>
          </w:p>
        </w:tc>
      </w:tr>
      <w:tr w:rsidR="000008DA" w:rsidRPr="00F51EA7" w:rsidDel="0058751D" w14:paraId="5D670233" w14:textId="56F73E4E" w:rsidTr="003633A2">
        <w:trPr>
          <w:trHeight w:val="195"/>
          <w:jc w:val="center"/>
          <w:del w:id="6779" w:author="arkat" w:date="2017-09-25T14:49:00Z"/>
        </w:trPr>
        <w:tc>
          <w:tcPr>
            <w:tcW w:w="1701" w:type="dxa"/>
            <w:shd w:val="clear" w:color="auto" w:fill="FFFFFF"/>
            <w:hideMark/>
          </w:tcPr>
          <w:p w14:paraId="370C48B2" w14:textId="0F982024" w:rsidR="000008DA" w:rsidRPr="00F51EA7" w:rsidDel="0058751D" w:rsidRDefault="000008DA">
            <w:pPr>
              <w:spacing w:after="0"/>
              <w:rPr>
                <w:del w:id="6780" w:author="arkat" w:date="2017-09-25T14:49:00Z"/>
                <w:color w:val="000000"/>
                <w:szCs w:val="24"/>
                <w:lang w:eastAsia="en-GB"/>
              </w:rPr>
              <w:pPrChange w:id="6781" w:author="arkat" w:date="2017-09-29T22:49:00Z">
                <w:pPr>
                  <w:spacing w:after="0"/>
                  <w:ind w:left="-250" w:firstLine="250"/>
                </w:pPr>
              </w:pPrChange>
            </w:pPr>
            <w:del w:id="6782" w:author="arkat" w:date="2017-09-25T14:49:00Z">
              <w:r w:rsidRPr="00F51EA7" w:rsidDel="0058751D">
                <w:rPr>
                  <w:color w:val="000000"/>
                  <w:szCs w:val="24"/>
                  <w:lang w:eastAsia="en-GB"/>
                </w:rPr>
                <w:delText>BPML</w:delText>
              </w:r>
            </w:del>
          </w:p>
        </w:tc>
        <w:tc>
          <w:tcPr>
            <w:tcW w:w="3118" w:type="dxa"/>
            <w:shd w:val="clear" w:color="auto" w:fill="FFFFFF"/>
            <w:hideMark/>
          </w:tcPr>
          <w:p w14:paraId="6D4D9925" w14:textId="111BF151" w:rsidR="000008DA" w:rsidRPr="00F51EA7" w:rsidDel="0058751D" w:rsidRDefault="000008DA">
            <w:pPr>
              <w:spacing w:after="0"/>
              <w:rPr>
                <w:del w:id="6783" w:author="arkat" w:date="2017-09-25T14:49:00Z"/>
                <w:color w:val="000000"/>
                <w:szCs w:val="24"/>
                <w:lang w:eastAsia="en-GB"/>
              </w:rPr>
              <w:pPrChange w:id="6784" w:author="arkat" w:date="2017-09-29T22:49:00Z">
                <w:pPr>
                  <w:spacing w:after="0"/>
                  <w:jc w:val="center"/>
                </w:pPr>
              </w:pPrChange>
            </w:pPr>
            <w:del w:id="6785" w:author="arkat" w:date="2017-09-25T14:49:00Z">
              <w:r w:rsidRPr="00F51EA7" w:rsidDel="0058751D">
                <w:rPr>
                  <w:color w:val="000000"/>
                  <w:szCs w:val="24"/>
                  <w:lang w:eastAsia="en-GB"/>
                </w:rPr>
                <w:delText>Execution</w:delText>
              </w:r>
            </w:del>
          </w:p>
        </w:tc>
        <w:tc>
          <w:tcPr>
            <w:tcW w:w="1418" w:type="dxa"/>
            <w:shd w:val="clear" w:color="auto" w:fill="FFFFFF"/>
            <w:hideMark/>
          </w:tcPr>
          <w:p w14:paraId="54F92164" w14:textId="04742876" w:rsidR="000008DA" w:rsidRPr="00F51EA7" w:rsidDel="0058751D" w:rsidRDefault="000008DA">
            <w:pPr>
              <w:spacing w:after="0"/>
              <w:rPr>
                <w:del w:id="6786" w:author="arkat" w:date="2017-09-25T14:49:00Z"/>
                <w:color w:val="000000"/>
                <w:szCs w:val="24"/>
                <w:lang w:eastAsia="en-GB"/>
              </w:rPr>
              <w:pPrChange w:id="6787" w:author="arkat" w:date="2017-09-29T22:49:00Z">
                <w:pPr>
                  <w:spacing w:after="0"/>
                  <w:jc w:val="center"/>
                </w:pPr>
              </w:pPrChange>
            </w:pPr>
            <w:del w:id="6788" w:author="arkat" w:date="2017-09-25T14:49:00Z">
              <w:r w:rsidRPr="00F51EA7" w:rsidDel="0058751D">
                <w:rPr>
                  <w:color w:val="000000"/>
                  <w:szCs w:val="24"/>
                  <w:lang w:eastAsia="en-GB"/>
                </w:rPr>
                <w:delText>Yes</w:delText>
              </w:r>
            </w:del>
          </w:p>
        </w:tc>
        <w:tc>
          <w:tcPr>
            <w:tcW w:w="1417" w:type="dxa"/>
            <w:shd w:val="clear" w:color="auto" w:fill="FFFFFF"/>
            <w:hideMark/>
          </w:tcPr>
          <w:p w14:paraId="7482EA64" w14:textId="1031863B" w:rsidR="000008DA" w:rsidRPr="00F51EA7" w:rsidDel="0058751D" w:rsidRDefault="000008DA">
            <w:pPr>
              <w:spacing w:after="0"/>
              <w:rPr>
                <w:del w:id="6789" w:author="arkat" w:date="2017-09-25T14:49:00Z"/>
                <w:color w:val="000000"/>
                <w:szCs w:val="24"/>
                <w:lang w:eastAsia="en-GB"/>
              </w:rPr>
              <w:pPrChange w:id="6790" w:author="arkat" w:date="2017-09-29T22:49:00Z">
                <w:pPr>
                  <w:spacing w:after="0"/>
                  <w:jc w:val="center"/>
                </w:pPr>
              </w:pPrChange>
            </w:pPr>
            <w:del w:id="6791" w:author="arkat" w:date="2017-09-25T14:49:00Z">
              <w:r w:rsidRPr="00F51EA7" w:rsidDel="0058751D">
                <w:rPr>
                  <w:color w:val="000000"/>
                  <w:szCs w:val="24"/>
                  <w:lang w:eastAsia="en-GB"/>
                </w:rPr>
                <w:delText>Obsolete</w:delText>
              </w:r>
            </w:del>
          </w:p>
        </w:tc>
      </w:tr>
      <w:tr w:rsidR="000008DA" w:rsidRPr="00F51EA7" w:rsidDel="0058751D" w14:paraId="5CA44753" w14:textId="0CD4D00C" w:rsidTr="003633A2">
        <w:trPr>
          <w:trHeight w:val="225"/>
          <w:jc w:val="center"/>
          <w:del w:id="6792" w:author="arkat" w:date="2017-09-25T14:49:00Z"/>
        </w:trPr>
        <w:tc>
          <w:tcPr>
            <w:tcW w:w="1701" w:type="dxa"/>
            <w:shd w:val="clear" w:color="auto" w:fill="FFFFFF"/>
            <w:hideMark/>
          </w:tcPr>
          <w:p w14:paraId="53CC52BE" w14:textId="299908F2" w:rsidR="000008DA" w:rsidRPr="00F51EA7" w:rsidDel="0058751D" w:rsidRDefault="000008DA">
            <w:pPr>
              <w:spacing w:after="0"/>
              <w:rPr>
                <w:del w:id="6793" w:author="arkat" w:date="2017-09-25T14:49:00Z"/>
                <w:color w:val="000000"/>
                <w:szCs w:val="24"/>
                <w:lang w:eastAsia="en-GB"/>
              </w:rPr>
            </w:pPr>
            <w:del w:id="6794" w:author="arkat" w:date="2017-09-25T14:49:00Z">
              <w:r w:rsidRPr="00F51EA7" w:rsidDel="0058751D">
                <w:rPr>
                  <w:color w:val="000000"/>
                  <w:szCs w:val="24"/>
                  <w:lang w:eastAsia="en-GB"/>
                </w:rPr>
                <w:delText>BPEL</w:delText>
              </w:r>
            </w:del>
          </w:p>
        </w:tc>
        <w:tc>
          <w:tcPr>
            <w:tcW w:w="3118" w:type="dxa"/>
            <w:shd w:val="clear" w:color="auto" w:fill="FFFFFF"/>
            <w:hideMark/>
          </w:tcPr>
          <w:p w14:paraId="608F124C" w14:textId="5EEC167D" w:rsidR="000008DA" w:rsidRPr="00F51EA7" w:rsidDel="0058751D" w:rsidRDefault="000008DA">
            <w:pPr>
              <w:spacing w:after="0"/>
              <w:rPr>
                <w:del w:id="6795" w:author="arkat" w:date="2017-09-25T14:49:00Z"/>
                <w:color w:val="000000"/>
                <w:szCs w:val="24"/>
                <w:lang w:eastAsia="en-GB"/>
              </w:rPr>
              <w:pPrChange w:id="6796" w:author="arkat" w:date="2017-09-29T22:49:00Z">
                <w:pPr>
                  <w:spacing w:after="0"/>
                  <w:jc w:val="center"/>
                </w:pPr>
              </w:pPrChange>
            </w:pPr>
            <w:del w:id="6797" w:author="arkat" w:date="2017-09-25T14:49:00Z">
              <w:r w:rsidRPr="00F51EA7" w:rsidDel="0058751D">
                <w:rPr>
                  <w:color w:val="000000"/>
                  <w:szCs w:val="24"/>
                  <w:lang w:eastAsia="en-GB"/>
                </w:rPr>
                <w:delText>Execution</w:delText>
              </w:r>
            </w:del>
          </w:p>
        </w:tc>
        <w:tc>
          <w:tcPr>
            <w:tcW w:w="1418" w:type="dxa"/>
            <w:shd w:val="clear" w:color="auto" w:fill="FFFFFF"/>
            <w:hideMark/>
          </w:tcPr>
          <w:p w14:paraId="6BBDCE31" w14:textId="631AD1FD" w:rsidR="000008DA" w:rsidRPr="00F51EA7" w:rsidDel="0058751D" w:rsidRDefault="000008DA">
            <w:pPr>
              <w:spacing w:after="0"/>
              <w:rPr>
                <w:del w:id="6798" w:author="arkat" w:date="2017-09-25T14:49:00Z"/>
                <w:color w:val="000000"/>
                <w:szCs w:val="24"/>
                <w:lang w:eastAsia="en-GB"/>
              </w:rPr>
              <w:pPrChange w:id="6799" w:author="arkat" w:date="2017-09-29T22:49:00Z">
                <w:pPr>
                  <w:spacing w:after="0"/>
                  <w:jc w:val="center"/>
                </w:pPr>
              </w:pPrChange>
            </w:pPr>
            <w:del w:id="6800" w:author="arkat" w:date="2017-09-25T14:49:00Z">
              <w:r w:rsidRPr="00F51EA7" w:rsidDel="0058751D">
                <w:rPr>
                  <w:color w:val="000000"/>
                  <w:szCs w:val="24"/>
                  <w:lang w:eastAsia="en-GB"/>
                </w:rPr>
                <w:delText>Yes</w:delText>
              </w:r>
            </w:del>
          </w:p>
        </w:tc>
        <w:tc>
          <w:tcPr>
            <w:tcW w:w="1417" w:type="dxa"/>
            <w:shd w:val="clear" w:color="auto" w:fill="FFFFFF"/>
            <w:hideMark/>
          </w:tcPr>
          <w:p w14:paraId="6B9C0CCF" w14:textId="14F8189C" w:rsidR="000008DA" w:rsidRPr="00F51EA7" w:rsidDel="0058751D" w:rsidRDefault="000008DA">
            <w:pPr>
              <w:spacing w:after="0"/>
              <w:rPr>
                <w:del w:id="6801" w:author="arkat" w:date="2017-09-25T14:49:00Z"/>
                <w:color w:val="000000"/>
                <w:szCs w:val="24"/>
                <w:lang w:eastAsia="en-GB"/>
              </w:rPr>
              <w:pPrChange w:id="6802" w:author="arkat" w:date="2017-09-29T22:49:00Z">
                <w:pPr>
                  <w:spacing w:after="0"/>
                  <w:jc w:val="center"/>
                </w:pPr>
              </w:pPrChange>
            </w:pPr>
            <w:del w:id="6803" w:author="arkat" w:date="2017-09-25T14:49:00Z">
              <w:r w:rsidRPr="00F51EA7" w:rsidDel="0058751D">
                <w:rPr>
                  <w:color w:val="000000"/>
                  <w:szCs w:val="24"/>
                  <w:lang w:eastAsia="en-GB"/>
                </w:rPr>
                <w:delText>Popular</w:delText>
              </w:r>
            </w:del>
          </w:p>
        </w:tc>
      </w:tr>
      <w:tr w:rsidR="000008DA" w:rsidRPr="00F51EA7" w:rsidDel="0058751D" w14:paraId="4FB1A949" w14:textId="6C041C06" w:rsidTr="003633A2">
        <w:trPr>
          <w:trHeight w:val="210"/>
          <w:jc w:val="center"/>
          <w:del w:id="6804" w:author="arkat" w:date="2017-09-25T14:49:00Z"/>
        </w:trPr>
        <w:tc>
          <w:tcPr>
            <w:tcW w:w="1701" w:type="dxa"/>
            <w:shd w:val="clear" w:color="auto" w:fill="FFFFFF"/>
            <w:hideMark/>
          </w:tcPr>
          <w:p w14:paraId="25512B2C" w14:textId="78486705" w:rsidR="000008DA" w:rsidRPr="00F51EA7" w:rsidDel="0058751D" w:rsidRDefault="000008DA">
            <w:pPr>
              <w:spacing w:after="0"/>
              <w:rPr>
                <w:del w:id="6805" w:author="arkat" w:date="2017-09-25T14:49:00Z"/>
                <w:color w:val="000000"/>
                <w:szCs w:val="24"/>
                <w:lang w:eastAsia="en-GB"/>
              </w:rPr>
            </w:pPr>
            <w:del w:id="6806" w:author="arkat" w:date="2017-09-25T14:49:00Z">
              <w:r w:rsidRPr="00F51EA7" w:rsidDel="0058751D">
                <w:rPr>
                  <w:color w:val="000000"/>
                  <w:szCs w:val="24"/>
                  <w:lang w:eastAsia="en-GB"/>
                </w:rPr>
                <w:delText>XLANG</w:delText>
              </w:r>
            </w:del>
          </w:p>
        </w:tc>
        <w:tc>
          <w:tcPr>
            <w:tcW w:w="3118" w:type="dxa"/>
            <w:shd w:val="clear" w:color="auto" w:fill="FFFFFF"/>
            <w:hideMark/>
          </w:tcPr>
          <w:p w14:paraId="35F1FFAA" w14:textId="389E02E9" w:rsidR="000008DA" w:rsidRPr="00F51EA7" w:rsidDel="0058751D" w:rsidRDefault="000008DA">
            <w:pPr>
              <w:spacing w:after="0"/>
              <w:rPr>
                <w:del w:id="6807" w:author="arkat" w:date="2017-09-25T14:49:00Z"/>
                <w:color w:val="000000"/>
                <w:szCs w:val="24"/>
                <w:lang w:eastAsia="en-GB"/>
              </w:rPr>
              <w:pPrChange w:id="6808" w:author="arkat" w:date="2017-09-29T22:49:00Z">
                <w:pPr>
                  <w:spacing w:after="0"/>
                  <w:jc w:val="center"/>
                </w:pPr>
              </w:pPrChange>
            </w:pPr>
            <w:del w:id="6809" w:author="arkat" w:date="2017-09-25T14:49:00Z">
              <w:r w:rsidRPr="00F51EA7" w:rsidDel="0058751D">
                <w:rPr>
                  <w:color w:val="000000"/>
                  <w:szCs w:val="24"/>
                  <w:lang w:eastAsia="en-GB"/>
                </w:rPr>
                <w:delText>Execution</w:delText>
              </w:r>
            </w:del>
          </w:p>
        </w:tc>
        <w:tc>
          <w:tcPr>
            <w:tcW w:w="1418" w:type="dxa"/>
            <w:shd w:val="clear" w:color="auto" w:fill="FFFFFF"/>
            <w:hideMark/>
          </w:tcPr>
          <w:p w14:paraId="1FE9FDF1" w14:textId="2A6EDFFD" w:rsidR="000008DA" w:rsidRPr="00F51EA7" w:rsidDel="0058751D" w:rsidRDefault="000008DA">
            <w:pPr>
              <w:spacing w:after="0"/>
              <w:rPr>
                <w:del w:id="6810" w:author="arkat" w:date="2017-09-25T14:49:00Z"/>
                <w:color w:val="000000"/>
                <w:szCs w:val="24"/>
                <w:lang w:eastAsia="en-GB"/>
              </w:rPr>
              <w:pPrChange w:id="6811" w:author="arkat" w:date="2017-09-29T22:49:00Z">
                <w:pPr>
                  <w:spacing w:after="0"/>
                  <w:jc w:val="center"/>
                </w:pPr>
              </w:pPrChange>
            </w:pPr>
            <w:del w:id="6812" w:author="arkat" w:date="2017-09-25T14:49:00Z">
              <w:r w:rsidRPr="00F51EA7" w:rsidDel="0058751D">
                <w:rPr>
                  <w:color w:val="000000"/>
                  <w:szCs w:val="24"/>
                  <w:lang w:eastAsia="en-GB"/>
                </w:rPr>
                <w:delText>NA</w:delText>
              </w:r>
            </w:del>
          </w:p>
        </w:tc>
        <w:tc>
          <w:tcPr>
            <w:tcW w:w="1417" w:type="dxa"/>
            <w:shd w:val="clear" w:color="auto" w:fill="FFFFFF"/>
            <w:hideMark/>
          </w:tcPr>
          <w:p w14:paraId="6EBFD094" w14:textId="1233E5D0" w:rsidR="000008DA" w:rsidRPr="00F51EA7" w:rsidDel="0058751D" w:rsidRDefault="000008DA">
            <w:pPr>
              <w:spacing w:after="0"/>
              <w:rPr>
                <w:del w:id="6813" w:author="arkat" w:date="2017-09-25T14:49:00Z"/>
                <w:color w:val="000000"/>
                <w:szCs w:val="24"/>
                <w:lang w:eastAsia="en-GB"/>
              </w:rPr>
              <w:pPrChange w:id="6814" w:author="arkat" w:date="2017-09-29T22:49:00Z">
                <w:pPr>
                  <w:spacing w:after="0"/>
                  <w:jc w:val="center"/>
                </w:pPr>
              </w:pPrChange>
            </w:pPr>
            <w:del w:id="6815" w:author="arkat" w:date="2017-09-25T14:49:00Z">
              <w:r w:rsidRPr="00F51EA7" w:rsidDel="0058751D">
                <w:rPr>
                  <w:color w:val="000000"/>
                  <w:szCs w:val="24"/>
                  <w:lang w:eastAsia="en-GB"/>
                </w:rPr>
                <w:delText>-</w:delText>
              </w:r>
            </w:del>
          </w:p>
        </w:tc>
      </w:tr>
      <w:tr w:rsidR="000008DA" w:rsidRPr="00F51EA7" w:rsidDel="0058751D" w14:paraId="17E87C93" w14:textId="4221FFA0" w:rsidTr="003633A2">
        <w:trPr>
          <w:trHeight w:val="225"/>
          <w:jc w:val="center"/>
          <w:del w:id="6816" w:author="arkat" w:date="2017-09-25T14:49:00Z"/>
        </w:trPr>
        <w:tc>
          <w:tcPr>
            <w:tcW w:w="1701" w:type="dxa"/>
            <w:shd w:val="clear" w:color="auto" w:fill="FFFFFF"/>
            <w:hideMark/>
          </w:tcPr>
          <w:p w14:paraId="6DB84888" w14:textId="3A54B562" w:rsidR="000008DA" w:rsidRPr="00F51EA7" w:rsidDel="0058751D" w:rsidRDefault="000008DA">
            <w:pPr>
              <w:spacing w:after="0"/>
              <w:rPr>
                <w:del w:id="6817" w:author="arkat" w:date="2017-09-25T14:49:00Z"/>
                <w:color w:val="000000"/>
                <w:szCs w:val="24"/>
                <w:lang w:eastAsia="en-GB"/>
              </w:rPr>
            </w:pPr>
            <w:del w:id="6818" w:author="arkat" w:date="2017-09-25T14:49:00Z">
              <w:r w:rsidRPr="00F51EA7" w:rsidDel="0058751D">
                <w:rPr>
                  <w:color w:val="000000"/>
                  <w:szCs w:val="24"/>
                  <w:lang w:eastAsia="en-GB"/>
                </w:rPr>
                <w:delText>WSFL</w:delText>
              </w:r>
            </w:del>
          </w:p>
        </w:tc>
        <w:tc>
          <w:tcPr>
            <w:tcW w:w="3118" w:type="dxa"/>
            <w:shd w:val="clear" w:color="auto" w:fill="FFFFFF"/>
            <w:hideMark/>
          </w:tcPr>
          <w:p w14:paraId="51C382A4" w14:textId="696FBB8D" w:rsidR="000008DA" w:rsidRPr="00F51EA7" w:rsidDel="0058751D" w:rsidRDefault="000008DA">
            <w:pPr>
              <w:spacing w:after="0"/>
              <w:rPr>
                <w:del w:id="6819" w:author="arkat" w:date="2017-09-25T14:49:00Z"/>
                <w:color w:val="000000"/>
                <w:szCs w:val="24"/>
                <w:lang w:eastAsia="en-GB"/>
              </w:rPr>
              <w:pPrChange w:id="6820" w:author="arkat" w:date="2017-09-29T22:49:00Z">
                <w:pPr>
                  <w:spacing w:after="0"/>
                  <w:jc w:val="center"/>
                </w:pPr>
              </w:pPrChange>
            </w:pPr>
            <w:del w:id="6821" w:author="arkat" w:date="2017-09-25T14:49:00Z">
              <w:r w:rsidRPr="00F51EA7" w:rsidDel="0058751D">
                <w:rPr>
                  <w:color w:val="000000"/>
                  <w:szCs w:val="24"/>
                  <w:lang w:eastAsia="en-GB"/>
                </w:rPr>
                <w:delText>Execution</w:delText>
              </w:r>
            </w:del>
          </w:p>
        </w:tc>
        <w:tc>
          <w:tcPr>
            <w:tcW w:w="1418" w:type="dxa"/>
            <w:shd w:val="clear" w:color="auto" w:fill="FFFFFF"/>
            <w:hideMark/>
          </w:tcPr>
          <w:p w14:paraId="5477A385" w14:textId="4FF8D0E0" w:rsidR="000008DA" w:rsidRPr="00F51EA7" w:rsidDel="0058751D" w:rsidRDefault="000008DA">
            <w:pPr>
              <w:spacing w:after="0"/>
              <w:rPr>
                <w:del w:id="6822" w:author="arkat" w:date="2017-09-25T14:49:00Z"/>
                <w:color w:val="000000"/>
                <w:szCs w:val="24"/>
                <w:lang w:eastAsia="en-GB"/>
              </w:rPr>
              <w:pPrChange w:id="6823" w:author="arkat" w:date="2017-09-29T22:49:00Z">
                <w:pPr>
                  <w:spacing w:after="0"/>
                  <w:jc w:val="center"/>
                </w:pPr>
              </w:pPrChange>
            </w:pPr>
            <w:del w:id="6824" w:author="arkat" w:date="2017-09-25T14:49:00Z">
              <w:r w:rsidRPr="00F51EA7" w:rsidDel="0058751D">
                <w:rPr>
                  <w:color w:val="000000"/>
                  <w:szCs w:val="24"/>
                  <w:lang w:eastAsia="en-GB"/>
                </w:rPr>
                <w:delText>No</w:delText>
              </w:r>
            </w:del>
          </w:p>
        </w:tc>
        <w:tc>
          <w:tcPr>
            <w:tcW w:w="1417" w:type="dxa"/>
            <w:shd w:val="clear" w:color="auto" w:fill="FFFFFF"/>
            <w:hideMark/>
          </w:tcPr>
          <w:p w14:paraId="0CC90C45" w14:textId="0C3AAD96" w:rsidR="000008DA" w:rsidRPr="00F51EA7" w:rsidDel="0058751D" w:rsidRDefault="000008DA">
            <w:pPr>
              <w:spacing w:after="0"/>
              <w:rPr>
                <w:del w:id="6825" w:author="arkat" w:date="2017-09-25T14:49:00Z"/>
                <w:color w:val="000000"/>
                <w:szCs w:val="24"/>
                <w:lang w:eastAsia="en-GB"/>
              </w:rPr>
              <w:pPrChange w:id="6826" w:author="arkat" w:date="2017-09-29T22:49:00Z">
                <w:pPr>
                  <w:spacing w:after="0"/>
                  <w:jc w:val="center"/>
                </w:pPr>
              </w:pPrChange>
            </w:pPr>
            <w:del w:id="6827" w:author="arkat" w:date="2017-09-25T14:49:00Z">
              <w:r w:rsidRPr="00F51EA7" w:rsidDel="0058751D">
                <w:rPr>
                  <w:color w:val="000000"/>
                  <w:szCs w:val="24"/>
                  <w:lang w:eastAsia="en-GB"/>
                </w:rPr>
                <w:delText>Obsolete</w:delText>
              </w:r>
            </w:del>
          </w:p>
        </w:tc>
      </w:tr>
      <w:tr w:rsidR="000008DA" w:rsidRPr="00F51EA7" w:rsidDel="0058751D" w14:paraId="4DBBCE2E" w14:textId="3162B52E" w:rsidTr="003633A2">
        <w:trPr>
          <w:trHeight w:val="210"/>
          <w:jc w:val="center"/>
          <w:del w:id="6828" w:author="arkat" w:date="2017-09-25T14:49:00Z"/>
        </w:trPr>
        <w:tc>
          <w:tcPr>
            <w:tcW w:w="1701" w:type="dxa"/>
            <w:shd w:val="clear" w:color="auto" w:fill="FFFFFF"/>
            <w:hideMark/>
          </w:tcPr>
          <w:p w14:paraId="4CFFCE25" w14:textId="35C4944F" w:rsidR="000008DA" w:rsidRPr="00F51EA7" w:rsidDel="0058751D" w:rsidRDefault="000008DA">
            <w:pPr>
              <w:spacing w:after="0"/>
              <w:rPr>
                <w:del w:id="6829" w:author="arkat" w:date="2017-09-25T14:49:00Z"/>
                <w:color w:val="000000"/>
                <w:szCs w:val="24"/>
                <w:lang w:eastAsia="en-GB"/>
              </w:rPr>
            </w:pPr>
            <w:del w:id="6830" w:author="arkat" w:date="2017-09-25T14:49:00Z">
              <w:r w:rsidRPr="00F51EA7" w:rsidDel="0058751D">
                <w:rPr>
                  <w:color w:val="000000"/>
                  <w:szCs w:val="24"/>
                  <w:lang w:eastAsia="en-GB"/>
                </w:rPr>
                <w:delText>Pi-Calculus</w:delText>
              </w:r>
            </w:del>
          </w:p>
        </w:tc>
        <w:tc>
          <w:tcPr>
            <w:tcW w:w="3118" w:type="dxa"/>
            <w:shd w:val="clear" w:color="auto" w:fill="FFFFFF"/>
            <w:hideMark/>
          </w:tcPr>
          <w:p w14:paraId="0C944ADE" w14:textId="60575501" w:rsidR="000008DA" w:rsidRPr="00F51EA7" w:rsidDel="0058751D" w:rsidRDefault="000008DA">
            <w:pPr>
              <w:spacing w:after="0"/>
              <w:rPr>
                <w:del w:id="6831" w:author="arkat" w:date="2017-09-25T14:49:00Z"/>
                <w:color w:val="000000"/>
                <w:szCs w:val="24"/>
                <w:lang w:eastAsia="en-GB"/>
              </w:rPr>
              <w:pPrChange w:id="6832" w:author="arkat" w:date="2017-09-29T22:49:00Z">
                <w:pPr>
                  <w:spacing w:after="0"/>
                  <w:jc w:val="center"/>
                </w:pPr>
              </w:pPrChange>
            </w:pPr>
            <w:del w:id="6833" w:author="arkat" w:date="2017-09-25T14:49:00Z">
              <w:r w:rsidRPr="00F51EA7" w:rsidDel="0058751D">
                <w:rPr>
                  <w:color w:val="000000"/>
                  <w:szCs w:val="24"/>
                  <w:lang w:eastAsia="en-GB"/>
                </w:rPr>
                <w:delText>Execution</w:delText>
              </w:r>
            </w:del>
          </w:p>
        </w:tc>
        <w:tc>
          <w:tcPr>
            <w:tcW w:w="1418" w:type="dxa"/>
            <w:shd w:val="clear" w:color="auto" w:fill="FFFFFF"/>
            <w:hideMark/>
          </w:tcPr>
          <w:p w14:paraId="3008EFEE" w14:textId="67B5A753" w:rsidR="000008DA" w:rsidRPr="00F51EA7" w:rsidDel="0058751D" w:rsidRDefault="000008DA">
            <w:pPr>
              <w:spacing w:after="0"/>
              <w:rPr>
                <w:del w:id="6834" w:author="arkat" w:date="2017-09-25T14:49:00Z"/>
                <w:color w:val="000000"/>
                <w:szCs w:val="24"/>
                <w:lang w:eastAsia="en-GB"/>
              </w:rPr>
              <w:pPrChange w:id="6835" w:author="arkat" w:date="2017-09-29T22:49:00Z">
                <w:pPr>
                  <w:spacing w:after="0"/>
                  <w:jc w:val="center"/>
                </w:pPr>
              </w:pPrChange>
            </w:pPr>
            <w:del w:id="6836" w:author="arkat" w:date="2017-09-25T14:49:00Z">
              <w:r w:rsidRPr="00F51EA7" w:rsidDel="0058751D">
                <w:rPr>
                  <w:color w:val="000000"/>
                  <w:szCs w:val="24"/>
                  <w:lang w:eastAsia="en-GB"/>
                </w:rPr>
                <w:delText>NA</w:delText>
              </w:r>
            </w:del>
          </w:p>
        </w:tc>
        <w:tc>
          <w:tcPr>
            <w:tcW w:w="1417" w:type="dxa"/>
            <w:shd w:val="clear" w:color="auto" w:fill="FFFFFF"/>
            <w:hideMark/>
          </w:tcPr>
          <w:p w14:paraId="61E949A9" w14:textId="5BFA6E34" w:rsidR="000008DA" w:rsidRPr="00F51EA7" w:rsidDel="0058751D" w:rsidRDefault="000008DA">
            <w:pPr>
              <w:spacing w:after="0"/>
              <w:rPr>
                <w:del w:id="6837" w:author="arkat" w:date="2017-09-25T14:49:00Z"/>
                <w:color w:val="000000"/>
                <w:szCs w:val="24"/>
                <w:lang w:eastAsia="en-GB"/>
              </w:rPr>
              <w:pPrChange w:id="6838" w:author="arkat" w:date="2017-09-29T22:49:00Z">
                <w:pPr>
                  <w:spacing w:after="0"/>
                  <w:jc w:val="center"/>
                </w:pPr>
              </w:pPrChange>
            </w:pPr>
            <w:del w:id="6839" w:author="arkat" w:date="2017-09-25T14:49:00Z">
              <w:r w:rsidRPr="00F51EA7" w:rsidDel="0058751D">
                <w:rPr>
                  <w:color w:val="000000"/>
                  <w:szCs w:val="24"/>
                  <w:lang w:eastAsia="en-GB"/>
                </w:rPr>
                <w:delText>Popular</w:delText>
              </w:r>
            </w:del>
          </w:p>
        </w:tc>
      </w:tr>
      <w:tr w:rsidR="000008DA" w:rsidRPr="00F51EA7" w:rsidDel="0058751D" w14:paraId="08CB82A8" w14:textId="101397E7" w:rsidTr="003633A2">
        <w:trPr>
          <w:trHeight w:val="406"/>
          <w:jc w:val="center"/>
          <w:del w:id="6840" w:author="arkat" w:date="2017-09-25T14:49:00Z"/>
        </w:trPr>
        <w:tc>
          <w:tcPr>
            <w:tcW w:w="1701" w:type="dxa"/>
            <w:shd w:val="clear" w:color="auto" w:fill="FFFFFF"/>
            <w:hideMark/>
          </w:tcPr>
          <w:p w14:paraId="38E1A93B" w14:textId="10191C1B" w:rsidR="000008DA" w:rsidRPr="00F51EA7" w:rsidDel="0058751D" w:rsidRDefault="000008DA">
            <w:pPr>
              <w:spacing w:after="0"/>
              <w:rPr>
                <w:del w:id="6841" w:author="arkat" w:date="2017-09-25T14:49:00Z"/>
                <w:color w:val="000000"/>
                <w:szCs w:val="24"/>
                <w:lang w:eastAsia="en-GB"/>
              </w:rPr>
            </w:pPr>
            <w:del w:id="6842" w:author="arkat" w:date="2017-09-25T14:49:00Z">
              <w:r w:rsidRPr="00F51EA7" w:rsidDel="0058751D">
                <w:rPr>
                  <w:color w:val="000000"/>
                  <w:szCs w:val="24"/>
                  <w:lang w:eastAsia="en-GB"/>
                </w:rPr>
                <w:delText>BPEL4WS/ WS-BPEL</w:delText>
              </w:r>
            </w:del>
          </w:p>
        </w:tc>
        <w:tc>
          <w:tcPr>
            <w:tcW w:w="3118" w:type="dxa"/>
            <w:shd w:val="clear" w:color="auto" w:fill="FFFFFF"/>
            <w:hideMark/>
          </w:tcPr>
          <w:p w14:paraId="44261333" w14:textId="7EBED79E" w:rsidR="000008DA" w:rsidRPr="00F51EA7" w:rsidDel="0058751D" w:rsidRDefault="000008DA">
            <w:pPr>
              <w:spacing w:after="0"/>
              <w:rPr>
                <w:del w:id="6843" w:author="arkat" w:date="2017-09-25T14:49:00Z"/>
                <w:color w:val="000000"/>
                <w:szCs w:val="24"/>
                <w:lang w:eastAsia="en-GB"/>
              </w:rPr>
              <w:pPrChange w:id="6844" w:author="arkat" w:date="2017-09-29T22:49:00Z">
                <w:pPr>
                  <w:spacing w:after="0"/>
                  <w:jc w:val="center"/>
                </w:pPr>
              </w:pPrChange>
            </w:pPr>
            <w:del w:id="6845" w:author="arkat" w:date="2017-09-25T14:49:00Z">
              <w:r w:rsidRPr="00F51EA7" w:rsidDel="0058751D">
                <w:rPr>
                  <w:color w:val="000000"/>
                  <w:szCs w:val="24"/>
                  <w:lang w:eastAsia="en-GB"/>
                </w:rPr>
                <w:delText>Execution</w:delText>
              </w:r>
            </w:del>
          </w:p>
        </w:tc>
        <w:tc>
          <w:tcPr>
            <w:tcW w:w="1418" w:type="dxa"/>
            <w:shd w:val="clear" w:color="auto" w:fill="FFFFFF"/>
            <w:hideMark/>
          </w:tcPr>
          <w:p w14:paraId="03BB7268" w14:textId="3AF00B1B" w:rsidR="000008DA" w:rsidRPr="00F51EA7" w:rsidDel="0058751D" w:rsidRDefault="000008DA">
            <w:pPr>
              <w:spacing w:after="0"/>
              <w:rPr>
                <w:del w:id="6846" w:author="arkat" w:date="2017-09-25T14:49:00Z"/>
                <w:color w:val="000000"/>
                <w:szCs w:val="24"/>
                <w:lang w:eastAsia="en-GB"/>
              </w:rPr>
              <w:pPrChange w:id="6847" w:author="arkat" w:date="2017-09-29T22:49:00Z">
                <w:pPr>
                  <w:spacing w:after="0"/>
                  <w:jc w:val="center"/>
                </w:pPr>
              </w:pPrChange>
            </w:pPr>
            <w:del w:id="6848" w:author="arkat" w:date="2017-09-25T14:49:00Z">
              <w:r w:rsidRPr="00F51EA7" w:rsidDel="0058751D">
                <w:rPr>
                  <w:color w:val="000000"/>
                  <w:szCs w:val="24"/>
                  <w:lang w:eastAsia="en-GB"/>
                </w:rPr>
                <w:delText>Yes</w:delText>
              </w:r>
            </w:del>
          </w:p>
        </w:tc>
        <w:tc>
          <w:tcPr>
            <w:tcW w:w="1417" w:type="dxa"/>
            <w:shd w:val="clear" w:color="auto" w:fill="FFFFFF"/>
            <w:hideMark/>
          </w:tcPr>
          <w:p w14:paraId="4920C251" w14:textId="2601046D" w:rsidR="000008DA" w:rsidRPr="00F51EA7" w:rsidDel="0058751D" w:rsidRDefault="000008DA">
            <w:pPr>
              <w:spacing w:after="0"/>
              <w:rPr>
                <w:del w:id="6849" w:author="arkat" w:date="2017-09-25T14:49:00Z"/>
                <w:color w:val="000000"/>
                <w:szCs w:val="24"/>
                <w:lang w:eastAsia="en-GB"/>
              </w:rPr>
              <w:pPrChange w:id="6850" w:author="arkat" w:date="2017-09-29T22:49:00Z">
                <w:pPr>
                  <w:spacing w:after="0"/>
                  <w:jc w:val="center"/>
                </w:pPr>
              </w:pPrChange>
            </w:pPr>
            <w:del w:id="6851" w:author="arkat" w:date="2017-09-25T14:49:00Z">
              <w:r w:rsidRPr="00F51EA7" w:rsidDel="0058751D">
                <w:rPr>
                  <w:color w:val="000000"/>
                  <w:szCs w:val="24"/>
                  <w:lang w:eastAsia="en-GB"/>
                </w:rPr>
                <w:delText>Popular</w:delText>
              </w:r>
            </w:del>
          </w:p>
        </w:tc>
      </w:tr>
      <w:tr w:rsidR="000008DA" w:rsidRPr="00F51EA7" w:rsidDel="0058751D" w14:paraId="41B18109" w14:textId="59A52133" w:rsidTr="003633A2">
        <w:trPr>
          <w:trHeight w:val="225"/>
          <w:jc w:val="center"/>
          <w:del w:id="6852" w:author="arkat" w:date="2017-09-25T14:49:00Z"/>
        </w:trPr>
        <w:tc>
          <w:tcPr>
            <w:tcW w:w="1701" w:type="dxa"/>
            <w:shd w:val="clear" w:color="auto" w:fill="FFFFFF"/>
            <w:hideMark/>
          </w:tcPr>
          <w:p w14:paraId="026029B9" w14:textId="3F1DDCA6" w:rsidR="000008DA" w:rsidRPr="00F51EA7" w:rsidDel="0058751D" w:rsidRDefault="000008DA">
            <w:pPr>
              <w:spacing w:after="0"/>
              <w:rPr>
                <w:del w:id="6853" w:author="arkat" w:date="2017-09-25T14:49:00Z"/>
                <w:color w:val="000000"/>
                <w:szCs w:val="24"/>
                <w:lang w:eastAsia="en-GB"/>
              </w:rPr>
            </w:pPr>
            <w:del w:id="6854" w:author="arkat" w:date="2017-09-25T14:49:00Z">
              <w:r w:rsidRPr="00F51EA7" w:rsidDel="0058751D">
                <w:rPr>
                  <w:color w:val="000000"/>
                  <w:szCs w:val="24"/>
                  <w:lang w:eastAsia="en-GB"/>
                </w:rPr>
                <w:delText>BPDM</w:delText>
              </w:r>
            </w:del>
          </w:p>
        </w:tc>
        <w:tc>
          <w:tcPr>
            <w:tcW w:w="3118" w:type="dxa"/>
            <w:shd w:val="clear" w:color="auto" w:fill="FFFFFF"/>
            <w:hideMark/>
          </w:tcPr>
          <w:p w14:paraId="3E2D44A5" w14:textId="505D3E4F" w:rsidR="000008DA" w:rsidRPr="00F51EA7" w:rsidDel="0058751D" w:rsidRDefault="000008DA">
            <w:pPr>
              <w:spacing w:after="0"/>
              <w:rPr>
                <w:del w:id="6855" w:author="arkat" w:date="2017-09-25T14:49:00Z"/>
                <w:color w:val="000000"/>
                <w:szCs w:val="24"/>
                <w:lang w:eastAsia="en-GB"/>
              </w:rPr>
              <w:pPrChange w:id="6856" w:author="arkat" w:date="2017-09-29T22:49:00Z">
                <w:pPr>
                  <w:spacing w:after="0"/>
                  <w:jc w:val="center"/>
                </w:pPr>
              </w:pPrChange>
            </w:pPr>
            <w:del w:id="6857" w:author="arkat" w:date="2017-09-25T14:49:00Z">
              <w:r w:rsidRPr="00F51EA7" w:rsidDel="0058751D">
                <w:rPr>
                  <w:color w:val="000000"/>
                  <w:szCs w:val="24"/>
                  <w:lang w:eastAsia="en-GB"/>
                </w:rPr>
                <w:delText>Interchange</w:delText>
              </w:r>
            </w:del>
          </w:p>
        </w:tc>
        <w:tc>
          <w:tcPr>
            <w:tcW w:w="1418" w:type="dxa"/>
            <w:shd w:val="clear" w:color="auto" w:fill="FFFFFF"/>
          </w:tcPr>
          <w:p w14:paraId="69AF4EC0" w14:textId="242C442D" w:rsidR="000008DA" w:rsidRPr="00F51EA7" w:rsidDel="0058751D" w:rsidRDefault="000008DA">
            <w:pPr>
              <w:spacing w:after="0"/>
              <w:rPr>
                <w:del w:id="6858" w:author="arkat" w:date="2017-09-25T14:49:00Z"/>
                <w:color w:val="000000"/>
                <w:szCs w:val="24"/>
                <w:lang w:eastAsia="en-GB"/>
              </w:rPr>
              <w:pPrChange w:id="6859" w:author="arkat" w:date="2017-09-29T22:49:00Z">
                <w:pPr>
                  <w:spacing w:after="0"/>
                  <w:jc w:val="center"/>
                </w:pPr>
              </w:pPrChange>
            </w:pPr>
          </w:p>
        </w:tc>
        <w:tc>
          <w:tcPr>
            <w:tcW w:w="1417" w:type="dxa"/>
            <w:shd w:val="clear" w:color="auto" w:fill="FFFFFF"/>
            <w:hideMark/>
          </w:tcPr>
          <w:p w14:paraId="056D004F" w14:textId="29D48954" w:rsidR="000008DA" w:rsidRPr="00F51EA7" w:rsidDel="0058751D" w:rsidRDefault="000008DA">
            <w:pPr>
              <w:spacing w:after="0"/>
              <w:rPr>
                <w:del w:id="6860" w:author="arkat" w:date="2017-09-25T14:49:00Z"/>
                <w:color w:val="000000"/>
                <w:szCs w:val="24"/>
                <w:lang w:eastAsia="en-GB"/>
              </w:rPr>
              <w:pPrChange w:id="6861" w:author="arkat" w:date="2017-09-29T22:49:00Z">
                <w:pPr>
                  <w:spacing w:after="0"/>
                  <w:jc w:val="center"/>
                </w:pPr>
              </w:pPrChange>
            </w:pPr>
            <w:del w:id="6862" w:author="arkat" w:date="2017-09-25T14:49:00Z">
              <w:r w:rsidRPr="00F51EA7" w:rsidDel="0058751D">
                <w:rPr>
                  <w:color w:val="000000"/>
                  <w:szCs w:val="24"/>
                  <w:lang w:eastAsia="en-GB"/>
                </w:rPr>
                <w:delText>NA</w:delText>
              </w:r>
            </w:del>
          </w:p>
        </w:tc>
      </w:tr>
      <w:tr w:rsidR="000008DA" w:rsidRPr="00F51EA7" w:rsidDel="0058751D" w14:paraId="670C0A14" w14:textId="597910E4" w:rsidTr="003633A2">
        <w:trPr>
          <w:trHeight w:val="421"/>
          <w:jc w:val="center"/>
          <w:del w:id="6863" w:author="arkat" w:date="2017-09-25T14:49:00Z"/>
        </w:trPr>
        <w:tc>
          <w:tcPr>
            <w:tcW w:w="1701" w:type="dxa"/>
            <w:shd w:val="clear" w:color="auto" w:fill="FFFFFF"/>
            <w:hideMark/>
          </w:tcPr>
          <w:p w14:paraId="51B001CC" w14:textId="66D75BBC" w:rsidR="000008DA" w:rsidRPr="00F51EA7" w:rsidDel="0058751D" w:rsidRDefault="000008DA">
            <w:pPr>
              <w:spacing w:after="0"/>
              <w:rPr>
                <w:del w:id="6864" w:author="arkat" w:date="2017-09-25T14:49:00Z"/>
                <w:color w:val="000000"/>
                <w:szCs w:val="24"/>
                <w:lang w:eastAsia="en-GB"/>
              </w:rPr>
            </w:pPr>
            <w:del w:id="6865" w:author="arkat" w:date="2017-09-25T14:49:00Z">
              <w:r w:rsidRPr="00F51EA7" w:rsidDel="0058751D">
                <w:rPr>
                  <w:color w:val="000000"/>
                  <w:szCs w:val="24"/>
                  <w:lang w:eastAsia="en-GB"/>
                </w:rPr>
                <w:delText>XPDL</w:delText>
              </w:r>
            </w:del>
          </w:p>
        </w:tc>
        <w:tc>
          <w:tcPr>
            <w:tcW w:w="3118" w:type="dxa"/>
            <w:shd w:val="clear" w:color="auto" w:fill="FFFFFF"/>
            <w:hideMark/>
          </w:tcPr>
          <w:p w14:paraId="6841CC8B" w14:textId="328A2CBB" w:rsidR="000008DA" w:rsidRPr="00F51EA7" w:rsidDel="0058751D" w:rsidRDefault="000008DA">
            <w:pPr>
              <w:spacing w:after="0"/>
              <w:rPr>
                <w:del w:id="6866" w:author="arkat" w:date="2017-09-25T14:49:00Z"/>
                <w:color w:val="000000"/>
                <w:szCs w:val="24"/>
                <w:lang w:eastAsia="en-GB"/>
              </w:rPr>
              <w:pPrChange w:id="6867" w:author="arkat" w:date="2017-09-29T22:49:00Z">
                <w:pPr>
                  <w:spacing w:after="0"/>
                  <w:jc w:val="center"/>
                </w:pPr>
              </w:pPrChange>
            </w:pPr>
            <w:del w:id="6868" w:author="arkat" w:date="2017-09-25T14:49:00Z">
              <w:r w:rsidRPr="00F51EA7" w:rsidDel="0058751D">
                <w:rPr>
                  <w:color w:val="000000"/>
                  <w:szCs w:val="24"/>
                  <w:lang w:eastAsia="en-GB"/>
                </w:rPr>
                <w:delText>Execution/ Interchange</w:delText>
              </w:r>
            </w:del>
          </w:p>
        </w:tc>
        <w:tc>
          <w:tcPr>
            <w:tcW w:w="1418" w:type="dxa"/>
            <w:shd w:val="clear" w:color="auto" w:fill="FFFFFF"/>
            <w:hideMark/>
          </w:tcPr>
          <w:p w14:paraId="3F50DDBE" w14:textId="0FCE0454" w:rsidR="000008DA" w:rsidRPr="00F51EA7" w:rsidDel="0058751D" w:rsidRDefault="000008DA">
            <w:pPr>
              <w:spacing w:after="0"/>
              <w:rPr>
                <w:del w:id="6869" w:author="arkat" w:date="2017-09-25T14:49:00Z"/>
                <w:color w:val="000000"/>
                <w:szCs w:val="24"/>
                <w:lang w:eastAsia="en-GB"/>
              </w:rPr>
              <w:pPrChange w:id="6870" w:author="arkat" w:date="2017-09-29T22:49:00Z">
                <w:pPr>
                  <w:spacing w:after="0"/>
                  <w:jc w:val="center"/>
                </w:pPr>
              </w:pPrChange>
            </w:pPr>
            <w:del w:id="6871" w:author="arkat" w:date="2017-09-25T14:49:00Z">
              <w:r w:rsidRPr="00F51EA7" w:rsidDel="0058751D">
                <w:rPr>
                  <w:color w:val="000000"/>
                  <w:szCs w:val="24"/>
                  <w:lang w:eastAsia="en-GB"/>
                </w:rPr>
                <w:delText>Yes</w:delText>
              </w:r>
            </w:del>
          </w:p>
        </w:tc>
        <w:tc>
          <w:tcPr>
            <w:tcW w:w="1417" w:type="dxa"/>
            <w:shd w:val="clear" w:color="auto" w:fill="FFFFFF"/>
            <w:hideMark/>
          </w:tcPr>
          <w:p w14:paraId="1C57956C" w14:textId="329A0330" w:rsidR="000008DA" w:rsidRPr="00F51EA7" w:rsidDel="0058751D" w:rsidRDefault="000008DA">
            <w:pPr>
              <w:spacing w:after="0"/>
              <w:rPr>
                <w:del w:id="6872" w:author="arkat" w:date="2017-09-25T14:49:00Z"/>
                <w:color w:val="000000"/>
                <w:szCs w:val="24"/>
                <w:lang w:eastAsia="en-GB"/>
              </w:rPr>
              <w:pPrChange w:id="6873" w:author="arkat" w:date="2017-09-29T22:49:00Z">
                <w:pPr>
                  <w:spacing w:after="0"/>
                  <w:jc w:val="center"/>
                </w:pPr>
              </w:pPrChange>
            </w:pPr>
            <w:del w:id="6874" w:author="arkat" w:date="2017-09-25T14:49:00Z">
              <w:r w:rsidRPr="00F51EA7" w:rsidDel="0058751D">
                <w:rPr>
                  <w:color w:val="000000"/>
                  <w:szCs w:val="24"/>
                  <w:lang w:eastAsia="en-GB"/>
                </w:rPr>
                <w:delText>Stable</w:delText>
              </w:r>
            </w:del>
          </w:p>
        </w:tc>
      </w:tr>
      <w:tr w:rsidR="000008DA" w:rsidRPr="00F51EA7" w:rsidDel="0058751D" w14:paraId="5BDD438B" w14:textId="4F528B74" w:rsidTr="003633A2">
        <w:trPr>
          <w:trHeight w:val="210"/>
          <w:jc w:val="center"/>
          <w:del w:id="6875" w:author="arkat" w:date="2017-09-25T14:49:00Z"/>
        </w:trPr>
        <w:tc>
          <w:tcPr>
            <w:tcW w:w="1701" w:type="dxa"/>
            <w:shd w:val="clear" w:color="auto" w:fill="FFFFFF"/>
            <w:hideMark/>
          </w:tcPr>
          <w:p w14:paraId="53EB83CC" w14:textId="0A67EAFD" w:rsidR="000008DA" w:rsidRPr="00F51EA7" w:rsidDel="0058751D" w:rsidRDefault="000008DA">
            <w:pPr>
              <w:spacing w:after="0"/>
              <w:rPr>
                <w:del w:id="6876" w:author="arkat" w:date="2017-09-25T14:49:00Z"/>
                <w:color w:val="000000"/>
                <w:szCs w:val="24"/>
                <w:lang w:eastAsia="en-GB"/>
              </w:rPr>
            </w:pPr>
            <w:del w:id="6877" w:author="arkat" w:date="2017-09-25T14:49:00Z">
              <w:r w:rsidRPr="00F51EA7" w:rsidDel="0058751D">
                <w:rPr>
                  <w:color w:val="000000"/>
                  <w:szCs w:val="24"/>
                  <w:lang w:eastAsia="en-GB"/>
                </w:rPr>
                <w:delText>BPMD</w:delText>
              </w:r>
            </w:del>
          </w:p>
        </w:tc>
        <w:tc>
          <w:tcPr>
            <w:tcW w:w="3118" w:type="dxa"/>
            <w:shd w:val="clear" w:color="auto" w:fill="FFFFFF"/>
            <w:hideMark/>
          </w:tcPr>
          <w:p w14:paraId="0D2BFD7B" w14:textId="7BA0AE0D" w:rsidR="000008DA" w:rsidRPr="00F51EA7" w:rsidDel="0058751D" w:rsidRDefault="000008DA">
            <w:pPr>
              <w:spacing w:after="0"/>
              <w:rPr>
                <w:del w:id="6878" w:author="arkat" w:date="2017-09-25T14:49:00Z"/>
                <w:color w:val="000000"/>
                <w:szCs w:val="24"/>
                <w:lang w:eastAsia="en-GB"/>
              </w:rPr>
              <w:pPrChange w:id="6879" w:author="arkat" w:date="2017-09-29T22:49:00Z">
                <w:pPr>
                  <w:spacing w:after="0"/>
                  <w:jc w:val="center"/>
                </w:pPr>
              </w:pPrChange>
            </w:pPr>
            <w:del w:id="6880" w:author="arkat" w:date="2017-09-25T14:49:00Z">
              <w:r w:rsidRPr="00F51EA7" w:rsidDel="0058751D">
                <w:rPr>
                  <w:color w:val="000000"/>
                  <w:szCs w:val="24"/>
                  <w:lang w:eastAsia="en-GB"/>
                </w:rPr>
                <w:delText>Interchange</w:delText>
              </w:r>
            </w:del>
          </w:p>
        </w:tc>
        <w:tc>
          <w:tcPr>
            <w:tcW w:w="1418" w:type="dxa"/>
            <w:shd w:val="clear" w:color="auto" w:fill="FFFFFF"/>
            <w:hideMark/>
          </w:tcPr>
          <w:p w14:paraId="6BA81F63" w14:textId="2C95ED7F" w:rsidR="000008DA" w:rsidRPr="00F51EA7" w:rsidDel="0058751D" w:rsidRDefault="000008DA">
            <w:pPr>
              <w:spacing w:after="0"/>
              <w:rPr>
                <w:del w:id="6881" w:author="arkat" w:date="2017-09-25T14:49:00Z"/>
                <w:color w:val="000000"/>
                <w:szCs w:val="24"/>
                <w:lang w:eastAsia="en-GB"/>
              </w:rPr>
              <w:pPrChange w:id="6882" w:author="arkat" w:date="2017-09-29T22:49:00Z">
                <w:pPr>
                  <w:spacing w:after="0"/>
                  <w:jc w:val="center"/>
                </w:pPr>
              </w:pPrChange>
            </w:pPr>
            <w:del w:id="6883" w:author="arkat" w:date="2017-09-25T14:49:00Z">
              <w:r w:rsidRPr="00F51EA7" w:rsidDel="0058751D">
                <w:rPr>
                  <w:color w:val="000000"/>
                  <w:szCs w:val="24"/>
                  <w:lang w:eastAsia="en-GB"/>
                </w:rPr>
                <w:delText>Yes</w:delText>
              </w:r>
            </w:del>
          </w:p>
        </w:tc>
        <w:tc>
          <w:tcPr>
            <w:tcW w:w="1417" w:type="dxa"/>
            <w:shd w:val="clear" w:color="auto" w:fill="FFFFFF"/>
            <w:hideMark/>
          </w:tcPr>
          <w:p w14:paraId="2BC912A6" w14:textId="3430CDC3" w:rsidR="000008DA" w:rsidRPr="00F51EA7" w:rsidDel="0058751D" w:rsidRDefault="000008DA">
            <w:pPr>
              <w:spacing w:after="0"/>
              <w:rPr>
                <w:del w:id="6884" w:author="arkat" w:date="2017-09-25T14:49:00Z"/>
                <w:color w:val="000000"/>
                <w:szCs w:val="24"/>
                <w:lang w:eastAsia="en-GB"/>
              </w:rPr>
              <w:pPrChange w:id="6885" w:author="arkat" w:date="2017-09-29T22:49:00Z">
                <w:pPr>
                  <w:spacing w:after="0"/>
                  <w:jc w:val="center"/>
                </w:pPr>
              </w:pPrChange>
            </w:pPr>
            <w:del w:id="6886" w:author="arkat" w:date="2017-09-25T14:49:00Z">
              <w:r w:rsidRPr="00F51EA7" w:rsidDel="0058751D">
                <w:rPr>
                  <w:color w:val="000000"/>
                  <w:szCs w:val="24"/>
                  <w:lang w:eastAsia="en-GB"/>
                </w:rPr>
                <w:delText>NA</w:delText>
              </w:r>
            </w:del>
          </w:p>
        </w:tc>
      </w:tr>
    </w:tbl>
    <w:p w14:paraId="52751226" w14:textId="2CBCC446" w:rsidR="000008DA" w:rsidRPr="001234B8" w:rsidDel="0058751D" w:rsidRDefault="000008DA">
      <w:pPr>
        <w:pStyle w:val="BodyText"/>
        <w:spacing w:after="0"/>
        <w:rPr>
          <w:del w:id="6887" w:author="arkat" w:date="2017-09-25T14:49:00Z"/>
          <w:i/>
          <w:lang w:val="en-US"/>
        </w:rPr>
        <w:pPrChange w:id="6888" w:author="arkat" w:date="2017-09-29T22:49:00Z">
          <w:pPr>
            <w:pStyle w:val="BodyText"/>
            <w:spacing w:after="0"/>
            <w:ind w:left="567"/>
          </w:pPr>
        </w:pPrChange>
      </w:pPr>
    </w:p>
    <w:p w14:paraId="70460FCC" w14:textId="7742B619" w:rsidR="000008DA" w:rsidDel="0058751D" w:rsidRDefault="000008DA">
      <w:pPr>
        <w:pStyle w:val="BodyTextIndent"/>
        <w:spacing w:before="240"/>
        <w:ind w:left="0"/>
        <w:rPr>
          <w:del w:id="6889" w:author="arkat" w:date="2017-09-25T14:49:00Z"/>
          <w:lang w:val="en-US"/>
        </w:rPr>
        <w:pPrChange w:id="6890" w:author="arkat" w:date="2017-09-29T22:49:00Z">
          <w:pPr>
            <w:pStyle w:val="BodyTextIndent"/>
            <w:spacing w:before="240"/>
            <w:ind w:left="0" w:firstLine="426"/>
          </w:pPr>
        </w:pPrChange>
      </w:pPr>
      <w:del w:id="6891" w:author="arkat" w:date="2017-09-25T14:49:00Z">
        <w:r w:rsidDel="0058751D">
          <w:rPr>
            <w:lang w:val="en-US"/>
          </w:rPr>
          <w:delText xml:space="preserve">Pada penelitian </w:delText>
        </w:r>
        <w:r w:rsidDel="0058751D">
          <w:rPr>
            <w:lang w:val="en-US"/>
          </w:rPr>
          <w:fldChar w:fldCharType="begin" w:fldLock="1"/>
        </w:r>
        <w:r w:rsidR="003633A2" w:rsidDel="0058751D">
          <w:rPr>
            <w:lang w:val="en-US"/>
          </w:rPr>
          <w:delInstrText>ADDIN CSL_CITATION { "citationItems" : [ { "id" : "ITEM-1", "itemData" : { "abstract" : "This BPTrends Survey Report on Business Process Modeling is a comprehensive Report on how BPM practitioners understand Process Modeling and how and where they use Process Modeling in their organizations. The Report includes an Analysis of the results of the Survey and a Summary Conclusion written by Paul Harmon, Market Analyst and Executive Editor of BPTrends.", "author" : [ { "dropping-particle" : "", "family" : "Harmon", "given" : "Paul", "non-dropping-particle" : "", "parse-names" : false, "suffix" : "" }, { "dropping-particle" : "", "family" : "Wolf", "given" : "Celia", "non-dropping-particle" : "", "parse-names" : false, "suffix" : "" } ], "container-title" : "BPTrends", "id" : "ITEM-1", "issue" : "December", "issued" : { "date-parts" : [ [ "2011" ] ] }, "page" : "36", "title" : "Business Process Modeling Survey", "type" : "article-journal" }, "uris" : [ "http://www.mendeley.com/documents/?uuid=181a29ab-b9b9-4e16-884d-91f7622ac986", "http://www.mendeley.com/documents/?uuid=975580a6-733c-427b-847e-28e17e6bd7a0" ] } ], "mendeley" : { "formattedCitation" : "(Harmon &amp; Wolf, 2011)", "manualFormatting" : "(Harmon &amp; Wolf, 2011)", "plainTextFormattedCitation" : "(Harmon &amp; Wolf, 2011)", "previouslyFormattedCitation" : "(Harmon &amp; Wolf 2011)" }, "properties" : { "noteIndex" : 0 }, "schema" : "https://github.com/citation-style-language/schema/raw/master/csl-citation.json" }</w:delInstrText>
        </w:r>
        <w:r w:rsidDel="0058751D">
          <w:rPr>
            <w:lang w:val="en-US"/>
          </w:rPr>
          <w:fldChar w:fldCharType="separate"/>
        </w:r>
        <w:r w:rsidRPr="00817260" w:rsidDel="0058751D">
          <w:rPr>
            <w:noProof/>
            <w:lang w:val="en-US"/>
          </w:rPr>
          <w:delText>(Harmon &amp; Wolf</w:delText>
        </w:r>
        <w:r w:rsidDel="0058751D">
          <w:rPr>
            <w:noProof/>
            <w:lang w:val="en-US"/>
          </w:rPr>
          <w:delText>,</w:delText>
        </w:r>
        <w:r w:rsidRPr="00817260" w:rsidDel="0058751D">
          <w:rPr>
            <w:noProof/>
            <w:lang w:val="en-US"/>
          </w:rPr>
          <w:delText xml:space="preserve"> 2011)</w:delText>
        </w:r>
        <w:r w:rsidDel="0058751D">
          <w:rPr>
            <w:lang w:val="en-US"/>
          </w:rPr>
          <w:fldChar w:fldCharType="end"/>
        </w:r>
        <w:r w:rsidDel="0058751D">
          <w:rPr>
            <w:lang w:val="en-US"/>
          </w:rPr>
          <w:delText xml:space="preserve"> memberikan hasil penelitian mengenai pemodelan proses bisnis, dimana salah satu hasil penelitiannya menyatakan pemodelan proses bisnis yang paling banyak digunakan di jaman sekarang adalah BPMN yang disajikan pada gambar 2.3. Berdasarkan hal tersebut</w:delText>
        </w:r>
        <w:r w:rsidRPr="000043B9" w:rsidDel="0058751D">
          <w:rPr>
            <w:lang w:val="en-US"/>
          </w:rPr>
          <w:delText>, penulis mendeskripsikan pemodelan BPMN lebih rinci pada sub-bab selanjutnya. Selain itu penjelasan mengenai BPMN menjadi sangat penting karena penelitian yang diusulkan oleh penulis bergantung pada model proses bisnis yang dimodelkan dalam pemodelan BPMN.</w:delText>
        </w:r>
      </w:del>
    </w:p>
    <w:p w14:paraId="4AD8F6B3" w14:textId="168BB635" w:rsidR="000008DA" w:rsidDel="0058751D" w:rsidRDefault="000008DA">
      <w:pPr>
        <w:pStyle w:val="BodyTextIndent"/>
        <w:ind w:left="0"/>
        <w:rPr>
          <w:del w:id="6892" w:author="arkat" w:date="2017-09-25T14:49:00Z"/>
          <w:lang w:val="en-US"/>
        </w:rPr>
      </w:pPr>
      <w:del w:id="6893" w:author="arkat" w:date="2017-09-25T14:49:00Z">
        <w:r w:rsidRPr="002F3ED8" w:rsidDel="0058751D">
          <w:rPr>
            <w:noProof/>
            <w:lang w:val="en-US"/>
          </w:rPr>
          <w:drawing>
            <wp:inline distT="0" distB="0" distL="0" distR="0" wp14:anchorId="13FCE0FB" wp14:editId="13FB4D87">
              <wp:extent cx="4663440" cy="2926080"/>
              <wp:effectExtent l="0" t="0" r="381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63440" cy="2926080"/>
                      </a:xfrm>
                      <a:prstGeom prst="rect">
                        <a:avLst/>
                      </a:prstGeom>
                      <a:noFill/>
                      <a:ln>
                        <a:noFill/>
                      </a:ln>
                    </pic:spPr>
                  </pic:pic>
                </a:graphicData>
              </a:graphic>
            </wp:inline>
          </w:drawing>
        </w:r>
      </w:del>
    </w:p>
    <w:p w14:paraId="007D18F5" w14:textId="2F2915EB" w:rsidR="000008DA" w:rsidDel="0058751D" w:rsidRDefault="000008DA">
      <w:pPr>
        <w:pStyle w:val="BodyText"/>
        <w:spacing w:after="0"/>
        <w:rPr>
          <w:del w:id="6894" w:author="arkat" w:date="2017-09-25T14:49:00Z"/>
          <w:lang w:val="en-US"/>
        </w:rPr>
        <w:pPrChange w:id="6895" w:author="arkat" w:date="2017-09-29T22:49:00Z">
          <w:pPr>
            <w:pStyle w:val="BodyText"/>
            <w:spacing w:after="0"/>
            <w:ind w:firstLine="284"/>
          </w:pPr>
        </w:pPrChange>
      </w:pPr>
      <w:del w:id="6896" w:author="arkat" w:date="2017-09-25T14:49:00Z">
        <w:r w:rsidDel="0058751D">
          <w:rPr>
            <w:lang w:val="en-US"/>
          </w:rPr>
          <w:delText xml:space="preserve">Gambar 2.3. </w:delText>
        </w:r>
        <w:r w:rsidRPr="00F31F1D" w:rsidDel="0058751D">
          <w:rPr>
            <w:lang w:val="en-US"/>
          </w:rPr>
          <w:delText>Hasil Survei pemodelan proses bisnis</w:delText>
        </w:r>
        <w:r w:rsidDel="0058751D">
          <w:rPr>
            <w:lang w:val="en-US"/>
          </w:rPr>
          <w:delText xml:space="preserve">, diadopsi dari </w:delText>
        </w:r>
        <w:r w:rsidDel="0058751D">
          <w:rPr>
            <w:lang w:val="en-US"/>
          </w:rPr>
          <w:fldChar w:fldCharType="begin" w:fldLock="1"/>
        </w:r>
        <w:r w:rsidR="003633A2" w:rsidDel="0058751D">
          <w:rPr>
            <w:lang w:val="en-US"/>
          </w:rPr>
          <w:delInstrText>ADDIN CSL_CITATION { "citationItems" : [ { "id" : "ITEM-1", "itemData" : { "abstract" : "This BPTrends Survey Report on Business Process Modeling is a comprehensive Report on how BPM practitioners understand Process Modeling and how and where they use Process Modeling in their organizations. The Report includes an Analysis of the results of the Survey and a Summary Conclusion written by Paul Harmon, Market Analyst and Executive Editor of BPTrends.", "author" : [ { "dropping-particle" : "", "family" : "Harmon", "given" : "Paul", "non-dropping-particle" : "", "parse-names" : false, "suffix" : "" }, { "dropping-particle" : "", "family" : "Wolf", "given" : "Celia", "non-dropping-particle" : "", "parse-names" : false, "suffix" : "" } ], "container-title" : "BPTrends", "id" : "ITEM-1", "issue" : "December", "issued" : { "date-parts" : [ [ "2011" ] ] }, "page" : "36", "title" : "Business Process Modeling Survey", "type" : "article-journal" }, "uris" : [ "http://www.mendeley.com/documents/?uuid=975580a6-733c-427b-847e-28e17e6bd7a0", "http://www.mendeley.com/documents/?uuid=181a29ab-b9b9-4e16-884d-91f7622ac986" ] } ], "mendeley" : { "formattedCitation" : "(Harmon &amp; Wolf, 2011)", "plainTextFormattedCitation" : "(Harmon &amp; Wolf, 2011)", "previouslyFormattedCitation" : "(Harmon &amp; Wolf 2011)" }, "properties" : { "noteIndex" : 0 }, "schema" : "https://github.com/citation-style-language/schema/raw/master/csl-citation.json" }</w:delInstrText>
        </w:r>
        <w:r w:rsidDel="0058751D">
          <w:rPr>
            <w:lang w:val="en-US"/>
          </w:rPr>
          <w:fldChar w:fldCharType="separate"/>
        </w:r>
        <w:r w:rsidR="003633A2" w:rsidRPr="003633A2" w:rsidDel="0058751D">
          <w:rPr>
            <w:noProof/>
            <w:lang w:val="en-US"/>
          </w:rPr>
          <w:delText>(Harmon &amp; Wolf, 2011)</w:delText>
        </w:r>
        <w:r w:rsidDel="0058751D">
          <w:rPr>
            <w:lang w:val="en-US"/>
          </w:rPr>
          <w:fldChar w:fldCharType="end"/>
        </w:r>
      </w:del>
    </w:p>
    <w:p w14:paraId="5A332001" w14:textId="563A9FA0" w:rsidR="000008DA" w:rsidRPr="004239BF" w:rsidDel="0058751D" w:rsidRDefault="000008DA">
      <w:pPr>
        <w:pStyle w:val="BodyText"/>
        <w:rPr>
          <w:del w:id="6897" w:author="arkat" w:date="2017-09-25T14:49:00Z"/>
        </w:rPr>
        <w:pPrChange w:id="6898" w:author="arkat" w:date="2017-09-29T22:49:00Z">
          <w:pPr>
            <w:pStyle w:val="BodyText"/>
            <w:ind w:left="720"/>
          </w:pPr>
        </w:pPrChange>
      </w:pPr>
    </w:p>
    <w:p w14:paraId="00032707" w14:textId="220AB35D" w:rsidR="000008DA" w:rsidDel="0058751D" w:rsidRDefault="000008DA">
      <w:pPr>
        <w:pStyle w:val="BodyText"/>
        <w:spacing w:after="0"/>
        <w:rPr>
          <w:del w:id="6899" w:author="arkat" w:date="2017-09-25T14:49:00Z"/>
          <w:lang w:val="en-US"/>
        </w:rPr>
        <w:pPrChange w:id="6900" w:author="arkat" w:date="2017-09-29T22:49:00Z">
          <w:pPr>
            <w:pStyle w:val="BodyText"/>
            <w:spacing w:after="0"/>
            <w:ind w:firstLine="284"/>
          </w:pPr>
        </w:pPrChange>
      </w:pPr>
    </w:p>
    <w:p w14:paraId="2860A0E0" w14:textId="0F8FC264" w:rsidR="004239BF" w:rsidRPr="004239BF" w:rsidDel="0058751D" w:rsidRDefault="004239BF">
      <w:pPr>
        <w:pStyle w:val="BodyText"/>
        <w:rPr>
          <w:del w:id="6901" w:author="arkat" w:date="2017-09-25T14:49:00Z"/>
        </w:rPr>
        <w:pPrChange w:id="6902" w:author="arkat" w:date="2017-09-29T22:49:00Z">
          <w:pPr>
            <w:pStyle w:val="BodyText"/>
            <w:ind w:left="720"/>
          </w:pPr>
        </w:pPrChange>
      </w:pPr>
    </w:p>
    <w:p w14:paraId="1E0877BC" w14:textId="29E2E346" w:rsidR="004239BF" w:rsidDel="0058751D" w:rsidRDefault="004239BF">
      <w:pPr>
        <w:pStyle w:val="Heading2"/>
        <w:numPr>
          <w:ilvl w:val="0"/>
          <w:numId w:val="0"/>
        </w:numPr>
        <w:spacing w:before="0" w:after="0"/>
        <w:jc w:val="both"/>
        <w:rPr>
          <w:del w:id="6903" w:author="arkat" w:date="2017-09-25T14:49:00Z"/>
          <w:lang w:val="en-US"/>
        </w:rPr>
        <w:pPrChange w:id="6904" w:author="arkat" w:date="2017-09-29T22:49:00Z">
          <w:pPr>
            <w:pStyle w:val="Heading2"/>
            <w:spacing w:before="0" w:after="0"/>
          </w:pPr>
        </w:pPrChange>
      </w:pPr>
      <w:del w:id="6905" w:author="arkat" w:date="2017-09-25T14:49:00Z">
        <w:r w:rsidDel="0058751D">
          <w:rPr>
            <w:lang w:val="en-US"/>
          </w:rPr>
          <w:delText>EPC</w:delText>
        </w:r>
      </w:del>
    </w:p>
    <w:p w14:paraId="45E63047" w14:textId="3EA33A50" w:rsidR="004239BF" w:rsidDel="0058751D" w:rsidRDefault="004239BF">
      <w:pPr>
        <w:pStyle w:val="BodyText"/>
        <w:spacing w:after="0"/>
        <w:rPr>
          <w:del w:id="6906" w:author="arkat" w:date="2017-09-25T14:49:00Z"/>
          <w:lang w:val="en-US"/>
        </w:rPr>
        <w:pPrChange w:id="6907" w:author="arkat" w:date="2017-09-29T22:49:00Z">
          <w:pPr>
            <w:pStyle w:val="BodyText"/>
            <w:spacing w:after="0"/>
            <w:ind w:firstLine="270"/>
          </w:pPr>
        </w:pPrChange>
      </w:pPr>
      <w:del w:id="6908" w:author="arkat" w:date="2017-09-25T14:49:00Z">
        <w:r w:rsidRPr="00492557" w:rsidDel="0058751D">
          <w:rPr>
            <w:lang w:val="en-US"/>
          </w:rPr>
          <w:delText>Event-driven Process Chain (EPC) merupakan jenis flowchart yang digunakan untuk pemodelan proses bisnis. EPC dapat digunakan untuk mengkonfigurasi atau melakukan evaluasi dan analisis terhadap pelaksanaan proses bisnis dan untuk perbaikan proses bisnis</w:delText>
        </w:r>
        <w:r w:rsidDel="0058751D">
          <w:rPr>
            <w:lang w:val="en-US"/>
          </w:rPr>
          <w:delText xml:space="preserve">. </w:delText>
        </w:r>
        <w:r w:rsidRPr="00492557" w:rsidDel="0058751D">
          <w:rPr>
            <w:lang w:val="en-US"/>
          </w:rPr>
          <w:delText>Tujuan EPC adalah memetakan proses bisnis secara luas dengan cara yang lebih sederhana serta cocok digunakan untuk penelitian yang memerlukan beberapa alternatif perbaikan didalam proses bisnis supaya dapat meningkatkan efisiensi dan efektivitas.</w:delText>
        </w:r>
      </w:del>
    </w:p>
    <w:p w14:paraId="0238EDEF" w14:textId="612D3424" w:rsidR="00486946" w:rsidDel="0058751D" w:rsidRDefault="00486946">
      <w:pPr>
        <w:pStyle w:val="Heading1"/>
        <w:numPr>
          <w:ilvl w:val="0"/>
          <w:numId w:val="0"/>
        </w:numPr>
        <w:spacing w:after="0"/>
        <w:jc w:val="both"/>
        <w:rPr>
          <w:del w:id="6909" w:author="arkat" w:date="2017-09-25T14:49:00Z"/>
          <w:lang w:val="en-US"/>
        </w:rPr>
        <w:pPrChange w:id="6910" w:author="arkat" w:date="2017-09-29T22:49:00Z">
          <w:pPr>
            <w:pStyle w:val="BodyText"/>
            <w:spacing w:after="0"/>
            <w:ind w:firstLine="270"/>
          </w:pPr>
        </w:pPrChange>
      </w:pPr>
      <w:del w:id="6911" w:author="arkat" w:date="2017-09-18T19:57:00Z">
        <w:r w:rsidDel="00BE6DCA">
          <w:rPr>
            <w:lang w:val="en-US"/>
          </w:rPr>
          <w:delText>Event :</w:delText>
        </w:r>
      </w:del>
    </w:p>
    <w:tbl>
      <w:tblPr>
        <w:tblStyle w:val="TableGrid"/>
        <w:tblW w:w="0" w:type="auto"/>
        <w:jc w:val="center"/>
        <w:tblLook w:val="04A0" w:firstRow="1" w:lastRow="0" w:firstColumn="1" w:lastColumn="0" w:noHBand="0" w:noVBand="1"/>
      </w:tblPr>
      <w:tblGrid>
        <w:gridCol w:w="1002"/>
      </w:tblGrid>
      <w:tr w:rsidR="00486946" w:rsidDel="0058751D" w14:paraId="701C231C" w14:textId="447362DA" w:rsidTr="00486946">
        <w:trPr>
          <w:jc w:val="center"/>
          <w:del w:id="6912" w:author="arkat" w:date="2017-09-25T14:49:00Z"/>
        </w:trPr>
        <w:tc>
          <w:tcPr>
            <w:tcW w:w="0" w:type="auto"/>
          </w:tcPr>
          <w:p w14:paraId="698D6302" w14:textId="1F986F84" w:rsidR="00486946" w:rsidDel="0058751D" w:rsidRDefault="00486946">
            <w:pPr>
              <w:pStyle w:val="Heading1"/>
              <w:numPr>
                <w:ilvl w:val="0"/>
                <w:numId w:val="0"/>
              </w:numPr>
              <w:spacing w:after="0"/>
              <w:jc w:val="both"/>
              <w:rPr>
                <w:del w:id="6913" w:author="arkat" w:date="2017-09-25T14:49:00Z"/>
                <w:lang w:val="en-US"/>
              </w:rPr>
              <w:pPrChange w:id="6914" w:author="arkat" w:date="2017-09-29T22:49:00Z">
                <w:pPr>
                  <w:pStyle w:val="BodyText"/>
                  <w:spacing w:after="0"/>
                </w:pPr>
              </w:pPrChange>
            </w:pPr>
            <w:del w:id="6915" w:author="arkat" w:date="2017-09-25T14:49:00Z">
              <w:r w:rsidRPr="00833C4A" w:rsidDel="0058751D">
                <w:rPr>
                  <w:rFonts w:asciiTheme="majorHAnsi" w:hAnsiTheme="majorHAnsi" w:cstheme="majorHAnsi"/>
                  <w:noProof/>
                  <w:szCs w:val="24"/>
                  <w:lang w:val="en-US"/>
                  <w:rPrChange w:id="6916" w:author="Unknown">
                    <w:rPr>
                      <w:noProof/>
                      <w:lang w:val="en-US"/>
                    </w:rPr>
                  </w:rPrChange>
                </w:rPr>
                <w:drawing>
                  <wp:inline distT="0" distB="0" distL="0" distR="0" wp14:anchorId="62456CA1" wp14:editId="2ADA0006">
                    <wp:extent cx="499462" cy="32667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445" cy="337782"/>
                            </a:xfrm>
                            <a:prstGeom prst="rect">
                              <a:avLst/>
                            </a:prstGeom>
                            <a:noFill/>
                            <a:ln>
                              <a:noFill/>
                            </a:ln>
                          </pic:spPr>
                        </pic:pic>
                      </a:graphicData>
                    </a:graphic>
                  </wp:inline>
                </w:drawing>
              </w:r>
            </w:del>
          </w:p>
        </w:tc>
      </w:tr>
    </w:tbl>
    <w:p w14:paraId="3A05407B" w14:textId="4A8933F2" w:rsidR="00486946" w:rsidDel="0058751D" w:rsidRDefault="00486946">
      <w:pPr>
        <w:pStyle w:val="Heading1"/>
        <w:numPr>
          <w:ilvl w:val="0"/>
          <w:numId w:val="0"/>
        </w:numPr>
        <w:spacing w:after="0"/>
        <w:jc w:val="both"/>
        <w:rPr>
          <w:del w:id="6917" w:author="arkat" w:date="2017-09-25T14:49:00Z"/>
        </w:rPr>
        <w:pPrChange w:id="6918" w:author="arkat" w:date="2017-09-29T22:49:00Z">
          <w:pPr>
            <w:pStyle w:val="GambarBAB2"/>
            <w:ind w:left="1080"/>
          </w:pPr>
        </w:pPrChange>
      </w:pPr>
      <w:del w:id="6919" w:author="arkat" w:date="2017-09-25T14:49:00Z">
        <w:r w:rsidDel="0058751D">
          <w:delText>Event</w:delText>
        </w:r>
      </w:del>
    </w:p>
    <w:p w14:paraId="68E7BCAF" w14:textId="25F6D789" w:rsidR="00486946" w:rsidDel="0058751D" w:rsidRDefault="00486946">
      <w:pPr>
        <w:pStyle w:val="Heading1"/>
        <w:numPr>
          <w:ilvl w:val="0"/>
          <w:numId w:val="0"/>
        </w:numPr>
        <w:spacing w:after="0"/>
        <w:jc w:val="both"/>
        <w:rPr>
          <w:del w:id="6920" w:author="arkat" w:date="2017-09-25T14:49:00Z"/>
          <w:lang w:val="en-US"/>
        </w:rPr>
        <w:pPrChange w:id="6921" w:author="arkat" w:date="2017-09-29T22:49:00Z">
          <w:pPr>
            <w:pStyle w:val="BodyText"/>
            <w:spacing w:after="0"/>
            <w:ind w:firstLine="270"/>
          </w:pPr>
        </w:pPrChange>
      </w:pPr>
      <w:del w:id="6922" w:author="arkat" w:date="2017-09-25T14:49:00Z">
        <w:r w:rsidDel="0058751D">
          <w:rPr>
            <w:lang w:val="en-US"/>
          </w:rPr>
          <w:delText xml:space="preserve">     </w:delText>
        </w:r>
      </w:del>
    </w:p>
    <w:p w14:paraId="5D0C8B51" w14:textId="5A7FD488" w:rsidR="00486946" w:rsidDel="0058751D" w:rsidRDefault="00486946">
      <w:pPr>
        <w:pStyle w:val="Heading1"/>
        <w:numPr>
          <w:ilvl w:val="0"/>
          <w:numId w:val="0"/>
        </w:numPr>
        <w:spacing w:after="0"/>
        <w:jc w:val="both"/>
        <w:rPr>
          <w:del w:id="6923" w:author="arkat" w:date="2017-09-25T14:49:00Z"/>
          <w:lang w:val="en-US"/>
        </w:rPr>
        <w:pPrChange w:id="6924" w:author="arkat" w:date="2017-09-29T22:49:00Z">
          <w:pPr>
            <w:pStyle w:val="BodyText"/>
            <w:spacing w:after="0"/>
            <w:ind w:firstLine="270"/>
          </w:pPr>
        </w:pPrChange>
      </w:pPr>
      <w:del w:id="6925" w:author="arkat" w:date="2017-09-25T14:49:00Z">
        <w:r w:rsidDel="0058751D">
          <w:rPr>
            <w:lang w:val="en-US"/>
          </w:rPr>
          <w:delText>Connector   :</w:delText>
        </w:r>
      </w:del>
    </w:p>
    <w:p w14:paraId="2CFBFBA3" w14:textId="75093F2B" w:rsidR="00486946" w:rsidDel="0058751D" w:rsidRDefault="00486946">
      <w:pPr>
        <w:pStyle w:val="Heading1"/>
        <w:numPr>
          <w:ilvl w:val="0"/>
          <w:numId w:val="0"/>
        </w:numPr>
        <w:spacing w:after="0"/>
        <w:jc w:val="both"/>
        <w:rPr>
          <w:del w:id="6926" w:author="arkat" w:date="2017-09-25T14:49:00Z"/>
          <w:lang w:val="en-US"/>
        </w:rPr>
        <w:pPrChange w:id="6927" w:author="arkat" w:date="2017-09-29T22:49:00Z">
          <w:pPr>
            <w:pStyle w:val="BodyText"/>
            <w:spacing w:after="0"/>
            <w:ind w:firstLine="270"/>
          </w:pPr>
        </w:pPrChange>
      </w:pPr>
    </w:p>
    <w:tbl>
      <w:tblPr>
        <w:tblStyle w:val="TableGrid"/>
        <w:tblW w:w="0" w:type="auto"/>
        <w:jc w:val="center"/>
        <w:tblLook w:val="04A0" w:firstRow="1" w:lastRow="0" w:firstColumn="1" w:lastColumn="0" w:noHBand="0" w:noVBand="1"/>
      </w:tblPr>
      <w:tblGrid>
        <w:gridCol w:w="772"/>
        <w:gridCol w:w="772"/>
        <w:gridCol w:w="772"/>
      </w:tblGrid>
      <w:tr w:rsidR="00486946" w:rsidDel="0058751D" w14:paraId="7ACEBB5C" w14:textId="290D0C00" w:rsidTr="00486946">
        <w:trPr>
          <w:jc w:val="center"/>
          <w:del w:id="6928" w:author="arkat" w:date="2017-09-25T14:49:00Z"/>
        </w:trPr>
        <w:tc>
          <w:tcPr>
            <w:tcW w:w="0" w:type="auto"/>
          </w:tcPr>
          <w:p w14:paraId="00DAC6A6" w14:textId="0A834E87" w:rsidR="00486946" w:rsidDel="0058751D" w:rsidRDefault="00486946">
            <w:pPr>
              <w:pStyle w:val="Heading1"/>
              <w:numPr>
                <w:ilvl w:val="0"/>
                <w:numId w:val="0"/>
              </w:numPr>
              <w:spacing w:after="0"/>
              <w:jc w:val="both"/>
              <w:rPr>
                <w:del w:id="6929" w:author="arkat" w:date="2017-09-25T14:49:00Z"/>
                <w:lang w:val="en-US"/>
              </w:rPr>
              <w:pPrChange w:id="6930" w:author="arkat" w:date="2017-09-29T22:49:00Z">
                <w:pPr>
                  <w:pStyle w:val="BodyText"/>
                  <w:spacing w:after="0"/>
                </w:pPr>
              </w:pPrChange>
            </w:pPr>
            <w:del w:id="6931" w:author="arkat" w:date="2017-09-25T14:49:00Z">
              <w:r w:rsidRPr="00833C4A" w:rsidDel="0058751D">
                <w:rPr>
                  <w:rFonts w:asciiTheme="majorHAnsi" w:hAnsiTheme="majorHAnsi" w:cstheme="majorHAnsi"/>
                  <w:noProof/>
                  <w:szCs w:val="24"/>
                  <w:lang w:val="en-US"/>
                  <w:rPrChange w:id="6932" w:author="Unknown">
                    <w:rPr>
                      <w:noProof/>
                      <w:lang w:val="en-US"/>
                    </w:rPr>
                  </w:rPrChange>
                </w:rPr>
                <w:drawing>
                  <wp:inline distT="0" distB="0" distL="0" distR="0" wp14:anchorId="4728D4E9" wp14:editId="083FA0B4">
                    <wp:extent cx="353247" cy="353247"/>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5363" cy="365363"/>
                            </a:xfrm>
                            <a:prstGeom prst="rect">
                              <a:avLst/>
                            </a:prstGeom>
                            <a:noFill/>
                            <a:ln>
                              <a:noFill/>
                            </a:ln>
                          </pic:spPr>
                        </pic:pic>
                      </a:graphicData>
                    </a:graphic>
                  </wp:inline>
                </w:drawing>
              </w:r>
            </w:del>
          </w:p>
        </w:tc>
        <w:tc>
          <w:tcPr>
            <w:tcW w:w="0" w:type="auto"/>
          </w:tcPr>
          <w:p w14:paraId="64037364" w14:textId="216D3F0B" w:rsidR="00486946" w:rsidDel="0058751D" w:rsidRDefault="00486946">
            <w:pPr>
              <w:pStyle w:val="Heading1"/>
              <w:numPr>
                <w:ilvl w:val="0"/>
                <w:numId w:val="0"/>
              </w:numPr>
              <w:spacing w:after="0"/>
              <w:jc w:val="both"/>
              <w:rPr>
                <w:del w:id="6933" w:author="arkat" w:date="2017-09-25T14:49:00Z"/>
                <w:lang w:val="en-US"/>
              </w:rPr>
              <w:pPrChange w:id="6934" w:author="arkat" w:date="2017-09-29T22:49:00Z">
                <w:pPr>
                  <w:pStyle w:val="BodyText"/>
                  <w:spacing w:after="0"/>
                </w:pPr>
              </w:pPrChange>
            </w:pPr>
            <w:del w:id="6935" w:author="arkat" w:date="2017-09-25T14:49:00Z">
              <w:r w:rsidRPr="00833C4A" w:rsidDel="0058751D">
                <w:rPr>
                  <w:rFonts w:asciiTheme="majorHAnsi" w:hAnsiTheme="majorHAnsi" w:cstheme="majorHAnsi"/>
                  <w:noProof/>
                  <w:szCs w:val="24"/>
                  <w:lang w:val="en-US"/>
                  <w:rPrChange w:id="6936" w:author="Unknown">
                    <w:rPr>
                      <w:noProof/>
                      <w:lang w:val="en-US"/>
                    </w:rPr>
                  </w:rPrChange>
                </w:rPr>
                <w:drawing>
                  <wp:inline distT="0" distB="0" distL="0" distR="0" wp14:anchorId="6A3ECFE1" wp14:editId="0C04C78D">
                    <wp:extent cx="353060" cy="3530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6612" cy="366612"/>
                            </a:xfrm>
                            <a:prstGeom prst="rect">
                              <a:avLst/>
                            </a:prstGeom>
                            <a:noFill/>
                            <a:ln>
                              <a:noFill/>
                            </a:ln>
                          </pic:spPr>
                        </pic:pic>
                      </a:graphicData>
                    </a:graphic>
                  </wp:inline>
                </w:drawing>
              </w:r>
            </w:del>
          </w:p>
        </w:tc>
        <w:tc>
          <w:tcPr>
            <w:tcW w:w="0" w:type="auto"/>
          </w:tcPr>
          <w:p w14:paraId="736EC028" w14:textId="5A84B3D6" w:rsidR="00486946" w:rsidDel="0058751D" w:rsidRDefault="00486946">
            <w:pPr>
              <w:pStyle w:val="Heading1"/>
              <w:numPr>
                <w:ilvl w:val="0"/>
                <w:numId w:val="0"/>
              </w:numPr>
              <w:spacing w:after="0"/>
              <w:jc w:val="both"/>
              <w:rPr>
                <w:del w:id="6937" w:author="arkat" w:date="2017-09-25T14:49:00Z"/>
                <w:lang w:val="en-US"/>
              </w:rPr>
              <w:pPrChange w:id="6938" w:author="arkat" w:date="2017-09-29T22:49:00Z">
                <w:pPr>
                  <w:pStyle w:val="BodyText"/>
                  <w:spacing w:after="0"/>
                </w:pPr>
              </w:pPrChange>
            </w:pPr>
            <w:del w:id="6939" w:author="arkat" w:date="2017-09-25T14:49:00Z">
              <w:r w:rsidRPr="00833C4A" w:rsidDel="0058751D">
                <w:rPr>
                  <w:rFonts w:asciiTheme="majorHAnsi" w:hAnsiTheme="majorHAnsi" w:cstheme="majorHAnsi"/>
                  <w:noProof/>
                  <w:szCs w:val="24"/>
                  <w:lang w:val="en-US"/>
                  <w:rPrChange w:id="6940" w:author="Unknown">
                    <w:rPr>
                      <w:noProof/>
                      <w:lang w:val="en-US"/>
                    </w:rPr>
                  </w:rPrChange>
                </w:rPr>
                <w:drawing>
                  <wp:inline distT="0" distB="0" distL="0" distR="0" wp14:anchorId="02F6EACA" wp14:editId="2E681B81">
                    <wp:extent cx="353060" cy="3530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9422" cy="359422"/>
                            </a:xfrm>
                            <a:prstGeom prst="rect">
                              <a:avLst/>
                            </a:prstGeom>
                            <a:noFill/>
                            <a:ln>
                              <a:noFill/>
                            </a:ln>
                          </pic:spPr>
                        </pic:pic>
                      </a:graphicData>
                    </a:graphic>
                  </wp:inline>
                </w:drawing>
              </w:r>
            </w:del>
          </w:p>
        </w:tc>
      </w:tr>
    </w:tbl>
    <w:p w14:paraId="59F16259" w14:textId="74921A6A" w:rsidR="00486946" w:rsidDel="0058751D" w:rsidRDefault="00486946">
      <w:pPr>
        <w:pStyle w:val="Heading1"/>
        <w:numPr>
          <w:ilvl w:val="0"/>
          <w:numId w:val="0"/>
        </w:numPr>
        <w:spacing w:after="0"/>
        <w:jc w:val="both"/>
        <w:rPr>
          <w:del w:id="6941" w:author="arkat" w:date="2017-09-25T14:49:00Z"/>
          <w:lang w:val="en-US"/>
        </w:rPr>
        <w:pPrChange w:id="6942" w:author="arkat" w:date="2017-09-29T22:49:00Z">
          <w:pPr>
            <w:pStyle w:val="BodyText"/>
            <w:spacing w:after="0"/>
          </w:pPr>
        </w:pPrChange>
      </w:pPr>
    </w:p>
    <w:p w14:paraId="0F0B9DAB" w14:textId="041E29B4" w:rsidR="00486946" w:rsidDel="0058751D" w:rsidRDefault="00486946">
      <w:pPr>
        <w:pStyle w:val="Heading1"/>
        <w:numPr>
          <w:ilvl w:val="0"/>
          <w:numId w:val="0"/>
        </w:numPr>
        <w:spacing w:after="0"/>
        <w:jc w:val="both"/>
        <w:rPr>
          <w:del w:id="6943" w:author="arkat" w:date="2017-09-25T14:49:00Z"/>
        </w:rPr>
        <w:pPrChange w:id="6944" w:author="arkat" w:date="2017-09-29T22:49:00Z">
          <w:pPr>
            <w:pStyle w:val="GambarBAB2"/>
          </w:pPr>
        </w:pPrChange>
      </w:pPr>
      <w:del w:id="6945" w:author="arkat" w:date="2017-09-25T14:49:00Z">
        <w:r w:rsidDel="0058751D">
          <w:delText>OR-Connector, AND-Connector dan XOR-Connector</w:delText>
        </w:r>
      </w:del>
    </w:p>
    <w:p w14:paraId="304DB893" w14:textId="73C7DB2B" w:rsidR="00486946" w:rsidDel="0058751D" w:rsidRDefault="00486946">
      <w:pPr>
        <w:pStyle w:val="Heading1"/>
        <w:numPr>
          <w:ilvl w:val="0"/>
          <w:numId w:val="0"/>
        </w:numPr>
        <w:spacing w:after="0"/>
        <w:jc w:val="both"/>
        <w:rPr>
          <w:del w:id="6946" w:author="arkat" w:date="2017-09-25T14:49:00Z"/>
          <w:lang w:val="en-US"/>
        </w:rPr>
        <w:pPrChange w:id="6947" w:author="arkat" w:date="2017-09-29T22:49:00Z">
          <w:pPr>
            <w:pStyle w:val="BodyText"/>
            <w:spacing w:after="0"/>
            <w:ind w:firstLine="270"/>
          </w:pPr>
        </w:pPrChange>
      </w:pPr>
      <w:del w:id="6948" w:author="arkat" w:date="2017-09-18T19:57:00Z">
        <w:r w:rsidDel="00BE6DCA">
          <w:rPr>
            <w:lang w:val="en-US"/>
          </w:rPr>
          <w:delText>Connection :</w:delText>
        </w:r>
      </w:del>
    </w:p>
    <w:tbl>
      <w:tblPr>
        <w:tblStyle w:val="TableGrid"/>
        <w:tblW w:w="0" w:type="auto"/>
        <w:jc w:val="center"/>
        <w:tblLook w:val="04A0" w:firstRow="1" w:lastRow="0" w:firstColumn="1" w:lastColumn="0" w:noHBand="0" w:noVBand="1"/>
      </w:tblPr>
      <w:tblGrid>
        <w:gridCol w:w="821"/>
      </w:tblGrid>
      <w:tr w:rsidR="00486946" w:rsidDel="0058751D" w14:paraId="00F47017" w14:textId="7D8CB006" w:rsidTr="00486946">
        <w:trPr>
          <w:jc w:val="center"/>
          <w:del w:id="6949" w:author="arkat" w:date="2017-09-25T14:49:00Z"/>
        </w:trPr>
        <w:tc>
          <w:tcPr>
            <w:tcW w:w="0" w:type="auto"/>
          </w:tcPr>
          <w:p w14:paraId="32AF0F8D" w14:textId="2EE141B6" w:rsidR="00486946" w:rsidDel="0058751D" w:rsidRDefault="00486946">
            <w:pPr>
              <w:pStyle w:val="Heading1"/>
              <w:numPr>
                <w:ilvl w:val="0"/>
                <w:numId w:val="0"/>
              </w:numPr>
              <w:spacing w:after="0"/>
              <w:jc w:val="both"/>
              <w:rPr>
                <w:del w:id="6950" w:author="arkat" w:date="2017-09-25T14:49:00Z"/>
                <w:lang w:val="en-US"/>
              </w:rPr>
              <w:pPrChange w:id="6951" w:author="arkat" w:date="2017-09-29T22:49:00Z">
                <w:pPr>
                  <w:pStyle w:val="BodyText"/>
                  <w:spacing w:after="0"/>
                </w:pPr>
              </w:pPrChange>
            </w:pPr>
            <w:del w:id="6952" w:author="arkat" w:date="2017-09-25T14:49:00Z">
              <w:r w:rsidRPr="00833C4A" w:rsidDel="0058751D">
                <w:rPr>
                  <w:rFonts w:asciiTheme="majorHAnsi" w:hAnsiTheme="majorHAnsi" w:cstheme="majorHAnsi"/>
                  <w:noProof/>
                  <w:szCs w:val="24"/>
                  <w:lang w:val="en-US"/>
                  <w:rPrChange w:id="6953" w:author="Unknown">
                    <w:rPr>
                      <w:noProof/>
                      <w:lang w:val="en-US"/>
                    </w:rPr>
                  </w:rPrChange>
                </w:rPr>
                <w:drawing>
                  <wp:inline distT="0" distB="0" distL="0" distR="0" wp14:anchorId="54BC1919" wp14:editId="6AF3EEF0">
                    <wp:extent cx="384201" cy="203031"/>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04668" cy="213847"/>
                            </a:xfrm>
                            <a:prstGeom prst="rect">
                              <a:avLst/>
                            </a:prstGeom>
                            <a:noFill/>
                            <a:ln>
                              <a:noFill/>
                            </a:ln>
                          </pic:spPr>
                        </pic:pic>
                      </a:graphicData>
                    </a:graphic>
                  </wp:inline>
                </w:drawing>
              </w:r>
            </w:del>
          </w:p>
        </w:tc>
      </w:tr>
    </w:tbl>
    <w:p w14:paraId="744C2162" w14:textId="1949C048" w:rsidR="00486946" w:rsidDel="0058751D" w:rsidRDefault="00486946">
      <w:pPr>
        <w:pStyle w:val="Heading1"/>
        <w:numPr>
          <w:ilvl w:val="0"/>
          <w:numId w:val="0"/>
        </w:numPr>
        <w:spacing w:after="0"/>
        <w:jc w:val="both"/>
        <w:rPr>
          <w:del w:id="6954" w:author="arkat" w:date="2017-09-25T14:49:00Z"/>
          <w:lang w:val="en-US"/>
        </w:rPr>
        <w:pPrChange w:id="6955" w:author="arkat" w:date="2017-09-29T22:49:00Z">
          <w:pPr>
            <w:pStyle w:val="BodyText"/>
            <w:spacing w:after="0"/>
            <w:ind w:firstLine="270"/>
          </w:pPr>
        </w:pPrChange>
      </w:pPr>
    </w:p>
    <w:p w14:paraId="6AD0D77D" w14:textId="7E0E3412" w:rsidR="00486946" w:rsidDel="0058751D" w:rsidRDefault="00790FDA">
      <w:pPr>
        <w:pStyle w:val="Heading1"/>
        <w:numPr>
          <w:ilvl w:val="0"/>
          <w:numId w:val="0"/>
        </w:numPr>
        <w:spacing w:after="0"/>
        <w:jc w:val="both"/>
        <w:rPr>
          <w:del w:id="6956" w:author="arkat" w:date="2017-09-25T14:49:00Z"/>
        </w:rPr>
        <w:pPrChange w:id="6957" w:author="arkat" w:date="2017-09-29T22:49:00Z">
          <w:pPr>
            <w:pStyle w:val="GambarBAB2"/>
            <w:ind w:left="1080"/>
          </w:pPr>
        </w:pPrChange>
      </w:pPr>
      <w:del w:id="6958" w:author="arkat" w:date="2017-09-25T14:49:00Z">
        <w:r w:rsidDel="0058751D">
          <w:delText xml:space="preserve">Connection </w:delText>
        </w:r>
      </w:del>
    </w:p>
    <w:p w14:paraId="48F03022" w14:textId="04C594EE" w:rsidR="00376989" w:rsidDel="0058751D" w:rsidRDefault="00486946">
      <w:pPr>
        <w:pStyle w:val="Heading1"/>
        <w:numPr>
          <w:ilvl w:val="0"/>
          <w:numId w:val="0"/>
        </w:numPr>
        <w:spacing w:after="0"/>
        <w:jc w:val="both"/>
        <w:rPr>
          <w:del w:id="6959" w:author="arkat" w:date="2017-09-25T14:49:00Z"/>
          <w:lang w:val="en-US"/>
        </w:rPr>
        <w:pPrChange w:id="6960" w:author="arkat" w:date="2017-09-29T22:49:00Z">
          <w:pPr>
            <w:pStyle w:val="BodyText"/>
            <w:spacing w:after="0"/>
            <w:ind w:firstLine="270"/>
          </w:pPr>
        </w:pPrChange>
      </w:pPr>
      <w:del w:id="6961" w:author="arkat" w:date="2017-09-25T14:49:00Z">
        <w:r w:rsidDel="0058751D">
          <w:rPr>
            <w:lang w:val="en-US"/>
          </w:rPr>
          <w:delText>Function</w:delText>
        </w:r>
      </w:del>
    </w:p>
    <w:tbl>
      <w:tblPr>
        <w:tblStyle w:val="TableGrid"/>
        <w:tblW w:w="0" w:type="auto"/>
        <w:jc w:val="center"/>
        <w:tblLook w:val="04A0" w:firstRow="1" w:lastRow="0" w:firstColumn="1" w:lastColumn="0" w:noHBand="0" w:noVBand="1"/>
      </w:tblPr>
      <w:tblGrid>
        <w:gridCol w:w="1099"/>
        <w:gridCol w:w="1099"/>
        <w:gridCol w:w="1086"/>
        <w:gridCol w:w="1116"/>
        <w:gridCol w:w="1099"/>
        <w:gridCol w:w="1184"/>
      </w:tblGrid>
      <w:tr w:rsidR="00790FDA" w:rsidDel="0058751D" w14:paraId="5A58D14F" w14:textId="3B587BE3" w:rsidTr="00790FDA">
        <w:trPr>
          <w:jc w:val="center"/>
          <w:del w:id="6962" w:author="arkat" w:date="2017-09-25T14:49:00Z"/>
        </w:trPr>
        <w:tc>
          <w:tcPr>
            <w:tcW w:w="0" w:type="auto"/>
          </w:tcPr>
          <w:p w14:paraId="7853366E" w14:textId="347FAB23" w:rsidR="00790FDA" w:rsidDel="0058751D" w:rsidRDefault="00790FDA">
            <w:pPr>
              <w:pStyle w:val="Heading1"/>
              <w:numPr>
                <w:ilvl w:val="0"/>
                <w:numId w:val="0"/>
              </w:numPr>
              <w:spacing w:after="0"/>
              <w:jc w:val="both"/>
              <w:rPr>
                <w:del w:id="6963" w:author="arkat" w:date="2017-09-25T14:49:00Z"/>
                <w:lang w:val="en-US"/>
              </w:rPr>
              <w:pPrChange w:id="6964" w:author="arkat" w:date="2017-09-29T22:49:00Z">
                <w:pPr>
                  <w:pStyle w:val="BodyText"/>
                  <w:spacing w:after="0"/>
                </w:pPr>
              </w:pPrChange>
            </w:pPr>
            <w:del w:id="6965" w:author="arkat" w:date="2017-09-25T14:49:00Z">
              <w:r w:rsidRPr="00833C4A" w:rsidDel="0058751D">
                <w:rPr>
                  <w:rFonts w:asciiTheme="majorHAnsi" w:hAnsiTheme="majorHAnsi" w:cstheme="majorHAnsi"/>
                  <w:noProof/>
                  <w:szCs w:val="24"/>
                  <w:lang w:val="en-US"/>
                  <w:rPrChange w:id="6966" w:author="Unknown">
                    <w:rPr>
                      <w:noProof/>
                      <w:lang w:val="en-US"/>
                    </w:rPr>
                  </w:rPrChange>
                </w:rPr>
                <w:drawing>
                  <wp:inline distT="0" distB="0" distL="0" distR="0" wp14:anchorId="5AF56AB1" wp14:editId="2B226D8B">
                    <wp:extent cx="560934" cy="359695"/>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9" cy="366476"/>
                            </a:xfrm>
                            <a:prstGeom prst="rect">
                              <a:avLst/>
                            </a:prstGeom>
                            <a:noFill/>
                            <a:ln>
                              <a:noFill/>
                            </a:ln>
                          </pic:spPr>
                        </pic:pic>
                      </a:graphicData>
                    </a:graphic>
                  </wp:inline>
                </w:drawing>
              </w:r>
            </w:del>
          </w:p>
        </w:tc>
        <w:tc>
          <w:tcPr>
            <w:tcW w:w="0" w:type="auto"/>
          </w:tcPr>
          <w:p w14:paraId="2B5C1FDC" w14:textId="2A28CD7C" w:rsidR="00790FDA" w:rsidDel="0058751D" w:rsidRDefault="00790FDA">
            <w:pPr>
              <w:pStyle w:val="Heading1"/>
              <w:numPr>
                <w:ilvl w:val="0"/>
                <w:numId w:val="0"/>
              </w:numPr>
              <w:spacing w:after="0"/>
              <w:jc w:val="both"/>
              <w:rPr>
                <w:del w:id="6967" w:author="arkat" w:date="2017-09-25T14:49:00Z"/>
                <w:lang w:val="en-US"/>
              </w:rPr>
              <w:pPrChange w:id="6968" w:author="arkat" w:date="2017-09-29T22:49:00Z">
                <w:pPr>
                  <w:pStyle w:val="BodyText"/>
                  <w:spacing w:after="0"/>
                </w:pPr>
              </w:pPrChange>
            </w:pPr>
            <w:del w:id="6969" w:author="arkat" w:date="2017-09-25T14:49:00Z">
              <w:r w:rsidRPr="00833C4A" w:rsidDel="0058751D">
                <w:rPr>
                  <w:rFonts w:asciiTheme="majorHAnsi" w:hAnsiTheme="majorHAnsi" w:cstheme="majorHAnsi"/>
                  <w:noProof/>
                  <w:szCs w:val="24"/>
                  <w:lang w:val="en-US"/>
                  <w:rPrChange w:id="6970" w:author="Unknown">
                    <w:rPr>
                      <w:noProof/>
                      <w:lang w:val="en-US"/>
                    </w:rPr>
                  </w:rPrChange>
                </w:rPr>
                <w:drawing>
                  <wp:inline distT="0" distB="0" distL="0" distR="0" wp14:anchorId="25444114" wp14:editId="62D126D0">
                    <wp:extent cx="560934" cy="3644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431" cy="372568"/>
                            </a:xfrm>
                            <a:prstGeom prst="rect">
                              <a:avLst/>
                            </a:prstGeom>
                            <a:noFill/>
                            <a:ln>
                              <a:noFill/>
                            </a:ln>
                          </pic:spPr>
                        </pic:pic>
                      </a:graphicData>
                    </a:graphic>
                  </wp:inline>
                </w:drawing>
              </w:r>
            </w:del>
          </w:p>
        </w:tc>
        <w:tc>
          <w:tcPr>
            <w:tcW w:w="0" w:type="auto"/>
          </w:tcPr>
          <w:p w14:paraId="083F052E" w14:textId="688574AE" w:rsidR="00790FDA" w:rsidDel="0058751D" w:rsidRDefault="00790FDA">
            <w:pPr>
              <w:pStyle w:val="Heading1"/>
              <w:numPr>
                <w:ilvl w:val="0"/>
                <w:numId w:val="0"/>
              </w:numPr>
              <w:spacing w:after="0"/>
              <w:jc w:val="both"/>
              <w:rPr>
                <w:del w:id="6971" w:author="arkat" w:date="2017-09-25T14:49:00Z"/>
                <w:lang w:val="en-US"/>
              </w:rPr>
              <w:pPrChange w:id="6972" w:author="arkat" w:date="2017-09-29T22:49:00Z">
                <w:pPr>
                  <w:pStyle w:val="BodyText"/>
                  <w:spacing w:after="0"/>
                </w:pPr>
              </w:pPrChange>
            </w:pPr>
            <w:del w:id="6973" w:author="arkat" w:date="2017-09-25T14:49:00Z">
              <w:r w:rsidRPr="00833C4A" w:rsidDel="0058751D">
                <w:rPr>
                  <w:rFonts w:asciiTheme="majorHAnsi" w:hAnsiTheme="majorHAnsi" w:cstheme="majorHAnsi"/>
                  <w:noProof/>
                  <w:szCs w:val="24"/>
                  <w:lang w:val="en-US"/>
                  <w:rPrChange w:id="6974" w:author="Unknown">
                    <w:rPr>
                      <w:noProof/>
                      <w:lang w:val="en-US"/>
                    </w:rPr>
                  </w:rPrChange>
                </w:rPr>
                <w:drawing>
                  <wp:inline distT="0" distB="0" distL="0" distR="0" wp14:anchorId="19C863D4" wp14:editId="0CCAF80B">
                    <wp:extent cx="545566" cy="354464"/>
                    <wp:effectExtent l="0" t="0" r="698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4886" cy="360519"/>
                            </a:xfrm>
                            <a:prstGeom prst="rect">
                              <a:avLst/>
                            </a:prstGeom>
                            <a:noFill/>
                            <a:ln>
                              <a:noFill/>
                            </a:ln>
                          </pic:spPr>
                        </pic:pic>
                      </a:graphicData>
                    </a:graphic>
                  </wp:inline>
                </w:drawing>
              </w:r>
            </w:del>
          </w:p>
        </w:tc>
        <w:tc>
          <w:tcPr>
            <w:tcW w:w="0" w:type="auto"/>
          </w:tcPr>
          <w:p w14:paraId="74B66969" w14:textId="4E1F8227" w:rsidR="00790FDA" w:rsidDel="0058751D" w:rsidRDefault="00790FDA">
            <w:pPr>
              <w:pStyle w:val="Heading1"/>
              <w:numPr>
                <w:ilvl w:val="0"/>
                <w:numId w:val="0"/>
              </w:numPr>
              <w:spacing w:after="0"/>
              <w:jc w:val="both"/>
              <w:rPr>
                <w:del w:id="6975" w:author="arkat" w:date="2017-09-25T14:49:00Z"/>
                <w:lang w:val="en-US"/>
              </w:rPr>
              <w:pPrChange w:id="6976" w:author="arkat" w:date="2017-09-29T22:49:00Z">
                <w:pPr>
                  <w:pStyle w:val="BodyText"/>
                  <w:spacing w:after="0"/>
                </w:pPr>
              </w:pPrChange>
            </w:pPr>
            <w:del w:id="6977" w:author="arkat" w:date="2017-09-25T14:49:00Z">
              <w:r w:rsidRPr="00833C4A" w:rsidDel="0058751D">
                <w:rPr>
                  <w:rFonts w:asciiTheme="majorHAnsi" w:hAnsiTheme="majorHAnsi" w:cstheme="majorHAnsi"/>
                  <w:noProof/>
                  <w:szCs w:val="24"/>
                  <w:lang w:val="en-US"/>
                  <w:rPrChange w:id="6978" w:author="Unknown">
                    <w:rPr>
                      <w:noProof/>
                      <w:lang w:val="en-US"/>
                    </w:rPr>
                  </w:rPrChange>
                </w:rPr>
                <w:drawing>
                  <wp:inline distT="0" distB="0" distL="0" distR="0" wp14:anchorId="6439B34B" wp14:editId="619A88D9">
                    <wp:extent cx="568618" cy="364622"/>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4950" cy="368683"/>
                            </a:xfrm>
                            <a:prstGeom prst="rect">
                              <a:avLst/>
                            </a:prstGeom>
                            <a:noFill/>
                            <a:ln>
                              <a:noFill/>
                            </a:ln>
                          </pic:spPr>
                        </pic:pic>
                      </a:graphicData>
                    </a:graphic>
                  </wp:inline>
                </w:drawing>
              </w:r>
            </w:del>
          </w:p>
        </w:tc>
        <w:tc>
          <w:tcPr>
            <w:tcW w:w="0" w:type="auto"/>
          </w:tcPr>
          <w:p w14:paraId="14F6C7B9" w14:textId="6AB1D53F" w:rsidR="00790FDA" w:rsidDel="0058751D" w:rsidRDefault="00790FDA">
            <w:pPr>
              <w:pStyle w:val="Heading1"/>
              <w:numPr>
                <w:ilvl w:val="0"/>
                <w:numId w:val="0"/>
              </w:numPr>
              <w:spacing w:after="0"/>
              <w:jc w:val="both"/>
              <w:rPr>
                <w:del w:id="6979" w:author="arkat" w:date="2017-09-25T14:49:00Z"/>
                <w:lang w:val="en-US"/>
              </w:rPr>
              <w:pPrChange w:id="6980" w:author="arkat" w:date="2017-09-29T22:49:00Z">
                <w:pPr>
                  <w:pStyle w:val="BodyText"/>
                  <w:spacing w:after="0"/>
                </w:pPr>
              </w:pPrChange>
            </w:pPr>
            <w:del w:id="6981" w:author="arkat" w:date="2017-09-25T14:49:00Z">
              <w:r w:rsidRPr="00833C4A" w:rsidDel="0058751D">
                <w:rPr>
                  <w:rFonts w:asciiTheme="majorHAnsi" w:hAnsiTheme="majorHAnsi" w:cstheme="majorHAnsi"/>
                  <w:noProof/>
                  <w:szCs w:val="24"/>
                  <w:lang w:val="en-US"/>
                  <w:rPrChange w:id="6982" w:author="Unknown">
                    <w:rPr>
                      <w:noProof/>
                      <w:lang w:val="en-US"/>
                    </w:rPr>
                  </w:rPrChange>
                </w:rPr>
                <w:drawing>
                  <wp:inline distT="0" distB="0" distL="0" distR="0" wp14:anchorId="7AF37D5E" wp14:editId="0080D849">
                    <wp:extent cx="514830" cy="338857"/>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4129" cy="344977"/>
                            </a:xfrm>
                            <a:prstGeom prst="rect">
                              <a:avLst/>
                            </a:prstGeom>
                            <a:noFill/>
                            <a:ln>
                              <a:noFill/>
                            </a:ln>
                          </pic:spPr>
                        </pic:pic>
                      </a:graphicData>
                    </a:graphic>
                  </wp:inline>
                </w:drawing>
              </w:r>
            </w:del>
          </w:p>
        </w:tc>
        <w:tc>
          <w:tcPr>
            <w:tcW w:w="0" w:type="auto"/>
          </w:tcPr>
          <w:p w14:paraId="4365DAF7" w14:textId="7DC70A71" w:rsidR="00790FDA" w:rsidRPr="00833C4A" w:rsidDel="0058751D" w:rsidRDefault="00790FDA">
            <w:pPr>
              <w:pStyle w:val="Heading1"/>
              <w:numPr>
                <w:ilvl w:val="0"/>
                <w:numId w:val="0"/>
              </w:numPr>
              <w:spacing w:after="0"/>
              <w:jc w:val="both"/>
              <w:rPr>
                <w:del w:id="6983" w:author="arkat" w:date="2017-09-25T14:49:00Z"/>
                <w:rFonts w:asciiTheme="majorHAnsi" w:hAnsiTheme="majorHAnsi" w:cstheme="majorHAnsi"/>
                <w:noProof/>
                <w:szCs w:val="24"/>
                <w:lang w:val="en-US"/>
              </w:rPr>
              <w:pPrChange w:id="6984" w:author="arkat" w:date="2017-09-29T22:49:00Z">
                <w:pPr>
                  <w:pStyle w:val="BodyText"/>
                  <w:spacing w:after="0"/>
                </w:pPr>
              </w:pPrChange>
            </w:pPr>
            <w:del w:id="6985" w:author="arkat" w:date="2017-09-25T14:49:00Z">
              <w:r w:rsidRPr="00833C4A" w:rsidDel="0058751D">
                <w:rPr>
                  <w:rFonts w:asciiTheme="majorHAnsi" w:hAnsiTheme="majorHAnsi" w:cstheme="majorHAnsi"/>
                  <w:noProof/>
                  <w:szCs w:val="24"/>
                  <w:lang w:val="en-US"/>
                  <w:rPrChange w:id="6986" w:author="Unknown">
                    <w:rPr>
                      <w:noProof/>
                      <w:lang w:val="en-US"/>
                    </w:rPr>
                  </w:rPrChange>
                </w:rPr>
                <w:drawing>
                  <wp:inline distT="0" distB="0" distL="0" distR="0" wp14:anchorId="09DFA192" wp14:editId="69F607C3">
                    <wp:extent cx="614722" cy="399872"/>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23558" cy="405620"/>
                            </a:xfrm>
                            <a:prstGeom prst="rect">
                              <a:avLst/>
                            </a:prstGeom>
                            <a:noFill/>
                            <a:ln>
                              <a:noFill/>
                            </a:ln>
                          </pic:spPr>
                        </pic:pic>
                      </a:graphicData>
                    </a:graphic>
                  </wp:inline>
                </w:drawing>
              </w:r>
            </w:del>
          </w:p>
        </w:tc>
      </w:tr>
      <w:tr w:rsidR="00790FDA" w:rsidDel="0058751D" w14:paraId="635EDD28" w14:textId="7C2972DC" w:rsidTr="00790FDA">
        <w:trPr>
          <w:jc w:val="center"/>
          <w:del w:id="6987" w:author="arkat" w:date="2017-09-25T14:49:00Z"/>
        </w:trPr>
        <w:tc>
          <w:tcPr>
            <w:tcW w:w="0" w:type="auto"/>
          </w:tcPr>
          <w:p w14:paraId="1C629A05" w14:textId="1FD960D4" w:rsidR="00790FDA" w:rsidDel="0058751D" w:rsidRDefault="00790FDA">
            <w:pPr>
              <w:pStyle w:val="Heading1"/>
              <w:numPr>
                <w:ilvl w:val="0"/>
                <w:numId w:val="0"/>
              </w:numPr>
              <w:spacing w:after="0"/>
              <w:jc w:val="both"/>
              <w:rPr>
                <w:del w:id="6988" w:author="arkat" w:date="2017-09-25T14:49:00Z"/>
                <w:lang w:val="en-US"/>
              </w:rPr>
              <w:pPrChange w:id="6989" w:author="arkat" w:date="2017-09-29T22:49:00Z">
                <w:pPr>
                  <w:pStyle w:val="BodyText"/>
                  <w:spacing w:after="0"/>
                </w:pPr>
              </w:pPrChange>
            </w:pPr>
            <w:del w:id="6990" w:author="arkat" w:date="2017-09-25T14:49:00Z">
              <w:r w:rsidRPr="00833C4A" w:rsidDel="0058751D">
                <w:rPr>
                  <w:rFonts w:asciiTheme="majorHAnsi" w:hAnsiTheme="majorHAnsi" w:cstheme="majorHAnsi"/>
                  <w:noProof/>
                  <w:szCs w:val="24"/>
                  <w:lang w:val="en-US"/>
                  <w:rPrChange w:id="6991" w:author="Unknown">
                    <w:rPr>
                      <w:noProof/>
                      <w:lang w:val="en-US"/>
                    </w:rPr>
                  </w:rPrChange>
                </w:rPr>
                <w:drawing>
                  <wp:inline distT="0" distB="0" distL="0" distR="0" wp14:anchorId="56300CDE" wp14:editId="1E94BA3B">
                    <wp:extent cx="530198" cy="348972"/>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4563" cy="351845"/>
                            </a:xfrm>
                            <a:prstGeom prst="rect">
                              <a:avLst/>
                            </a:prstGeom>
                            <a:noFill/>
                            <a:ln>
                              <a:noFill/>
                            </a:ln>
                          </pic:spPr>
                        </pic:pic>
                      </a:graphicData>
                    </a:graphic>
                  </wp:inline>
                </w:drawing>
              </w:r>
            </w:del>
          </w:p>
        </w:tc>
        <w:tc>
          <w:tcPr>
            <w:tcW w:w="0" w:type="auto"/>
          </w:tcPr>
          <w:p w14:paraId="0DBB6EE3" w14:textId="17BCE4F3" w:rsidR="00790FDA" w:rsidDel="0058751D" w:rsidRDefault="00790FDA">
            <w:pPr>
              <w:pStyle w:val="Heading1"/>
              <w:numPr>
                <w:ilvl w:val="0"/>
                <w:numId w:val="0"/>
              </w:numPr>
              <w:spacing w:after="0"/>
              <w:jc w:val="both"/>
              <w:rPr>
                <w:del w:id="6992" w:author="arkat" w:date="2017-09-25T14:49:00Z"/>
                <w:lang w:val="en-US"/>
              </w:rPr>
              <w:pPrChange w:id="6993" w:author="arkat" w:date="2017-09-29T22:49:00Z">
                <w:pPr>
                  <w:pStyle w:val="BodyText"/>
                  <w:spacing w:after="0"/>
                </w:pPr>
              </w:pPrChange>
            </w:pPr>
            <w:del w:id="6994" w:author="arkat" w:date="2017-09-25T14:49:00Z">
              <w:r w:rsidRPr="00833C4A" w:rsidDel="0058751D">
                <w:rPr>
                  <w:rFonts w:asciiTheme="majorHAnsi" w:hAnsiTheme="majorHAnsi" w:cstheme="majorHAnsi"/>
                  <w:noProof/>
                  <w:szCs w:val="24"/>
                  <w:lang w:val="en-US"/>
                  <w:rPrChange w:id="6995" w:author="Unknown">
                    <w:rPr>
                      <w:noProof/>
                      <w:lang w:val="en-US"/>
                    </w:rPr>
                  </w:rPrChange>
                </w:rPr>
                <w:drawing>
                  <wp:inline distT="0" distB="0" distL="0" distR="0" wp14:anchorId="36A0E5BC" wp14:editId="4AB92813">
                    <wp:extent cx="545465" cy="359021"/>
                    <wp:effectExtent l="0" t="0" r="698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5303" cy="365496"/>
                            </a:xfrm>
                            <a:prstGeom prst="rect">
                              <a:avLst/>
                            </a:prstGeom>
                            <a:noFill/>
                            <a:ln>
                              <a:noFill/>
                            </a:ln>
                          </pic:spPr>
                        </pic:pic>
                      </a:graphicData>
                    </a:graphic>
                  </wp:inline>
                </w:drawing>
              </w:r>
            </w:del>
          </w:p>
        </w:tc>
        <w:tc>
          <w:tcPr>
            <w:tcW w:w="0" w:type="auto"/>
          </w:tcPr>
          <w:p w14:paraId="6A99AF5D" w14:textId="52BABB5A" w:rsidR="00790FDA" w:rsidDel="0058751D" w:rsidRDefault="00790FDA">
            <w:pPr>
              <w:pStyle w:val="Heading1"/>
              <w:numPr>
                <w:ilvl w:val="0"/>
                <w:numId w:val="0"/>
              </w:numPr>
              <w:spacing w:after="0"/>
              <w:jc w:val="both"/>
              <w:rPr>
                <w:del w:id="6996" w:author="arkat" w:date="2017-09-25T14:49:00Z"/>
                <w:lang w:val="en-US"/>
              </w:rPr>
              <w:pPrChange w:id="6997" w:author="arkat" w:date="2017-09-29T22:49:00Z">
                <w:pPr>
                  <w:pStyle w:val="BodyText"/>
                  <w:spacing w:after="0"/>
                </w:pPr>
              </w:pPrChange>
            </w:pPr>
            <w:del w:id="6998" w:author="arkat" w:date="2017-09-25T14:49:00Z">
              <w:r w:rsidRPr="00833C4A" w:rsidDel="0058751D">
                <w:rPr>
                  <w:rFonts w:asciiTheme="majorHAnsi" w:hAnsiTheme="majorHAnsi" w:cstheme="majorHAnsi"/>
                  <w:noProof/>
                  <w:szCs w:val="24"/>
                  <w:lang w:val="en-US"/>
                  <w:rPrChange w:id="6999" w:author="Unknown">
                    <w:rPr>
                      <w:noProof/>
                      <w:lang w:val="en-US"/>
                    </w:rPr>
                  </w:rPrChange>
                </w:rPr>
                <w:drawing>
                  <wp:inline distT="0" distB="0" distL="0" distR="0" wp14:anchorId="787D9815" wp14:editId="3C43350C">
                    <wp:extent cx="545465" cy="363643"/>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2077" cy="368051"/>
                            </a:xfrm>
                            <a:prstGeom prst="rect">
                              <a:avLst/>
                            </a:prstGeom>
                            <a:noFill/>
                            <a:ln>
                              <a:noFill/>
                            </a:ln>
                          </pic:spPr>
                        </pic:pic>
                      </a:graphicData>
                    </a:graphic>
                  </wp:inline>
                </w:drawing>
              </w:r>
            </w:del>
          </w:p>
        </w:tc>
        <w:tc>
          <w:tcPr>
            <w:tcW w:w="0" w:type="auto"/>
          </w:tcPr>
          <w:p w14:paraId="24E965C4" w14:textId="69E739A2" w:rsidR="00790FDA" w:rsidDel="0058751D" w:rsidRDefault="00790FDA">
            <w:pPr>
              <w:pStyle w:val="Heading1"/>
              <w:numPr>
                <w:ilvl w:val="0"/>
                <w:numId w:val="0"/>
              </w:numPr>
              <w:spacing w:after="0"/>
              <w:jc w:val="both"/>
              <w:rPr>
                <w:del w:id="7000" w:author="arkat" w:date="2017-09-25T14:49:00Z"/>
                <w:lang w:val="en-US"/>
              </w:rPr>
              <w:pPrChange w:id="7001" w:author="arkat" w:date="2017-09-29T22:49:00Z">
                <w:pPr>
                  <w:pStyle w:val="BodyText"/>
                  <w:spacing w:after="0"/>
                </w:pPr>
              </w:pPrChange>
            </w:pPr>
            <w:del w:id="7002" w:author="arkat" w:date="2017-09-25T14:49:00Z">
              <w:r w:rsidRPr="00833C4A" w:rsidDel="0058751D">
                <w:rPr>
                  <w:rFonts w:asciiTheme="majorHAnsi" w:hAnsiTheme="majorHAnsi" w:cstheme="majorHAnsi"/>
                  <w:noProof/>
                  <w:szCs w:val="24"/>
                  <w:lang w:val="en-US"/>
                  <w:rPrChange w:id="7003" w:author="Unknown">
                    <w:rPr>
                      <w:noProof/>
                      <w:lang w:val="en-US"/>
                    </w:rPr>
                  </w:rPrChange>
                </w:rPr>
                <w:drawing>
                  <wp:inline distT="0" distB="0" distL="0" distR="0" wp14:anchorId="72339619" wp14:editId="7956E685">
                    <wp:extent cx="545465" cy="356309"/>
                    <wp:effectExtent l="0" t="0" r="698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4207" cy="362019"/>
                            </a:xfrm>
                            <a:prstGeom prst="rect">
                              <a:avLst/>
                            </a:prstGeom>
                            <a:noFill/>
                            <a:ln>
                              <a:noFill/>
                            </a:ln>
                          </pic:spPr>
                        </pic:pic>
                      </a:graphicData>
                    </a:graphic>
                  </wp:inline>
                </w:drawing>
              </w:r>
            </w:del>
          </w:p>
        </w:tc>
        <w:tc>
          <w:tcPr>
            <w:tcW w:w="0" w:type="auto"/>
          </w:tcPr>
          <w:p w14:paraId="28F1E805" w14:textId="28C40DDB" w:rsidR="00790FDA" w:rsidDel="0058751D" w:rsidRDefault="00790FDA">
            <w:pPr>
              <w:pStyle w:val="Heading1"/>
              <w:numPr>
                <w:ilvl w:val="0"/>
                <w:numId w:val="0"/>
              </w:numPr>
              <w:spacing w:after="0"/>
              <w:jc w:val="both"/>
              <w:rPr>
                <w:del w:id="7004" w:author="arkat" w:date="2017-09-25T14:49:00Z"/>
                <w:lang w:val="en-US"/>
              </w:rPr>
              <w:pPrChange w:id="7005" w:author="arkat" w:date="2017-09-29T22:49:00Z">
                <w:pPr>
                  <w:pStyle w:val="BodyText"/>
                  <w:spacing w:after="0"/>
                </w:pPr>
              </w:pPrChange>
            </w:pPr>
            <w:del w:id="7006" w:author="arkat" w:date="2017-09-25T14:49:00Z">
              <w:r w:rsidRPr="00833C4A" w:rsidDel="0058751D">
                <w:rPr>
                  <w:rFonts w:asciiTheme="majorHAnsi" w:hAnsiTheme="majorHAnsi" w:cstheme="majorHAnsi"/>
                  <w:noProof/>
                  <w:szCs w:val="24"/>
                  <w:lang w:val="en-US"/>
                  <w:rPrChange w:id="7007" w:author="Unknown">
                    <w:rPr>
                      <w:noProof/>
                      <w:lang w:val="en-US"/>
                    </w:rPr>
                  </w:rPrChange>
                </w:rPr>
                <w:drawing>
                  <wp:inline distT="0" distB="0" distL="0" distR="0" wp14:anchorId="3DCD4DE9" wp14:editId="15D6825E">
                    <wp:extent cx="560705" cy="3662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554" cy="374658"/>
                            </a:xfrm>
                            <a:prstGeom prst="rect">
                              <a:avLst/>
                            </a:prstGeom>
                            <a:noFill/>
                            <a:ln>
                              <a:noFill/>
                            </a:ln>
                          </pic:spPr>
                        </pic:pic>
                      </a:graphicData>
                    </a:graphic>
                  </wp:inline>
                </w:drawing>
              </w:r>
            </w:del>
          </w:p>
        </w:tc>
        <w:tc>
          <w:tcPr>
            <w:tcW w:w="0" w:type="auto"/>
          </w:tcPr>
          <w:p w14:paraId="234EE45D" w14:textId="017838D8" w:rsidR="00790FDA" w:rsidRPr="00833C4A" w:rsidDel="0058751D" w:rsidRDefault="00790FDA">
            <w:pPr>
              <w:pStyle w:val="Heading1"/>
              <w:numPr>
                <w:ilvl w:val="0"/>
                <w:numId w:val="0"/>
              </w:numPr>
              <w:spacing w:after="0"/>
              <w:jc w:val="both"/>
              <w:rPr>
                <w:del w:id="7008" w:author="arkat" w:date="2017-09-25T14:49:00Z"/>
                <w:rFonts w:asciiTheme="majorHAnsi" w:hAnsiTheme="majorHAnsi" w:cstheme="majorHAnsi"/>
                <w:noProof/>
                <w:szCs w:val="24"/>
                <w:lang w:val="en-US"/>
              </w:rPr>
              <w:pPrChange w:id="7009" w:author="arkat" w:date="2017-09-29T22:49:00Z">
                <w:pPr>
                  <w:pStyle w:val="BodyText"/>
                  <w:spacing w:after="0"/>
                </w:pPr>
              </w:pPrChange>
            </w:pPr>
          </w:p>
        </w:tc>
      </w:tr>
    </w:tbl>
    <w:p w14:paraId="60CB2B37" w14:textId="6DD9AA7B" w:rsidR="00790FDA" w:rsidDel="0058751D" w:rsidRDefault="00790FDA">
      <w:pPr>
        <w:pStyle w:val="Heading1"/>
        <w:numPr>
          <w:ilvl w:val="0"/>
          <w:numId w:val="0"/>
        </w:numPr>
        <w:spacing w:after="0"/>
        <w:jc w:val="both"/>
        <w:rPr>
          <w:del w:id="7010" w:author="arkat" w:date="2017-09-25T14:49:00Z"/>
        </w:rPr>
        <w:pPrChange w:id="7011" w:author="arkat" w:date="2017-09-29T22:49:00Z">
          <w:pPr>
            <w:pStyle w:val="GambarBAB2"/>
          </w:pPr>
        </w:pPrChange>
      </w:pPr>
      <w:del w:id="7012" w:author="arkat" w:date="2017-09-25T14:49:00Z">
        <w:r w:rsidDel="0058751D">
          <w:delText>Function</w:delText>
        </w:r>
      </w:del>
    </w:p>
    <w:p w14:paraId="1EFEAB5B" w14:textId="686A6561" w:rsidR="00486946" w:rsidDel="0058751D" w:rsidRDefault="00790FDA">
      <w:pPr>
        <w:pStyle w:val="Heading1"/>
        <w:numPr>
          <w:ilvl w:val="0"/>
          <w:numId w:val="0"/>
        </w:numPr>
        <w:spacing w:after="0"/>
        <w:jc w:val="both"/>
        <w:rPr>
          <w:del w:id="7013" w:author="arkat" w:date="2017-09-25T14:49:00Z"/>
          <w:lang w:val="en-US"/>
        </w:rPr>
        <w:pPrChange w:id="7014" w:author="arkat" w:date="2017-09-29T22:49:00Z">
          <w:pPr>
            <w:pStyle w:val="BodyText"/>
            <w:spacing w:after="0"/>
            <w:ind w:firstLine="270"/>
          </w:pPr>
        </w:pPrChange>
      </w:pPr>
      <w:del w:id="7015" w:author="arkat" w:date="2017-09-25T14:49:00Z">
        <w:r w:rsidDel="0058751D">
          <w:rPr>
            <w:lang w:val="en-US"/>
          </w:rPr>
          <w:delText>Organizational Unit :</w:delText>
        </w:r>
      </w:del>
    </w:p>
    <w:p w14:paraId="735FAA25" w14:textId="6B418D3B" w:rsidR="00790FDA" w:rsidDel="0058751D" w:rsidRDefault="00790FDA">
      <w:pPr>
        <w:pStyle w:val="Heading1"/>
        <w:numPr>
          <w:ilvl w:val="0"/>
          <w:numId w:val="0"/>
        </w:numPr>
        <w:spacing w:after="0"/>
        <w:jc w:val="both"/>
        <w:rPr>
          <w:del w:id="7016" w:author="arkat" w:date="2017-09-25T14:49:00Z"/>
          <w:lang w:val="en-US"/>
        </w:rPr>
        <w:pPrChange w:id="7017" w:author="arkat" w:date="2017-09-29T22:49:00Z">
          <w:pPr>
            <w:pStyle w:val="BodyText"/>
            <w:spacing w:after="0"/>
            <w:ind w:firstLine="270"/>
          </w:pPr>
        </w:pPrChange>
      </w:pPr>
      <w:del w:id="7018" w:author="arkat" w:date="2017-09-25T14:49:00Z">
        <w:r w:rsidDel="0058751D">
          <w:rPr>
            <w:lang w:val="en-US"/>
          </w:rPr>
          <w:delText xml:space="preserve"> </w:delText>
        </w:r>
      </w:del>
    </w:p>
    <w:tbl>
      <w:tblPr>
        <w:tblStyle w:val="TableGrid"/>
        <w:tblW w:w="0" w:type="auto"/>
        <w:jc w:val="center"/>
        <w:tblLook w:val="04A0" w:firstRow="1" w:lastRow="0" w:firstColumn="1" w:lastColumn="0" w:noHBand="0" w:noVBand="1"/>
      </w:tblPr>
      <w:tblGrid>
        <w:gridCol w:w="1159"/>
      </w:tblGrid>
      <w:tr w:rsidR="00790FDA" w:rsidDel="0058751D" w14:paraId="4191A6F4" w14:textId="7B1D8117" w:rsidTr="00790FDA">
        <w:trPr>
          <w:jc w:val="center"/>
          <w:del w:id="7019" w:author="arkat" w:date="2017-09-25T14:49:00Z"/>
        </w:trPr>
        <w:tc>
          <w:tcPr>
            <w:tcW w:w="0" w:type="auto"/>
          </w:tcPr>
          <w:p w14:paraId="3C090856" w14:textId="7E9D6E3D" w:rsidR="00790FDA" w:rsidDel="0058751D" w:rsidRDefault="00790FDA">
            <w:pPr>
              <w:pStyle w:val="Heading1"/>
              <w:numPr>
                <w:ilvl w:val="0"/>
                <w:numId w:val="0"/>
              </w:numPr>
              <w:spacing w:after="0"/>
              <w:jc w:val="both"/>
              <w:rPr>
                <w:del w:id="7020" w:author="arkat" w:date="2017-09-25T14:49:00Z"/>
                <w:lang w:val="en-US"/>
              </w:rPr>
              <w:pPrChange w:id="7021" w:author="arkat" w:date="2017-09-29T22:49:00Z">
                <w:pPr>
                  <w:pStyle w:val="BodyText"/>
                  <w:spacing w:after="0"/>
                </w:pPr>
              </w:pPrChange>
            </w:pPr>
            <w:del w:id="7022" w:author="arkat" w:date="2017-09-25T14:49:00Z">
              <w:r w:rsidRPr="00833C4A" w:rsidDel="0058751D">
                <w:rPr>
                  <w:rFonts w:asciiTheme="majorHAnsi" w:hAnsiTheme="majorHAnsi" w:cstheme="majorHAnsi"/>
                  <w:noProof/>
                  <w:szCs w:val="24"/>
                  <w:lang w:val="en-US"/>
                  <w:rPrChange w:id="7023" w:author="Unknown">
                    <w:rPr>
                      <w:noProof/>
                      <w:lang w:val="en-US"/>
                    </w:rPr>
                  </w:rPrChange>
                </w:rPr>
                <w:drawing>
                  <wp:inline distT="0" distB="0" distL="0" distR="0" wp14:anchorId="309B02A1" wp14:editId="615401F9">
                    <wp:extent cx="599355" cy="39083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872" cy="399652"/>
                            </a:xfrm>
                            <a:prstGeom prst="rect">
                              <a:avLst/>
                            </a:prstGeom>
                            <a:noFill/>
                            <a:ln>
                              <a:noFill/>
                            </a:ln>
                          </pic:spPr>
                        </pic:pic>
                      </a:graphicData>
                    </a:graphic>
                  </wp:inline>
                </w:drawing>
              </w:r>
            </w:del>
          </w:p>
        </w:tc>
      </w:tr>
    </w:tbl>
    <w:p w14:paraId="282A0CD3" w14:textId="13942582" w:rsidR="00790FDA" w:rsidDel="0058751D" w:rsidRDefault="00842ED7">
      <w:pPr>
        <w:pStyle w:val="Heading1"/>
        <w:numPr>
          <w:ilvl w:val="0"/>
          <w:numId w:val="0"/>
        </w:numPr>
        <w:spacing w:after="0"/>
        <w:jc w:val="both"/>
        <w:rPr>
          <w:del w:id="7024" w:author="arkat" w:date="2017-09-25T14:49:00Z"/>
          <w:lang w:val="en-US"/>
        </w:rPr>
        <w:pPrChange w:id="7025" w:author="arkat" w:date="2017-09-29T22:49:00Z">
          <w:pPr>
            <w:pStyle w:val="BodyText"/>
            <w:spacing w:after="0"/>
            <w:ind w:firstLine="270"/>
          </w:pPr>
        </w:pPrChange>
      </w:pPr>
      <w:del w:id="7026" w:author="arkat" w:date="2017-09-25T14:49:00Z">
        <w:r w:rsidDel="0058751D">
          <w:rPr>
            <w:lang w:val="en-US"/>
          </w:rPr>
          <w:delText>Position:</w:delText>
        </w:r>
      </w:del>
    </w:p>
    <w:p w14:paraId="0C7C9012" w14:textId="1787DFF8" w:rsidR="00790FDA" w:rsidDel="0058751D" w:rsidRDefault="00842ED7">
      <w:pPr>
        <w:pStyle w:val="Heading1"/>
        <w:numPr>
          <w:ilvl w:val="0"/>
          <w:numId w:val="0"/>
        </w:numPr>
        <w:spacing w:after="0"/>
        <w:jc w:val="both"/>
        <w:rPr>
          <w:del w:id="7027" w:author="arkat" w:date="2017-09-25T14:49:00Z"/>
          <w:lang w:val="en-US"/>
        </w:rPr>
        <w:pPrChange w:id="7028" w:author="arkat" w:date="2017-09-29T22:49:00Z">
          <w:pPr>
            <w:pStyle w:val="BodyText"/>
            <w:spacing w:after="0"/>
            <w:ind w:firstLine="270"/>
          </w:pPr>
        </w:pPrChange>
      </w:pPr>
      <w:del w:id="7029" w:author="arkat" w:date="2017-09-25T14:49:00Z">
        <w:r w:rsidDel="0058751D">
          <w:rPr>
            <w:lang w:val="en-US"/>
          </w:rPr>
          <w:delText>System:</w:delText>
        </w:r>
      </w:del>
    </w:p>
    <w:p w14:paraId="6E1CFB28" w14:textId="0EFA2038" w:rsidR="00790FDA" w:rsidDel="0058751D" w:rsidRDefault="00790FDA">
      <w:pPr>
        <w:pStyle w:val="Heading1"/>
        <w:numPr>
          <w:ilvl w:val="0"/>
          <w:numId w:val="0"/>
        </w:numPr>
        <w:spacing w:after="0"/>
        <w:jc w:val="both"/>
        <w:rPr>
          <w:del w:id="7030" w:author="arkat" w:date="2017-09-25T14:49:00Z"/>
          <w:lang w:val="en-US"/>
        </w:rPr>
        <w:pPrChange w:id="7031" w:author="arkat" w:date="2017-09-29T22:49:00Z">
          <w:pPr>
            <w:pStyle w:val="BodyText"/>
            <w:spacing w:after="0"/>
            <w:ind w:firstLine="270"/>
          </w:pPr>
        </w:pPrChange>
      </w:pPr>
      <w:del w:id="7032" w:author="arkat" w:date="2017-09-25T14:49:00Z">
        <w:r w:rsidDel="0058751D">
          <w:rPr>
            <w:lang w:val="en-US"/>
          </w:rPr>
          <w:delText>Data      :</w:delText>
        </w:r>
      </w:del>
    </w:p>
    <w:p w14:paraId="5E4CBFA7" w14:textId="62DD7B72" w:rsidR="00790FDA" w:rsidDel="0058751D" w:rsidRDefault="00842ED7">
      <w:pPr>
        <w:pStyle w:val="Heading1"/>
        <w:numPr>
          <w:ilvl w:val="0"/>
          <w:numId w:val="0"/>
        </w:numPr>
        <w:spacing w:after="0"/>
        <w:jc w:val="both"/>
        <w:rPr>
          <w:del w:id="7033" w:author="arkat" w:date="2017-09-25T14:49:00Z"/>
          <w:lang w:val="en-US"/>
        </w:rPr>
        <w:pPrChange w:id="7034" w:author="arkat" w:date="2017-09-29T22:49:00Z">
          <w:pPr>
            <w:pStyle w:val="BodyText"/>
            <w:spacing w:after="0"/>
            <w:ind w:firstLine="270"/>
          </w:pPr>
        </w:pPrChange>
      </w:pPr>
      <w:del w:id="7035" w:author="arkat" w:date="2017-09-25T14:49:00Z">
        <w:r w:rsidDel="0058751D">
          <w:rPr>
            <w:lang w:val="en-US"/>
          </w:rPr>
          <w:delText>Relation:</w:delText>
        </w:r>
      </w:del>
    </w:p>
    <w:p w14:paraId="2DC322CD" w14:textId="65D5B1A8" w:rsidR="00790FDA" w:rsidDel="0058751D" w:rsidRDefault="00790FDA">
      <w:pPr>
        <w:pStyle w:val="Heading1"/>
        <w:numPr>
          <w:ilvl w:val="0"/>
          <w:numId w:val="0"/>
        </w:numPr>
        <w:spacing w:after="0"/>
        <w:jc w:val="both"/>
        <w:rPr>
          <w:del w:id="7036" w:author="arkat" w:date="2017-09-25T14:49:00Z"/>
          <w:lang w:val="en-US"/>
        </w:rPr>
        <w:pPrChange w:id="7037" w:author="arkat" w:date="2017-09-29T22:49:00Z">
          <w:pPr>
            <w:pStyle w:val="BodyText"/>
            <w:spacing w:after="0"/>
            <w:ind w:firstLine="270"/>
          </w:pPr>
        </w:pPrChange>
      </w:pPr>
    </w:p>
    <w:p w14:paraId="2AD6EA7D" w14:textId="520D73CA" w:rsidR="004239BF" w:rsidRPr="004239BF" w:rsidDel="0058751D" w:rsidRDefault="004239BF">
      <w:pPr>
        <w:pStyle w:val="Heading1"/>
        <w:numPr>
          <w:ilvl w:val="0"/>
          <w:numId w:val="0"/>
        </w:numPr>
        <w:spacing w:after="0"/>
        <w:jc w:val="both"/>
        <w:rPr>
          <w:del w:id="7038" w:author="arkat" w:date="2017-09-25T14:49:00Z"/>
        </w:rPr>
        <w:pPrChange w:id="7039" w:author="arkat" w:date="2017-09-29T22:49:00Z">
          <w:pPr>
            <w:pStyle w:val="BodyText"/>
          </w:pPr>
        </w:pPrChange>
      </w:pPr>
    </w:p>
    <w:p w14:paraId="11EE76F5" w14:textId="08C43F64" w:rsidR="004239BF" w:rsidDel="0058751D" w:rsidRDefault="004239BF">
      <w:pPr>
        <w:pStyle w:val="Heading1"/>
        <w:numPr>
          <w:ilvl w:val="0"/>
          <w:numId w:val="0"/>
        </w:numPr>
        <w:spacing w:after="0"/>
        <w:jc w:val="both"/>
        <w:rPr>
          <w:del w:id="7040" w:author="arkat" w:date="2017-09-25T14:49:00Z"/>
          <w:lang w:val="en-US"/>
        </w:rPr>
        <w:pPrChange w:id="7041" w:author="arkat" w:date="2017-09-29T22:49:00Z">
          <w:pPr>
            <w:pStyle w:val="Heading2"/>
            <w:spacing w:before="0" w:after="0"/>
          </w:pPr>
        </w:pPrChange>
      </w:pPr>
      <w:del w:id="7042" w:author="arkat" w:date="2017-09-25T14:49:00Z">
        <w:r w:rsidDel="0058751D">
          <w:rPr>
            <w:lang w:val="en-US"/>
          </w:rPr>
          <w:delText>BPMN</w:delText>
        </w:r>
      </w:del>
    </w:p>
    <w:p w14:paraId="04565BAA" w14:textId="7E9A61BF" w:rsidR="004239BF" w:rsidDel="0058751D" w:rsidRDefault="004239BF">
      <w:pPr>
        <w:pStyle w:val="Heading1"/>
        <w:numPr>
          <w:ilvl w:val="0"/>
          <w:numId w:val="0"/>
        </w:numPr>
        <w:spacing w:after="0"/>
        <w:jc w:val="both"/>
        <w:rPr>
          <w:del w:id="7043" w:author="arkat" w:date="2017-09-25T14:49:00Z"/>
        </w:rPr>
        <w:pPrChange w:id="7044" w:author="arkat" w:date="2017-09-29T22:49:00Z">
          <w:pPr>
            <w:pStyle w:val="BodyText"/>
            <w:spacing w:after="0"/>
            <w:ind w:firstLine="284"/>
          </w:pPr>
        </w:pPrChange>
      </w:pPr>
      <w:del w:id="7045" w:author="arkat" w:date="2017-09-25T14:49:00Z">
        <w:r w:rsidDel="0058751D">
          <w:delText>Sebuah model proses bisnis terdiri dari serangkaian model kegiatan dan constraint antara model-model kegiatan (Weske, 2007). BPMN merupakan singkatan dari Business Process Modelling Notation, yaitu suatu metodologi yang dikembangkan Business Process Modelling Initiative (BPMI) dalam memodelkan proses bisnis (Object Management Group, 2008). Tujuan dari BPMN adalah menyediakan notasi yang mudah dipahami oleh semua pengguna bisnis dan yang tidak kalah pentingnya adalah untuk memastikan bahwa bahasa XML yang dirancang untuk pelaksanaan proses bisnis dapat dinyatakan secara visual dengan notasi yang umum (Owen and Raj, 2003). Tidak seperti jenis diagram proses bisnis yang sebelumnya, BPMN telah ditambahkan notasi khusus untuk menggambarkan peristiwa berbasis pesan dan pesan lewat diantara organisasi.</w:delText>
        </w:r>
      </w:del>
    </w:p>
    <w:p w14:paraId="00074741" w14:textId="69531B5E" w:rsidR="004239BF" w:rsidDel="0058751D" w:rsidRDefault="004239BF">
      <w:pPr>
        <w:pStyle w:val="Heading1"/>
        <w:numPr>
          <w:ilvl w:val="0"/>
          <w:numId w:val="0"/>
        </w:numPr>
        <w:spacing w:after="0"/>
        <w:jc w:val="both"/>
        <w:rPr>
          <w:del w:id="7046" w:author="arkat" w:date="2017-09-25T14:49:00Z"/>
        </w:rPr>
        <w:pPrChange w:id="7047" w:author="arkat" w:date="2017-09-29T22:49:00Z">
          <w:pPr>
            <w:pStyle w:val="BodyText"/>
            <w:spacing w:after="0"/>
            <w:ind w:firstLine="284"/>
          </w:pPr>
        </w:pPrChange>
      </w:pPr>
      <w:del w:id="7048" w:author="arkat" w:date="2017-09-25T14:49:00Z">
        <w:r w:rsidDel="0058751D">
          <w:delText>BPMN adalah standar untuk memodelkan proses bisnis dan proses-proses web services. Diusulkan oleh BPMI – Business Process Management Initiative pada tahun 2004. BPMN dirancang bukan hanya mudah digunakan dan dipahami, tetapi juga memiliki kemampuan untuk memodelkan proses bisnis yang kompleks dan secara spesifik dirancang dengan mempertimbangkan web services. BPMN menyediakan notasi yang dapat dengan mudah dipahami oleh semua pengguna bisnis, termasuk juga  analis bisnis yang menciptakan draf awal dari proses sampai pengembang teknis yang bertanggung jawab untuk mengimplementasikan teknologi yang digunakan untuk menjalankan proses-proses tersebut.</w:delText>
        </w:r>
      </w:del>
    </w:p>
    <w:p w14:paraId="32452875" w14:textId="5762E085" w:rsidR="004239BF" w:rsidDel="0058751D" w:rsidRDefault="004239BF">
      <w:pPr>
        <w:pStyle w:val="Heading1"/>
        <w:numPr>
          <w:ilvl w:val="0"/>
          <w:numId w:val="0"/>
        </w:numPr>
        <w:spacing w:after="0"/>
        <w:jc w:val="both"/>
        <w:rPr>
          <w:del w:id="7049" w:author="arkat" w:date="2017-09-25T14:49:00Z"/>
        </w:rPr>
        <w:pPrChange w:id="7050" w:author="arkat" w:date="2017-09-29T22:49:00Z">
          <w:pPr>
            <w:pStyle w:val="BodyText"/>
            <w:spacing w:after="0"/>
            <w:ind w:firstLine="284"/>
          </w:pPr>
        </w:pPrChange>
      </w:pPr>
      <w:del w:id="7051" w:author="arkat" w:date="2017-09-25T14:49:00Z">
        <w:r w:rsidDel="0058751D">
          <w:delText xml:space="preserve">Definisi BPMN (Business Process Modelling Notation) menurut Rosmala dkk (2007) dalam jurnal yang berjudul Pemodelan Proses Bisnis B2B denngan BPMN “suatu metodologi yang relatif baru tetapi saat ini mulai banyak diterima oleh kalangan luas sebagai suatu model standar untuk menggambarkan proses bisnis suatu organisasi”. </w:delText>
        </w:r>
      </w:del>
    </w:p>
    <w:p w14:paraId="222DF1EA" w14:textId="5DA27467" w:rsidR="004239BF" w:rsidDel="0058751D" w:rsidRDefault="004239BF">
      <w:pPr>
        <w:pStyle w:val="Heading1"/>
        <w:numPr>
          <w:ilvl w:val="0"/>
          <w:numId w:val="0"/>
        </w:numPr>
        <w:spacing w:after="0"/>
        <w:jc w:val="both"/>
        <w:rPr>
          <w:del w:id="7052" w:author="arkat" w:date="2017-09-25T14:49:00Z"/>
        </w:rPr>
        <w:pPrChange w:id="7053" w:author="arkat" w:date="2017-09-29T22:49:00Z">
          <w:pPr>
            <w:pStyle w:val="BodyText"/>
            <w:spacing w:after="0"/>
            <w:ind w:firstLine="284"/>
          </w:pPr>
        </w:pPrChange>
      </w:pPr>
      <w:del w:id="7054" w:author="arkat" w:date="2017-09-25T14:49:00Z">
        <w:r w:rsidDel="0058751D">
          <w:delText xml:space="preserve">BPMN adalah standar untuk memodelkan proses bisnis dan proses-proses web services. Diusulkan oleh BPMI – Business Process Management Initiative pada tahun 2004. BPMN dirancang bukan hanya mudah digunakan dan dipahami, tetapi juga memiliki kemampuan untuk memodelkan proses bisnis yang kompleks dan secara spesifik dirancang dengan mempertimbangkan web services. BPMN menyediakan notasi yang dapat dengan mudah dipahami oleh semua pengguna bisnis, termasuk juga  analis bisnis yang menciptakan draf awal dari proses sampai pengembang teknis yang bertanggung jawab untuk mengimplementasikan teknologi yang digunakan untuk menjalankan proses-proses tersebut.  Dan berikut aturan dalam memodelkan suatu proses bisnis : </w:delText>
        </w:r>
      </w:del>
    </w:p>
    <w:p w14:paraId="57A66437" w14:textId="1716694E" w:rsidR="004239BF" w:rsidDel="0058751D" w:rsidRDefault="004239BF">
      <w:pPr>
        <w:pStyle w:val="Heading1"/>
        <w:numPr>
          <w:ilvl w:val="0"/>
          <w:numId w:val="0"/>
        </w:numPr>
        <w:spacing w:after="0"/>
        <w:jc w:val="both"/>
        <w:rPr>
          <w:del w:id="7055" w:author="arkat" w:date="2017-09-25T14:49:00Z"/>
        </w:rPr>
        <w:pPrChange w:id="7056" w:author="arkat" w:date="2017-09-29T22:49:00Z">
          <w:pPr>
            <w:pStyle w:val="BodyText"/>
            <w:numPr>
              <w:numId w:val="27"/>
            </w:numPr>
            <w:spacing w:after="0"/>
            <w:ind w:left="360" w:hanging="360"/>
          </w:pPr>
        </w:pPrChange>
      </w:pPr>
      <w:del w:id="7057" w:author="arkat" w:date="2017-09-25T14:49:00Z">
        <w:r w:rsidDel="0058751D">
          <w:delText>Memodelkan kejadian-kejadian yang memulai proses, proses yang dilakukan dan hasil akhir dari aliran proses.</w:delText>
        </w:r>
      </w:del>
    </w:p>
    <w:p w14:paraId="255F7364" w14:textId="16FF4C68" w:rsidR="004239BF" w:rsidDel="0058751D" w:rsidRDefault="004239BF">
      <w:pPr>
        <w:pStyle w:val="Heading1"/>
        <w:numPr>
          <w:ilvl w:val="0"/>
          <w:numId w:val="0"/>
        </w:numPr>
        <w:spacing w:after="0"/>
        <w:jc w:val="both"/>
        <w:rPr>
          <w:del w:id="7058" w:author="arkat" w:date="2017-09-25T14:49:00Z"/>
        </w:rPr>
        <w:pPrChange w:id="7059" w:author="arkat" w:date="2017-09-29T22:49:00Z">
          <w:pPr>
            <w:pStyle w:val="BodyText"/>
            <w:numPr>
              <w:numId w:val="27"/>
            </w:numPr>
            <w:spacing w:after="0"/>
            <w:ind w:left="360" w:hanging="360"/>
          </w:pPr>
        </w:pPrChange>
      </w:pPr>
      <w:del w:id="7060" w:author="arkat" w:date="2017-09-25T14:49:00Z">
        <w:r w:rsidDel="0058751D">
          <w:delText xml:space="preserve">Keputusan bisnis atau percabangan aliran dimodelkan dengan gateways. Sebuah gateway mirip dengan simbol keputusan dalam flowchart.  </w:delText>
        </w:r>
      </w:del>
    </w:p>
    <w:p w14:paraId="59DA7BE6" w14:textId="1CE3375C" w:rsidR="004239BF" w:rsidDel="0058751D" w:rsidRDefault="004239BF">
      <w:pPr>
        <w:pStyle w:val="Heading1"/>
        <w:numPr>
          <w:ilvl w:val="0"/>
          <w:numId w:val="0"/>
        </w:numPr>
        <w:spacing w:after="0"/>
        <w:jc w:val="both"/>
        <w:rPr>
          <w:del w:id="7061" w:author="arkat" w:date="2017-09-25T14:49:00Z"/>
        </w:rPr>
        <w:pPrChange w:id="7062" w:author="arkat" w:date="2017-09-29T22:49:00Z">
          <w:pPr>
            <w:pStyle w:val="BodyText"/>
            <w:numPr>
              <w:numId w:val="27"/>
            </w:numPr>
            <w:spacing w:after="0"/>
            <w:ind w:left="360" w:hanging="360"/>
          </w:pPr>
        </w:pPrChange>
      </w:pPr>
      <w:del w:id="7063" w:author="arkat" w:date="2017-09-25T14:49:00Z">
        <w:r w:rsidDel="0058751D">
          <w:delText xml:space="preserve">Sebuah proses dalam aliran dapat mengandung sub-proses, yang secara grafis dapat ditunjukkan dengan BPD  (Business Process Diagram) lain yang tersambung melalui sebuah hyperlink ke simbol proses. </w:delText>
        </w:r>
      </w:del>
    </w:p>
    <w:p w14:paraId="2DD005B7" w14:textId="5C2B8236" w:rsidR="004239BF" w:rsidDel="0058751D" w:rsidRDefault="004239BF">
      <w:pPr>
        <w:pStyle w:val="Heading1"/>
        <w:numPr>
          <w:ilvl w:val="0"/>
          <w:numId w:val="0"/>
        </w:numPr>
        <w:spacing w:after="0"/>
        <w:jc w:val="both"/>
        <w:rPr>
          <w:del w:id="7064" w:author="arkat" w:date="2017-09-25T14:49:00Z"/>
        </w:rPr>
        <w:pPrChange w:id="7065" w:author="arkat" w:date="2017-09-29T22:49:00Z">
          <w:pPr>
            <w:pStyle w:val="BodyText"/>
            <w:numPr>
              <w:numId w:val="27"/>
            </w:numPr>
            <w:spacing w:after="0"/>
            <w:ind w:left="360" w:hanging="360"/>
          </w:pPr>
        </w:pPrChange>
      </w:pPr>
      <w:del w:id="7066" w:author="arkat" w:date="2017-09-25T14:49:00Z">
        <w:r w:rsidDel="0058751D">
          <w:delText xml:space="preserve">Jika sebuah proses tidak didetilkan ke dalam sub proses, maka dianggap sebagai sebuah task – yaitu level proses paling rendah.  </w:delText>
        </w:r>
      </w:del>
    </w:p>
    <w:p w14:paraId="20780B2F" w14:textId="54EFFD84" w:rsidR="004239BF" w:rsidDel="0058751D" w:rsidRDefault="004239BF">
      <w:pPr>
        <w:pStyle w:val="Heading1"/>
        <w:numPr>
          <w:ilvl w:val="0"/>
          <w:numId w:val="0"/>
        </w:numPr>
        <w:spacing w:after="0"/>
        <w:jc w:val="both"/>
        <w:rPr>
          <w:del w:id="7067" w:author="arkat" w:date="2017-09-25T14:49:00Z"/>
        </w:rPr>
        <w:pPrChange w:id="7068" w:author="arkat" w:date="2017-09-29T22:49:00Z">
          <w:pPr>
            <w:pStyle w:val="BodyText"/>
            <w:numPr>
              <w:numId w:val="27"/>
            </w:numPr>
            <w:spacing w:after="0"/>
            <w:ind w:left="360" w:hanging="360"/>
          </w:pPr>
        </w:pPrChange>
      </w:pPr>
      <w:del w:id="7069" w:author="arkat" w:date="2017-09-25T14:49:00Z">
        <w:r w:rsidDel="0058751D">
          <w:delText xml:space="preserve">Sebuah tanda ‘+’ pada simbol proses menunjukkan bahwa proses ini didekomposisi, jika tidak ada tanda ‘+’, maka proses ini disebut sebuah task.  </w:delText>
        </w:r>
      </w:del>
    </w:p>
    <w:p w14:paraId="78AF6D12" w14:textId="71500653" w:rsidR="004239BF" w:rsidDel="0058751D" w:rsidRDefault="004239BF">
      <w:pPr>
        <w:pStyle w:val="Heading1"/>
        <w:numPr>
          <w:ilvl w:val="0"/>
          <w:numId w:val="0"/>
        </w:numPr>
        <w:spacing w:after="0"/>
        <w:jc w:val="both"/>
        <w:rPr>
          <w:del w:id="7070" w:author="arkat" w:date="2017-09-25T14:49:00Z"/>
        </w:rPr>
        <w:pPrChange w:id="7071" w:author="arkat" w:date="2017-09-29T22:49:00Z">
          <w:pPr>
            <w:pStyle w:val="BodyText"/>
            <w:spacing w:after="0"/>
            <w:ind w:firstLine="284"/>
          </w:pPr>
        </w:pPrChange>
      </w:pPr>
      <w:del w:id="7072" w:author="arkat" w:date="2017-09-25T14:49:00Z">
        <w:r w:rsidDel="0058751D">
          <w:delText xml:space="preserve"> </w:delText>
        </w:r>
      </w:del>
    </w:p>
    <w:p w14:paraId="7F2A8102" w14:textId="260FA40D" w:rsidR="00842ED7" w:rsidDel="0058751D" w:rsidRDefault="00842ED7">
      <w:pPr>
        <w:pStyle w:val="Heading1"/>
        <w:numPr>
          <w:ilvl w:val="0"/>
          <w:numId w:val="0"/>
        </w:numPr>
        <w:spacing w:after="0"/>
        <w:jc w:val="both"/>
        <w:rPr>
          <w:del w:id="7073" w:author="arkat" w:date="2017-09-25T14:49:00Z"/>
        </w:rPr>
        <w:pPrChange w:id="7074" w:author="arkat" w:date="2017-09-29T22:49:00Z">
          <w:pPr>
            <w:pStyle w:val="BodyText"/>
            <w:spacing w:after="0"/>
          </w:pPr>
        </w:pPrChange>
      </w:pPr>
    </w:p>
    <w:p w14:paraId="1CA41A32" w14:textId="69D060E2" w:rsidR="00842ED7" w:rsidRPr="00842ED7" w:rsidDel="0058751D" w:rsidRDefault="00842ED7">
      <w:pPr>
        <w:pStyle w:val="Heading1"/>
        <w:numPr>
          <w:ilvl w:val="0"/>
          <w:numId w:val="0"/>
        </w:numPr>
        <w:spacing w:after="0"/>
        <w:jc w:val="both"/>
        <w:rPr>
          <w:del w:id="7075" w:author="arkat" w:date="2017-09-25T14:49:00Z"/>
          <w:lang w:val="en-US"/>
        </w:rPr>
        <w:pPrChange w:id="7076" w:author="arkat" w:date="2017-09-29T22:49:00Z">
          <w:pPr>
            <w:pStyle w:val="BodyText"/>
            <w:spacing w:after="0"/>
          </w:pPr>
        </w:pPrChange>
      </w:pPr>
      <w:del w:id="7077" w:author="arkat" w:date="2017-09-25T14:49:00Z">
        <w:r w:rsidRPr="00842ED7" w:rsidDel="0058751D">
          <w:rPr>
            <w:b w:val="0"/>
            <w:lang w:val="en-US"/>
          </w:rPr>
          <w:delText>Event</w:delText>
        </w:r>
      </w:del>
    </w:p>
    <w:p w14:paraId="1B550B73" w14:textId="2FD9BDDB" w:rsidR="00842ED7" w:rsidDel="0058751D" w:rsidRDefault="00842ED7">
      <w:pPr>
        <w:pStyle w:val="Heading1"/>
        <w:numPr>
          <w:ilvl w:val="0"/>
          <w:numId w:val="0"/>
        </w:numPr>
        <w:spacing w:after="0"/>
        <w:jc w:val="both"/>
        <w:rPr>
          <w:del w:id="7078" w:author="arkat" w:date="2017-09-25T14:49:00Z"/>
        </w:rPr>
        <w:pPrChange w:id="7079" w:author="arkat" w:date="2017-09-29T22:49:00Z">
          <w:pPr>
            <w:pStyle w:val="BodyText"/>
            <w:spacing w:after="0"/>
            <w:ind w:firstLine="284"/>
          </w:pPr>
        </w:pPrChange>
      </w:pPr>
      <w:del w:id="7080" w:author="arkat" w:date="2017-09-25T14:49:00Z">
        <w:r w:rsidDel="0058751D">
          <w:delText xml:space="preserve">Event digambarkan dengan sebuah lingkaran dan merupakan sesuatu yang “terjadi” selama berlangsungnya proses bisnis. Event-event  ini mempengaruhi aliran proses dan biasanya memiliki penyebab (trigger) atau hasil (result). Event  adalah lingkaran dengan pusat terbuka untuk memungkinkan pembedaan trigger dan result yang berbeda. Terdapat 3 tipe event berdasarkan kapan mereka mempengaruhi aliran yaitu Start, Intermediate, dan End. </w:delText>
        </w:r>
      </w:del>
    </w:p>
    <w:p w14:paraId="1C2D925F" w14:textId="4F55360D" w:rsidR="00842ED7" w:rsidDel="0058751D" w:rsidRDefault="00842ED7">
      <w:pPr>
        <w:pStyle w:val="Heading1"/>
        <w:numPr>
          <w:ilvl w:val="0"/>
          <w:numId w:val="0"/>
        </w:numPr>
        <w:spacing w:after="0"/>
        <w:jc w:val="both"/>
        <w:rPr>
          <w:del w:id="7081" w:author="arkat" w:date="2017-09-25T14:49:00Z"/>
        </w:rPr>
        <w:pPrChange w:id="7082" w:author="arkat" w:date="2017-09-29T22:49:00Z">
          <w:pPr>
            <w:pStyle w:val="BodyText"/>
            <w:spacing w:after="0"/>
          </w:pPr>
        </w:pPrChange>
      </w:pPr>
    </w:p>
    <w:p w14:paraId="3F89C018" w14:textId="1FD7993E" w:rsidR="00376989" w:rsidRPr="00E14583" w:rsidDel="0058751D" w:rsidRDefault="00CC5356">
      <w:pPr>
        <w:pStyle w:val="Heading1"/>
        <w:numPr>
          <w:ilvl w:val="0"/>
          <w:numId w:val="0"/>
        </w:numPr>
        <w:spacing w:after="0"/>
        <w:jc w:val="both"/>
        <w:rPr>
          <w:del w:id="7083" w:author="arkat" w:date="2017-09-25T14:49:00Z"/>
          <w:lang w:val="en-US"/>
        </w:rPr>
        <w:pPrChange w:id="7084" w:author="arkat" w:date="2017-09-29T22:49:00Z">
          <w:pPr>
            <w:pStyle w:val="BodyText"/>
            <w:spacing w:after="0"/>
          </w:pPr>
        </w:pPrChange>
      </w:pPr>
      <w:del w:id="7085" w:author="arkat" w:date="2017-09-25T14:49:00Z">
        <w:r w:rsidRPr="00E14583" w:rsidDel="0058751D">
          <w:rPr>
            <w:b w:val="0"/>
            <w:lang w:val="en-US"/>
          </w:rPr>
          <w:delText>Start Event</w:delText>
        </w:r>
      </w:del>
    </w:p>
    <w:p w14:paraId="528805DA" w14:textId="2D1EAF79" w:rsidR="00CC5356" w:rsidDel="0058751D" w:rsidRDefault="00CC5356">
      <w:pPr>
        <w:pStyle w:val="Heading1"/>
        <w:numPr>
          <w:ilvl w:val="0"/>
          <w:numId w:val="0"/>
        </w:numPr>
        <w:spacing w:after="0"/>
        <w:jc w:val="both"/>
        <w:rPr>
          <w:del w:id="7086" w:author="arkat" w:date="2017-09-25T14:49:00Z"/>
          <w:lang w:val="en-US"/>
        </w:rPr>
        <w:pPrChange w:id="7087" w:author="arkat" w:date="2017-09-29T22:49:00Z">
          <w:pPr>
            <w:pStyle w:val="BodyText"/>
            <w:spacing w:after="0"/>
          </w:pPr>
        </w:pPrChange>
      </w:pPr>
    </w:p>
    <w:tbl>
      <w:tblPr>
        <w:tblStyle w:val="TableGrid"/>
        <w:tblW w:w="0" w:type="auto"/>
        <w:jc w:val="center"/>
        <w:tblLook w:val="04A0" w:firstRow="1" w:lastRow="0" w:firstColumn="1" w:lastColumn="0" w:noHBand="0" w:noVBand="1"/>
      </w:tblPr>
      <w:tblGrid>
        <w:gridCol w:w="821"/>
        <w:gridCol w:w="815"/>
        <w:gridCol w:w="815"/>
        <w:gridCol w:w="815"/>
        <w:gridCol w:w="815"/>
        <w:gridCol w:w="816"/>
        <w:gridCol w:w="816"/>
      </w:tblGrid>
      <w:tr w:rsidR="00CC5356" w:rsidDel="0058751D" w14:paraId="5E62B7B2" w14:textId="7F9C24D7" w:rsidTr="00CC5356">
        <w:trPr>
          <w:jc w:val="center"/>
          <w:del w:id="7088" w:author="arkat" w:date="2017-09-25T14:49:00Z"/>
        </w:trPr>
        <w:tc>
          <w:tcPr>
            <w:tcW w:w="821" w:type="dxa"/>
          </w:tcPr>
          <w:p w14:paraId="64D17DE8" w14:textId="32E22654" w:rsidR="00CC5356" w:rsidDel="0058751D" w:rsidRDefault="00CC5356">
            <w:pPr>
              <w:pStyle w:val="Heading1"/>
              <w:numPr>
                <w:ilvl w:val="0"/>
                <w:numId w:val="0"/>
              </w:numPr>
              <w:spacing w:after="0"/>
              <w:jc w:val="both"/>
              <w:rPr>
                <w:del w:id="7089" w:author="arkat" w:date="2017-09-25T14:49:00Z"/>
                <w:lang w:val="en-US"/>
              </w:rPr>
              <w:pPrChange w:id="7090" w:author="arkat" w:date="2017-09-29T22:49:00Z">
                <w:pPr>
                  <w:pStyle w:val="BodyText"/>
                  <w:spacing w:after="0"/>
                </w:pPr>
              </w:pPrChange>
            </w:pPr>
            <w:del w:id="7091" w:author="arkat" w:date="2017-09-25T14:49:00Z">
              <w:r w:rsidRPr="002E3C08" w:rsidDel="0058751D">
                <w:rPr>
                  <w:noProof/>
                  <w:szCs w:val="24"/>
                  <w:lang w:val="en-US"/>
                </w:rPr>
                <w:drawing>
                  <wp:inline distT="0" distB="0" distL="0" distR="0" wp14:anchorId="63E0E2E4" wp14:editId="6EDCA5A4">
                    <wp:extent cx="384201" cy="38420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6845" cy="386845"/>
                            </a:xfrm>
                            <a:prstGeom prst="rect">
                              <a:avLst/>
                            </a:prstGeom>
                            <a:noFill/>
                            <a:ln>
                              <a:noFill/>
                            </a:ln>
                          </pic:spPr>
                        </pic:pic>
                      </a:graphicData>
                    </a:graphic>
                  </wp:inline>
                </w:drawing>
              </w:r>
            </w:del>
          </w:p>
        </w:tc>
        <w:tc>
          <w:tcPr>
            <w:tcW w:w="815" w:type="dxa"/>
          </w:tcPr>
          <w:p w14:paraId="53D81D86" w14:textId="1D798A80" w:rsidR="00CC5356" w:rsidDel="0058751D" w:rsidRDefault="00CC5356">
            <w:pPr>
              <w:pStyle w:val="Heading1"/>
              <w:numPr>
                <w:ilvl w:val="0"/>
                <w:numId w:val="0"/>
              </w:numPr>
              <w:spacing w:after="0"/>
              <w:jc w:val="both"/>
              <w:rPr>
                <w:del w:id="7092" w:author="arkat" w:date="2017-09-25T14:49:00Z"/>
                <w:lang w:val="en-US"/>
              </w:rPr>
              <w:pPrChange w:id="7093" w:author="arkat" w:date="2017-09-29T22:49:00Z">
                <w:pPr>
                  <w:pStyle w:val="BodyText"/>
                  <w:spacing w:after="0"/>
                </w:pPr>
              </w:pPrChange>
            </w:pPr>
            <w:del w:id="7094" w:author="arkat" w:date="2017-09-25T14:49:00Z">
              <w:r w:rsidRPr="002E3C08" w:rsidDel="0058751D">
                <w:rPr>
                  <w:noProof/>
                  <w:szCs w:val="24"/>
                  <w:lang w:val="en-US"/>
                </w:rPr>
                <w:drawing>
                  <wp:inline distT="0" distB="0" distL="0" distR="0" wp14:anchorId="76600826" wp14:editId="21CB6BE8">
                    <wp:extent cx="368833" cy="36883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0531" cy="370531"/>
                            </a:xfrm>
                            <a:prstGeom prst="rect">
                              <a:avLst/>
                            </a:prstGeom>
                            <a:noFill/>
                            <a:ln>
                              <a:noFill/>
                            </a:ln>
                          </pic:spPr>
                        </pic:pic>
                      </a:graphicData>
                    </a:graphic>
                  </wp:inline>
                </w:drawing>
              </w:r>
            </w:del>
          </w:p>
        </w:tc>
        <w:tc>
          <w:tcPr>
            <w:tcW w:w="815" w:type="dxa"/>
          </w:tcPr>
          <w:p w14:paraId="24F17B44" w14:textId="5A0E3F3F" w:rsidR="00CC5356" w:rsidDel="0058751D" w:rsidRDefault="00CC5356">
            <w:pPr>
              <w:pStyle w:val="Heading1"/>
              <w:numPr>
                <w:ilvl w:val="0"/>
                <w:numId w:val="0"/>
              </w:numPr>
              <w:spacing w:after="0"/>
              <w:jc w:val="both"/>
              <w:rPr>
                <w:del w:id="7095" w:author="arkat" w:date="2017-09-25T14:49:00Z"/>
                <w:lang w:val="en-US"/>
              </w:rPr>
              <w:pPrChange w:id="7096" w:author="arkat" w:date="2017-09-29T22:49:00Z">
                <w:pPr>
                  <w:pStyle w:val="BodyText"/>
                  <w:spacing w:after="0"/>
                </w:pPr>
              </w:pPrChange>
            </w:pPr>
            <w:del w:id="7097" w:author="arkat" w:date="2017-09-25T14:49:00Z">
              <w:r w:rsidRPr="002E3C08" w:rsidDel="0058751D">
                <w:rPr>
                  <w:noProof/>
                  <w:szCs w:val="24"/>
                  <w:lang w:val="en-US"/>
                </w:rPr>
                <w:drawing>
                  <wp:inline distT="0" distB="0" distL="0" distR="0" wp14:anchorId="3A79EC6F" wp14:editId="13F76958">
                    <wp:extent cx="338097" cy="338097"/>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40637" cy="340637"/>
                            </a:xfrm>
                            <a:prstGeom prst="rect">
                              <a:avLst/>
                            </a:prstGeom>
                            <a:noFill/>
                            <a:ln>
                              <a:noFill/>
                            </a:ln>
                          </pic:spPr>
                        </pic:pic>
                      </a:graphicData>
                    </a:graphic>
                  </wp:inline>
                </w:drawing>
              </w:r>
            </w:del>
          </w:p>
        </w:tc>
        <w:tc>
          <w:tcPr>
            <w:tcW w:w="815" w:type="dxa"/>
          </w:tcPr>
          <w:p w14:paraId="5F12B485" w14:textId="4726334F" w:rsidR="00CC5356" w:rsidDel="0058751D" w:rsidRDefault="00CC5356">
            <w:pPr>
              <w:pStyle w:val="Heading1"/>
              <w:numPr>
                <w:ilvl w:val="0"/>
                <w:numId w:val="0"/>
              </w:numPr>
              <w:spacing w:after="0"/>
              <w:jc w:val="both"/>
              <w:rPr>
                <w:del w:id="7098" w:author="arkat" w:date="2017-09-25T14:49:00Z"/>
                <w:lang w:val="en-US"/>
              </w:rPr>
              <w:pPrChange w:id="7099" w:author="arkat" w:date="2017-09-29T22:49:00Z">
                <w:pPr>
                  <w:pStyle w:val="BodyText"/>
                  <w:spacing w:after="0"/>
                </w:pPr>
              </w:pPrChange>
            </w:pPr>
            <w:del w:id="7100" w:author="arkat" w:date="2017-09-25T14:49:00Z">
              <w:r w:rsidRPr="002E3C08" w:rsidDel="0058751D">
                <w:rPr>
                  <w:noProof/>
                  <w:szCs w:val="24"/>
                  <w:lang w:val="en-US"/>
                </w:rPr>
                <w:drawing>
                  <wp:inline distT="0" distB="0" distL="0" distR="0" wp14:anchorId="7E7D0EC2" wp14:editId="15910214">
                    <wp:extent cx="353465" cy="353465"/>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6197" cy="356197"/>
                            </a:xfrm>
                            <a:prstGeom prst="rect">
                              <a:avLst/>
                            </a:prstGeom>
                            <a:noFill/>
                            <a:ln>
                              <a:noFill/>
                            </a:ln>
                          </pic:spPr>
                        </pic:pic>
                      </a:graphicData>
                    </a:graphic>
                  </wp:inline>
                </w:drawing>
              </w:r>
            </w:del>
          </w:p>
        </w:tc>
        <w:tc>
          <w:tcPr>
            <w:tcW w:w="815" w:type="dxa"/>
          </w:tcPr>
          <w:p w14:paraId="6BA443D5" w14:textId="3B273C93" w:rsidR="00CC5356" w:rsidDel="0058751D" w:rsidRDefault="00CC5356">
            <w:pPr>
              <w:pStyle w:val="Heading1"/>
              <w:numPr>
                <w:ilvl w:val="0"/>
                <w:numId w:val="0"/>
              </w:numPr>
              <w:spacing w:after="0"/>
              <w:jc w:val="both"/>
              <w:rPr>
                <w:del w:id="7101" w:author="arkat" w:date="2017-09-25T14:49:00Z"/>
                <w:lang w:val="en-US"/>
              </w:rPr>
              <w:pPrChange w:id="7102" w:author="arkat" w:date="2017-09-29T22:49:00Z">
                <w:pPr>
                  <w:pStyle w:val="BodyText"/>
                  <w:spacing w:after="0"/>
                </w:pPr>
              </w:pPrChange>
            </w:pPr>
            <w:del w:id="7103" w:author="arkat" w:date="2017-09-25T14:49:00Z">
              <w:r w:rsidRPr="002E3C08" w:rsidDel="0058751D">
                <w:rPr>
                  <w:noProof/>
                  <w:szCs w:val="24"/>
                  <w:lang w:val="en-US"/>
                </w:rPr>
                <w:drawing>
                  <wp:inline distT="0" distB="0" distL="0" distR="0" wp14:anchorId="22CE48EE" wp14:editId="77097A13">
                    <wp:extent cx="353060" cy="35306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9397" cy="359397"/>
                            </a:xfrm>
                            <a:prstGeom prst="rect">
                              <a:avLst/>
                            </a:prstGeom>
                            <a:noFill/>
                            <a:ln>
                              <a:noFill/>
                            </a:ln>
                          </pic:spPr>
                        </pic:pic>
                      </a:graphicData>
                    </a:graphic>
                  </wp:inline>
                </w:drawing>
              </w:r>
            </w:del>
          </w:p>
        </w:tc>
        <w:tc>
          <w:tcPr>
            <w:tcW w:w="816" w:type="dxa"/>
          </w:tcPr>
          <w:p w14:paraId="17CB2357" w14:textId="0CB63EA7" w:rsidR="00CC5356" w:rsidDel="0058751D" w:rsidRDefault="00CC5356">
            <w:pPr>
              <w:pStyle w:val="Heading1"/>
              <w:numPr>
                <w:ilvl w:val="0"/>
                <w:numId w:val="0"/>
              </w:numPr>
              <w:spacing w:after="0"/>
              <w:jc w:val="both"/>
              <w:rPr>
                <w:del w:id="7104" w:author="arkat" w:date="2017-09-25T14:49:00Z"/>
                <w:lang w:val="en-US"/>
              </w:rPr>
              <w:pPrChange w:id="7105" w:author="arkat" w:date="2017-09-29T22:49:00Z">
                <w:pPr>
                  <w:pStyle w:val="BodyText"/>
                  <w:spacing w:after="0"/>
                </w:pPr>
              </w:pPrChange>
            </w:pPr>
            <w:del w:id="7106" w:author="arkat" w:date="2017-09-25T14:49:00Z">
              <w:r w:rsidRPr="002E3C08" w:rsidDel="0058751D">
                <w:rPr>
                  <w:noProof/>
                  <w:szCs w:val="24"/>
                  <w:lang w:val="en-US"/>
                </w:rPr>
                <w:drawing>
                  <wp:inline distT="0" distB="0" distL="0" distR="0" wp14:anchorId="5B82E2C3" wp14:editId="419D2FAD">
                    <wp:extent cx="353060" cy="35306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4996" cy="354996"/>
                            </a:xfrm>
                            <a:prstGeom prst="rect">
                              <a:avLst/>
                            </a:prstGeom>
                            <a:noFill/>
                            <a:ln>
                              <a:noFill/>
                            </a:ln>
                          </pic:spPr>
                        </pic:pic>
                      </a:graphicData>
                    </a:graphic>
                  </wp:inline>
                </w:drawing>
              </w:r>
            </w:del>
          </w:p>
        </w:tc>
        <w:tc>
          <w:tcPr>
            <w:tcW w:w="816" w:type="dxa"/>
          </w:tcPr>
          <w:p w14:paraId="671775E1" w14:textId="1FA62685" w:rsidR="00CC5356" w:rsidDel="0058751D" w:rsidRDefault="00CC5356">
            <w:pPr>
              <w:pStyle w:val="Heading1"/>
              <w:numPr>
                <w:ilvl w:val="0"/>
                <w:numId w:val="0"/>
              </w:numPr>
              <w:spacing w:after="0"/>
              <w:jc w:val="both"/>
              <w:rPr>
                <w:del w:id="7107" w:author="arkat" w:date="2017-09-25T14:49:00Z"/>
                <w:lang w:val="en-US"/>
              </w:rPr>
              <w:pPrChange w:id="7108" w:author="arkat" w:date="2017-09-29T22:49:00Z">
                <w:pPr>
                  <w:pStyle w:val="BodyText"/>
                  <w:spacing w:after="0"/>
                </w:pPr>
              </w:pPrChange>
            </w:pPr>
            <w:del w:id="7109" w:author="arkat" w:date="2017-09-25T14:49:00Z">
              <w:r w:rsidRPr="002E3C08" w:rsidDel="0058751D">
                <w:rPr>
                  <w:noProof/>
                  <w:szCs w:val="24"/>
                  <w:lang w:val="en-US"/>
                </w:rPr>
                <w:drawing>
                  <wp:inline distT="0" distB="0" distL="0" distR="0" wp14:anchorId="25F91A4E" wp14:editId="463AD497">
                    <wp:extent cx="345781" cy="34578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8829" cy="348829"/>
                            </a:xfrm>
                            <a:prstGeom prst="rect">
                              <a:avLst/>
                            </a:prstGeom>
                            <a:noFill/>
                            <a:ln>
                              <a:noFill/>
                            </a:ln>
                          </pic:spPr>
                        </pic:pic>
                      </a:graphicData>
                    </a:graphic>
                  </wp:inline>
                </w:drawing>
              </w:r>
            </w:del>
          </w:p>
        </w:tc>
      </w:tr>
    </w:tbl>
    <w:p w14:paraId="2F458F48" w14:textId="243E5214" w:rsidR="00CC5356" w:rsidDel="0058751D" w:rsidRDefault="00CC5356">
      <w:pPr>
        <w:pStyle w:val="Heading1"/>
        <w:numPr>
          <w:ilvl w:val="0"/>
          <w:numId w:val="0"/>
        </w:numPr>
        <w:spacing w:after="0"/>
        <w:jc w:val="both"/>
        <w:rPr>
          <w:del w:id="7110" w:author="arkat" w:date="2017-09-25T14:49:00Z"/>
          <w:lang w:val="en-US"/>
        </w:rPr>
        <w:pPrChange w:id="7111" w:author="arkat" w:date="2017-09-29T22:49:00Z">
          <w:pPr>
            <w:pStyle w:val="BodyText"/>
            <w:spacing w:after="0"/>
          </w:pPr>
        </w:pPrChange>
      </w:pPr>
    </w:p>
    <w:p w14:paraId="69D79B04" w14:textId="4E1390C1" w:rsidR="00CC5356" w:rsidDel="0058751D" w:rsidRDefault="00CC5356">
      <w:pPr>
        <w:pStyle w:val="Heading1"/>
        <w:numPr>
          <w:ilvl w:val="0"/>
          <w:numId w:val="0"/>
        </w:numPr>
        <w:spacing w:after="0"/>
        <w:jc w:val="both"/>
        <w:rPr>
          <w:del w:id="7112" w:author="arkat" w:date="2017-09-25T14:49:00Z"/>
        </w:rPr>
        <w:pPrChange w:id="7113" w:author="arkat" w:date="2017-09-29T22:49:00Z">
          <w:pPr>
            <w:pStyle w:val="GambarBAB2"/>
          </w:pPr>
        </w:pPrChange>
      </w:pPr>
      <w:del w:id="7114" w:author="arkat" w:date="2017-09-25T14:49:00Z">
        <w:r w:rsidDel="0058751D">
          <w:delText xml:space="preserve">None, Conditional Event, Message Event, Multiple Event, </w:delText>
        </w:r>
        <w:r w:rsidRPr="00E14583" w:rsidDel="0058751D">
          <w:delText>Parallel Multiple Event, Signal Event, Timer Event, Compensation Event</w:delText>
        </w:r>
      </w:del>
    </w:p>
    <w:p w14:paraId="4124D953" w14:textId="3CA45FE9" w:rsidR="00E14583" w:rsidDel="0058751D" w:rsidRDefault="00E14583">
      <w:pPr>
        <w:pStyle w:val="Heading1"/>
        <w:numPr>
          <w:ilvl w:val="0"/>
          <w:numId w:val="0"/>
        </w:numPr>
        <w:spacing w:after="0"/>
        <w:jc w:val="both"/>
        <w:rPr>
          <w:del w:id="7115" w:author="arkat" w:date="2017-09-25T14:49:00Z"/>
          <w:color w:val="2B2B2B"/>
          <w:szCs w:val="24"/>
          <w:shd w:val="clear" w:color="auto" w:fill="FFFFFF"/>
        </w:rPr>
        <w:pPrChange w:id="7116" w:author="arkat" w:date="2017-09-29T22:49:00Z">
          <w:pPr>
            <w:pStyle w:val="GambarBAB2"/>
            <w:numPr>
              <w:numId w:val="0"/>
            </w:numPr>
            <w:ind w:left="0" w:firstLine="0"/>
            <w:jc w:val="both"/>
          </w:pPr>
        </w:pPrChange>
      </w:pPr>
      <w:del w:id="7117" w:author="arkat" w:date="2017-09-25T14:49:00Z">
        <w:r w:rsidDel="0058751D">
          <w:delText xml:space="preserve"> Start Event (None) : </w:delText>
        </w:r>
        <w:r w:rsidRPr="00216B55" w:rsidDel="0058751D">
          <w:rPr>
            <w:rStyle w:val="apple-converted-space"/>
            <w:szCs w:val="24"/>
          </w:rPr>
          <w:delText>E</w:delText>
        </w:r>
        <w:r w:rsidRPr="00216B55" w:rsidDel="0058751D">
          <w:rPr>
            <w:color w:val="2B2B2B"/>
            <w:szCs w:val="24"/>
            <w:shd w:val="clear" w:color="auto" w:fill="FFFFFF"/>
          </w:rPr>
          <w:delText>vent yang menunjukkan awal dari proses bisnis</w:delText>
        </w:r>
      </w:del>
    </w:p>
    <w:p w14:paraId="1FE7638A" w14:textId="28499404" w:rsidR="00E14583" w:rsidDel="0058751D" w:rsidRDefault="00E14583">
      <w:pPr>
        <w:pStyle w:val="Heading1"/>
        <w:numPr>
          <w:ilvl w:val="0"/>
          <w:numId w:val="0"/>
        </w:numPr>
        <w:spacing w:after="0"/>
        <w:jc w:val="both"/>
        <w:rPr>
          <w:del w:id="7118" w:author="arkat" w:date="2017-09-25T14:49:00Z"/>
          <w:szCs w:val="24"/>
        </w:rPr>
        <w:pPrChange w:id="7119" w:author="arkat" w:date="2017-09-29T22:49:00Z">
          <w:pPr>
            <w:pStyle w:val="GambarBAB2"/>
            <w:numPr>
              <w:numId w:val="0"/>
            </w:numPr>
            <w:ind w:left="0" w:firstLine="0"/>
            <w:jc w:val="both"/>
          </w:pPr>
        </w:pPrChange>
      </w:pPr>
      <w:del w:id="7120" w:author="arkat" w:date="2017-09-25T14:49:00Z">
        <w:r w:rsidRPr="00216B55" w:rsidDel="0058751D">
          <w:rPr>
            <w:szCs w:val="24"/>
          </w:rPr>
          <w:delText>Start Event (Conditional Event)</w:delText>
        </w:r>
        <w:r w:rsidDel="0058751D">
          <w:rPr>
            <w:szCs w:val="24"/>
          </w:rPr>
          <w:delText xml:space="preserve"> : </w:delText>
        </w:r>
      </w:del>
    </w:p>
    <w:p w14:paraId="057E7B7C" w14:textId="70A0FE99" w:rsidR="00E14583" w:rsidDel="0058751D" w:rsidRDefault="00E14583">
      <w:pPr>
        <w:pStyle w:val="Heading1"/>
        <w:numPr>
          <w:ilvl w:val="0"/>
          <w:numId w:val="0"/>
        </w:numPr>
        <w:spacing w:after="0"/>
        <w:jc w:val="both"/>
        <w:rPr>
          <w:del w:id="7121" w:author="arkat" w:date="2017-09-25T14:49:00Z"/>
          <w:szCs w:val="24"/>
        </w:rPr>
        <w:pPrChange w:id="7122" w:author="arkat" w:date="2017-09-29T22:49:00Z">
          <w:pPr>
            <w:pStyle w:val="GambarBAB2"/>
            <w:numPr>
              <w:numId w:val="0"/>
            </w:numPr>
            <w:ind w:left="0" w:firstLine="0"/>
            <w:jc w:val="both"/>
          </w:pPr>
        </w:pPrChange>
      </w:pPr>
      <w:del w:id="7123" w:author="arkat" w:date="2017-09-25T14:49:00Z">
        <w:r w:rsidRPr="00216B55" w:rsidDel="0058751D">
          <w:rPr>
            <w:szCs w:val="24"/>
          </w:rPr>
          <w:delText>Start Event (Message Event)</w:delText>
        </w:r>
        <w:r w:rsidDel="0058751D">
          <w:rPr>
            <w:szCs w:val="24"/>
          </w:rPr>
          <w:delText xml:space="preserve"> :</w:delText>
        </w:r>
      </w:del>
    </w:p>
    <w:p w14:paraId="5B88610A" w14:textId="4B2791E3" w:rsidR="00E14583" w:rsidDel="0058751D" w:rsidRDefault="00E14583">
      <w:pPr>
        <w:pStyle w:val="Heading1"/>
        <w:numPr>
          <w:ilvl w:val="0"/>
          <w:numId w:val="0"/>
        </w:numPr>
        <w:spacing w:after="0"/>
        <w:jc w:val="both"/>
        <w:rPr>
          <w:del w:id="7124" w:author="arkat" w:date="2017-09-25T14:49:00Z"/>
          <w:szCs w:val="24"/>
        </w:rPr>
        <w:pPrChange w:id="7125" w:author="arkat" w:date="2017-09-29T22:49:00Z">
          <w:pPr>
            <w:pStyle w:val="GambarBAB2"/>
            <w:numPr>
              <w:numId w:val="0"/>
            </w:numPr>
            <w:ind w:left="0" w:firstLine="0"/>
            <w:jc w:val="both"/>
          </w:pPr>
        </w:pPrChange>
      </w:pPr>
      <w:del w:id="7126" w:author="arkat" w:date="2017-09-25T14:49:00Z">
        <w:r w:rsidRPr="00216B55" w:rsidDel="0058751D">
          <w:rPr>
            <w:szCs w:val="24"/>
          </w:rPr>
          <w:delText>Start Event (Multiple Event)</w:delText>
        </w:r>
        <w:r w:rsidDel="0058751D">
          <w:rPr>
            <w:szCs w:val="24"/>
          </w:rPr>
          <w:delText xml:space="preserve"> :</w:delText>
        </w:r>
      </w:del>
    </w:p>
    <w:p w14:paraId="0FAFBCC3" w14:textId="75D7922C" w:rsidR="00E14583" w:rsidDel="0058751D" w:rsidRDefault="00E14583">
      <w:pPr>
        <w:pStyle w:val="Heading1"/>
        <w:numPr>
          <w:ilvl w:val="0"/>
          <w:numId w:val="0"/>
        </w:numPr>
        <w:spacing w:after="0"/>
        <w:jc w:val="both"/>
        <w:rPr>
          <w:del w:id="7127" w:author="arkat" w:date="2017-09-25T14:49:00Z"/>
          <w:szCs w:val="24"/>
        </w:rPr>
        <w:pPrChange w:id="7128" w:author="arkat" w:date="2017-09-29T22:49:00Z">
          <w:pPr>
            <w:pStyle w:val="GambarBAB2"/>
            <w:numPr>
              <w:numId w:val="0"/>
            </w:numPr>
            <w:ind w:left="0" w:firstLine="0"/>
            <w:jc w:val="both"/>
          </w:pPr>
        </w:pPrChange>
      </w:pPr>
      <w:del w:id="7129" w:author="arkat" w:date="2017-09-25T14:49:00Z">
        <w:r w:rsidRPr="00216B55" w:rsidDel="0058751D">
          <w:rPr>
            <w:szCs w:val="24"/>
          </w:rPr>
          <w:delText>Start Event (Parallel Multiple Event)</w:delText>
        </w:r>
        <w:r w:rsidDel="0058751D">
          <w:rPr>
            <w:szCs w:val="24"/>
          </w:rPr>
          <w:delText xml:space="preserve"> : </w:delText>
        </w:r>
      </w:del>
    </w:p>
    <w:p w14:paraId="2F5C6BA7" w14:textId="34C10A9C" w:rsidR="00E14583" w:rsidDel="0058751D" w:rsidRDefault="00E14583">
      <w:pPr>
        <w:pStyle w:val="Heading1"/>
        <w:numPr>
          <w:ilvl w:val="0"/>
          <w:numId w:val="0"/>
        </w:numPr>
        <w:spacing w:after="0"/>
        <w:jc w:val="both"/>
        <w:rPr>
          <w:del w:id="7130" w:author="arkat" w:date="2017-09-25T14:49:00Z"/>
          <w:szCs w:val="24"/>
        </w:rPr>
        <w:pPrChange w:id="7131" w:author="arkat" w:date="2017-09-29T22:49:00Z">
          <w:pPr>
            <w:pStyle w:val="GambarBAB2"/>
            <w:numPr>
              <w:numId w:val="0"/>
            </w:numPr>
            <w:ind w:left="0" w:firstLine="0"/>
            <w:jc w:val="both"/>
          </w:pPr>
        </w:pPrChange>
      </w:pPr>
      <w:del w:id="7132" w:author="arkat" w:date="2017-09-25T14:49:00Z">
        <w:r w:rsidRPr="00216B55" w:rsidDel="0058751D">
          <w:rPr>
            <w:szCs w:val="24"/>
          </w:rPr>
          <w:delText>Start Event (Signal Event)</w:delText>
        </w:r>
        <w:r w:rsidDel="0058751D">
          <w:rPr>
            <w:szCs w:val="24"/>
          </w:rPr>
          <w:delText xml:space="preserve"> :</w:delText>
        </w:r>
      </w:del>
    </w:p>
    <w:p w14:paraId="338F842A" w14:textId="4A7DE490" w:rsidR="00E14583" w:rsidDel="0058751D" w:rsidRDefault="00E14583">
      <w:pPr>
        <w:pStyle w:val="Heading1"/>
        <w:numPr>
          <w:ilvl w:val="0"/>
          <w:numId w:val="0"/>
        </w:numPr>
        <w:spacing w:after="0"/>
        <w:jc w:val="both"/>
        <w:rPr>
          <w:del w:id="7133" w:author="arkat" w:date="2017-09-25T14:49:00Z"/>
          <w:szCs w:val="24"/>
        </w:rPr>
        <w:pPrChange w:id="7134" w:author="arkat" w:date="2017-09-29T22:49:00Z">
          <w:pPr>
            <w:pStyle w:val="GambarBAB2"/>
            <w:numPr>
              <w:numId w:val="0"/>
            </w:numPr>
            <w:ind w:left="0" w:firstLine="0"/>
            <w:jc w:val="both"/>
          </w:pPr>
        </w:pPrChange>
      </w:pPr>
      <w:del w:id="7135" w:author="arkat" w:date="2017-09-25T14:49:00Z">
        <w:r w:rsidRPr="00216B55" w:rsidDel="0058751D">
          <w:rPr>
            <w:szCs w:val="24"/>
          </w:rPr>
          <w:delText>Start Event (Timer Event)</w:delText>
        </w:r>
        <w:r w:rsidDel="0058751D">
          <w:rPr>
            <w:szCs w:val="24"/>
          </w:rPr>
          <w:delText xml:space="preserve"> :</w:delText>
        </w:r>
      </w:del>
    </w:p>
    <w:p w14:paraId="05B6EC07" w14:textId="7EECA7BE" w:rsidR="00E14583" w:rsidDel="0058751D" w:rsidRDefault="00E14583">
      <w:pPr>
        <w:pStyle w:val="Heading1"/>
        <w:numPr>
          <w:ilvl w:val="0"/>
          <w:numId w:val="0"/>
        </w:numPr>
        <w:spacing w:after="0"/>
        <w:jc w:val="both"/>
        <w:rPr>
          <w:del w:id="7136" w:author="arkat" w:date="2017-09-25T14:49:00Z"/>
          <w:szCs w:val="24"/>
        </w:rPr>
        <w:pPrChange w:id="7137" w:author="arkat" w:date="2017-09-29T22:49:00Z">
          <w:pPr>
            <w:pStyle w:val="GambarBAB2"/>
            <w:numPr>
              <w:numId w:val="0"/>
            </w:numPr>
            <w:ind w:left="0" w:firstLine="0"/>
            <w:jc w:val="both"/>
          </w:pPr>
        </w:pPrChange>
      </w:pPr>
      <w:del w:id="7138" w:author="arkat" w:date="2017-09-25T14:49:00Z">
        <w:r w:rsidRPr="00216B55" w:rsidDel="0058751D">
          <w:rPr>
            <w:szCs w:val="24"/>
          </w:rPr>
          <w:delText>Start Event (Compensation Event)</w:delText>
        </w:r>
        <w:r w:rsidDel="0058751D">
          <w:rPr>
            <w:szCs w:val="24"/>
          </w:rPr>
          <w:delText xml:space="preserve"> :</w:delText>
        </w:r>
      </w:del>
    </w:p>
    <w:p w14:paraId="2B1208A9" w14:textId="1F985982" w:rsidR="00E14583" w:rsidDel="0058751D" w:rsidRDefault="00E14583">
      <w:pPr>
        <w:pStyle w:val="Heading1"/>
        <w:numPr>
          <w:ilvl w:val="0"/>
          <w:numId w:val="0"/>
        </w:numPr>
        <w:spacing w:after="0"/>
        <w:jc w:val="both"/>
        <w:rPr>
          <w:del w:id="7139" w:author="arkat" w:date="2017-09-25T14:49:00Z"/>
          <w:szCs w:val="24"/>
        </w:rPr>
        <w:pPrChange w:id="7140" w:author="arkat" w:date="2017-09-29T22:49:00Z">
          <w:pPr>
            <w:pStyle w:val="GambarBAB2"/>
            <w:numPr>
              <w:numId w:val="0"/>
            </w:numPr>
            <w:ind w:left="0" w:firstLine="0"/>
            <w:jc w:val="both"/>
          </w:pPr>
        </w:pPrChange>
      </w:pPr>
      <w:del w:id="7141" w:author="arkat" w:date="2017-09-25T14:49:00Z">
        <w:r w:rsidRPr="00216B55" w:rsidDel="0058751D">
          <w:rPr>
            <w:szCs w:val="24"/>
          </w:rPr>
          <w:delText>Start Event (Error Event)</w:delText>
        </w:r>
        <w:r w:rsidDel="0058751D">
          <w:rPr>
            <w:szCs w:val="24"/>
          </w:rPr>
          <w:delText xml:space="preserve"> :</w:delText>
        </w:r>
      </w:del>
    </w:p>
    <w:p w14:paraId="7DEE08FF" w14:textId="058D8300" w:rsidR="00E14583" w:rsidDel="0058751D" w:rsidRDefault="00E14583">
      <w:pPr>
        <w:pStyle w:val="Heading1"/>
        <w:numPr>
          <w:ilvl w:val="0"/>
          <w:numId w:val="0"/>
        </w:numPr>
        <w:spacing w:after="0"/>
        <w:jc w:val="both"/>
        <w:rPr>
          <w:del w:id="7142" w:author="arkat" w:date="2017-09-25T14:49:00Z"/>
          <w:szCs w:val="24"/>
        </w:rPr>
        <w:pPrChange w:id="7143" w:author="arkat" w:date="2017-09-29T22:49:00Z">
          <w:pPr>
            <w:pStyle w:val="GambarBAB2"/>
            <w:numPr>
              <w:numId w:val="0"/>
            </w:numPr>
            <w:ind w:left="0" w:firstLine="0"/>
            <w:jc w:val="both"/>
          </w:pPr>
        </w:pPrChange>
      </w:pPr>
      <w:del w:id="7144" w:author="arkat" w:date="2017-09-25T14:49:00Z">
        <w:r w:rsidRPr="00216B55" w:rsidDel="0058751D">
          <w:rPr>
            <w:szCs w:val="24"/>
          </w:rPr>
          <w:delText>Start Event (Escalation Event)</w:delText>
        </w:r>
        <w:r w:rsidDel="0058751D">
          <w:rPr>
            <w:szCs w:val="24"/>
          </w:rPr>
          <w:delText xml:space="preserve"> :</w:delText>
        </w:r>
      </w:del>
    </w:p>
    <w:p w14:paraId="17DA6CCF" w14:textId="20E75C76" w:rsidR="00E14583" w:rsidDel="0058751D" w:rsidRDefault="00E14583">
      <w:pPr>
        <w:pStyle w:val="Heading1"/>
        <w:numPr>
          <w:ilvl w:val="0"/>
          <w:numId w:val="0"/>
        </w:numPr>
        <w:spacing w:after="0"/>
        <w:jc w:val="both"/>
        <w:rPr>
          <w:del w:id="7145" w:author="arkat" w:date="2017-09-25T14:49:00Z"/>
          <w:color w:val="2B2B2B"/>
          <w:szCs w:val="24"/>
          <w:shd w:val="clear" w:color="auto" w:fill="FFFFFF"/>
        </w:rPr>
        <w:pPrChange w:id="7146" w:author="arkat" w:date="2017-09-29T22:49:00Z">
          <w:pPr>
            <w:pStyle w:val="GambarBAB2"/>
            <w:numPr>
              <w:numId w:val="0"/>
            </w:numPr>
            <w:ind w:left="0" w:firstLine="0"/>
            <w:jc w:val="both"/>
          </w:pPr>
        </w:pPrChange>
      </w:pPr>
    </w:p>
    <w:p w14:paraId="5A8D891F" w14:textId="66D2DCF4" w:rsidR="00E14583" w:rsidDel="0058751D" w:rsidRDefault="00E14583">
      <w:pPr>
        <w:pStyle w:val="Heading1"/>
        <w:numPr>
          <w:ilvl w:val="0"/>
          <w:numId w:val="0"/>
        </w:numPr>
        <w:spacing w:after="0"/>
        <w:jc w:val="both"/>
        <w:rPr>
          <w:del w:id="7147" w:author="arkat" w:date="2017-09-25T14:49:00Z"/>
        </w:rPr>
        <w:pPrChange w:id="7148" w:author="arkat" w:date="2017-09-29T22:49:00Z">
          <w:pPr>
            <w:pStyle w:val="GambarBAB2"/>
            <w:numPr>
              <w:numId w:val="0"/>
            </w:numPr>
            <w:ind w:left="0" w:firstLine="0"/>
            <w:jc w:val="both"/>
          </w:pPr>
        </w:pPrChange>
      </w:pPr>
    </w:p>
    <w:p w14:paraId="5909F725" w14:textId="42735E6C" w:rsidR="00E14583" w:rsidDel="0058751D" w:rsidRDefault="00E14583">
      <w:pPr>
        <w:pStyle w:val="Heading1"/>
        <w:numPr>
          <w:ilvl w:val="0"/>
          <w:numId w:val="0"/>
        </w:numPr>
        <w:spacing w:after="0"/>
        <w:jc w:val="both"/>
        <w:rPr>
          <w:del w:id="7149" w:author="arkat" w:date="2017-09-25T14:49:00Z"/>
        </w:rPr>
        <w:pPrChange w:id="7150" w:author="arkat" w:date="2017-09-29T22:49:00Z">
          <w:pPr>
            <w:pStyle w:val="GambarBAB2"/>
            <w:numPr>
              <w:numId w:val="0"/>
            </w:numPr>
            <w:ind w:left="0" w:firstLine="0"/>
            <w:jc w:val="both"/>
          </w:pPr>
        </w:pPrChange>
      </w:pPr>
    </w:p>
    <w:p w14:paraId="6FFF08BC" w14:textId="3F291ADC" w:rsidR="00E14583" w:rsidDel="0058751D" w:rsidRDefault="00E14583">
      <w:pPr>
        <w:pStyle w:val="Heading1"/>
        <w:numPr>
          <w:ilvl w:val="0"/>
          <w:numId w:val="0"/>
        </w:numPr>
        <w:spacing w:after="0"/>
        <w:jc w:val="both"/>
        <w:rPr>
          <w:del w:id="7151" w:author="arkat" w:date="2017-09-25T14:49:00Z"/>
        </w:rPr>
        <w:pPrChange w:id="7152" w:author="arkat" w:date="2017-09-29T22:49:00Z">
          <w:pPr>
            <w:pStyle w:val="GambarBAB2"/>
            <w:numPr>
              <w:numId w:val="0"/>
            </w:numPr>
            <w:ind w:left="0" w:firstLine="0"/>
            <w:jc w:val="both"/>
          </w:pPr>
        </w:pPrChange>
      </w:pPr>
      <w:del w:id="7153" w:author="arkat" w:date="2017-09-25T14:49:00Z">
        <w:r w:rsidRPr="00E14583" w:rsidDel="0058751D">
          <w:rPr>
            <w:b w:val="0"/>
          </w:rPr>
          <w:delText>Intermediate Event</w:delText>
        </w:r>
      </w:del>
    </w:p>
    <w:tbl>
      <w:tblPr>
        <w:tblStyle w:val="TableGrid"/>
        <w:tblW w:w="0" w:type="auto"/>
        <w:jc w:val="center"/>
        <w:tblLook w:val="04A0" w:firstRow="1" w:lastRow="0" w:firstColumn="1" w:lastColumn="0" w:noHBand="0" w:noVBand="1"/>
      </w:tblPr>
      <w:tblGrid>
        <w:gridCol w:w="821"/>
        <w:gridCol w:w="747"/>
        <w:gridCol w:w="772"/>
        <w:gridCol w:w="796"/>
        <w:gridCol w:w="784"/>
        <w:gridCol w:w="820"/>
        <w:gridCol w:w="846"/>
      </w:tblGrid>
      <w:tr w:rsidR="00BD1F00" w:rsidDel="0058751D" w14:paraId="68307FF5" w14:textId="57CAD95C" w:rsidTr="00BD1F00">
        <w:trPr>
          <w:jc w:val="center"/>
          <w:del w:id="7154" w:author="arkat" w:date="2017-09-25T14:49:00Z"/>
        </w:trPr>
        <w:tc>
          <w:tcPr>
            <w:tcW w:w="0" w:type="auto"/>
          </w:tcPr>
          <w:p w14:paraId="65807E2B" w14:textId="1BC2933B" w:rsidR="00BD1F00" w:rsidDel="0058751D" w:rsidRDefault="00BD1F00">
            <w:pPr>
              <w:pStyle w:val="Heading1"/>
              <w:numPr>
                <w:ilvl w:val="0"/>
                <w:numId w:val="0"/>
              </w:numPr>
              <w:spacing w:after="0"/>
              <w:jc w:val="both"/>
              <w:rPr>
                <w:del w:id="7155" w:author="arkat" w:date="2017-09-25T14:49:00Z"/>
              </w:rPr>
              <w:pPrChange w:id="7156" w:author="arkat" w:date="2017-09-29T22:49:00Z">
                <w:pPr>
                  <w:pStyle w:val="GambarBAB2"/>
                  <w:numPr>
                    <w:numId w:val="0"/>
                  </w:numPr>
                  <w:ind w:left="0" w:firstLine="0"/>
                  <w:jc w:val="both"/>
                </w:pPr>
              </w:pPrChange>
            </w:pPr>
            <w:del w:id="7157" w:author="arkat" w:date="2017-09-25T14:49:00Z">
              <w:r w:rsidRPr="0080155A" w:rsidDel="0058751D">
                <w:rPr>
                  <w:noProof/>
                  <w:szCs w:val="24"/>
                  <w:lang w:val="en-US"/>
                  <w:rPrChange w:id="7158" w:author="Unknown">
                    <w:rPr>
                      <w:noProof/>
                    </w:rPr>
                  </w:rPrChange>
                </w:rPr>
                <w:drawing>
                  <wp:inline distT="0" distB="0" distL="0" distR="0" wp14:anchorId="337DEEBD" wp14:editId="59FA8F67">
                    <wp:extent cx="384175" cy="3841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6420" cy="386420"/>
                            </a:xfrm>
                            <a:prstGeom prst="rect">
                              <a:avLst/>
                            </a:prstGeom>
                            <a:noFill/>
                            <a:ln>
                              <a:noFill/>
                            </a:ln>
                          </pic:spPr>
                        </pic:pic>
                      </a:graphicData>
                    </a:graphic>
                  </wp:inline>
                </w:drawing>
              </w:r>
            </w:del>
          </w:p>
        </w:tc>
        <w:tc>
          <w:tcPr>
            <w:tcW w:w="0" w:type="auto"/>
          </w:tcPr>
          <w:p w14:paraId="0D752D90" w14:textId="1A535EF0" w:rsidR="00BD1F00" w:rsidDel="0058751D" w:rsidRDefault="00BD1F00">
            <w:pPr>
              <w:pStyle w:val="Heading1"/>
              <w:numPr>
                <w:ilvl w:val="0"/>
                <w:numId w:val="0"/>
              </w:numPr>
              <w:spacing w:after="0"/>
              <w:jc w:val="both"/>
              <w:rPr>
                <w:del w:id="7159" w:author="arkat" w:date="2017-09-25T14:49:00Z"/>
              </w:rPr>
              <w:pPrChange w:id="7160" w:author="arkat" w:date="2017-09-29T22:49:00Z">
                <w:pPr>
                  <w:pStyle w:val="GambarBAB2"/>
                  <w:numPr>
                    <w:numId w:val="0"/>
                  </w:numPr>
                  <w:ind w:left="0" w:firstLine="0"/>
                  <w:jc w:val="both"/>
                </w:pPr>
              </w:pPrChange>
            </w:pPr>
          </w:p>
        </w:tc>
        <w:tc>
          <w:tcPr>
            <w:tcW w:w="0" w:type="auto"/>
          </w:tcPr>
          <w:p w14:paraId="63619D0A" w14:textId="1396A5A2" w:rsidR="00BD1F00" w:rsidDel="0058751D" w:rsidRDefault="00BD1F00">
            <w:pPr>
              <w:pStyle w:val="Heading1"/>
              <w:numPr>
                <w:ilvl w:val="0"/>
                <w:numId w:val="0"/>
              </w:numPr>
              <w:spacing w:after="0"/>
              <w:jc w:val="both"/>
              <w:rPr>
                <w:del w:id="7161" w:author="arkat" w:date="2017-09-25T14:49:00Z"/>
              </w:rPr>
              <w:pPrChange w:id="7162" w:author="arkat" w:date="2017-09-29T22:49:00Z">
                <w:pPr>
                  <w:pStyle w:val="GambarBAB2"/>
                  <w:numPr>
                    <w:numId w:val="0"/>
                  </w:numPr>
                  <w:ind w:left="0" w:firstLine="0"/>
                  <w:jc w:val="both"/>
                </w:pPr>
              </w:pPrChange>
            </w:pPr>
            <w:del w:id="7163" w:author="arkat" w:date="2017-09-25T14:49:00Z">
              <w:r w:rsidRPr="0080155A" w:rsidDel="0058751D">
                <w:rPr>
                  <w:noProof/>
                  <w:szCs w:val="24"/>
                  <w:lang w:val="en-US"/>
                  <w:rPrChange w:id="7164" w:author="Unknown">
                    <w:rPr>
                      <w:noProof/>
                    </w:rPr>
                  </w:rPrChange>
                </w:rPr>
                <w:drawing>
                  <wp:inline distT="0" distB="0" distL="0" distR="0" wp14:anchorId="4209545B" wp14:editId="7C5C477E">
                    <wp:extent cx="353060" cy="35306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4399" cy="354399"/>
                            </a:xfrm>
                            <a:prstGeom prst="rect">
                              <a:avLst/>
                            </a:prstGeom>
                            <a:noFill/>
                            <a:ln>
                              <a:noFill/>
                            </a:ln>
                          </pic:spPr>
                        </pic:pic>
                      </a:graphicData>
                    </a:graphic>
                  </wp:inline>
                </w:drawing>
              </w:r>
            </w:del>
          </w:p>
        </w:tc>
        <w:tc>
          <w:tcPr>
            <w:tcW w:w="0" w:type="auto"/>
          </w:tcPr>
          <w:p w14:paraId="32D27D86" w14:textId="54EC2521" w:rsidR="00BD1F00" w:rsidDel="0058751D" w:rsidRDefault="00BD1F00">
            <w:pPr>
              <w:pStyle w:val="Heading1"/>
              <w:numPr>
                <w:ilvl w:val="0"/>
                <w:numId w:val="0"/>
              </w:numPr>
              <w:spacing w:after="0"/>
              <w:jc w:val="both"/>
              <w:rPr>
                <w:del w:id="7165" w:author="arkat" w:date="2017-09-25T14:49:00Z"/>
              </w:rPr>
              <w:pPrChange w:id="7166" w:author="arkat" w:date="2017-09-29T22:49:00Z">
                <w:pPr>
                  <w:pStyle w:val="GambarBAB2"/>
                  <w:numPr>
                    <w:numId w:val="0"/>
                  </w:numPr>
                  <w:ind w:left="0" w:firstLine="0"/>
                  <w:jc w:val="both"/>
                </w:pPr>
              </w:pPrChange>
            </w:pPr>
            <w:del w:id="7167" w:author="arkat" w:date="2017-09-25T14:49:00Z">
              <w:r w:rsidRPr="0080155A" w:rsidDel="0058751D">
                <w:rPr>
                  <w:noProof/>
                  <w:szCs w:val="24"/>
                  <w:lang w:val="en-US"/>
                  <w:rPrChange w:id="7168" w:author="Unknown">
                    <w:rPr>
                      <w:noProof/>
                    </w:rPr>
                  </w:rPrChange>
                </w:rPr>
                <w:drawing>
                  <wp:inline distT="0" distB="0" distL="0" distR="0" wp14:anchorId="41FFC602" wp14:editId="7B2FAE3F">
                    <wp:extent cx="337820" cy="3378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37973" cy="337973"/>
                            </a:xfrm>
                            <a:prstGeom prst="rect">
                              <a:avLst/>
                            </a:prstGeom>
                            <a:noFill/>
                            <a:ln>
                              <a:noFill/>
                            </a:ln>
                          </pic:spPr>
                        </pic:pic>
                      </a:graphicData>
                    </a:graphic>
                  </wp:inline>
                </w:drawing>
              </w:r>
              <w:r w:rsidRPr="00216B55" w:rsidDel="0058751D">
                <w:rPr>
                  <w:noProof/>
                  <w:szCs w:val="24"/>
                </w:rPr>
                <w:delText xml:space="preserve"> </w:delText>
              </w:r>
            </w:del>
          </w:p>
        </w:tc>
        <w:tc>
          <w:tcPr>
            <w:tcW w:w="0" w:type="auto"/>
          </w:tcPr>
          <w:p w14:paraId="50263EF1" w14:textId="02595209" w:rsidR="00BD1F00" w:rsidDel="0058751D" w:rsidRDefault="00BD1F00">
            <w:pPr>
              <w:pStyle w:val="Heading1"/>
              <w:numPr>
                <w:ilvl w:val="0"/>
                <w:numId w:val="0"/>
              </w:numPr>
              <w:spacing w:after="0"/>
              <w:jc w:val="both"/>
              <w:rPr>
                <w:del w:id="7169" w:author="arkat" w:date="2017-09-25T14:49:00Z"/>
              </w:rPr>
              <w:pPrChange w:id="7170" w:author="arkat" w:date="2017-09-29T22:49:00Z">
                <w:pPr>
                  <w:pStyle w:val="GambarBAB2"/>
                  <w:numPr>
                    <w:numId w:val="0"/>
                  </w:numPr>
                  <w:ind w:left="0" w:firstLine="0"/>
                  <w:jc w:val="both"/>
                </w:pPr>
              </w:pPrChange>
            </w:pPr>
          </w:p>
        </w:tc>
        <w:tc>
          <w:tcPr>
            <w:tcW w:w="0" w:type="auto"/>
          </w:tcPr>
          <w:p w14:paraId="66498568" w14:textId="7DD0E262" w:rsidR="00BD1F00" w:rsidDel="0058751D" w:rsidRDefault="00BD1F00">
            <w:pPr>
              <w:pStyle w:val="Heading1"/>
              <w:numPr>
                <w:ilvl w:val="0"/>
                <w:numId w:val="0"/>
              </w:numPr>
              <w:spacing w:after="0"/>
              <w:jc w:val="both"/>
              <w:rPr>
                <w:del w:id="7171" w:author="arkat" w:date="2017-09-25T14:49:00Z"/>
              </w:rPr>
              <w:pPrChange w:id="7172" w:author="arkat" w:date="2017-09-29T22:49:00Z">
                <w:pPr>
                  <w:pStyle w:val="GambarBAB2"/>
                  <w:numPr>
                    <w:numId w:val="0"/>
                  </w:numPr>
                  <w:ind w:left="0" w:firstLine="0"/>
                  <w:jc w:val="both"/>
                </w:pPr>
              </w:pPrChange>
            </w:pPr>
            <w:del w:id="7173" w:author="arkat" w:date="2017-09-25T14:49:00Z">
              <w:r w:rsidRPr="0080155A" w:rsidDel="0058751D">
                <w:rPr>
                  <w:noProof/>
                  <w:szCs w:val="24"/>
                  <w:lang w:val="en-US"/>
                  <w:rPrChange w:id="7174" w:author="Unknown">
                    <w:rPr>
                      <w:noProof/>
                    </w:rPr>
                  </w:rPrChange>
                </w:rPr>
                <w:drawing>
                  <wp:inline distT="0" distB="0" distL="0" distR="0" wp14:anchorId="7C7C2BD9" wp14:editId="6F3CA24B">
                    <wp:extent cx="383540" cy="3835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9113" cy="389113"/>
                            </a:xfrm>
                            <a:prstGeom prst="rect">
                              <a:avLst/>
                            </a:prstGeom>
                            <a:noFill/>
                            <a:ln>
                              <a:noFill/>
                            </a:ln>
                          </pic:spPr>
                        </pic:pic>
                      </a:graphicData>
                    </a:graphic>
                  </wp:inline>
                </w:drawing>
              </w:r>
            </w:del>
          </w:p>
        </w:tc>
        <w:tc>
          <w:tcPr>
            <w:tcW w:w="0" w:type="auto"/>
          </w:tcPr>
          <w:p w14:paraId="2D8FC92A" w14:textId="0E94E7F8" w:rsidR="00BD1F00" w:rsidDel="0058751D" w:rsidRDefault="00BD1F00">
            <w:pPr>
              <w:pStyle w:val="Heading1"/>
              <w:numPr>
                <w:ilvl w:val="0"/>
                <w:numId w:val="0"/>
              </w:numPr>
              <w:spacing w:after="0"/>
              <w:jc w:val="both"/>
              <w:rPr>
                <w:del w:id="7175" w:author="arkat" w:date="2017-09-25T14:49:00Z"/>
              </w:rPr>
              <w:pPrChange w:id="7176" w:author="arkat" w:date="2017-09-29T22:49:00Z">
                <w:pPr>
                  <w:pStyle w:val="GambarBAB2"/>
                  <w:numPr>
                    <w:numId w:val="0"/>
                  </w:numPr>
                  <w:ind w:left="0" w:firstLine="0"/>
                  <w:jc w:val="both"/>
                </w:pPr>
              </w:pPrChange>
            </w:pPr>
            <w:del w:id="7177" w:author="arkat" w:date="2017-09-25T14:49:00Z">
              <w:r w:rsidRPr="0080155A" w:rsidDel="0058751D">
                <w:rPr>
                  <w:noProof/>
                  <w:szCs w:val="24"/>
                  <w:lang w:val="en-US"/>
                  <w:rPrChange w:id="7178" w:author="Unknown">
                    <w:rPr>
                      <w:noProof/>
                    </w:rPr>
                  </w:rPrChange>
                </w:rPr>
                <w:drawing>
                  <wp:inline distT="0" distB="0" distL="0" distR="0" wp14:anchorId="698950AF" wp14:editId="042AF762">
                    <wp:extent cx="391795" cy="391795"/>
                    <wp:effectExtent l="0" t="0" r="825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9167" cy="399167"/>
                            </a:xfrm>
                            <a:prstGeom prst="rect">
                              <a:avLst/>
                            </a:prstGeom>
                            <a:noFill/>
                            <a:ln>
                              <a:noFill/>
                            </a:ln>
                          </pic:spPr>
                        </pic:pic>
                      </a:graphicData>
                    </a:graphic>
                  </wp:inline>
                </w:drawing>
              </w:r>
            </w:del>
          </w:p>
        </w:tc>
      </w:tr>
      <w:tr w:rsidR="00BD1F00" w:rsidDel="0058751D" w14:paraId="7F702ECD" w14:textId="757EA3CA" w:rsidTr="00BD1F00">
        <w:trPr>
          <w:jc w:val="center"/>
          <w:del w:id="7179" w:author="arkat" w:date="2017-09-25T14:49:00Z"/>
        </w:trPr>
        <w:tc>
          <w:tcPr>
            <w:tcW w:w="0" w:type="auto"/>
          </w:tcPr>
          <w:p w14:paraId="3DCD0857" w14:textId="024C730A" w:rsidR="00BD1F00" w:rsidRPr="00216B55" w:rsidDel="0058751D" w:rsidRDefault="00BD1F00">
            <w:pPr>
              <w:pStyle w:val="Heading1"/>
              <w:numPr>
                <w:ilvl w:val="0"/>
                <w:numId w:val="0"/>
              </w:numPr>
              <w:spacing w:after="0"/>
              <w:jc w:val="both"/>
              <w:rPr>
                <w:del w:id="7180" w:author="arkat" w:date="2017-09-25T14:49:00Z"/>
                <w:noProof/>
                <w:szCs w:val="24"/>
              </w:rPr>
              <w:pPrChange w:id="7181" w:author="arkat" w:date="2017-09-29T22:49:00Z">
                <w:pPr>
                  <w:pStyle w:val="GambarBAB2"/>
                  <w:numPr>
                    <w:numId w:val="0"/>
                  </w:numPr>
                  <w:ind w:left="0" w:firstLine="0"/>
                  <w:jc w:val="both"/>
                </w:pPr>
              </w:pPrChange>
            </w:pPr>
            <w:del w:id="7182" w:author="arkat" w:date="2017-09-25T14:49:00Z">
              <w:r w:rsidRPr="0080155A" w:rsidDel="0058751D">
                <w:rPr>
                  <w:noProof/>
                  <w:szCs w:val="24"/>
                  <w:lang w:val="en-US"/>
                  <w:rPrChange w:id="7183" w:author="Unknown">
                    <w:rPr>
                      <w:noProof/>
                    </w:rPr>
                  </w:rPrChange>
                </w:rPr>
                <w:drawing>
                  <wp:inline distT="0" distB="0" distL="0" distR="0" wp14:anchorId="4B2E4CD3" wp14:editId="7F611FDF">
                    <wp:extent cx="353178" cy="353178"/>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56610" cy="356610"/>
                            </a:xfrm>
                            <a:prstGeom prst="rect">
                              <a:avLst/>
                            </a:prstGeom>
                            <a:noFill/>
                            <a:ln>
                              <a:noFill/>
                            </a:ln>
                          </pic:spPr>
                        </pic:pic>
                      </a:graphicData>
                    </a:graphic>
                  </wp:inline>
                </w:drawing>
              </w:r>
            </w:del>
          </w:p>
        </w:tc>
        <w:tc>
          <w:tcPr>
            <w:tcW w:w="0" w:type="auto"/>
          </w:tcPr>
          <w:p w14:paraId="7DC5CE5D" w14:textId="6C261B49" w:rsidR="00BD1F00" w:rsidDel="0058751D" w:rsidRDefault="00BD1F00">
            <w:pPr>
              <w:pStyle w:val="Heading1"/>
              <w:numPr>
                <w:ilvl w:val="0"/>
                <w:numId w:val="0"/>
              </w:numPr>
              <w:spacing w:after="0"/>
              <w:jc w:val="both"/>
              <w:rPr>
                <w:del w:id="7184" w:author="arkat" w:date="2017-09-25T14:49:00Z"/>
              </w:rPr>
              <w:pPrChange w:id="7185" w:author="arkat" w:date="2017-09-29T22:49:00Z">
                <w:pPr>
                  <w:pStyle w:val="GambarBAB2"/>
                  <w:numPr>
                    <w:numId w:val="0"/>
                  </w:numPr>
                  <w:ind w:left="0" w:firstLine="0"/>
                  <w:jc w:val="both"/>
                </w:pPr>
              </w:pPrChange>
            </w:pPr>
            <w:del w:id="7186" w:author="arkat" w:date="2017-09-25T14:49:00Z">
              <w:r w:rsidRPr="0080155A" w:rsidDel="0058751D">
                <w:rPr>
                  <w:noProof/>
                  <w:szCs w:val="24"/>
                  <w:lang w:val="en-US"/>
                  <w:rPrChange w:id="7187" w:author="Unknown">
                    <w:rPr>
                      <w:noProof/>
                    </w:rPr>
                  </w:rPrChange>
                </w:rPr>
                <w:drawing>
                  <wp:inline distT="0" distB="0" distL="0" distR="0" wp14:anchorId="4A726CB2" wp14:editId="4C10B3D5">
                    <wp:extent cx="337809" cy="337809"/>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1454" cy="341454"/>
                            </a:xfrm>
                            <a:prstGeom prst="rect">
                              <a:avLst/>
                            </a:prstGeom>
                            <a:noFill/>
                            <a:ln>
                              <a:noFill/>
                            </a:ln>
                          </pic:spPr>
                        </pic:pic>
                      </a:graphicData>
                    </a:graphic>
                  </wp:inline>
                </w:drawing>
              </w:r>
            </w:del>
          </w:p>
        </w:tc>
        <w:tc>
          <w:tcPr>
            <w:tcW w:w="0" w:type="auto"/>
          </w:tcPr>
          <w:p w14:paraId="288AC10B" w14:textId="186DE69E" w:rsidR="00BD1F00" w:rsidRPr="00216B55" w:rsidDel="0058751D" w:rsidRDefault="00BD1F00">
            <w:pPr>
              <w:pStyle w:val="Heading1"/>
              <w:numPr>
                <w:ilvl w:val="0"/>
                <w:numId w:val="0"/>
              </w:numPr>
              <w:spacing w:after="0"/>
              <w:jc w:val="both"/>
              <w:rPr>
                <w:del w:id="7188" w:author="arkat" w:date="2017-09-25T14:49:00Z"/>
                <w:noProof/>
                <w:szCs w:val="24"/>
              </w:rPr>
              <w:pPrChange w:id="7189" w:author="arkat" w:date="2017-09-29T22:49:00Z">
                <w:pPr>
                  <w:pStyle w:val="GambarBAB2"/>
                  <w:numPr>
                    <w:numId w:val="0"/>
                  </w:numPr>
                  <w:ind w:left="0" w:firstLine="0"/>
                  <w:jc w:val="both"/>
                </w:pPr>
              </w:pPrChange>
            </w:pPr>
            <w:del w:id="7190" w:author="arkat" w:date="2017-09-25T14:49:00Z">
              <w:r w:rsidRPr="0080155A" w:rsidDel="0058751D">
                <w:rPr>
                  <w:noProof/>
                  <w:szCs w:val="24"/>
                  <w:lang w:val="en-US"/>
                  <w:rPrChange w:id="7191" w:author="Unknown">
                    <w:rPr>
                      <w:noProof/>
                    </w:rPr>
                  </w:rPrChange>
                </w:rPr>
                <w:drawing>
                  <wp:inline distT="0" distB="0" distL="0" distR="0" wp14:anchorId="13DAB179" wp14:editId="37CFDC1B">
                    <wp:extent cx="345493" cy="34549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48186" cy="348186"/>
                            </a:xfrm>
                            <a:prstGeom prst="rect">
                              <a:avLst/>
                            </a:prstGeom>
                            <a:noFill/>
                            <a:ln>
                              <a:noFill/>
                            </a:ln>
                          </pic:spPr>
                        </pic:pic>
                      </a:graphicData>
                    </a:graphic>
                  </wp:inline>
                </w:drawing>
              </w:r>
            </w:del>
          </w:p>
        </w:tc>
        <w:tc>
          <w:tcPr>
            <w:tcW w:w="0" w:type="auto"/>
          </w:tcPr>
          <w:p w14:paraId="6E1C9531" w14:textId="7F6B5168" w:rsidR="00BD1F00" w:rsidRPr="00216B55" w:rsidDel="0058751D" w:rsidRDefault="00BD1F00">
            <w:pPr>
              <w:pStyle w:val="Heading1"/>
              <w:numPr>
                <w:ilvl w:val="0"/>
                <w:numId w:val="0"/>
              </w:numPr>
              <w:spacing w:after="0"/>
              <w:jc w:val="both"/>
              <w:rPr>
                <w:del w:id="7192" w:author="arkat" w:date="2017-09-25T14:49:00Z"/>
                <w:noProof/>
                <w:szCs w:val="24"/>
              </w:rPr>
              <w:pPrChange w:id="7193" w:author="arkat" w:date="2017-09-29T22:49:00Z">
                <w:pPr>
                  <w:pStyle w:val="GambarBAB2"/>
                  <w:numPr>
                    <w:numId w:val="0"/>
                  </w:numPr>
                  <w:ind w:left="0" w:firstLine="0"/>
                  <w:jc w:val="both"/>
                </w:pPr>
              </w:pPrChange>
            </w:pPr>
            <w:del w:id="7194" w:author="arkat" w:date="2017-09-25T14:49:00Z">
              <w:r w:rsidRPr="0080155A" w:rsidDel="0058751D">
                <w:rPr>
                  <w:noProof/>
                  <w:szCs w:val="24"/>
                  <w:lang w:val="en-US"/>
                  <w:rPrChange w:id="7195" w:author="Unknown">
                    <w:rPr>
                      <w:noProof/>
                    </w:rPr>
                  </w:rPrChange>
                </w:rPr>
                <w:drawing>
                  <wp:inline distT="0" distB="0" distL="0" distR="0" wp14:anchorId="173E0B5C" wp14:editId="3C3BB699">
                    <wp:extent cx="368546" cy="36854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3140" cy="373140"/>
                            </a:xfrm>
                            <a:prstGeom prst="rect">
                              <a:avLst/>
                            </a:prstGeom>
                            <a:noFill/>
                            <a:ln>
                              <a:noFill/>
                            </a:ln>
                          </pic:spPr>
                        </pic:pic>
                      </a:graphicData>
                    </a:graphic>
                  </wp:inline>
                </w:drawing>
              </w:r>
            </w:del>
          </w:p>
        </w:tc>
        <w:tc>
          <w:tcPr>
            <w:tcW w:w="0" w:type="auto"/>
          </w:tcPr>
          <w:p w14:paraId="59945C9B" w14:textId="5D9C1930" w:rsidR="00BD1F00" w:rsidDel="0058751D" w:rsidRDefault="00BD1F00">
            <w:pPr>
              <w:pStyle w:val="Heading1"/>
              <w:numPr>
                <w:ilvl w:val="0"/>
                <w:numId w:val="0"/>
              </w:numPr>
              <w:spacing w:after="0"/>
              <w:jc w:val="both"/>
              <w:rPr>
                <w:del w:id="7196" w:author="arkat" w:date="2017-09-25T14:49:00Z"/>
              </w:rPr>
              <w:pPrChange w:id="7197" w:author="arkat" w:date="2017-09-29T22:49:00Z">
                <w:pPr>
                  <w:pStyle w:val="GambarBAB2"/>
                  <w:numPr>
                    <w:numId w:val="0"/>
                  </w:numPr>
                  <w:ind w:left="0" w:firstLine="0"/>
                  <w:jc w:val="both"/>
                </w:pPr>
              </w:pPrChange>
            </w:pPr>
            <w:del w:id="7198" w:author="arkat" w:date="2017-09-25T14:49:00Z">
              <w:r w:rsidRPr="0080155A" w:rsidDel="0058751D">
                <w:rPr>
                  <w:noProof/>
                  <w:szCs w:val="24"/>
                  <w:lang w:val="en-US"/>
                  <w:rPrChange w:id="7199" w:author="Unknown">
                    <w:rPr>
                      <w:noProof/>
                    </w:rPr>
                  </w:rPrChange>
                </w:rPr>
                <w:drawing>
                  <wp:inline distT="0" distB="0" distL="0" distR="0" wp14:anchorId="6DBB33BD" wp14:editId="59D8EDA9">
                    <wp:extent cx="360861" cy="36086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63258" cy="363258"/>
                            </a:xfrm>
                            <a:prstGeom prst="rect">
                              <a:avLst/>
                            </a:prstGeom>
                            <a:noFill/>
                            <a:ln>
                              <a:noFill/>
                            </a:ln>
                          </pic:spPr>
                        </pic:pic>
                      </a:graphicData>
                    </a:graphic>
                  </wp:inline>
                </w:drawing>
              </w:r>
            </w:del>
          </w:p>
        </w:tc>
        <w:tc>
          <w:tcPr>
            <w:tcW w:w="0" w:type="auto"/>
          </w:tcPr>
          <w:p w14:paraId="2BB17E0D" w14:textId="14A5E1A7" w:rsidR="00BD1F00" w:rsidRPr="00216B55" w:rsidDel="0058751D" w:rsidRDefault="00BD1F00">
            <w:pPr>
              <w:pStyle w:val="Heading1"/>
              <w:numPr>
                <w:ilvl w:val="0"/>
                <w:numId w:val="0"/>
              </w:numPr>
              <w:spacing w:after="0"/>
              <w:jc w:val="both"/>
              <w:rPr>
                <w:del w:id="7200" w:author="arkat" w:date="2017-09-25T14:49:00Z"/>
                <w:noProof/>
                <w:szCs w:val="24"/>
              </w:rPr>
              <w:pPrChange w:id="7201" w:author="arkat" w:date="2017-09-29T22:49:00Z">
                <w:pPr>
                  <w:pStyle w:val="GambarBAB2"/>
                  <w:numPr>
                    <w:numId w:val="0"/>
                  </w:numPr>
                  <w:ind w:left="0" w:firstLine="0"/>
                  <w:jc w:val="both"/>
                </w:pPr>
              </w:pPrChange>
            </w:pPr>
            <w:del w:id="7202" w:author="arkat" w:date="2017-09-25T14:49:00Z">
              <w:r w:rsidRPr="0080155A" w:rsidDel="0058751D">
                <w:rPr>
                  <w:noProof/>
                  <w:szCs w:val="24"/>
                  <w:lang w:val="en-US"/>
                  <w:rPrChange w:id="7203" w:author="Unknown">
                    <w:rPr>
                      <w:noProof/>
                    </w:rPr>
                  </w:rPrChange>
                </w:rPr>
                <w:drawing>
                  <wp:inline distT="0" distB="0" distL="0" distR="0" wp14:anchorId="4B1F8EBF" wp14:editId="722263AD">
                    <wp:extent cx="353178" cy="353178"/>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57403" cy="357403"/>
                            </a:xfrm>
                            <a:prstGeom prst="rect">
                              <a:avLst/>
                            </a:prstGeom>
                            <a:noFill/>
                            <a:ln>
                              <a:noFill/>
                            </a:ln>
                          </pic:spPr>
                        </pic:pic>
                      </a:graphicData>
                    </a:graphic>
                  </wp:inline>
                </w:drawing>
              </w:r>
            </w:del>
          </w:p>
        </w:tc>
        <w:tc>
          <w:tcPr>
            <w:tcW w:w="0" w:type="auto"/>
          </w:tcPr>
          <w:p w14:paraId="533D8719" w14:textId="4000B077" w:rsidR="00BD1F00" w:rsidRPr="00216B55" w:rsidDel="0058751D" w:rsidRDefault="00BD1F00">
            <w:pPr>
              <w:pStyle w:val="Heading1"/>
              <w:numPr>
                <w:ilvl w:val="0"/>
                <w:numId w:val="0"/>
              </w:numPr>
              <w:spacing w:after="0"/>
              <w:jc w:val="both"/>
              <w:rPr>
                <w:del w:id="7204" w:author="arkat" w:date="2017-09-25T14:49:00Z"/>
                <w:noProof/>
                <w:szCs w:val="24"/>
              </w:rPr>
              <w:pPrChange w:id="7205" w:author="arkat" w:date="2017-09-29T22:49:00Z">
                <w:pPr>
                  <w:pStyle w:val="GambarBAB2"/>
                  <w:numPr>
                    <w:numId w:val="0"/>
                  </w:numPr>
                  <w:ind w:left="0" w:firstLine="0"/>
                  <w:jc w:val="both"/>
                </w:pPr>
              </w:pPrChange>
            </w:pPr>
          </w:p>
        </w:tc>
      </w:tr>
    </w:tbl>
    <w:p w14:paraId="127BF871" w14:textId="1E863FA4" w:rsidR="00E14583" w:rsidDel="0058751D" w:rsidRDefault="00BD1F00">
      <w:pPr>
        <w:pStyle w:val="Heading1"/>
        <w:numPr>
          <w:ilvl w:val="0"/>
          <w:numId w:val="0"/>
        </w:numPr>
        <w:spacing w:after="0"/>
        <w:jc w:val="both"/>
        <w:rPr>
          <w:del w:id="7206" w:author="arkat" w:date="2017-09-25T14:49:00Z"/>
        </w:rPr>
        <w:pPrChange w:id="7207" w:author="arkat" w:date="2017-09-29T22:49:00Z">
          <w:pPr>
            <w:pStyle w:val="GambarBAB2"/>
          </w:pPr>
        </w:pPrChange>
      </w:pPr>
      <w:del w:id="7208" w:author="arkat" w:date="2017-09-25T14:49:00Z">
        <w:r w:rsidDel="0058751D">
          <w:delText xml:space="preserve">None, Cancel Event, Conditional Event, </w:delText>
        </w:r>
        <w:r w:rsidRPr="008E33B2" w:rsidDel="0058751D">
          <w:delText xml:space="preserve">Compensation Event, Error Event, Escalation Event, Link Event, Message Event, Multiple Event, Parallel Multiple Event, </w:delText>
        </w:r>
        <w:r w:rsidR="008E33B2" w:rsidRPr="008E33B2" w:rsidDel="0058751D">
          <w:delText>Parallel Multiple Event, Signal Event: Catch, Signal Event: Throw and Timer Event</w:delText>
        </w:r>
      </w:del>
    </w:p>
    <w:p w14:paraId="2427AEE6" w14:textId="7952D28D" w:rsidR="00CA7D34" w:rsidDel="0058751D" w:rsidRDefault="00CA7D34">
      <w:pPr>
        <w:pStyle w:val="Heading1"/>
        <w:numPr>
          <w:ilvl w:val="0"/>
          <w:numId w:val="0"/>
        </w:numPr>
        <w:spacing w:after="0"/>
        <w:jc w:val="both"/>
        <w:rPr>
          <w:del w:id="7209" w:author="arkat" w:date="2017-09-25T14:49:00Z"/>
          <w:color w:val="2B2B2B"/>
          <w:szCs w:val="24"/>
          <w:shd w:val="clear" w:color="auto" w:fill="FFFFFF"/>
        </w:rPr>
        <w:pPrChange w:id="7210" w:author="arkat" w:date="2017-09-29T22:49:00Z">
          <w:pPr>
            <w:pStyle w:val="GambarBAB2"/>
            <w:numPr>
              <w:numId w:val="0"/>
            </w:numPr>
            <w:ind w:left="0" w:firstLine="0"/>
            <w:jc w:val="both"/>
          </w:pPr>
        </w:pPrChange>
      </w:pPr>
      <w:del w:id="7211" w:author="arkat" w:date="2017-09-25T14:49:00Z">
        <w:r w:rsidRPr="00216B55" w:rsidDel="0058751D">
          <w:rPr>
            <w:szCs w:val="24"/>
          </w:rPr>
          <w:delText>Intermediate Event (None)</w:delText>
        </w:r>
        <w:r w:rsidDel="0058751D">
          <w:rPr>
            <w:szCs w:val="24"/>
          </w:rPr>
          <w:delText xml:space="preserve"> : </w:delText>
        </w:r>
        <w:r w:rsidRPr="00216B55" w:rsidDel="0058751D">
          <w:rPr>
            <w:color w:val="2B2B2B"/>
            <w:szCs w:val="24"/>
            <w:shd w:val="clear" w:color="auto" w:fill="FFFFFF"/>
          </w:rPr>
          <w:delText>Event yang menunjukkan Infografis dibawah ini menggambarkan set lengkap Ev</w:delText>
        </w:r>
        <w:r w:rsidDel="0058751D">
          <w:rPr>
            <w:color w:val="2B2B2B"/>
            <w:szCs w:val="24"/>
            <w:shd w:val="clear" w:color="auto" w:fill="FFFFFF"/>
          </w:rPr>
          <w:delText>ents yang digunakan dalam BPMN.</w:delText>
        </w:r>
        <w:r w:rsidRPr="00216B55" w:rsidDel="0058751D">
          <w:rPr>
            <w:color w:val="2B2B2B"/>
            <w:szCs w:val="24"/>
            <w:shd w:val="clear" w:color="auto" w:fill="FFFFFF"/>
          </w:rPr>
          <w:delText xml:space="preserve"> Biasanya digunakan untuk merepresentasikan perubahan status dalam proses bisnis</w:delText>
        </w:r>
        <w:r w:rsidDel="0058751D">
          <w:rPr>
            <w:color w:val="2B2B2B"/>
            <w:szCs w:val="24"/>
            <w:shd w:val="clear" w:color="auto" w:fill="FFFFFF"/>
          </w:rPr>
          <w:delText>.</w:delText>
        </w:r>
      </w:del>
    </w:p>
    <w:p w14:paraId="5300BFA3" w14:textId="33D6D6A3" w:rsidR="00CA7D34" w:rsidDel="0058751D" w:rsidRDefault="00CA7D34">
      <w:pPr>
        <w:pStyle w:val="Heading1"/>
        <w:numPr>
          <w:ilvl w:val="0"/>
          <w:numId w:val="0"/>
        </w:numPr>
        <w:spacing w:after="0"/>
        <w:jc w:val="both"/>
        <w:rPr>
          <w:del w:id="7212" w:author="arkat" w:date="2017-09-25T14:49:00Z"/>
          <w:color w:val="2B2B2B"/>
          <w:szCs w:val="24"/>
          <w:shd w:val="clear" w:color="auto" w:fill="FFFFFF"/>
        </w:rPr>
        <w:pPrChange w:id="7213" w:author="arkat" w:date="2017-09-29T22:49:00Z">
          <w:pPr>
            <w:pStyle w:val="GambarBAB2"/>
            <w:numPr>
              <w:numId w:val="0"/>
            </w:numPr>
            <w:ind w:left="0" w:firstLine="0"/>
            <w:jc w:val="both"/>
          </w:pPr>
        </w:pPrChange>
      </w:pPr>
      <w:del w:id="7214" w:author="arkat" w:date="2017-09-25T14:49:00Z">
        <w:r w:rsidRPr="00216B55" w:rsidDel="0058751D">
          <w:rPr>
            <w:szCs w:val="24"/>
          </w:rPr>
          <w:delText>Intermediate Event (Cancel Event)</w:delText>
        </w:r>
        <w:r w:rsidDel="0058751D">
          <w:rPr>
            <w:szCs w:val="24"/>
          </w:rPr>
          <w:delText xml:space="preserve"> : </w:delText>
        </w:r>
        <w:r w:rsidRPr="00216B55" w:rsidDel="0058751D">
          <w:rPr>
            <w:color w:val="2B2B2B"/>
            <w:szCs w:val="24"/>
            <w:shd w:val="clear" w:color="auto" w:fill="FFFFFF"/>
          </w:rPr>
          <w:delText>Digunakan untuk membatalkan transaksi pada sebuah sub-proses.</w:delText>
        </w:r>
      </w:del>
    </w:p>
    <w:p w14:paraId="179962F1" w14:textId="21710BB7" w:rsidR="00CA7D34" w:rsidDel="0058751D" w:rsidRDefault="00CA7D34">
      <w:pPr>
        <w:pStyle w:val="Heading1"/>
        <w:numPr>
          <w:ilvl w:val="0"/>
          <w:numId w:val="0"/>
        </w:numPr>
        <w:spacing w:after="0"/>
        <w:jc w:val="both"/>
        <w:rPr>
          <w:del w:id="7215" w:author="arkat" w:date="2017-09-25T14:49:00Z"/>
          <w:szCs w:val="24"/>
        </w:rPr>
        <w:pPrChange w:id="7216" w:author="arkat" w:date="2017-09-29T22:49:00Z">
          <w:pPr>
            <w:pStyle w:val="GambarBAB2"/>
            <w:numPr>
              <w:numId w:val="0"/>
            </w:numPr>
            <w:ind w:left="0" w:firstLine="0"/>
            <w:jc w:val="both"/>
          </w:pPr>
        </w:pPrChange>
      </w:pPr>
      <w:del w:id="7217" w:author="arkat" w:date="2017-09-25T14:49:00Z">
        <w:r w:rsidRPr="00216B55" w:rsidDel="0058751D">
          <w:rPr>
            <w:szCs w:val="24"/>
          </w:rPr>
          <w:delText>Intermediate Event (Conditional Event)</w:delText>
        </w:r>
        <w:r w:rsidDel="0058751D">
          <w:rPr>
            <w:szCs w:val="24"/>
          </w:rPr>
          <w:delText xml:space="preserve"> :</w:delText>
        </w:r>
      </w:del>
    </w:p>
    <w:p w14:paraId="6CB87382" w14:textId="48B2C692" w:rsidR="00CA7D34" w:rsidDel="0058751D" w:rsidRDefault="00CA7D34">
      <w:pPr>
        <w:pStyle w:val="Heading1"/>
        <w:numPr>
          <w:ilvl w:val="0"/>
          <w:numId w:val="0"/>
        </w:numPr>
        <w:spacing w:after="0"/>
        <w:jc w:val="both"/>
        <w:rPr>
          <w:del w:id="7218" w:author="arkat" w:date="2017-09-25T14:49:00Z"/>
          <w:color w:val="2B2B2B"/>
          <w:szCs w:val="24"/>
          <w:shd w:val="clear" w:color="auto" w:fill="FFFFFF"/>
        </w:rPr>
        <w:pPrChange w:id="7219" w:author="arkat" w:date="2017-09-29T22:49:00Z">
          <w:pPr>
            <w:pStyle w:val="GambarBAB2"/>
            <w:numPr>
              <w:numId w:val="0"/>
            </w:numPr>
            <w:ind w:left="0" w:firstLine="0"/>
            <w:jc w:val="both"/>
          </w:pPr>
        </w:pPrChange>
      </w:pPr>
      <w:del w:id="7220" w:author="arkat" w:date="2017-09-25T14:49:00Z">
        <w:r w:rsidRPr="00216B55" w:rsidDel="0058751D">
          <w:rPr>
            <w:szCs w:val="24"/>
          </w:rPr>
          <w:delText>Intermediate Event (Compensation Event)</w:delText>
        </w:r>
        <w:r w:rsidDel="0058751D">
          <w:rPr>
            <w:szCs w:val="24"/>
          </w:rPr>
          <w:delText xml:space="preserve"> : </w:delText>
        </w:r>
        <w:r w:rsidRPr="00216B55" w:rsidDel="0058751D">
          <w:rPr>
            <w:color w:val="2B2B2B"/>
            <w:szCs w:val="24"/>
            <w:shd w:val="clear" w:color="auto" w:fill="FFFFFF"/>
          </w:rPr>
          <w:delText>Digunakan untuk menginisiasi atau menghandle kompensasi pada sebuah proses. Kompensasi dapat diartikan sebagai suatu alternatif proses yang dijalankan ketika terjadi suatu kegagalan proses tanpa harus memunculkan error.</w:delText>
        </w:r>
      </w:del>
    </w:p>
    <w:p w14:paraId="7B202421" w14:textId="31548489" w:rsidR="00CA7D34" w:rsidDel="0058751D" w:rsidRDefault="00CA7D34">
      <w:pPr>
        <w:pStyle w:val="Heading1"/>
        <w:numPr>
          <w:ilvl w:val="0"/>
          <w:numId w:val="0"/>
        </w:numPr>
        <w:spacing w:after="0"/>
        <w:jc w:val="both"/>
        <w:rPr>
          <w:del w:id="7221" w:author="arkat" w:date="2017-09-25T14:49:00Z"/>
          <w:color w:val="2B2B2B"/>
          <w:szCs w:val="24"/>
          <w:shd w:val="clear" w:color="auto" w:fill="FFFFFF"/>
        </w:rPr>
        <w:pPrChange w:id="7222" w:author="arkat" w:date="2017-09-29T22:49:00Z">
          <w:pPr>
            <w:pStyle w:val="GambarBAB2"/>
            <w:numPr>
              <w:numId w:val="0"/>
            </w:numPr>
            <w:ind w:left="0" w:firstLine="0"/>
            <w:jc w:val="both"/>
          </w:pPr>
        </w:pPrChange>
      </w:pPr>
      <w:del w:id="7223" w:author="arkat" w:date="2017-09-25T14:49:00Z">
        <w:r w:rsidRPr="00216B55" w:rsidDel="0058751D">
          <w:rPr>
            <w:szCs w:val="24"/>
          </w:rPr>
          <w:delText>Intermediate Event (Error Event)</w:delText>
        </w:r>
        <w:r w:rsidDel="0058751D">
          <w:rPr>
            <w:szCs w:val="24"/>
          </w:rPr>
          <w:delText xml:space="preserve"> : </w:delText>
        </w:r>
        <w:r w:rsidRPr="00216B55" w:rsidDel="0058751D">
          <w:rPr>
            <w:color w:val="2B2B2B"/>
            <w:szCs w:val="24"/>
            <w:shd w:val="clear" w:color="auto" w:fill="FFFFFF"/>
          </w:rPr>
          <w:delText>Digunakan untuk melempar atau menerima sebuah error pada proses bisnis.</w:delText>
        </w:r>
      </w:del>
    </w:p>
    <w:p w14:paraId="6BC9115E" w14:textId="20FB40B6" w:rsidR="00CA7D34" w:rsidDel="0058751D" w:rsidRDefault="00CA7D34">
      <w:pPr>
        <w:pStyle w:val="Heading1"/>
        <w:numPr>
          <w:ilvl w:val="0"/>
          <w:numId w:val="0"/>
        </w:numPr>
        <w:spacing w:after="0"/>
        <w:jc w:val="both"/>
        <w:rPr>
          <w:del w:id="7224" w:author="arkat" w:date="2017-09-25T14:49:00Z"/>
          <w:szCs w:val="24"/>
        </w:rPr>
        <w:pPrChange w:id="7225" w:author="arkat" w:date="2017-09-29T22:49:00Z">
          <w:pPr>
            <w:pStyle w:val="GambarBAB2"/>
            <w:numPr>
              <w:numId w:val="0"/>
            </w:numPr>
            <w:ind w:left="0" w:firstLine="0"/>
            <w:jc w:val="both"/>
          </w:pPr>
        </w:pPrChange>
      </w:pPr>
      <w:del w:id="7226" w:author="arkat" w:date="2017-09-25T14:49:00Z">
        <w:r w:rsidRPr="00216B55" w:rsidDel="0058751D">
          <w:rPr>
            <w:szCs w:val="24"/>
          </w:rPr>
          <w:delText>Intermediate Event (Escalation Event)</w:delText>
        </w:r>
        <w:r w:rsidDel="0058751D">
          <w:rPr>
            <w:szCs w:val="24"/>
          </w:rPr>
          <w:delText xml:space="preserve"> : </w:delText>
        </w:r>
      </w:del>
    </w:p>
    <w:p w14:paraId="4CF0FB01" w14:textId="5B35C9F9" w:rsidR="00CA7D34" w:rsidDel="0058751D" w:rsidRDefault="00CA7D34">
      <w:pPr>
        <w:pStyle w:val="Heading1"/>
        <w:numPr>
          <w:ilvl w:val="0"/>
          <w:numId w:val="0"/>
        </w:numPr>
        <w:spacing w:after="0"/>
        <w:jc w:val="both"/>
        <w:rPr>
          <w:del w:id="7227" w:author="arkat" w:date="2017-09-25T14:49:00Z"/>
          <w:szCs w:val="24"/>
        </w:rPr>
        <w:pPrChange w:id="7228" w:author="arkat" w:date="2017-09-29T22:49:00Z">
          <w:pPr>
            <w:pStyle w:val="GambarBAB2"/>
            <w:numPr>
              <w:numId w:val="0"/>
            </w:numPr>
            <w:ind w:left="0" w:firstLine="0"/>
            <w:jc w:val="both"/>
          </w:pPr>
        </w:pPrChange>
      </w:pPr>
      <w:del w:id="7229" w:author="arkat" w:date="2017-09-25T14:49:00Z">
        <w:r w:rsidRPr="00216B55" w:rsidDel="0058751D">
          <w:rPr>
            <w:szCs w:val="24"/>
          </w:rPr>
          <w:delText>Intermediate Event (Link Event)</w:delText>
        </w:r>
        <w:r w:rsidDel="0058751D">
          <w:rPr>
            <w:szCs w:val="24"/>
          </w:rPr>
          <w:delText xml:space="preserve"> :</w:delText>
        </w:r>
      </w:del>
    </w:p>
    <w:p w14:paraId="4A1FACF3" w14:textId="2507B16B" w:rsidR="00CA7D34" w:rsidDel="0058751D" w:rsidRDefault="00CA7D34">
      <w:pPr>
        <w:pStyle w:val="Heading1"/>
        <w:numPr>
          <w:ilvl w:val="0"/>
          <w:numId w:val="0"/>
        </w:numPr>
        <w:spacing w:after="0"/>
        <w:jc w:val="both"/>
        <w:rPr>
          <w:del w:id="7230" w:author="arkat" w:date="2017-09-25T14:49:00Z"/>
          <w:color w:val="2B2B2B"/>
          <w:szCs w:val="24"/>
          <w:shd w:val="clear" w:color="auto" w:fill="FFFFFF"/>
        </w:rPr>
        <w:pPrChange w:id="7231" w:author="arkat" w:date="2017-09-29T22:49:00Z">
          <w:pPr>
            <w:pStyle w:val="GambarBAB2"/>
            <w:numPr>
              <w:numId w:val="0"/>
            </w:numPr>
            <w:ind w:left="0" w:firstLine="0"/>
            <w:jc w:val="both"/>
          </w:pPr>
        </w:pPrChange>
      </w:pPr>
      <w:del w:id="7232" w:author="arkat" w:date="2017-09-25T14:49:00Z">
        <w:r w:rsidRPr="00216B55" w:rsidDel="0058751D">
          <w:rPr>
            <w:szCs w:val="24"/>
          </w:rPr>
          <w:delText>Intermediate Event (Message Event)</w:delText>
        </w:r>
        <w:r w:rsidDel="0058751D">
          <w:rPr>
            <w:szCs w:val="24"/>
          </w:rPr>
          <w:delText xml:space="preserve"> :</w:delText>
        </w:r>
        <w:r w:rsidRPr="00CA7D34" w:rsidDel="0058751D">
          <w:rPr>
            <w:color w:val="2B2B2B"/>
            <w:szCs w:val="24"/>
            <w:shd w:val="clear" w:color="auto" w:fill="FFFFFF"/>
          </w:rPr>
          <w:delText xml:space="preserve"> </w:delText>
        </w:r>
        <w:r w:rsidRPr="00216B55" w:rsidDel="0058751D">
          <w:rPr>
            <w:color w:val="2B2B2B"/>
            <w:szCs w:val="24"/>
            <w:shd w:val="clear" w:color="auto" w:fill="FFFFFF"/>
          </w:rPr>
          <w:delText>Digunakan untuk merespon jika ada pesan masuk atau mengirim pesan keluar</w:delText>
        </w:r>
      </w:del>
    </w:p>
    <w:p w14:paraId="4DC74CF2" w14:textId="28C0C853" w:rsidR="00CA7D34" w:rsidDel="0058751D" w:rsidRDefault="00CA7D34">
      <w:pPr>
        <w:pStyle w:val="Heading1"/>
        <w:numPr>
          <w:ilvl w:val="0"/>
          <w:numId w:val="0"/>
        </w:numPr>
        <w:spacing w:after="0"/>
        <w:jc w:val="both"/>
        <w:rPr>
          <w:del w:id="7233" w:author="arkat" w:date="2017-09-25T14:49:00Z"/>
          <w:color w:val="2B2B2B"/>
          <w:szCs w:val="24"/>
          <w:shd w:val="clear" w:color="auto" w:fill="FFFFFF"/>
        </w:rPr>
        <w:pPrChange w:id="7234" w:author="arkat" w:date="2017-09-29T22:49:00Z">
          <w:pPr>
            <w:pStyle w:val="GambarBAB2"/>
            <w:numPr>
              <w:numId w:val="0"/>
            </w:numPr>
            <w:ind w:left="0" w:firstLine="0"/>
            <w:jc w:val="both"/>
          </w:pPr>
        </w:pPrChange>
      </w:pPr>
      <w:del w:id="7235" w:author="arkat" w:date="2017-09-25T14:49:00Z">
        <w:r w:rsidRPr="00216B55" w:rsidDel="0058751D">
          <w:rPr>
            <w:szCs w:val="24"/>
          </w:rPr>
          <w:delText>Intermediate Event (Multiple Event)</w:delText>
        </w:r>
        <w:r w:rsidDel="0058751D">
          <w:rPr>
            <w:szCs w:val="24"/>
          </w:rPr>
          <w:delText xml:space="preserve"> : </w:delText>
        </w:r>
        <w:r w:rsidRPr="00216B55" w:rsidDel="0058751D">
          <w:rPr>
            <w:color w:val="2B2B2B"/>
            <w:szCs w:val="24"/>
            <w:shd w:val="clear" w:color="auto" w:fill="FFFFFF"/>
          </w:rPr>
          <w:delText>Event yang bisa di-trigger dengan lebih dari satu cara</w:delText>
        </w:r>
        <w:r w:rsidDel="0058751D">
          <w:rPr>
            <w:color w:val="2B2B2B"/>
            <w:szCs w:val="24"/>
            <w:shd w:val="clear" w:color="auto" w:fill="FFFFFF"/>
          </w:rPr>
          <w:delText>.</w:delText>
        </w:r>
      </w:del>
    </w:p>
    <w:p w14:paraId="0E01FAAA" w14:textId="5C7A6024" w:rsidR="00CA7D34" w:rsidDel="0058751D" w:rsidRDefault="00CA7D34">
      <w:pPr>
        <w:pStyle w:val="Heading1"/>
        <w:numPr>
          <w:ilvl w:val="0"/>
          <w:numId w:val="0"/>
        </w:numPr>
        <w:spacing w:after="0"/>
        <w:jc w:val="both"/>
        <w:rPr>
          <w:del w:id="7236" w:author="arkat" w:date="2017-09-25T14:49:00Z"/>
          <w:szCs w:val="24"/>
        </w:rPr>
        <w:pPrChange w:id="7237" w:author="arkat" w:date="2017-09-29T22:49:00Z">
          <w:pPr>
            <w:pStyle w:val="GambarBAB2"/>
            <w:numPr>
              <w:numId w:val="0"/>
            </w:numPr>
            <w:ind w:left="0" w:firstLine="0"/>
            <w:jc w:val="both"/>
          </w:pPr>
        </w:pPrChange>
      </w:pPr>
      <w:del w:id="7238" w:author="arkat" w:date="2017-09-25T14:49:00Z">
        <w:r w:rsidRPr="00216B55" w:rsidDel="0058751D">
          <w:rPr>
            <w:szCs w:val="24"/>
          </w:rPr>
          <w:delText>Intermediate Event (Parallel Multiple Event)</w:delText>
        </w:r>
        <w:r w:rsidDel="0058751D">
          <w:rPr>
            <w:szCs w:val="24"/>
          </w:rPr>
          <w:delText xml:space="preserve"> :</w:delText>
        </w:r>
      </w:del>
    </w:p>
    <w:p w14:paraId="00584F75" w14:textId="468F4590" w:rsidR="00CA7D34" w:rsidDel="0058751D" w:rsidRDefault="00CA7D34">
      <w:pPr>
        <w:pStyle w:val="Heading1"/>
        <w:numPr>
          <w:ilvl w:val="0"/>
          <w:numId w:val="0"/>
        </w:numPr>
        <w:spacing w:after="0"/>
        <w:jc w:val="both"/>
        <w:rPr>
          <w:del w:id="7239" w:author="arkat" w:date="2017-09-25T14:49:00Z"/>
          <w:szCs w:val="24"/>
        </w:rPr>
        <w:pPrChange w:id="7240" w:author="arkat" w:date="2017-09-29T22:49:00Z">
          <w:pPr>
            <w:pStyle w:val="GambarBAB2"/>
            <w:numPr>
              <w:numId w:val="0"/>
            </w:numPr>
            <w:ind w:left="0" w:firstLine="0"/>
            <w:jc w:val="both"/>
          </w:pPr>
        </w:pPrChange>
      </w:pPr>
      <w:del w:id="7241" w:author="arkat" w:date="2017-09-25T14:49:00Z">
        <w:r w:rsidRPr="00216B55" w:rsidDel="0058751D">
          <w:rPr>
            <w:szCs w:val="24"/>
          </w:rPr>
          <w:delText>Intermediate Event (Signal Event: Catch)</w:delText>
        </w:r>
        <w:r w:rsidDel="0058751D">
          <w:rPr>
            <w:szCs w:val="24"/>
          </w:rPr>
          <w:delText xml:space="preserve"> :</w:delText>
        </w:r>
      </w:del>
    </w:p>
    <w:p w14:paraId="12EC9D26" w14:textId="17AE084E" w:rsidR="00CA7D34" w:rsidDel="0058751D" w:rsidRDefault="00CA7D34">
      <w:pPr>
        <w:pStyle w:val="Heading1"/>
        <w:numPr>
          <w:ilvl w:val="0"/>
          <w:numId w:val="0"/>
        </w:numPr>
        <w:spacing w:after="0"/>
        <w:jc w:val="both"/>
        <w:rPr>
          <w:del w:id="7242" w:author="arkat" w:date="2017-09-25T14:49:00Z"/>
          <w:szCs w:val="24"/>
        </w:rPr>
        <w:pPrChange w:id="7243" w:author="arkat" w:date="2017-09-29T22:49:00Z">
          <w:pPr>
            <w:pStyle w:val="GambarBAB2"/>
            <w:numPr>
              <w:numId w:val="0"/>
            </w:numPr>
            <w:ind w:left="0" w:firstLine="0"/>
            <w:jc w:val="both"/>
          </w:pPr>
        </w:pPrChange>
      </w:pPr>
      <w:del w:id="7244" w:author="arkat" w:date="2017-09-25T14:49:00Z">
        <w:r w:rsidRPr="00216B55" w:rsidDel="0058751D">
          <w:rPr>
            <w:szCs w:val="24"/>
          </w:rPr>
          <w:delText>Intermediate Event (Signal Event: Throw)</w:delText>
        </w:r>
        <w:r w:rsidDel="0058751D">
          <w:rPr>
            <w:szCs w:val="24"/>
          </w:rPr>
          <w:delText xml:space="preserve"> :</w:delText>
        </w:r>
      </w:del>
    </w:p>
    <w:p w14:paraId="33738455" w14:textId="32D7FB27" w:rsidR="00CA7D34" w:rsidDel="0058751D" w:rsidRDefault="00CA7D34">
      <w:pPr>
        <w:pStyle w:val="Heading1"/>
        <w:numPr>
          <w:ilvl w:val="0"/>
          <w:numId w:val="0"/>
        </w:numPr>
        <w:spacing w:after="0"/>
        <w:jc w:val="both"/>
        <w:rPr>
          <w:del w:id="7245" w:author="arkat" w:date="2017-09-25T14:49:00Z"/>
          <w:szCs w:val="24"/>
        </w:rPr>
        <w:pPrChange w:id="7246" w:author="arkat" w:date="2017-09-29T22:49:00Z">
          <w:pPr>
            <w:pStyle w:val="GambarBAB2"/>
            <w:numPr>
              <w:numId w:val="0"/>
            </w:numPr>
            <w:ind w:left="0" w:firstLine="0"/>
            <w:jc w:val="both"/>
          </w:pPr>
        </w:pPrChange>
      </w:pPr>
      <w:del w:id="7247" w:author="arkat" w:date="2017-09-25T14:49:00Z">
        <w:r w:rsidRPr="00216B55" w:rsidDel="0058751D">
          <w:rPr>
            <w:szCs w:val="24"/>
          </w:rPr>
          <w:delText>Intermediate Event (Timer Event)</w:delText>
        </w:r>
        <w:r w:rsidDel="0058751D">
          <w:rPr>
            <w:szCs w:val="24"/>
          </w:rPr>
          <w:delText>:</w:delText>
        </w:r>
        <w:r w:rsidRPr="00CA7D34" w:rsidDel="0058751D">
          <w:rPr>
            <w:color w:val="2B2B2B"/>
            <w:szCs w:val="24"/>
            <w:shd w:val="clear" w:color="auto" w:fill="FFFFFF"/>
          </w:rPr>
          <w:delText xml:space="preserve"> </w:delText>
        </w:r>
        <w:r w:rsidRPr="00216B55" w:rsidDel="0058751D">
          <w:rPr>
            <w:color w:val="2B2B2B"/>
            <w:szCs w:val="24"/>
            <w:shd w:val="clear" w:color="auto" w:fill="FFFFFF"/>
          </w:rPr>
          <w:delText>Digunakan untuk menunjukkan adanya delay dalam proses, atau menjalankan aktivitas dalam rentang waktu tertentu.</w:delText>
        </w:r>
      </w:del>
    </w:p>
    <w:p w14:paraId="5CBDEC27" w14:textId="22CADC5D" w:rsidR="00CA7D34" w:rsidDel="0058751D" w:rsidRDefault="00CA7D34">
      <w:pPr>
        <w:pStyle w:val="Heading1"/>
        <w:numPr>
          <w:ilvl w:val="0"/>
          <w:numId w:val="0"/>
        </w:numPr>
        <w:spacing w:after="0"/>
        <w:jc w:val="both"/>
        <w:rPr>
          <w:del w:id="7248" w:author="arkat" w:date="2017-09-25T14:49:00Z"/>
          <w:szCs w:val="24"/>
        </w:rPr>
        <w:pPrChange w:id="7249" w:author="arkat" w:date="2017-09-29T22:49:00Z">
          <w:pPr>
            <w:pStyle w:val="GambarBAB2"/>
            <w:numPr>
              <w:numId w:val="0"/>
            </w:numPr>
            <w:ind w:left="0" w:firstLine="0"/>
            <w:jc w:val="both"/>
          </w:pPr>
        </w:pPrChange>
      </w:pPr>
    </w:p>
    <w:p w14:paraId="2D75F8F5" w14:textId="5B74A36A" w:rsidR="00CA7D34" w:rsidRPr="00BD1F00" w:rsidDel="0058751D" w:rsidRDefault="00CA7D34">
      <w:pPr>
        <w:pStyle w:val="Heading1"/>
        <w:numPr>
          <w:ilvl w:val="0"/>
          <w:numId w:val="0"/>
        </w:numPr>
        <w:spacing w:after="0"/>
        <w:jc w:val="both"/>
        <w:rPr>
          <w:del w:id="7250" w:author="arkat" w:date="2017-09-25T14:49:00Z"/>
        </w:rPr>
        <w:pPrChange w:id="7251" w:author="arkat" w:date="2017-09-29T22:49:00Z">
          <w:pPr>
            <w:pStyle w:val="GambarBAB2"/>
            <w:numPr>
              <w:numId w:val="0"/>
            </w:numPr>
            <w:ind w:left="0" w:firstLine="0"/>
            <w:jc w:val="both"/>
          </w:pPr>
        </w:pPrChange>
      </w:pPr>
    </w:p>
    <w:p w14:paraId="6E5B266C" w14:textId="4417C411" w:rsidR="00E14583" w:rsidRPr="00E14583" w:rsidDel="0058751D" w:rsidRDefault="00E14583">
      <w:pPr>
        <w:pStyle w:val="Heading1"/>
        <w:numPr>
          <w:ilvl w:val="0"/>
          <w:numId w:val="0"/>
        </w:numPr>
        <w:spacing w:after="0"/>
        <w:jc w:val="both"/>
        <w:rPr>
          <w:del w:id="7252" w:author="arkat" w:date="2017-09-25T14:49:00Z"/>
        </w:rPr>
        <w:pPrChange w:id="7253" w:author="arkat" w:date="2017-09-29T22:49:00Z">
          <w:pPr>
            <w:pStyle w:val="GambarBAB2"/>
            <w:numPr>
              <w:numId w:val="0"/>
            </w:numPr>
            <w:ind w:left="0" w:firstLine="0"/>
            <w:jc w:val="both"/>
          </w:pPr>
        </w:pPrChange>
      </w:pPr>
      <w:del w:id="7254" w:author="arkat" w:date="2017-09-25T14:49:00Z">
        <w:r w:rsidDel="0058751D">
          <w:rPr>
            <w:b w:val="0"/>
          </w:rPr>
          <w:delText>End Event</w:delText>
        </w:r>
      </w:del>
    </w:p>
    <w:p w14:paraId="229B3D46" w14:textId="5EC9A674" w:rsidR="00376989" w:rsidDel="0058751D" w:rsidRDefault="00376989">
      <w:pPr>
        <w:pStyle w:val="Heading1"/>
        <w:numPr>
          <w:ilvl w:val="0"/>
          <w:numId w:val="0"/>
        </w:numPr>
        <w:spacing w:after="0"/>
        <w:jc w:val="both"/>
        <w:rPr>
          <w:del w:id="7255" w:author="arkat" w:date="2017-09-25T14:49:00Z"/>
        </w:rPr>
        <w:pPrChange w:id="7256" w:author="arkat" w:date="2017-09-29T22:49:00Z">
          <w:pPr>
            <w:pStyle w:val="BodyText"/>
            <w:spacing w:after="0"/>
          </w:pPr>
        </w:pPrChange>
      </w:pPr>
    </w:p>
    <w:tbl>
      <w:tblPr>
        <w:tblStyle w:val="TableGrid"/>
        <w:tblW w:w="0" w:type="auto"/>
        <w:tblLook w:val="04A0" w:firstRow="1" w:lastRow="0" w:firstColumn="1" w:lastColumn="0" w:noHBand="0" w:noVBand="1"/>
      </w:tblPr>
      <w:tblGrid>
        <w:gridCol w:w="964"/>
        <w:gridCol w:w="223"/>
        <w:gridCol w:w="964"/>
        <w:gridCol w:w="963"/>
        <w:gridCol w:w="963"/>
        <w:gridCol w:w="963"/>
        <w:gridCol w:w="963"/>
        <w:gridCol w:w="963"/>
        <w:gridCol w:w="963"/>
      </w:tblGrid>
      <w:tr w:rsidR="006D247B" w:rsidDel="0058751D" w14:paraId="4E8E8224" w14:textId="0CB50A4F" w:rsidTr="006D247B">
        <w:trPr>
          <w:del w:id="7257" w:author="arkat" w:date="2017-09-25T14:49:00Z"/>
        </w:trPr>
        <w:tc>
          <w:tcPr>
            <w:tcW w:w="906" w:type="dxa"/>
          </w:tcPr>
          <w:p w14:paraId="501E4B9E" w14:textId="177817DE" w:rsidR="006D247B" w:rsidDel="0058751D" w:rsidRDefault="006D247B">
            <w:pPr>
              <w:pStyle w:val="Heading1"/>
              <w:numPr>
                <w:ilvl w:val="0"/>
                <w:numId w:val="0"/>
              </w:numPr>
              <w:spacing w:after="0"/>
              <w:jc w:val="both"/>
              <w:rPr>
                <w:del w:id="7258" w:author="arkat" w:date="2017-09-25T14:49:00Z"/>
              </w:rPr>
              <w:pPrChange w:id="7259" w:author="arkat" w:date="2017-09-29T22:49:00Z">
                <w:pPr>
                  <w:pStyle w:val="BodyText"/>
                  <w:spacing w:after="0"/>
                </w:pPr>
              </w:pPrChange>
            </w:pPr>
            <w:del w:id="7260" w:author="arkat" w:date="2017-09-25T14:49:00Z">
              <w:r w:rsidRPr="002E3C08" w:rsidDel="0058751D">
                <w:rPr>
                  <w:noProof/>
                  <w:szCs w:val="24"/>
                  <w:lang w:val="en-US"/>
                </w:rPr>
                <w:drawing>
                  <wp:inline distT="0" distB="0" distL="0" distR="0" wp14:anchorId="760CB3D4" wp14:editId="2C56EAA5">
                    <wp:extent cx="491490" cy="4914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3547C723" w14:textId="4767E6B1" w:rsidR="006D247B" w:rsidDel="0058751D" w:rsidRDefault="006D247B">
            <w:pPr>
              <w:pStyle w:val="Heading1"/>
              <w:numPr>
                <w:ilvl w:val="0"/>
                <w:numId w:val="0"/>
              </w:numPr>
              <w:spacing w:after="0"/>
              <w:jc w:val="both"/>
              <w:rPr>
                <w:del w:id="7261" w:author="arkat" w:date="2017-09-25T14:49:00Z"/>
              </w:rPr>
              <w:pPrChange w:id="7262" w:author="arkat" w:date="2017-09-29T22:49:00Z">
                <w:pPr>
                  <w:pStyle w:val="BodyText"/>
                  <w:spacing w:after="0"/>
                </w:pPr>
              </w:pPrChange>
            </w:pPr>
          </w:p>
        </w:tc>
        <w:tc>
          <w:tcPr>
            <w:tcW w:w="906" w:type="dxa"/>
          </w:tcPr>
          <w:p w14:paraId="1DAF6248" w14:textId="300D2C3C" w:rsidR="006D247B" w:rsidDel="0058751D" w:rsidRDefault="006D247B">
            <w:pPr>
              <w:pStyle w:val="Heading1"/>
              <w:numPr>
                <w:ilvl w:val="0"/>
                <w:numId w:val="0"/>
              </w:numPr>
              <w:spacing w:after="0"/>
              <w:jc w:val="both"/>
              <w:rPr>
                <w:del w:id="7263" w:author="arkat" w:date="2017-09-25T14:49:00Z"/>
              </w:rPr>
              <w:pPrChange w:id="7264" w:author="arkat" w:date="2017-09-29T22:49:00Z">
                <w:pPr>
                  <w:pStyle w:val="BodyText"/>
                  <w:spacing w:after="0"/>
                </w:pPr>
              </w:pPrChange>
            </w:pPr>
            <w:del w:id="7265" w:author="arkat" w:date="2017-09-25T14:49:00Z">
              <w:r w:rsidRPr="002E3C08" w:rsidDel="0058751D">
                <w:rPr>
                  <w:noProof/>
                  <w:szCs w:val="24"/>
                  <w:lang w:val="en-US"/>
                </w:rPr>
                <w:drawing>
                  <wp:inline distT="0" distB="0" distL="0" distR="0" wp14:anchorId="705A66C6" wp14:editId="1D748D17">
                    <wp:extent cx="491490" cy="4914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6C5A3274" w14:textId="4EA550C4" w:rsidR="006D247B" w:rsidDel="0058751D" w:rsidRDefault="006D247B">
            <w:pPr>
              <w:pStyle w:val="Heading1"/>
              <w:numPr>
                <w:ilvl w:val="0"/>
                <w:numId w:val="0"/>
              </w:numPr>
              <w:spacing w:after="0"/>
              <w:jc w:val="both"/>
              <w:rPr>
                <w:del w:id="7266" w:author="arkat" w:date="2017-09-25T14:49:00Z"/>
              </w:rPr>
              <w:pPrChange w:id="7267" w:author="arkat" w:date="2017-09-29T22:49:00Z">
                <w:pPr>
                  <w:pStyle w:val="BodyText"/>
                  <w:spacing w:after="0"/>
                </w:pPr>
              </w:pPrChange>
            </w:pPr>
            <w:del w:id="7268" w:author="arkat" w:date="2017-09-25T14:49:00Z">
              <w:r w:rsidRPr="002E3C08" w:rsidDel="0058751D">
                <w:rPr>
                  <w:noProof/>
                  <w:szCs w:val="24"/>
                  <w:lang w:val="en-US"/>
                </w:rPr>
                <w:drawing>
                  <wp:inline distT="0" distB="0" distL="0" distR="0" wp14:anchorId="6D43762D" wp14:editId="1B557A55">
                    <wp:extent cx="491490" cy="4914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5B4E8539" w14:textId="456CA838" w:rsidR="006D247B" w:rsidDel="0058751D" w:rsidRDefault="006D247B">
            <w:pPr>
              <w:pStyle w:val="Heading1"/>
              <w:numPr>
                <w:ilvl w:val="0"/>
                <w:numId w:val="0"/>
              </w:numPr>
              <w:spacing w:after="0"/>
              <w:jc w:val="both"/>
              <w:rPr>
                <w:del w:id="7269" w:author="arkat" w:date="2017-09-25T14:49:00Z"/>
              </w:rPr>
              <w:pPrChange w:id="7270" w:author="arkat" w:date="2017-09-29T22:49:00Z">
                <w:pPr>
                  <w:pStyle w:val="BodyText"/>
                  <w:spacing w:after="0"/>
                </w:pPr>
              </w:pPrChange>
            </w:pPr>
            <w:del w:id="7271" w:author="arkat" w:date="2017-09-25T14:49:00Z">
              <w:r w:rsidRPr="002E3C08" w:rsidDel="0058751D">
                <w:rPr>
                  <w:noProof/>
                  <w:szCs w:val="24"/>
                  <w:lang w:val="en-US"/>
                </w:rPr>
                <w:drawing>
                  <wp:inline distT="0" distB="0" distL="0" distR="0" wp14:anchorId="271A74A1" wp14:editId="3942D397">
                    <wp:extent cx="491490" cy="4914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6E59C9ED" w14:textId="57E1BFB8" w:rsidR="006D247B" w:rsidDel="0058751D" w:rsidRDefault="006D247B">
            <w:pPr>
              <w:pStyle w:val="Heading1"/>
              <w:numPr>
                <w:ilvl w:val="0"/>
                <w:numId w:val="0"/>
              </w:numPr>
              <w:spacing w:after="0"/>
              <w:jc w:val="both"/>
              <w:rPr>
                <w:del w:id="7272" w:author="arkat" w:date="2017-09-25T14:49:00Z"/>
              </w:rPr>
              <w:pPrChange w:id="7273" w:author="arkat" w:date="2017-09-29T22:49:00Z">
                <w:pPr>
                  <w:pStyle w:val="BodyText"/>
                  <w:spacing w:after="0"/>
                </w:pPr>
              </w:pPrChange>
            </w:pPr>
            <w:del w:id="7274" w:author="arkat" w:date="2017-09-25T14:49:00Z">
              <w:r w:rsidRPr="002E3C08" w:rsidDel="0058751D">
                <w:rPr>
                  <w:noProof/>
                  <w:szCs w:val="24"/>
                  <w:lang w:val="en-US"/>
                </w:rPr>
                <w:drawing>
                  <wp:inline distT="0" distB="0" distL="0" distR="0" wp14:anchorId="019E2A08" wp14:editId="53BC10FC">
                    <wp:extent cx="491490" cy="4914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05A46A5C" w14:textId="0EB1D7A9" w:rsidR="006D247B" w:rsidDel="0058751D" w:rsidRDefault="006D247B">
            <w:pPr>
              <w:pStyle w:val="Heading1"/>
              <w:numPr>
                <w:ilvl w:val="0"/>
                <w:numId w:val="0"/>
              </w:numPr>
              <w:spacing w:after="0"/>
              <w:jc w:val="both"/>
              <w:rPr>
                <w:del w:id="7275" w:author="arkat" w:date="2017-09-25T14:49:00Z"/>
              </w:rPr>
              <w:pPrChange w:id="7276" w:author="arkat" w:date="2017-09-29T22:49:00Z">
                <w:pPr>
                  <w:pStyle w:val="BodyText"/>
                  <w:spacing w:after="0"/>
                </w:pPr>
              </w:pPrChange>
            </w:pPr>
            <w:del w:id="7277" w:author="arkat" w:date="2017-09-25T14:49:00Z">
              <w:r w:rsidRPr="002E3C08" w:rsidDel="0058751D">
                <w:rPr>
                  <w:noProof/>
                  <w:szCs w:val="24"/>
                  <w:lang w:val="en-US"/>
                </w:rPr>
                <w:drawing>
                  <wp:inline distT="0" distB="0" distL="0" distR="0" wp14:anchorId="056E5A90" wp14:editId="70E4782C">
                    <wp:extent cx="491490" cy="4914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0F90F636" w14:textId="1EEEB30A" w:rsidR="006D247B" w:rsidDel="0058751D" w:rsidRDefault="006D247B">
            <w:pPr>
              <w:pStyle w:val="Heading1"/>
              <w:numPr>
                <w:ilvl w:val="0"/>
                <w:numId w:val="0"/>
              </w:numPr>
              <w:spacing w:after="0"/>
              <w:jc w:val="both"/>
              <w:rPr>
                <w:del w:id="7278" w:author="arkat" w:date="2017-09-25T14:49:00Z"/>
              </w:rPr>
              <w:pPrChange w:id="7279" w:author="arkat" w:date="2017-09-29T22:49:00Z">
                <w:pPr>
                  <w:pStyle w:val="BodyText"/>
                  <w:spacing w:after="0"/>
                </w:pPr>
              </w:pPrChange>
            </w:pPr>
            <w:del w:id="7280" w:author="arkat" w:date="2017-09-25T14:49:00Z">
              <w:r w:rsidRPr="002E3C08" w:rsidDel="0058751D">
                <w:rPr>
                  <w:noProof/>
                  <w:szCs w:val="24"/>
                  <w:lang w:val="en-US"/>
                </w:rPr>
                <w:drawing>
                  <wp:inline distT="0" distB="0" distL="0" distR="0" wp14:anchorId="5F182857" wp14:editId="07E32E04">
                    <wp:extent cx="491490" cy="4914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7" w:type="dxa"/>
          </w:tcPr>
          <w:p w14:paraId="47421E3A" w14:textId="5355FA05" w:rsidR="006D247B" w:rsidDel="0058751D" w:rsidRDefault="006D247B">
            <w:pPr>
              <w:pStyle w:val="Heading1"/>
              <w:numPr>
                <w:ilvl w:val="0"/>
                <w:numId w:val="0"/>
              </w:numPr>
              <w:spacing w:after="0"/>
              <w:jc w:val="both"/>
              <w:rPr>
                <w:del w:id="7281" w:author="arkat" w:date="2017-09-25T14:49:00Z"/>
              </w:rPr>
              <w:pPrChange w:id="7282" w:author="arkat" w:date="2017-09-29T22:49:00Z">
                <w:pPr>
                  <w:pStyle w:val="BodyText"/>
                  <w:spacing w:after="0"/>
                </w:pPr>
              </w:pPrChange>
            </w:pPr>
            <w:del w:id="7283" w:author="arkat" w:date="2017-09-25T14:49:00Z">
              <w:r w:rsidRPr="002E3C08" w:rsidDel="0058751D">
                <w:rPr>
                  <w:noProof/>
                  <w:szCs w:val="24"/>
                  <w:lang w:val="en-US"/>
                </w:rPr>
                <w:drawing>
                  <wp:inline distT="0" distB="0" distL="0" distR="0" wp14:anchorId="752D52E4" wp14:editId="31691703">
                    <wp:extent cx="491490" cy="491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r>
    </w:tbl>
    <w:p w14:paraId="4B6BCA6E" w14:textId="2E8DBCB4" w:rsidR="006D247B" w:rsidRPr="006D247B" w:rsidDel="0058751D" w:rsidRDefault="006D247B">
      <w:pPr>
        <w:pStyle w:val="Heading1"/>
        <w:numPr>
          <w:ilvl w:val="0"/>
          <w:numId w:val="0"/>
        </w:numPr>
        <w:spacing w:after="0"/>
        <w:jc w:val="both"/>
        <w:rPr>
          <w:del w:id="7284" w:author="arkat" w:date="2017-09-25T14:49:00Z"/>
          <w:lang w:val="en-US"/>
        </w:rPr>
        <w:pPrChange w:id="7285" w:author="arkat" w:date="2017-09-29T22:49:00Z">
          <w:pPr>
            <w:pStyle w:val="BodyText"/>
            <w:spacing w:after="0"/>
          </w:pPr>
        </w:pPrChange>
      </w:pPr>
      <w:del w:id="7286" w:author="arkat" w:date="2017-09-25T14:49:00Z">
        <w:r w:rsidDel="0058751D">
          <w:rPr>
            <w:lang w:val="en-US"/>
          </w:rPr>
          <w:delText xml:space="preserve">None, </w:delText>
        </w:r>
      </w:del>
    </w:p>
    <w:p w14:paraId="721A4E41" w14:textId="0E8D1950" w:rsidR="006D247B" w:rsidDel="0058751D" w:rsidRDefault="006D247B">
      <w:pPr>
        <w:pStyle w:val="Heading1"/>
        <w:numPr>
          <w:ilvl w:val="0"/>
          <w:numId w:val="0"/>
        </w:numPr>
        <w:spacing w:after="0"/>
        <w:jc w:val="both"/>
        <w:rPr>
          <w:del w:id="7287" w:author="arkat" w:date="2017-09-25T14:49:00Z"/>
        </w:rPr>
        <w:pPrChange w:id="7288" w:author="arkat" w:date="2017-09-29T22:49:00Z">
          <w:pPr>
            <w:pStyle w:val="BodyText"/>
            <w:spacing w:after="0"/>
          </w:pPr>
        </w:pPrChange>
      </w:pPr>
    </w:p>
    <w:p w14:paraId="0E233FE9" w14:textId="4A5914B7" w:rsidR="006D247B" w:rsidDel="0058751D" w:rsidRDefault="006D247B">
      <w:pPr>
        <w:pStyle w:val="Heading1"/>
        <w:numPr>
          <w:ilvl w:val="0"/>
          <w:numId w:val="0"/>
        </w:numPr>
        <w:spacing w:after="0"/>
        <w:jc w:val="both"/>
        <w:rPr>
          <w:del w:id="7289" w:author="arkat" w:date="2017-09-25T14:49:00Z"/>
          <w:color w:val="2B2B2B"/>
          <w:szCs w:val="24"/>
          <w:shd w:val="clear" w:color="auto" w:fill="FFFFFF"/>
        </w:rPr>
        <w:pPrChange w:id="7290" w:author="arkat" w:date="2017-09-29T22:49:00Z">
          <w:pPr>
            <w:pStyle w:val="BodyText"/>
            <w:spacing w:after="0"/>
          </w:pPr>
        </w:pPrChange>
      </w:pPr>
      <w:del w:id="7291" w:author="arkat" w:date="2017-09-25T14:49:00Z">
        <w:r w:rsidRPr="00216B55" w:rsidDel="0058751D">
          <w:rPr>
            <w:szCs w:val="24"/>
          </w:rPr>
          <w:delText>End Event (None)</w:delText>
        </w:r>
        <w:r w:rsidDel="0058751D">
          <w:rPr>
            <w:szCs w:val="24"/>
            <w:lang w:val="en-US"/>
          </w:rPr>
          <w:delText xml:space="preserve"> : </w:delText>
        </w:r>
        <w:r w:rsidRPr="00216B55" w:rsidDel="0058751D">
          <w:rPr>
            <w:color w:val="2B2B2B"/>
            <w:szCs w:val="24"/>
            <w:shd w:val="clear" w:color="auto" w:fill="FFFFFF"/>
          </w:rPr>
          <w:delText>Event yang menunjukkan berakhirnya suatu proses bisnis, dan Intermediate x.</w:delText>
        </w:r>
      </w:del>
    </w:p>
    <w:p w14:paraId="79793F80" w14:textId="22FD4681" w:rsidR="006D247B" w:rsidRPr="006D247B" w:rsidDel="0058751D" w:rsidRDefault="006D247B">
      <w:pPr>
        <w:pStyle w:val="Heading1"/>
        <w:numPr>
          <w:ilvl w:val="0"/>
          <w:numId w:val="0"/>
        </w:numPr>
        <w:spacing w:after="0"/>
        <w:jc w:val="both"/>
        <w:rPr>
          <w:del w:id="7292" w:author="arkat" w:date="2017-09-25T14:49:00Z"/>
          <w:szCs w:val="24"/>
          <w:lang w:val="en-US"/>
        </w:rPr>
        <w:pPrChange w:id="7293" w:author="arkat" w:date="2017-09-29T22:49:00Z">
          <w:pPr>
            <w:pStyle w:val="BodyText"/>
            <w:spacing w:after="0"/>
          </w:pPr>
        </w:pPrChange>
      </w:pPr>
      <w:del w:id="7294" w:author="arkat" w:date="2017-09-25T14:49:00Z">
        <w:r w:rsidRPr="00216B55" w:rsidDel="0058751D">
          <w:rPr>
            <w:szCs w:val="24"/>
          </w:rPr>
          <w:delText>End Event (Cancel Event)</w:delText>
        </w:r>
        <w:r w:rsidDel="0058751D">
          <w:rPr>
            <w:szCs w:val="24"/>
            <w:lang w:val="en-US"/>
          </w:rPr>
          <w:delText xml:space="preserve"> :</w:delText>
        </w:r>
      </w:del>
    </w:p>
    <w:p w14:paraId="3B9799E9" w14:textId="7E9B9622" w:rsidR="006D247B" w:rsidRPr="006D247B" w:rsidDel="0058751D" w:rsidRDefault="006D247B">
      <w:pPr>
        <w:pStyle w:val="Heading1"/>
        <w:numPr>
          <w:ilvl w:val="0"/>
          <w:numId w:val="0"/>
        </w:numPr>
        <w:spacing w:after="0"/>
        <w:jc w:val="both"/>
        <w:rPr>
          <w:del w:id="7295" w:author="arkat" w:date="2017-09-25T14:49:00Z"/>
          <w:szCs w:val="24"/>
          <w:lang w:val="en-US"/>
        </w:rPr>
        <w:pPrChange w:id="7296" w:author="arkat" w:date="2017-09-29T22:49:00Z">
          <w:pPr>
            <w:pStyle w:val="BodyText"/>
            <w:spacing w:after="0"/>
          </w:pPr>
        </w:pPrChange>
      </w:pPr>
      <w:del w:id="7297" w:author="arkat" w:date="2017-09-25T14:49:00Z">
        <w:r w:rsidRPr="00216B55" w:rsidDel="0058751D">
          <w:rPr>
            <w:szCs w:val="24"/>
          </w:rPr>
          <w:delText>End Event (Compensation Event)</w:delText>
        </w:r>
        <w:r w:rsidDel="0058751D">
          <w:rPr>
            <w:szCs w:val="24"/>
            <w:lang w:val="en-US"/>
          </w:rPr>
          <w:delText xml:space="preserve"> :</w:delText>
        </w:r>
      </w:del>
    </w:p>
    <w:p w14:paraId="65D3C2CE" w14:textId="604F18C6" w:rsidR="006D247B" w:rsidRPr="006D247B" w:rsidDel="0058751D" w:rsidRDefault="006D247B">
      <w:pPr>
        <w:pStyle w:val="Heading1"/>
        <w:numPr>
          <w:ilvl w:val="0"/>
          <w:numId w:val="0"/>
        </w:numPr>
        <w:spacing w:after="0"/>
        <w:jc w:val="both"/>
        <w:rPr>
          <w:del w:id="7298" w:author="arkat" w:date="2017-09-25T14:49:00Z"/>
          <w:szCs w:val="24"/>
          <w:lang w:val="en-US"/>
        </w:rPr>
        <w:pPrChange w:id="7299" w:author="arkat" w:date="2017-09-29T22:49:00Z">
          <w:pPr>
            <w:pStyle w:val="BodyText"/>
            <w:spacing w:after="0"/>
          </w:pPr>
        </w:pPrChange>
      </w:pPr>
      <w:del w:id="7300" w:author="arkat" w:date="2017-09-25T14:49:00Z">
        <w:r w:rsidRPr="00216B55" w:rsidDel="0058751D">
          <w:rPr>
            <w:szCs w:val="24"/>
          </w:rPr>
          <w:delText>End Event (Error Event)</w:delText>
        </w:r>
        <w:r w:rsidDel="0058751D">
          <w:rPr>
            <w:szCs w:val="24"/>
            <w:lang w:val="en-US"/>
          </w:rPr>
          <w:delText>:</w:delText>
        </w:r>
      </w:del>
    </w:p>
    <w:p w14:paraId="1F863B67" w14:textId="0875FB2F" w:rsidR="006D247B" w:rsidRPr="006D247B" w:rsidDel="0058751D" w:rsidRDefault="006D247B">
      <w:pPr>
        <w:pStyle w:val="Heading1"/>
        <w:numPr>
          <w:ilvl w:val="0"/>
          <w:numId w:val="0"/>
        </w:numPr>
        <w:spacing w:after="0"/>
        <w:jc w:val="both"/>
        <w:rPr>
          <w:del w:id="7301" w:author="arkat" w:date="2017-09-25T14:49:00Z"/>
          <w:szCs w:val="24"/>
          <w:lang w:val="en-US"/>
        </w:rPr>
        <w:pPrChange w:id="7302" w:author="arkat" w:date="2017-09-29T22:49:00Z">
          <w:pPr>
            <w:pStyle w:val="BodyText"/>
            <w:spacing w:after="0"/>
          </w:pPr>
        </w:pPrChange>
      </w:pPr>
      <w:del w:id="7303" w:author="arkat" w:date="2017-09-25T14:49:00Z">
        <w:r w:rsidRPr="00216B55" w:rsidDel="0058751D">
          <w:rPr>
            <w:szCs w:val="24"/>
          </w:rPr>
          <w:delText>End Event (Escalation Event)</w:delText>
        </w:r>
        <w:r w:rsidDel="0058751D">
          <w:rPr>
            <w:szCs w:val="24"/>
            <w:lang w:val="en-US"/>
          </w:rPr>
          <w:delText xml:space="preserve"> :</w:delText>
        </w:r>
      </w:del>
    </w:p>
    <w:p w14:paraId="1DBE13AA" w14:textId="5531B8AA" w:rsidR="006D247B" w:rsidRPr="006D247B" w:rsidDel="0058751D" w:rsidRDefault="006D247B">
      <w:pPr>
        <w:pStyle w:val="Heading1"/>
        <w:numPr>
          <w:ilvl w:val="0"/>
          <w:numId w:val="0"/>
        </w:numPr>
        <w:spacing w:after="0"/>
        <w:jc w:val="both"/>
        <w:rPr>
          <w:del w:id="7304" w:author="arkat" w:date="2017-09-25T14:49:00Z"/>
          <w:szCs w:val="24"/>
          <w:lang w:val="en-US"/>
        </w:rPr>
        <w:pPrChange w:id="7305" w:author="arkat" w:date="2017-09-29T22:49:00Z">
          <w:pPr>
            <w:pStyle w:val="BodyText"/>
            <w:spacing w:after="0"/>
          </w:pPr>
        </w:pPrChange>
      </w:pPr>
      <w:del w:id="7306" w:author="arkat" w:date="2017-09-25T14:49:00Z">
        <w:r w:rsidRPr="00216B55" w:rsidDel="0058751D">
          <w:rPr>
            <w:szCs w:val="24"/>
          </w:rPr>
          <w:delText>End Event (Message Event)</w:delText>
        </w:r>
        <w:r w:rsidDel="0058751D">
          <w:rPr>
            <w:szCs w:val="24"/>
            <w:lang w:val="en-US"/>
          </w:rPr>
          <w:delText xml:space="preserve"> :</w:delText>
        </w:r>
      </w:del>
    </w:p>
    <w:p w14:paraId="2B1361A7" w14:textId="42F9A35B" w:rsidR="006D247B" w:rsidRPr="006D247B" w:rsidDel="0058751D" w:rsidRDefault="006D247B">
      <w:pPr>
        <w:pStyle w:val="Heading1"/>
        <w:numPr>
          <w:ilvl w:val="0"/>
          <w:numId w:val="0"/>
        </w:numPr>
        <w:spacing w:after="0"/>
        <w:jc w:val="both"/>
        <w:rPr>
          <w:del w:id="7307" w:author="arkat" w:date="2017-09-25T14:49:00Z"/>
          <w:szCs w:val="24"/>
          <w:lang w:val="en-US"/>
        </w:rPr>
        <w:pPrChange w:id="7308" w:author="arkat" w:date="2017-09-29T22:49:00Z">
          <w:pPr>
            <w:pStyle w:val="BodyText"/>
            <w:spacing w:after="0"/>
          </w:pPr>
        </w:pPrChange>
      </w:pPr>
      <w:del w:id="7309" w:author="arkat" w:date="2017-09-25T14:49:00Z">
        <w:r w:rsidRPr="00216B55" w:rsidDel="0058751D">
          <w:rPr>
            <w:szCs w:val="24"/>
          </w:rPr>
          <w:delText>End Event (Multiple Event)</w:delText>
        </w:r>
        <w:r w:rsidDel="0058751D">
          <w:rPr>
            <w:szCs w:val="24"/>
            <w:lang w:val="en-US"/>
          </w:rPr>
          <w:delText xml:space="preserve"> :</w:delText>
        </w:r>
      </w:del>
    </w:p>
    <w:p w14:paraId="7988CE84" w14:textId="1EAC6D34" w:rsidR="006D247B" w:rsidRPr="006D247B" w:rsidDel="0058751D" w:rsidRDefault="006D247B">
      <w:pPr>
        <w:pStyle w:val="Heading1"/>
        <w:numPr>
          <w:ilvl w:val="0"/>
          <w:numId w:val="0"/>
        </w:numPr>
        <w:spacing w:after="0"/>
        <w:jc w:val="both"/>
        <w:rPr>
          <w:del w:id="7310" w:author="arkat" w:date="2017-09-25T14:49:00Z"/>
          <w:szCs w:val="24"/>
          <w:lang w:val="en-US"/>
        </w:rPr>
        <w:pPrChange w:id="7311" w:author="arkat" w:date="2017-09-29T22:49:00Z">
          <w:pPr>
            <w:pStyle w:val="BodyText"/>
            <w:spacing w:after="0"/>
          </w:pPr>
        </w:pPrChange>
      </w:pPr>
      <w:del w:id="7312" w:author="arkat" w:date="2017-09-25T14:49:00Z">
        <w:r w:rsidRPr="00216B55" w:rsidDel="0058751D">
          <w:rPr>
            <w:szCs w:val="24"/>
          </w:rPr>
          <w:delText>End Event (Signal Event)</w:delText>
        </w:r>
        <w:r w:rsidDel="0058751D">
          <w:rPr>
            <w:szCs w:val="24"/>
            <w:lang w:val="en-US"/>
          </w:rPr>
          <w:delText xml:space="preserve"> :</w:delText>
        </w:r>
      </w:del>
    </w:p>
    <w:p w14:paraId="53FE7851" w14:textId="508C53D2" w:rsidR="006D247B" w:rsidRPr="006D247B" w:rsidDel="0058751D" w:rsidRDefault="006D247B">
      <w:pPr>
        <w:pStyle w:val="Heading1"/>
        <w:numPr>
          <w:ilvl w:val="0"/>
          <w:numId w:val="0"/>
        </w:numPr>
        <w:spacing w:after="0"/>
        <w:jc w:val="both"/>
        <w:rPr>
          <w:del w:id="7313" w:author="arkat" w:date="2017-09-25T14:49:00Z"/>
          <w:szCs w:val="24"/>
          <w:lang w:val="en-US"/>
        </w:rPr>
        <w:pPrChange w:id="7314" w:author="arkat" w:date="2017-09-29T22:49:00Z">
          <w:pPr>
            <w:pStyle w:val="BodyText"/>
            <w:spacing w:after="0"/>
          </w:pPr>
        </w:pPrChange>
      </w:pPr>
      <w:del w:id="7315" w:author="arkat" w:date="2017-09-25T14:49:00Z">
        <w:r w:rsidRPr="00216B55" w:rsidDel="0058751D">
          <w:rPr>
            <w:szCs w:val="24"/>
          </w:rPr>
          <w:delText>End Event (Terminate Event)</w:delText>
        </w:r>
        <w:r w:rsidDel="0058751D">
          <w:rPr>
            <w:szCs w:val="24"/>
            <w:lang w:val="en-US"/>
          </w:rPr>
          <w:delText>:</w:delText>
        </w:r>
      </w:del>
    </w:p>
    <w:p w14:paraId="092DA286" w14:textId="327873E2" w:rsidR="006D247B" w:rsidDel="0058751D" w:rsidRDefault="006D247B">
      <w:pPr>
        <w:pStyle w:val="Heading1"/>
        <w:numPr>
          <w:ilvl w:val="0"/>
          <w:numId w:val="0"/>
        </w:numPr>
        <w:spacing w:after="0"/>
        <w:jc w:val="both"/>
        <w:rPr>
          <w:del w:id="7316" w:author="arkat" w:date="2017-09-25T14:49:00Z"/>
          <w:color w:val="2B2B2B"/>
          <w:szCs w:val="24"/>
          <w:shd w:val="clear" w:color="auto" w:fill="FFFFFF"/>
        </w:rPr>
        <w:pPrChange w:id="7317" w:author="arkat" w:date="2017-09-29T22:49:00Z">
          <w:pPr>
            <w:pStyle w:val="BodyText"/>
            <w:spacing w:after="0"/>
          </w:pPr>
        </w:pPrChange>
      </w:pPr>
    </w:p>
    <w:p w14:paraId="54721466" w14:textId="45371070" w:rsidR="006D247B" w:rsidRPr="006D247B" w:rsidDel="0058751D" w:rsidRDefault="006D247B">
      <w:pPr>
        <w:pStyle w:val="Heading1"/>
        <w:numPr>
          <w:ilvl w:val="0"/>
          <w:numId w:val="0"/>
        </w:numPr>
        <w:spacing w:after="0"/>
        <w:jc w:val="both"/>
        <w:rPr>
          <w:del w:id="7318" w:author="arkat" w:date="2017-09-25T14:49:00Z"/>
          <w:color w:val="2B2B2B"/>
          <w:szCs w:val="24"/>
          <w:shd w:val="clear" w:color="auto" w:fill="FFFFFF"/>
          <w:lang w:val="en-US"/>
        </w:rPr>
        <w:pPrChange w:id="7319" w:author="arkat" w:date="2017-09-29T22:49:00Z">
          <w:pPr>
            <w:pStyle w:val="BodyText"/>
            <w:spacing w:after="0"/>
          </w:pPr>
        </w:pPrChange>
      </w:pPr>
      <w:del w:id="7320" w:author="arkat" w:date="2017-09-25T14:49:00Z">
        <w:r w:rsidRPr="006D247B" w:rsidDel="0058751D">
          <w:rPr>
            <w:b w:val="0"/>
            <w:color w:val="2B2B2B"/>
            <w:szCs w:val="24"/>
            <w:shd w:val="clear" w:color="auto" w:fill="FFFFFF"/>
            <w:lang w:val="en-US"/>
          </w:rPr>
          <w:delText>Task</w:delText>
        </w:r>
      </w:del>
    </w:p>
    <w:p w14:paraId="37856E8A" w14:textId="6C7E730C" w:rsidR="006D247B" w:rsidDel="0058751D" w:rsidRDefault="006D247B">
      <w:pPr>
        <w:pStyle w:val="Heading1"/>
        <w:numPr>
          <w:ilvl w:val="0"/>
          <w:numId w:val="0"/>
        </w:numPr>
        <w:spacing w:after="0"/>
        <w:jc w:val="both"/>
        <w:rPr>
          <w:del w:id="7321" w:author="arkat" w:date="2017-09-25T14:49:00Z"/>
          <w:lang w:val="en-US"/>
        </w:rPr>
        <w:pPrChange w:id="7322" w:author="arkat" w:date="2017-09-29T22:49:00Z">
          <w:pPr>
            <w:pStyle w:val="BodyText"/>
            <w:spacing w:after="0"/>
          </w:pPr>
        </w:pPrChange>
      </w:pPr>
    </w:p>
    <w:tbl>
      <w:tblPr>
        <w:tblStyle w:val="TableGrid"/>
        <w:tblW w:w="0" w:type="auto"/>
        <w:tblLook w:val="04A0" w:firstRow="1" w:lastRow="0" w:firstColumn="1" w:lastColumn="0" w:noHBand="0" w:noVBand="1"/>
      </w:tblPr>
      <w:tblGrid>
        <w:gridCol w:w="937"/>
        <w:gridCol w:w="868"/>
        <w:gridCol w:w="838"/>
        <w:gridCol w:w="887"/>
        <w:gridCol w:w="863"/>
        <w:gridCol w:w="868"/>
        <w:gridCol w:w="863"/>
        <w:gridCol w:w="887"/>
        <w:gridCol w:w="918"/>
      </w:tblGrid>
      <w:tr w:rsidR="006D247B" w:rsidDel="0058751D" w14:paraId="3B8F3EFE" w14:textId="5830630E" w:rsidTr="006D247B">
        <w:trPr>
          <w:del w:id="7323" w:author="arkat" w:date="2017-09-25T14:49:00Z"/>
        </w:trPr>
        <w:tc>
          <w:tcPr>
            <w:tcW w:w="1065" w:type="dxa"/>
          </w:tcPr>
          <w:p w14:paraId="36DFAF7F" w14:textId="7950092D" w:rsidR="006D247B" w:rsidDel="0058751D" w:rsidRDefault="006D247B">
            <w:pPr>
              <w:pStyle w:val="Heading1"/>
              <w:numPr>
                <w:ilvl w:val="0"/>
                <w:numId w:val="0"/>
              </w:numPr>
              <w:spacing w:after="0"/>
              <w:jc w:val="both"/>
              <w:rPr>
                <w:del w:id="7324" w:author="arkat" w:date="2017-09-25T14:49:00Z"/>
                <w:lang w:val="en-US"/>
              </w:rPr>
              <w:pPrChange w:id="7325" w:author="arkat" w:date="2017-09-29T22:49:00Z">
                <w:pPr>
                  <w:pStyle w:val="BodyText"/>
                  <w:spacing w:after="0"/>
                </w:pPr>
              </w:pPrChange>
            </w:pPr>
            <w:del w:id="7326" w:author="arkat" w:date="2017-09-25T14:49:00Z">
              <w:r w:rsidRPr="002E3C08" w:rsidDel="0058751D">
                <w:rPr>
                  <w:noProof/>
                  <w:szCs w:val="24"/>
                  <w:lang w:val="en-US"/>
                </w:rPr>
                <w:drawing>
                  <wp:inline distT="0" distB="0" distL="0" distR="0" wp14:anchorId="29FB9896" wp14:editId="27A4937A">
                    <wp:extent cx="553512" cy="358411"/>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2278" cy="364087"/>
                            </a:xfrm>
                            <a:prstGeom prst="rect">
                              <a:avLst/>
                            </a:prstGeom>
                            <a:noFill/>
                            <a:ln>
                              <a:noFill/>
                            </a:ln>
                          </pic:spPr>
                        </pic:pic>
                      </a:graphicData>
                    </a:graphic>
                  </wp:inline>
                </w:drawing>
              </w:r>
            </w:del>
          </w:p>
        </w:tc>
        <w:tc>
          <w:tcPr>
            <w:tcW w:w="981" w:type="dxa"/>
          </w:tcPr>
          <w:p w14:paraId="3E5C74E7" w14:textId="689A0D10" w:rsidR="006D247B" w:rsidDel="0058751D" w:rsidRDefault="006D247B">
            <w:pPr>
              <w:pStyle w:val="Heading1"/>
              <w:numPr>
                <w:ilvl w:val="0"/>
                <w:numId w:val="0"/>
              </w:numPr>
              <w:spacing w:after="0"/>
              <w:jc w:val="both"/>
              <w:rPr>
                <w:del w:id="7327" w:author="arkat" w:date="2017-09-25T14:49:00Z"/>
                <w:lang w:val="en-US"/>
              </w:rPr>
              <w:pPrChange w:id="7328" w:author="arkat" w:date="2017-09-29T22:49:00Z">
                <w:pPr>
                  <w:pStyle w:val="BodyText"/>
                  <w:spacing w:after="0"/>
                </w:pPr>
              </w:pPrChange>
            </w:pPr>
            <w:del w:id="7329" w:author="arkat" w:date="2017-09-25T14:49:00Z">
              <w:r w:rsidRPr="002E3C08" w:rsidDel="0058751D">
                <w:rPr>
                  <w:noProof/>
                  <w:szCs w:val="24"/>
                  <w:lang w:val="en-US"/>
                </w:rPr>
                <w:drawing>
                  <wp:inline distT="0" distB="0" distL="0" distR="0" wp14:anchorId="47D193DD" wp14:editId="6FBA6A70">
                    <wp:extent cx="499462" cy="323413"/>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12071" cy="331578"/>
                            </a:xfrm>
                            <a:prstGeom prst="rect">
                              <a:avLst/>
                            </a:prstGeom>
                            <a:noFill/>
                            <a:ln>
                              <a:noFill/>
                            </a:ln>
                          </pic:spPr>
                        </pic:pic>
                      </a:graphicData>
                    </a:graphic>
                  </wp:inline>
                </w:drawing>
              </w:r>
            </w:del>
          </w:p>
        </w:tc>
        <w:tc>
          <w:tcPr>
            <w:tcW w:w="946" w:type="dxa"/>
          </w:tcPr>
          <w:p w14:paraId="7BFD8C9E" w14:textId="4B1C69F1" w:rsidR="006D247B" w:rsidDel="0058751D" w:rsidRDefault="006D247B">
            <w:pPr>
              <w:pStyle w:val="Heading1"/>
              <w:numPr>
                <w:ilvl w:val="0"/>
                <w:numId w:val="0"/>
              </w:numPr>
              <w:spacing w:after="0"/>
              <w:jc w:val="both"/>
              <w:rPr>
                <w:del w:id="7330" w:author="arkat" w:date="2017-09-25T14:49:00Z"/>
                <w:lang w:val="en-US"/>
              </w:rPr>
              <w:pPrChange w:id="7331" w:author="arkat" w:date="2017-09-29T22:49:00Z">
                <w:pPr>
                  <w:pStyle w:val="BodyText"/>
                  <w:spacing w:after="0"/>
                </w:pPr>
              </w:pPrChange>
            </w:pPr>
            <w:del w:id="7332" w:author="arkat" w:date="2017-09-25T14:49:00Z">
              <w:r w:rsidRPr="002E3C08" w:rsidDel="0058751D">
                <w:rPr>
                  <w:noProof/>
                  <w:szCs w:val="24"/>
                  <w:lang w:val="en-US"/>
                </w:rPr>
                <w:drawing>
                  <wp:inline distT="0" distB="0" distL="0" distR="0" wp14:anchorId="0175B76B" wp14:editId="5D923097">
                    <wp:extent cx="468726" cy="299453"/>
                    <wp:effectExtent l="0" t="0" r="762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81373" cy="307533"/>
                            </a:xfrm>
                            <a:prstGeom prst="rect">
                              <a:avLst/>
                            </a:prstGeom>
                            <a:noFill/>
                            <a:ln>
                              <a:noFill/>
                            </a:ln>
                          </pic:spPr>
                        </pic:pic>
                      </a:graphicData>
                    </a:graphic>
                  </wp:inline>
                </w:drawing>
              </w:r>
            </w:del>
          </w:p>
        </w:tc>
        <w:tc>
          <w:tcPr>
            <w:tcW w:w="1005" w:type="dxa"/>
          </w:tcPr>
          <w:p w14:paraId="49088D46" w14:textId="27D7AEA8" w:rsidR="006D247B" w:rsidDel="0058751D" w:rsidRDefault="006D247B">
            <w:pPr>
              <w:pStyle w:val="Heading1"/>
              <w:numPr>
                <w:ilvl w:val="0"/>
                <w:numId w:val="0"/>
              </w:numPr>
              <w:spacing w:after="0"/>
              <w:jc w:val="both"/>
              <w:rPr>
                <w:del w:id="7333" w:author="arkat" w:date="2017-09-25T14:49:00Z"/>
                <w:lang w:val="en-US"/>
              </w:rPr>
              <w:pPrChange w:id="7334" w:author="arkat" w:date="2017-09-29T22:49:00Z">
                <w:pPr>
                  <w:pStyle w:val="BodyText"/>
                  <w:spacing w:after="0"/>
                </w:pPr>
              </w:pPrChange>
            </w:pPr>
            <w:del w:id="7335" w:author="arkat" w:date="2017-09-25T14:49:00Z">
              <w:r w:rsidRPr="002E3C08" w:rsidDel="0058751D">
                <w:rPr>
                  <w:noProof/>
                  <w:szCs w:val="24"/>
                  <w:lang w:val="en-US"/>
                </w:rPr>
                <w:drawing>
                  <wp:inline distT="0" distB="0" distL="0" distR="0" wp14:anchorId="2A0D808C" wp14:editId="4C5EEBE5">
                    <wp:extent cx="507146" cy="32566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2400" cy="335460"/>
                            </a:xfrm>
                            <a:prstGeom prst="rect">
                              <a:avLst/>
                            </a:prstGeom>
                            <a:noFill/>
                            <a:ln>
                              <a:noFill/>
                            </a:ln>
                          </pic:spPr>
                        </pic:pic>
                      </a:graphicData>
                    </a:graphic>
                  </wp:inline>
                </w:drawing>
              </w:r>
            </w:del>
          </w:p>
        </w:tc>
        <w:tc>
          <w:tcPr>
            <w:tcW w:w="975" w:type="dxa"/>
          </w:tcPr>
          <w:p w14:paraId="68208447" w14:textId="7C24BCBE" w:rsidR="006D247B" w:rsidDel="0058751D" w:rsidRDefault="006D247B">
            <w:pPr>
              <w:pStyle w:val="Heading1"/>
              <w:numPr>
                <w:ilvl w:val="0"/>
                <w:numId w:val="0"/>
              </w:numPr>
              <w:spacing w:after="0"/>
              <w:jc w:val="both"/>
              <w:rPr>
                <w:del w:id="7336" w:author="arkat" w:date="2017-09-25T14:49:00Z"/>
                <w:lang w:val="en-US"/>
              </w:rPr>
              <w:pPrChange w:id="7337" w:author="arkat" w:date="2017-09-29T22:49:00Z">
                <w:pPr>
                  <w:pStyle w:val="BodyText"/>
                  <w:spacing w:after="0"/>
                </w:pPr>
              </w:pPrChange>
            </w:pPr>
            <w:del w:id="7338" w:author="arkat" w:date="2017-09-25T14:49:00Z">
              <w:r w:rsidRPr="002E3C08" w:rsidDel="0058751D">
                <w:rPr>
                  <w:noProof/>
                  <w:szCs w:val="24"/>
                  <w:lang w:val="en-US"/>
                </w:rPr>
                <w:drawing>
                  <wp:inline distT="0" distB="0" distL="0" distR="0" wp14:anchorId="2BE1C355" wp14:editId="708C7E44">
                    <wp:extent cx="491490" cy="313996"/>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6271" cy="323439"/>
                            </a:xfrm>
                            <a:prstGeom prst="rect">
                              <a:avLst/>
                            </a:prstGeom>
                            <a:noFill/>
                            <a:ln>
                              <a:noFill/>
                            </a:ln>
                          </pic:spPr>
                        </pic:pic>
                      </a:graphicData>
                    </a:graphic>
                  </wp:inline>
                </w:drawing>
              </w:r>
            </w:del>
          </w:p>
        </w:tc>
        <w:tc>
          <w:tcPr>
            <w:tcW w:w="981" w:type="dxa"/>
          </w:tcPr>
          <w:p w14:paraId="427F8D6E" w14:textId="241744FD" w:rsidR="006D247B" w:rsidDel="0058751D" w:rsidRDefault="006D247B">
            <w:pPr>
              <w:pStyle w:val="Heading1"/>
              <w:numPr>
                <w:ilvl w:val="0"/>
                <w:numId w:val="0"/>
              </w:numPr>
              <w:spacing w:after="0"/>
              <w:jc w:val="both"/>
              <w:rPr>
                <w:del w:id="7339" w:author="arkat" w:date="2017-09-25T14:49:00Z"/>
                <w:lang w:val="en-US"/>
              </w:rPr>
              <w:pPrChange w:id="7340" w:author="arkat" w:date="2017-09-29T22:49:00Z">
                <w:pPr>
                  <w:pStyle w:val="BodyText"/>
                  <w:spacing w:after="0"/>
                </w:pPr>
              </w:pPrChange>
            </w:pPr>
            <w:del w:id="7341" w:author="arkat" w:date="2017-09-25T14:49:00Z">
              <w:r w:rsidRPr="002E3C08" w:rsidDel="0058751D">
                <w:rPr>
                  <w:noProof/>
                  <w:szCs w:val="24"/>
                  <w:lang w:val="en-US"/>
                </w:rPr>
                <w:drawing>
                  <wp:inline distT="0" distB="0" distL="0" distR="0" wp14:anchorId="196D84E1" wp14:editId="58D4DAE2">
                    <wp:extent cx="499110" cy="318865"/>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19065" cy="331614"/>
                            </a:xfrm>
                            <a:prstGeom prst="rect">
                              <a:avLst/>
                            </a:prstGeom>
                            <a:noFill/>
                            <a:ln>
                              <a:noFill/>
                            </a:ln>
                          </pic:spPr>
                        </pic:pic>
                      </a:graphicData>
                    </a:graphic>
                  </wp:inline>
                </w:drawing>
              </w:r>
            </w:del>
          </w:p>
        </w:tc>
        <w:tc>
          <w:tcPr>
            <w:tcW w:w="975" w:type="dxa"/>
          </w:tcPr>
          <w:p w14:paraId="3261958B" w14:textId="229086DC" w:rsidR="006D247B" w:rsidDel="0058751D" w:rsidRDefault="006D247B">
            <w:pPr>
              <w:pStyle w:val="Heading1"/>
              <w:numPr>
                <w:ilvl w:val="0"/>
                <w:numId w:val="0"/>
              </w:numPr>
              <w:spacing w:after="0"/>
              <w:jc w:val="both"/>
              <w:rPr>
                <w:del w:id="7342" w:author="arkat" w:date="2017-09-25T14:49:00Z"/>
                <w:lang w:val="en-US"/>
              </w:rPr>
              <w:pPrChange w:id="7343" w:author="arkat" w:date="2017-09-29T22:49:00Z">
                <w:pPr>
                  <w:pStyle w:val="BodyText"/>
                  <w:spacing w:after="0"/>
                </w:pPr>
              </w:pPrChange>
            </w:pPr>
            <w:del w:id="7344" w:author="arkat" w:date="2017-09-25T14:49:00Z">
              <w:r w:rsidRPr="002E3C08" w:rsidDel="0058751D">
                <w:rPr>
                  <w:noProof/>
                  <w:szCs w:val="24"/>
                  <w:lang w:val="en-US"/>
                </w:rPr>
                <w:drawing>
                  <wp:inline distT="0" distB="0" distL="0" distR="0" wp14:anchorId="25AA9DEE" wp14:editId="78DDE465">
                    <wp:extent cx="491490" cy="313997"/>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3996" cy="321987"/>
                            </a:xfrm>
                            <a:prstGeom prst="rect">
                              <a:avLst/>
                            </a:prstGeom>
                            <a:noFill/>
                            <a:ln>
                              <a:noFill/>
                            </a:ln>
                          </pic:spPr>
                        </pic:pic>
                      </a:graphicData>
                    </a:graphic>
                  </wp:inline>
                </w:drawing>
              </w:r>
            </w:del>
          </w:p>
        </w:tc>
        <w:tc>
          <w:tcPr>
            <w:tcW w:w="1005" w:type="dxa"/>
          </w:tcPr>
          <w:p w14:paraId="64B2D481" w14:textId="78A6ED58" w:rsidR="006D247B" w:rsidDel="0058751D" w:rsidRDefault="006D247B">
            <w:pPr>
              <w:pStyle w:val="Heading1"/>
              <w:numPr>
                <w:ilvl w:val="0"/>
                <w:numId w:val="0"/>
              </w:numPr>
              <w:spacing w:after="0"/>
              <w:jc w:val="both"/>
              <w:rPr>
                <w:del w:id="7345" w:author="arkat" w:date="2017-09-25T14:49:00Z"/>
                <w:lang w:val="en-US"/>
              </w:rPr>
              <w:pPrChange w:id="7346" w:author="arkat" w:date="2017-09-29T22:49:00Z">
                <w:pPr>
                  <w:pStyle w:val="BodyText"/>
                  <w:spacing w:after="0"/>
                </w:pPr>
              </w:pPrChange>
            </w:pPr>
            <w:del w:id="7347" w:author="arkat" w:date="2017-09-25T14:49:00Z">
              <w:r w:rsidRPr="002E3C08" w:rsidDel="0058751D">
                <w:rPr>
                  <w:noProof/>
                  <w:szCs w:val="24"/>
                  <w:lang w:val="en-US"/>
                </w:rPr>
                <w:drawing>
                  <wp:inline distT="0" distB="0" distL="0" distR="0" wp14:anchorId="1C70AACB" wp14:editId="738FDDCA">
                    <wp:extent cx="507216" cy="333358"/>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15914" cy="339075"/>
                            </a:xfrm>
                            <a:prstGeom prst="rect">
                              <a:avLst/>
                            </a:prstGeom>
                            <a:noFill/>
                            <a:ln>
                              <a:noFill/>
                            </a:ln>
                          </pic:spPr>
                        </pic:pic>
                      </a:graphicData>
                    </a:graphic>
                  </wp:inline>
                </w:drawing>
              </w:r>
            </w:del>
          </w:p>
        </w:tc>
        <w:tc>
          <w:tcPr>
            <w:tcW w:w="222" w:type="dxa"/>
          </w:tcPr>
          <w:p w14:paraId="486349A1" w14:textId="087C89DE" w:rsidR="006D247B" w:rsidRPr="00216B55" w:rsidDel="0058751D" w:rsidRDefault="006D247B">
            <w:pPr>
              <w:pStyle w:val="Heading1"/>
              <w:numPr>
                <w:ilvl w:val="0"/>
                <w:numId w:val="0"/>
              </w:numPr>
              <w:spacing w:after="0"/>
              <w:jc w:val="both"/>
              <w:rPr>
                <w:del w:id="7348" w:author="arkat" w:date="2017-09-25T14:49:00Z"/>
                <w:noProof/>
                <w:szCs w:val="24"/>
                <w:lang w:val="en-US"/>
              </w:rPr>
              <w:pPrChange w:id="7349" w:author="arkat" w:date="2017-09-29T22:49:00Z">
                <w:pPr>
                  <w:pStyle w:val="BodyText"/>
                  <w:spacing w:after="0"/>
                </w:pPr>
              </w:pPrChange>
            </w:pPr>
            <w:del w:id="7350" w:author="arkat" w:date="2017-09-25T14:49:00Z">
              <w:r w:rsidRPr="002E3C08" w:rsidDel="0058751D">
                <w:rPr>
                  <w:noProof/>
                  <w:szCs w:val="24"/>
                  <w:lang w:val="en-US"/>
                </w:rPr>
                <w:drawing>
                  <wp:inline distT="0" distB="0" distL="0" distR="0" wp14:anchorId="5B242C04" wp14:editId="713C8C2F">
                    <wp:extent cx="537952" cy="353558"/>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3421" cy="357152"/>
                            </a:xfrm>
                            <a:prstGeom prst="rect">
                              <a:avLst/>
                            </a:prstGeom>
                            <a:noFill/>
                            <a:ln>
                              <a:noFill/>
                            </a:ln>
                          </pic:spPr>
                        </pic:pic>
                      </a:graphicData>
                    </a:graphic>
                  </wp:inline>
                </w:drawing>
              </w:r>
            </w:del>
          </w:p>
        </w:tc>
      </w:tr>
    </w:tbl>
    <w:p w14:paraId="18729886" w14:textId="5354F769" w:rsidR="006D247B" w:rsidDel="0058751D" w:rsidRDefault="006D247B">
      <w:pPr>
        <w:pStyle w:val="Heading1"/>
        <w:numPr>
          <w:ilvl w:val="0"/>
          <w:numId w:val="0"/>
        </w:numPr>
        <w:spacing w:after="0"/>
        <w:jc w:val="both"/>
        <w:rPr>
          <w:del w:id="7351" w:author="arkat" w:date="2017-09-25T14:49:00Z"/>
          <w:lang w:val="en-US"/>
        </w:rPr>
        <w:pPrChange w:id="7352" w:author="arkat" w:date="2017-09-29T22:49:00Z">
          <w:pPr>
            <w:pStyle w:val="BodyText"/>
            <w:spacing w:after="0"/>
          </w:pPr>
        </w:pPrChange>
      </w:pPr>
    </w:p>
    <w:p w14:paraId="78B5B5DD" w14:textId="2689A547" w:rsidR="006D247B" w:rsidDel="0058751D" w:rsidRDefault="006D247B">
      <w:pPr>
        <w:pStyle w:val="Heading1"/>
        <w:numPr>
          <w:ilvl w:val="0"/>
          <w:numId w:val="0"/>
        </w:numPr>
        <w:spacing w:after="0"/>
        <w:jc w:val="both"/>
        <w:rPr>
          <w:del w:id="7353" w:author="arkat" w:date="2017-09-25T14:49:00Z"/>
          <w:szCs w:val="24"/>
        </w:rPr>
        <w:pPrChange w:id="7354" w:author="arkat" w:date="2017-09-29T22:49:00Z">
          <w:pPr>
            <w:pStyle w:val="BodyText"/>
            <w:spacing w:after="0"/>
          </w:pPr>
        </w:pPrChange>
      </w:pPr>
      <w:del w:id="7355" w:author="arkat" w:date="2017-09-25T14:49:00Z">
        <w:r w:rsidRPr="00216B55" w:rsidDel="0058751D">
          <w:rPr>
            <w:szCs w:val="24"/>
          </w:rPr>
          <w:delText>Abstrak Task</w:delText>
        </w:r>
      </w:del>
    </w:p>
    <w:p w14:paraId="15E7ED4D" w14:textId="67FFF279" w:rsidR="006D247B" w:rsidDel="0058751D" w:rsidRDefault="006D247B">
      <w:pPr>
        <w:pStyle w:val="Heading1"/>
        <w:numPr>
          <w:ilvl w:val="0"/>
          <w:numId w:val="0"/>
        </w:numPr>
        <w:spacing w:after="0"/>
        <w:jc w:val="both"/>
        <w:rPr>
          <w:del w:id="7356" w:author="arkat" w:date="2017-09-25T14:49:00Z"/>
          <w:szCs w:val="24"/>
        </w:rPr>
        <w:pPrChange w:id="7357" w:author="arkat" w:date="2017-09-29T22:49:00Z">
          <w:pPr>
            <w:pStyle w:val="BodyText"/>
            <w:spacing w:after="0"/>
          </w:pPr>
        </w:pPrChange>
      </w:pPr>
      <w:del w:id="7358" w:author="arkat" w:date="2017-09-25T14:49:00Z">
        <w:r w:rsidRPr="00216B55" w:rsidDel="0058751D">
          <w:rPr>
            <w:szCs w:val="24"/>
          </w:rPr>
          <w:delText>Business Rule Task</w:delText>
        </w:r>
      </w:del>
    </w:p>
    <w:p w14:paraId="71EF4D45" w14:textId="3F32DC65" w:rsidR="006D247B" w:rsidDel="0058751D" w:rsidRDefault="006D247B">
      <w:pPr>
        <w:pStyle w:val="Heading1"/>
        <w:numPr>
          <w:ilvl w:val="0"/>
          <w:numId w:val="0"/>
        </w:numPr>
        <w:spacing w:after="0"/>
        <w:jc w:val="both"/>
        <w:rPr>
          <w:del w:id="7359" w:author="arkat" w:date="2017-09-25T14:49:00Z"/>
          <w:szCs w:val="24"/>
        </w:rPr>
        <w:pPrChange w:id="7360" w:author="arkat" w:date="2017-09-29T22:49:00Z">
          <w:pPr>
            <w:pStyle w:val="BodyText"/>
            <w:spacing w:after="0"/>
          </w:pPr>
        </w:pPrChange>
      </w:pPr>
      <w:del w:id="7361" w:author="arkat" w:date="2017-09-25T14:49:00Z">
        <w:r w:rsidRPr="00216B55" w:rsidDel="0058751D">
          <w:rPr>
            <w:szCs w:val="24"/>
          </w:rPr>
          <w:delText>Manual Task</w:delText>
        </w:r>
      </w:del>
    </w:p>
    <w:p w14:paraId="08BA1D97" w14:textId="6BEEB0FD" w:rsidR="006D247B" w:rsidDel="0058751D" w:rsidRDefault="006D247B">
      <w:pPr>
        <w:pStyle w:val="Heading1"/>
        <w:numPr>
          <w:ilvl w:val="0"/>
          <w:numId w:val="0"/>
        </w:numPr>
        <w:spacing w:after="0"/>
        <w:jc w:val="both"/>
        <w:rPr>
          <w:del w:id="7362" w:author="arkat" w:date="2017-09-25T14:49:00Z"/>
          <w:szCs w:val="24"/>
        </w:rPr>
        <w:pPrChange w:id="7363" w:author="arkat" w:date="2017-09-29T22:49:00Z">
          <w:pPr>
            <w:pStyle w:val="BodyText"/>
            <w:spacing w:after="0"/>
          </w:pPr>
        </w:pPrChange>
      </w:pPr>
      <w:del w:id="7364" w:author="arkat" w:date="2017-09-25T14:49:00Z">
        <w:r w:rsidRPr="00216B55" w:rsidDel="0058751D">
          <w:rPr>
            <w:szCs w:val="24"/>
          </w:rPr>
          <w:delText>Receive Task</w:delText>
        </w:r>
      </w:del>
    </w:p>
    <w:p w14:paraId="714D4887" w14:textId="4F657625" w:rsidR="006D247B" w:rsidDel="0058751D" w:rsidRDefault="006D247B">
      <w:pPr>
        <w:pStyle w:val="Heading1"/>
        <w:numPr>
          <w:ilvl w:val="0"/>
          <w:numId w:val="0"/>
        </w:numPr>
        <w:spacing w:after="0"/>
        <w:jc w:val="both"/>
        <w:rPr>
          <w:del w:id="7365" w:author="arkat" w:date="2017-09-25T14:49:00Z"/>
          <w:szCs w:val="24"/>
        </w:rPr>
        <w:pPrChange w:id="7366" w:author="arkat" w:date="2017-09-29T22:49:00Z">
          <w:pPr>
            <w:pStyle w:val="BodyText"/>
            <w:spacing w:after="0"/>
          </w:pPr>
        </w:pPrChange>
      </w:pPr>
      <w:del w:id="7367" w:author="arkat" w:date="2017-09-25T14:49:00Z">
        <w:r w:rsidRPr="00216B55" w:rsidDel="0058751D">
          <w:rPr>
            <w:szCs w:val="24"/>
          </w:rPr>
          <w:delText>Script Task</w:delText>
        </w:r>
      </w:del>
    </w:p>
    <w:p w14:paraId="12E0A0DC" w14:textId="784EE780" w:rsidR="006D247B" w:rsidDel="0058751D" w:rsidRDefault="006D247B">
      <w:pPr>
        <w:pStyle w:val="Heading1"/>
        <w:numPr>
          <w:ilvl w:val="0"/>
          <w:numId w:val="0"/>
        </w:numPr>
        <w:spacing w:after="0"/>
        <w:jc w:val="both"/>
        <w:rPr>
          <w:del w:id="7368" w:author="arkat" w:date="2017-09-25T14:49:00Z"/>
          <w:szCs w:val="24"/>
        </w:rPr>
        <w:pPrChange w:id="7369" w:author="arkat" w:date="2017-09-29T22:49:00Z">
          <w:pPr>
            <w:pStyle w:val="BodyText"/>
            <w:spacing w:after="0"/>
          </w:pPr>
        </w:pPrChange>
      </w:pPr>
      <w:del w:id="7370" w:author="arkat" w:date="2017-09-25T14:49:00Z">
        <w:r w:rsidRPr="00216B55" w:rsidDel="0058751D">
          <w:rPr>
            <w:szCs w:val="24"/>
          </w:rPr>
          <w:delText>Send Task</w:delText>
        </w:r>
      </w:del>
    </w:p>
    <w:p w14:paraId="4772E655" w14:textId="4C2DD703" w:rsidR="006D247B" w:rsidDel="0058751D" w:rsidRDefault="006D247B">
      <w:pPr>
        <w:pStyle w:val="Heading1"/>
        <w:numPr>
          <w:ilvl w:val="0"/>
          <w:numId w:val="0"/>
        </w:numPr>
        <w:spacing w:after="0"/>
        <w:jc w:val="both"/>
        <w:rPr>
          <w:del w:id="7371" w:author="arkat" w:date="2017-09-25T14:49:00Z"/>
          <w:szCs w:val="24"/>
        </w:rPr>
        <w:pPrChange w:id="7372" w:author="arkat" w:date="2017-09-29T22:49:00Z">
          <w:pPr>
            <w:pStyle w:val="BodyText"/>
            <w:spacing w:after="0"/>
          </w:pPr>
        </w:pPrChange>
      </w:pPr>
      <w:del w:id="7373" w:author="arkat" w:date="2017-09-25T14:49:00Z">
        <w:r w:rsidRPr="00216B55" w:rsidDel="0058751D">
          <w:rPr>
            <w:szCs w:val="24"/>
          </w:rPr>
          <w:delText>Service Task</w:delText>
        </w:r>
      </w:del>
    </w:p>
    <w:p w14:paraId="0B5C6619" w14:textId="780612A4" w:rsidR="006D247B" w:rsidDel="0058751D" w:rsidRDefault="006D247B">
      <w:pPr>
        <w:pStyle w:val="Heading1"/>
        <w:numPr>
          <w:ilvl w:val="0"/>
          <w:numId w:val="0"/>
        </w:numPr>
        <w:spacing w:after="0"/>
        <w:jc w:val="both"/>
        <w:rPr>
          <w:del w:id="7374" w:author="arkat" w:date="2017-09-25T14:49:00Z"/>
          <w:szCs w:val="24"/>
        </w:rPr>
        <w:pPrChange w:id="7375" w:author="arkat" w:date="2017-09-29T22:49:00Z">
          <w:pPr>
            <w:pStyle w:val="BodyText"/>
            <w:spacing w:after="0"/>
          </w:pPr>
        </w:pPrChange>
      </w:pPr>
      <w:del w:id="7376" w:author="arkat" w:date="2017-09-25T14:49:00Z">
        <w:r w:rsidRPr="00216B55" w:rsidDel="0058751D">
          <w:rPr>
            <w:szCs w:val="24"/>
          </w:rPr>
          <w:delText>User Task</w:delText>
        </w:r>
      </w:del>
    </w:p>
    <w:p w14:paraId="449EA500" w14:textId="2F195134" w:rsidR="006D247B" w:rsidDel="0058751D" w:rsidRDefault="006D247B">
      <w:pPr>
        <w:pStyle w:val="Heading1"/>
        <w:numPr>
          <w:ilvl w:val="0"/>
          <w:numId w:val="0"/>
        </w:numPr>
        <w:spacing w:after="0"/>
        <w:jc w:val="both"/>
        <w:rPr>
          <w:del w:id="7377" w:author="arkat" w:date="2017-09-25T14:49:00Z"/>
          <w:szCs w:val="24"/>
        </w:rPr>
        <w:pPrChange w:id="7378" w:author="arkat" w:date="2017-09-29T22:49:00Z">
          <w:pPr>
            <w:pStyle w:val="BodyText"/>
            <w:spacing w:after="0"/>
          </w:pPr>
        </w:pPrChange>
      </w:pPr>
      <w:del w:id="7379" w:author="arkat" w:date="2017-09-25T14:49:00Z">
        <w:r w:rsidRPr="00216B55" w:rsidDel="0058751D">
          <w:rPr>
            <w:szCs w:val="24"/>
          </w:rPr>
          <w:delText>Call Activity</w:delText>
        </w:r>
      </w:del>
    </w:p>
    <w:p w14:paraId="49564178" w14:textId="794D0A29" w:rsidR="006D247B" w:rsidDel="0058751D" w:rsidRDefault="006D247B">
      <w:pPr>
        <w:pStyle w:val="Heading1"/>
        <w:numPr>
          <w:ilvl w:val="0"/>
          <w:numId w:val="0"/>
        </w:numPr>
        <w:spacing w:after="0"/>
        <w:jc w:val="both"/>
        <w:rPr>
          <w:del w:id="7380" w:author="arkat" w:date="2017-09-25T14:49:00Z"/>
          <w:lang w:val="en-US"/>
        </w:rPr>
        <w:pPrChange w:id="7381" w:author="arkat" w:date="2017-09-29T22:49:00Z">
          <w:pPr>
            <w:pStyle w:val="BodyText"/>
            <w:spacing w:after="0"/>
          </w:pPr>
        </w:pPrChange>
      </w:pPr>
    </w:p>
    <w:p w14:paraId="732F031C" w14:textId="592BC0D1" w:rsidR="006D247B" w:rsidDel="0058751D" w:rsidRDefault="006D247B">
      <w:pPr>
        <w:pStyle w:val="Heading1"/>
        <w:numPr>
          <w:ilvl w:val="0"/>
          <w:numId w:val="0"/>
        </w:numPr>
        <w:spacing w:after="0"/>
        <w:jc w:val="both"/>
        <w:rPr>
          <w:del w:id="7382" w:author="arkat" w:date="2017-09-25T14:49:00Z"/>
          <w:color w:val="2B2B2B"/>
          <w:szCs w:val="24"/>
          <w:shd w:val="clear" w:color="auto" w:fill="FFFFFF"/>
          <w:lang w:val="en-US"/>
        </w:rPr>
        <w:pPrChange w:id="7383" w:author="arkat" w:date="2017-09-29T22:49:00Z">
          <w:pPr>
            <w:pStyle w:val="BodyText"/>
            <w:spacing w:after="0"/>
          </w:pPr>
        </w:pPrChange>
      </w:pPr>
      <w:del w:id="7384" w:author="arkat" w:date="2017-09-25T14:49:00Z">
        <w:r w:rsidRPr="006D247B" w:rsidDel="0058751D">
          <w:rPr>
            <w:b w:val="0"/>
            <w:color w:val="2B2B2B"/>
            <w:szCs w:val="24"/>
            <w:shd w:val="clear" w:color="auto" w:fill="FFFFFF"/>
            <w:lang w:val="en-US"/>
          </w:rPr>
          <w:delText>Data Object</w:delText>
        </w:r>
      </w:del>
    </w:p>
    <w:tbl>
      <w:tblPr>
        <w:tblStyle w:val="TableGrid"/>
        <w:tblW w:w="0" w:type="auto"/>
        <w:jc w:val="center"/>
        <w:tblLook w:val="04A0" w:firstRow="1" w:lastRow="0" w:firstColumn="1" w:lastColumn="0" w:noHBand="0" w:noVBand="1"/>
      </w:tblPr>
      <w:tblGrid>
        <w:gridCol w:w="821"/>
      </w:tblGrid>
      <w:tr w:rsidR="006D247B" w:rsidDel="0058751D" w14:paraId="42E98E07" w14:textId="629D1CB1" w:rsidTr="006D247B">
        <w:trPr>
          <w:jc w:val="center"/>
          <w:del w:id="7385" w:author="arkat" w:date="2017-09-25T14:49:00Z"/>
        </w:trPr>
        <w:tc>
          <w:tcPr>
            <w:tcW w:w="0" w:type="auto"/>
          </w:tcPr>
          <w:p w14:paraId="6A6BC175" w14:textId="181376FE" w:rsidR="006D247B" w:rsidDel="0058751D" w:rsidRDefault="006D247B">
            <w:pPr>
              <w:pStyle w:val="Heading1"/>
              <w:numPr>
                <w:ilvl w:val="0"/>
                <w:numId w:val="0"/>
              </w:numPr>
              <w:spacing w:after="0"/>
              <w:jc w:val="both"/>
              <w:rPr>
                <w:del w:id="7386" w:author="arkat" w:date="2017-09-25T14:49:00Z"/>
                <w:color w:val="2B2B2B"/>
                <w:szCs w:val="24"/>
                <w:shd w:val="clear" w:color="auto" w:fill="FFFFFF"/>
                <w:lang w:val="en-US"/>
              </w:rPr>
              <w:pPrChange w:id="7387" w:author="arkat" w:date="2017-09-29T22:49:00Z">
                <w:pPr>
                  <w:pStyle w:val="BodyText"/>
                  <w:spacing w:after="0"/>
                </w:pPr>
              </w:pPrChange>
            </w:pPr>
            <w:del w:id="7388" w:author="arkat" w:date="2017-09-25T14:49:00Z">
              <w:r w:rsidRPr="002E3C08" w:rsidDel="0058751D">
                <w:rPr>
                  <w:noProof/>
                  <w:szCs w:val="24"/>
                  <w:lang w:val="en-US"/>
                </w:rPr>
                <w:drawing>
                  <wp:inline distT="0" distB="0" distL="0" distR="0" wp14:anchorId="21642C8E" wp14:editId="3ADAE661">
                    <wp:extent cx="384201" cy="4817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064" cy="487802"/>
                            </a:xfrm>
                            <a:prstGeom prst="rect">
                              <a:avLst/>
                            </a:prstGeom>
                            <a:noFill/>
                            <a:ln>
                              <a:noFill/>
                            </a:ln>
                          </pic:spPr>
                        </pic:pic>
                      </a:graphicData>
                    </a:graphic>
                  </wp:inline>
                </w:drawing>
              </w:r>
            </w:del>
          </w:p>
        </w:tc>
      </w:tr>
    </w:tbl>
    <w:p w14:paraId="44B204A6" w14:textId="2466FC0C" w:rsidR="006D247B" w:rsidDel="0058751D" w:rsidRDefault="006D247B">
      <w:pPr>
        <w:pStyle w:val="Heading1"/>
        <w:numPr>
          <w:ilvl w:val="0"/>
          <w:numId w:val="0"/>
        </w:numPr>
        <w:spacing w:after="0"/>
        <w:jc w:val="both"/>
        <w:rPr>
          <w:del w:id="7389" w:author="arkat" w:date="2017-09-25T14:49:00Z"/>
          <w:szCs w:val="24"/>
        </w:rPr>
        <w:pPrChange w:id="7390" w:author="arkat" w:date="2017-09-29T22:49:00Z">
          <w:pPr>
            <w:pStyle w:val="BodyText"/>
            <w:spacing w:after="0"/>
          </w:pPr>
        </w:pPrChange>
      </w:pPr>
      <w:del w:id="7391" w:author="arkat" w:date="2017-09-25T14:49:00Z">
        <w:r w:rsidRPr="00216B55" w:rsidDel="0058751D">
          <w:rPr>
            <w:szCs w:val="24"/>
          </w:rPr>
          <w:delText>Data Object</w:delText>
        </w:r>
      </w:del>
    </w:p>
    <w:p w14:paraId="101C172E" w14:textId="3A5A9E13" w:rsidR="006D247B" w:rsidDel="0058751D" w:rsidRDefault="006D247B">
      <w:pPr>
        <w:pStyle w:val="Heading1"/>
        <w:numPr>
          <w:ilvl w:val="0"/>
          <w:numId w:val="0"/>
        </w:numPr>
        <w:spacing w:after="0"/>
        <w:jc w:val="both"/>
        <w:rPr>
          <w:del w:id="7392" w:author="arkat" w:date="2017-09-25T14:49:00Z"/>
          <w:szCs w:val="24"/>
        </w:rPr>
        <w:pPrChange w:id="7393" w:author="arkat" w:date="2017-09-29T22:49:00Z">
          <w:pPr>
            <w:pStyle w:val="BodyText"/>
            <w:spacing w:after="0"/>
          </w:pPr>
        </w:pPrChange>
      </w:pPr>
      <w:del w:id="7394" w:author="arkat" w:date="2017-09-25T14:49:00Z">
        <w:r w:rsidRPr="00216B55" w:rsidDel="0058751D">
          <w:rPr>
            <w:szCs w:val="24"/>
          </w:rPr>
          <w:delText>Data Object (Data Input)</w:delText>
        </w:r>
      </w:del>
    </w:p>
    <w:p w14:paraId="14593D15" w14:textId="5CF2AFC1" w:rsidR="006D247B" w:rsidDel="0058751D" w:rsidRDefault="006D247B">
      <w:pPr>
        <w:pStyle w:val="Heading1"/>
        <w:numPr>
          <w:ilvl w:val="0"/>
          <w:numId w:val="0"/>
        </w:numPr>
        <w:spacing w:after="0"/>
        <w:jc w:val="both"/>
        <w:rPr>
          <w:del w:id="7395" w:author="arkat" w:date="2017-09-25T14:49:00Z"/>
          <w:szCs w:val="24"/>
        </w:rPr>
        <w:pPrChange w:id="7396" w:author="arkat" w:date="2017-09-29T22:49:00Z">
          <w:pPr>
            <w:pStyle w:val="BodyText"/>
            <w:spacing w:after="0"/>
          </w:pPr>
        </w:pPrChange>
      </w:pPr>
      <w:del w:id="7397" w:author="arkat" w:date="2017-09-25T14:49:00Z">
        <w:r w:rsidRPr="00216B55" w:rsidDel="0058751D">
          <w:rPr>
            <w:szCs w:val="24"/>
          </w:rPr>
          <w:delText>Data Object (Data Output)</w:delText>
        </w:r>
      </w:del>
    </w:p>
    <w:p w14:paraId="2822C2FE" w14:textId="654D7918" w:rsidR="006D247B" w:rsidDel="0058751D" w:rsidRDefault="006D247B">
      <w:pPr>
        <w:pStyle w:val="Heading1"/>
        <w:numPr>
          <w:ilvl w:val="0"/>
          <w:numId w:val="0"/>
        </w:numPr>
        <w:spacing w:after="0"/>
        <w:jc w:val="both"/>
        <w:rPr>
          <w:del w:id="7398" w:author="arkat" w:date="2017-09-25T14:49:00Z"/>
          <w:szCs w:val="24"/>
        </w:rPr>
        <w:pPrChange w:id="7399" w:author="arkat" w:date="2017-09-29T22:49:00Z">
          <w:pPr>
            <w:pStyle w:val="BodyText"/>
            <w:spacing w:after="0"/>
          </w:pPr>
        </w:pPrChange>
      </w:pPr>
    </w:p>
    <w:p w14:paraId="589F52CE" w14:textId="6846FB8B" w:rsidR="006D247B" w:rsidRPr="006D247B" w:rsidDel="0058751D" w:rsidRDefault="006D247B">
      <w:pPr>
        <w:pStyle w:val="Heading1"/>
        <w:numPr>
          <w:ilvl w:val="0"/>
          <w:numId w:val="0"/>
        </w:numPr>
        <w:spacing w:after="0"/>
        <w:jc w:val="both"/>
        <w:rPr>
          <w:del w:id="7400" w:author="arkat" w:date="2017-09-25T14:49:00Z"/>
          <w:szCs w:val="24"/>
          <w:lang w:val="en-US"/>
        </w:rPr>
        <w:pPrChange w:id="7401" w:author="arkat" w:date="2017-09-29T22:49:00Z">
          <w:pPr>
            <w:pStyle w:val="BodyText"/>
            <w:spacing w:after="0"/>
          </w:pPr>
        </w:pPrChange>
      </w:pPr>
      <w:del w:id="7402" w:author="arkat" w:date="2017-09-25T14:49:00Z">
        <w:r w:rsidDel="0058751D">
          <w:rPr>
            <w:b w:val="0"/>
            <w:szCs w:val="24"/>
            <w:lang w:val="en-US"/>
          </w:rPr>
          <w:delText xml:space="preserve">Message </w:delText>
        </w:r>
      </w:del>
    </w:p>
    <w:tbl>
      <w:tblPr>
        <w:tblStyle w:val="TableGrid"/>
        <w:tblW w:w="0" w:type="auto"/>
        <w:jc w:val="center"/>
        <w:tblLook w:val="04A0" w:firstRow="1" w:lastRow="0" w:firstColumn="1" w:lastColumn="0" w:noHBand="0" w:noVBand="1"/>
      </w:tblPr>
      <w:tblGrid>
        <w:gridCol w:w="1147"/>
      </w:tblGrid>
      <w:tr w:rsidR="006D247B" w:rsidDel="0058751D" w14:paraId="06678822" w14:textId="42B88A8D" w:rsidTr="006D247B">
        <w:trPr>
          <w:jc w:val="center"/>
          <w:del w:id="7403" w:author="arkat" w:date="2017-09-25T14:49:00Z"/>
        </w:trPr>
        <w:tc>
          <w:tcPr>
            <w:tcW w:w="0" w:type="auto"/>
          </w:tcPr>
          <w:p w14:paraId="7858EC20" w14:textId="074D0334" w:rsidR="006D247B" w:rsidDel="0058751D" w:rsidRDefault="006D247B">
            <w:pPr>
              <w:pStyle w:val="Heading1"/>
              <w:numPr>
                <w:ilvl w:val="0"/>
                <w:numId w:val="0"/>
              </w:numPr>
              <w:spacing w:after="0"/>
              <w:jc w:val="both"/>
              <w:rPr>
                <w:del w:id="7404" w:author="arkat" w:date="2017-09-25T14:49:00Z"/>
                <w:color w:val="2B2B2B"/>
                <w:szCs w:val="24"/>
                <w:shd w:val="clear" w:color="auto" w:fill="FFFFFF"/>
                <w:lang w:val="en-US"/>
              </w:rPr>
              <w:pPrChange w:id="7405" w:author="arkat" w:date="2017-09-29T22:49:00Z">
                <w:pPr>
                  <w:pStyle w:val="BodyText"/>
                  <w:spacing w:after="0"/>
                </w:pPr>
              </w:pPrChange>
            </w:pPr>
            <w:del w:id="7406" w:author="arkat" w:date="2017-09-25T14:49:00Z">
              <w:r w:rsidRPr="002E3C08" w:rsidDel="0058751D">
                <w:rPr>
                  <w:noProof/>
                  <w:szCs w:val="24"/>
                  <w:lang w:val="en-US"/>
                </w:rPr>
                <w:drawing>
                  <wp:inline distT="0" distB="0" distL="0" distR="0" wp14:anchorId="00AE3DC4" wp14:editId="7AC4E217">
                    <wp:extent cx="591670" cy="200972"/>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2825" cy="204761"/>
                            </a:xfrm>
                            <a:prstGeom prst="rect">
                              <a:avLst/>
                            </a:prstGeom>
                            <a:noFill/>
                            <a:ln>
                              <a:noFill/>
                            </a:ln>
                          </pic:spPr>
                        </pic:pic>
                      </a:graphicData>
                    </a:graphic>
                  </wp:inline>
                </w:drawing>
              </w:r>
            </w:del>
          </w:p>
        </w:tc>
      </w:tr>
    </w:tbl>
    <w:p w14:paraId="3111D012" w14:textId="3CA80FBA" w:rsidR="006D247B" w:rsidRPr="006D247B" w:rsidDel="0058751D" w:rsidRDefault="006D247B">
      <w:pPr>
        <w:pStyle w:val="Heading1"/>
        <w:numPr>
          <w:ilvl w:val="0"/>
          <w:numId w:val="0"/>
        </w:numPr>
        <w:spacing w:after="0"/>
        <w:jc w:val="both"/>
        <w:rPr>
          <w:del w:id="7407" w:author="arkat" w:date="2017-09-25T14:49:00Z"/>
          <w:color w:val="2B2B2B"/>
          <w:szCs w:val="24"/>
          <w:shd w:val="clear" w:color="auto" w:fill="FFFFFF"/>
          <w:lang w:val="en-US"/>
        </w:rPr>
        <w:pPrChange w:id="7408" w:author="arkat" w:date="2017-09-29T22:49:00Z">
          <w:pPr>
            <w:pStyle w:val="BodyText"/>
            <w:spacing w:after="0"/>
          </w:pPr>
        </w:pPrChange>
      </w:pPr>
    </w:p>
    <w:p w14:paraId="0AAF4B37" w14:textId="16701782" w:rsidR="006D247B" w:rsidDel="0058751D" w:rsidRDefault="006D247B">
      <w:pPr>
        <w:pStyle w:val="Heading1"/>
        <w:numPr>
          <w:ilvl w:val="0"/>
          <w:numId w:val="0"/>
        </w:numPr>
        <w:spacing w:after="0"/>
        <w:jc w:val="both"/>
        <w:rPr>
          <w:del w:id="7409" w:author="arkat" w:date="2017-09-25T14:49:00Z"/>
          <w:lang w:val="en-US"/>
        </w:rPr>
        <w:pPrChange w:id="7410" w:author="arkat" w:date="2017-09-29T22:49:00Z">
          <w:pPr>
            <w:pStyle w:val="BodyText"/>
            <w:spacing w:after="0"/>
          </w:pPr>
        </w:pPrChange>
      </w:pPr>
    </w:p>
    <w:p w14:paraId="6CBF7BB7" w14:textId="454A88D2" w:rsidR="00FF23E3" w:rsidDel="0058751D" w:rsidRDefault="00FF23E3">
      <w:pPr>
        <w:pStyle w:val="Heading1"/>
        <w:numPr>
          <w:ilvl w:val="0"/>
          <w:numId w:val="0"/>
        </w:numPr>
        <w:spacing w:after="0"/>
        <w:jc w:val="both"/>
        <w:rPr>
          <w:del w:id="7411" w:author="arkat" w:date="2017-09-25T14:49:00Z"/>
          <w:lang w:val="en-US"/>
        </w:rPr>
        <w:pPrChange w:id="7412" w:author="arkat" w:date="2017-09-29T22:49:00Z">
          <w:pPr>
            <w:pStyle w:val="BodyText"/>
            <w:spacing w:after="0"/>
          </w:pPr>
        </w:pPrChange>
      </w:pPr>
      <w:del w:id="7413" w:author="arkat" w:date="2017-09-25T14:49:00Z">
        <w:r w:rsidRPr="00FF23E3" w:rsidDel="0058751D">
          <w:rPr>
            <w:b w:val="0"/>
            <w:lang w:val="en-US"/>
          </w:rPr>
          <w:delText>Sub Process</w:delText>
        </w:r>
      </w:del>
    </w:p>
    <w:tbl>
      <w:tblPr>
        <w:tblStyle w:val="TableGrid"/>
        <w:tblW w:w="0" w:type="auto"/>
        <w:jc w:val="center"/>
        <w:tblLook w:val="04A0" w:firstRow="1" w:lastRow="0" w:firstColumn="1" w:lastColumn="0" w:noHBand="0" w:noVBand="1"/>
      </w:tblPr>
      <w:tblGrid>
        <w:gridCol w:w="1038"/>
        <w:gridCol w:w="1018"/>
        <w:gridCol w:w="1018"/>
        <w:gridCol w:w="1038"/>
      </w:tblGrid>
      <w:tr w:rsidR="00FF23E3" w:rsidDel="0058751D" w14:paraId="15D062F9" w14:textId="25A9B3BB" w:rsidTr="00FF23E3">
        <w:trPr>
          <w:jc w:val="center"/>
          <w:del w:id="7414" w:author="arkat" w:date="2017-09-25T14:49:00Z"/>
        </w:trPr>
        <w:tc>
          <w:tcPr>
            <w:tcW w:w="1038" w:type="dxa"/>
          </w:tcPr>
          <w:p w14:paraId="6981CC52" w14:textId="741C1778" w:rsidR="00FF23E3" w:rsidDel="0058751D" w:rsidRDefault="00FF23E3">
            <w:pPr>
              <w:pStyle w:val="Heading1"/>
              <w:numPr>
                <w:ilvl w:val="0"/>
                <w:numId w:val="0"/>
              </w:numPr>
              <w:spacing w:after="0"/>
              <w:jc w:val="both"/>
              <w:rPr>
                <w:del w:id="7415" w:author="arkat" w:date="2017-09-25T14:49:00Z"/>
                <w:lang w:val="en-US"/>
              </w:rPr>
              <w:pPrChange w:id="7416" w:author="arkat" w:date="2017-09-29T22:49:00Z">
                <w:pPr>
                  <w:pStyle w:val="BodyText"/>
                  <w:spacing w:after="0"/>
                </w:pPr>
              </w:pPrChange>
            </w:pPr>
            <w:del w:id="7417" w:author="arkat" w:date="2017-09-25T14:49:00Z">
              <w:r w:rsidRPr="002E3C08" w:rsidDel="0058751D">
                <w:rPr>
                  <w:noProof/>
                  <w:szCs w:val="24"/>
                  <w:lang w:val="en-US"/>
                </w:rPr>
                <w:drawing>
                  <wp:inline distT="0" distB="0" distL="0" distR="0" wp14:anchorId="0C43725C" wp14:editId="6E2277CD">
                    <wp:extent cx="522514" cy="336827"/>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658" cy="339499"/>
                            </a:xfrm>
                            <a:prstGeom prst="rect">
                              <a:avLst/>
                            </a:prstGeom>
                            <a:noFill/>
                            <a:ln>
                              <a:noFill/>
                            </a:ln>
                          </pic:spPr>
                        </pic:pic>
                      </a:graphicData>
                    </a:graphic>
                  </wp:inline>
                </w:drawing>
              </w:r>
            </w:del>
          </w:p>
        </w:tc>
        <w:tc>
          <w:tcPr>
            <w:tcW w:w="1018" w:type="dxa"/>
          </w:tcPr>
          <w:p w14:paraId="33884267" w14:textId="5EC63448" w:rsidR="00FF23E3" w:rsidDel="0058751D" w:rsidRDefault="00FF23E3">
            <w:pPr>
              <w:pStyle w:val="Heading1"/>
              <w:numPr>
                <w:ilvl w:val="0"/>
                <w:numId w:val="0"/>
              </w:numPr>
              <w:spacing w:after="0"/>
              <w:jc w:val="both"/>
              <w:rPr>
                <w:del w:id="7418" w:author="arkat" w:date="2017-09-25T14:49:00Z"/>
                <w:lang w:val="en-US"/>
              </w:rPr>
              <w:pPrChange w:id="7419" w:author="arkat" w:date="2017-09-29T22:49:00Z">
                <w:pPr>
                  <w:pStyle w:val="BodyText"/>
                  <w:spacing w:after="0"/>
                </w:pPr>
              </w:pPrChange>
            </w:pPr>
            <w:del w:id="7420" w:author="arkat" w:date="2017-09-25T14:49:00Z">
              <w:r w:rsidRPr="002E3C08" w:rsidDel="0058751D">
                <w:rPr>
                  <w:noProof/>
                  <w:szCs w:val="24"/>
                  <w:lang w:val="en-US"/>
                </w:rPr>
                <w:drawing>
                  <wp:inline distT="0" distB="0" distL="0" distR="0" wp14:anchorId="1F490E89" wp14:editId="3B5ADF98">
                    <wp:extent cx="491490" cy="316828"/>
                    <wp:effectExtent l="0" t="0" r="381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6547" cy="320088"/>
                            </a:xfrm>
                            <a:prstGeom prst="rect">
                              <a:avLst/>
                            </a:prstGeom>
                            <a:noFill/>
                            <a:ln>
                              <a:noFill/>
                            </a:ln>
                          </pic:spPr>
                        </pic:pic>
                      </a:graphicData>
                    </a:graphic>
                  </wp:inline>
                </w:drawing>
              </w:r>
            </w:del>
          </w:p>
        </w:tc>
        <w:tc>
          <w:tcPr>
            <w:tcW w:w="1018" w:type="dxa"/>
          </w:tcPr>
          <w:p w14:paraId="0D683061" w14:textId="29A8CC05" w:rsidR="00FF23E3" w:rsidDel="0058751D" w:rsidRDefault="00FF23E3">
            <w:pPr>
              <w:pStyle w:val="Heading1"/>
              <w:numPr>
                <w:ilvl w:val="0"/>
                <w:numId w:val="0"/>
              </w:numPr>
              <w:spacing w:after="0"/>
              <w:jc w:val="both"/>
              <w:rPr>
                <w:del w:id="7421" w:author="arkat" w:date="2017-09-25T14:49:00Z"/>
                <w:lang w:val="en-US"/>
              </w:rPr>
              <w:pPrChange w:id="7422" w:author="arkat" w:date="2017-09-29T22:49:00Z">
                <w:pPr>
                  <w:pStyle w:val="BodyText"/>
                  <w:spacing w:after="0"/>
                </w:pPr>
              </w:pPrChange>
            </w:pPr>
            <w:del w:id="7423" w:author="arkat" w:date="2017-09-25T14:49:00Z">
              <w:r w:rsidRPr="002E3C08" w:rsidDel="0058751D">
                <w:rPr>
                  <w:noProof/>
                  <w:szCs w:val="24"/>
                  <w:lang w:val="en-US"/>
                </w:rPr>
                <w:drawing>
                  <wp:inline distT="0" distB="0" distL="0" distR="0" wp14:anchorId="6FF0F229" wp14:editId="2840A841">
                    <wp:extent cx="491490" cy="316828"/>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6953" cy="320350"/>
                            </a:xfrm>
                            <a:prstGeom prst="rect">
                              <a:avLst/>
                            </a:prstGeom>
                            <a:noFill/>
                            <a:ln>
                              <a:noFill/>
                            </a:ln>
                          </pic:spPr>
                        </pic:pic>
                      </a:graphicData>
                    </a:graphic>
                  </wp:inline>
                </w:drawing>
              </w:r>
            </w:del>
          </w:p>
        </w:tc>
        <w:tc>
          <w:tcPr>
            <w:tcW w:w="1038" w:type="dxa"/>
          </w:tcPr>
          <w:p w14:paraId="7114AD3C" w14:textId="6E617EFE" w:rsidR="00FF23E3" w:rsidDel="0058751D" w:rsidRDefault="00FF23E3">
            <w:pPr>
              <w:pStyle w:val="Heading1"/>
              <w:numPr>
                <w:ilvl w:val="0"/>
                <w:numId w:val="0"/>
              </w:numPr>
              <w:spacing w:after="0"/>
              <w:jc w:val="both"/>
              <w:rPr>
                <w:del w:id="7424" w:author="arkat" w:date="2017-09-25T14:49:00Z"/>
                <w:lang w:val="en-US"/>
              </w:rPr>
              <w:pPrChange w:id="7425" w:author="arkat" w:date="2017-09-29T22:49:00Z">
                <w:pPr>
                  <w:pStyle w:val="BodyText"/>
                  <w:spacing w:after="0"/>
                </w:pPr>
              </w:pPrChange>
            </w:pPr>
            <w:del w:id="7426" w:author="arkat" w:date="2017-09-25T14:49:00Z">
              <w:r w:rsidRPr="002E3C08" w:rsidDel="0058751D">
                <w:rPr>
                  <w:noProof/>
                  <w:szCs w:val="24"/>
                  <w:lang w:val="en-US"/>
                </w:rPr>
                <w:drawing>
                  <wp:inline distT="0" distB="0" distL="0" distR="0" wp14:anchorId="59F83410" wp14:editId="53839DE1">
                    <wp:extent cx="521970" cy="336477"/>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279" cy="339255"/>
                            </a:xfrm>
                            <a:prstGeom prst="rect">
                              <a:avLst/>
                            </a:prstGeom>
                            <a:noFill/>
                            <a:ln>
                              <a:noFill/>
                            </a:ln>
                          </pic:spPr>
                        </pic:pic>
                      </a:graphicData>
                    </a:graphic>
                  </wp:inline>
                </w:drawing>
              </w:r>
            </w:del>
          </w:p>
        </w:tc>
      </w:tr>
    </w:tbl>
    <w:p w14:paraId="3CCFA72D" w14:textId="7A60C547" w:rsidR="00FF23E3" w:rsidRPr="00FF23E3" w:rsidDel="0058751D" w:rsidRDefault="00FF23E3">
      <w:pPr>
        <w:pStyle w:val="Heading1"/>
        <w:numPr>
          <w:ilvl w:val="0"/>
          <w:numId w:val="0"/>
        </w:numPr>
        <w:spacing w:after="0"/>
        <w:jc w:val="both"/>
        <w:rPr>
          <w:del w:id="7427" w:author="arkat" w:date="2017-09-25T14:49:00Z"/>
          <w:lang w:val="en-US"/>
        </w:rPr>
        <w:pPrChange w:id="7428" w:author="arkat" w:date="2017-09-29T22:49:00Z">
          <w:pPr>
            <w:pStyle w:val="BodyText"/>
            <w:spacing w:after="0"/>
          </w:pPr>
        </w:pPrChange>
      </w:pPr>
    </w:p>
    <w:p w14:paraId="08FA03B6" w14:textId="75110748" w:rsidR="00FF23E3" w:rsidDel="0058751D" w:rsidRDefault="00FF23E3">
      <w:pPr>
        <w:pStyle w:val="Heading1"/>
        <w:numPr>
          <w:ilvl w:val="0"/>
          <w:numId w:val="0"/>
        </w:numPr>
        <w:spacing w:after="0"/>
        <w:jc w:val="both"/>
        <w:rPr>
          <w:del w:id="7429" w:author="arkat" w:date="2017-09-25T14:49:00Z"/>
          <w:szCs w:val="24"/>
        </w:rPr>
        <w:pPrChange w:id="7430" w:author="arkat" w:date="2017-09-29T22:49:00Z">
          <w:pPr>
            <w:pStyle w:val="BodyText"/>
            <w:spacing w:after="0"/>
          </w:pPr>
        </w:pPrChange>
      </w:pPr>
      <w:del w:id="7431" w:author="arkat" w:date="2017-09-25T14:49:00Z">
        <w:r w:rsidRPr="00216B55" w:rsidDel="0058751D">
          <w:rPr>
            <w:szCs w:val="24"/>
          </w:rPr>
          <w:delText>Subprocess (None)</w:delText>
        </w:r>
      </w:del>
    </w:p>
    <w:p w14:paraId="1389D179" w14:textId="2D7B9C3E" w:rsidR="00FF23E3" w:rsidDel="0058751D" w:rsidRDefault="00FF23E3">
      <w:pPr>
        <w:pStyle w:val="Heading1"/>
        <w:numPr>
          <w:ilvl w:val="0"/>
          <w:numId w:val="0"/>
        </w:numPr>
        <w:spacing w:after="0"/>
        <w:jc w:val="both"/>
        <w:rPr>
          <w:del w:id="7432" w:author="arkat" w:date="2017-09-25T14:49:00Z"/>
          <w:szCs w:val="24"/>
        </w:rPr>
        <w:pPrChange w:id="7433" w:author="arkat" w:date="2017-09-29T22:49:00Z">
          <w:pPr>
            <w:pStyle w:val="BodyText"/>
            <w:spacing w:after="0"/>
          </w:pPr>
        </w:pPrChange>
      </w:pPr>
      <w:del w:id="7434" w:author="arkat" w:date="2017-09-25T14:49:00Z">
        <w:r w:rsidRPr="00216B55" w:rsidDel="0058751D">
          <w:rPr>
            <w:szCs w:val="24"/>
          </w:rPr>
          <w:delText>Subprocess (Ad Hoc Subprocess)</w:delText>
        </w:r>
      </w:del>
    </w:p>
    <w:p w14:paraId="02D5A1E1" w14:textId="16A07E01" w:rsidR="00FF23E3" w:rsidDel="0058751D" w:rsidRDefault="00FF23E3">
      <w:pPr>
        <w:pStyle w:val="Heading1"/>
        <w:numPr>
          <w:ilvl w:val="0"/>
          <w:numId w:val="0"/>
        </w:numPr>
        <w:spacing w:after="0"/>
        <w:jc w:val="both"/>
        <w:rPr>
          <w:del w:id="7435" w:author="arkat" w:date="2017-09-25T14:49:00Z"/>
          <w:szCs w:val="24"/>
        </w:rPr>
        <w:pPrChange w:id="7436" w:author="arkat" w:date="2017-09-29T22:49:00Z">
          <w:pPr>
            <w:pStyle w:val="BodyText"/>
            <w:spacing w:after="0"/>
          </w:pPr>
        </w:pPrChange>
      </w:pPr>
      <w:del w:id="7437" w:author="arkat" w:date="2017-09-25T14:49:00Z">
        <w:r w:rsidRPr="00216B55" w:rsidDel="0058751D">
          <w:rPr>
            <w:szCs w:val="24"/>
          </w:rPr>
          <w:delText>Subprocess (Event Subprocess)</w:delText>
        </w:r>
      </w:del>
    </w:p>
    <w:p w14:paraId="2987BF3C" w14:textId="1C72719F" w:rsidR="00FF23E3" w:rsidDel="0058751D" w:rsidRDefault="00FF23E3">
      <w:pPr>
        <w:pStyle w:val="Heading1"/>
        <w:numPr>
          <w:ilvl w:val="0"/>
          <w:numId w:val="0"/>
        </w:numPr>
        <w:spacing w:after="0"/>
        <w:jc w:val="both"/>
        <w:rPr>
          <w:del w:id="7438" w:author="arkat" w:date="2017-09-25T14:49:00Z"/>
          <w:szCs w:val="24"/>
        </w:rPr>
        <w:pPrChange w:id="7439" w:author="arkat" w:date="2017-09-29T22:49:00Z">
          <w:pPr>
            <w:pStyle w:val="BodyText"/>
            <w:spacing w:after="0"/>
          </w:pPr>
        </w:pPrChange>
      </w:pPr>
      <w:del w:id="7440" w:author="arkat" w:date="2017-09-25T14:49:00Z">
        <w:r w:rsidRPr="00216B55" w:rsidDel="0058751D">
          <w:rPr>
            <w:szCs w:val="24"/>
          </w:rPr>
          <w:delText>Subprocess (Transaction)</w:delText>
        </w:r>
      </w:del>
    </w:p>
    <w:p w14:paraId="11118FBD" w14:textId="6D7DA4B8" w:rsidR="00FF23E3" w:rsidDel="0058751D" w:rsidRDefault="00FF23E3">
      <w:pPr>
        <w:pStyle w:val="Heading1"/>
        <w:numPr>
          <w:ilvl w:val="0"/>
          <w:numId w:val="0"/>
        </w:numPr>
        <w:spacing w:after="0"/>
        <w:jc w:val="both"/>
        <w:rPr>
          <w:del w:id="7441" w:author="arkat" w:date="2017-09-25T14:49:00Z"/>
          <w:szCs w:val="24"/>
        </w:rPr>
        <w:pPrChange w:id="7442" w:author="arkat" w:date="2017-09-29T22:49:00Z">
          <w:pPr>
            <w:pStyle w:val="BodyText"/>
            <w:spacing w:after="0"/>
          </w:pPr>
        </w:pPrChange>
      </w:pPr>
    </w:p>
    <w:p w14:paraId="009930D1" w14:textId="12E4F9DE" w:rsidR="00FF23E3" w:rsidDel="0058751D" w:rsidRDefault="00FF23E3">
      <w:pPr>
        <w:pStyle w:val="Heading1"/>
        <w:numPr>
          <w:ilvl w:val="0"/>
          <w:numId w:val="0"/>
        </w:numPr>
        <w:spacing w:after="0"/>
        <w:jc w:val="both"/>
        <w:rPr>
          <w:del w:id="7443" w:author="arkat" w:date="2017-09-25T14:49:00Z"/>
          <w:lang w:val="en-US"/>
        </w:rPr>
        <w:pPrChange w:id="7444" w:author="arkat" w:date="2017-09-29T22:49:00Z">
          <w:pPr>
            <w:pStyle w:val="BodyText"/>
            <w:spacing w:after="0"/>
          </w:pPr>
        </w:pPrChange>
      </w:pPr>
      <w:del w:id="7445" w:author="arkat" w:date="2017-09-25T14:49:00Z">
        <w:r w:rsidDel="0058751D">
          <w:rPr>
            <w:b w:val="0"/>
            <w:lang w:val="en-US"/>
          </w:rPr>
          <w:delText xml:space="preserve">Gateway </w:delText>
        </w:r>
      </w:del>
    </w:p>
    <w:p w14:paraId="48D227C1" w14:textId="706B1D5F" w:rsidR="00842ED7" w:rsidDel="0058751D" w:rsidRDefault="00842ED7">
      <w:pPr>
        <w:pStyle w:val="Heading1"/>
        <w:numPr>
          <w:ilvl w:val="0"/>
          <w:numId w:val="0"/>
        </w:numPr>
        <w:spacing w:after="0"/>
        <w:jc w:val="both"/>
        <w:rPr>
          <w:del w:id="7446" w:author="arkat" w:date="2017-09-25T14:49:00Z"/>
        </w:rPr>
        <w:pPrChange w:id="7447" w:author="arkat" w:date="2017-09-29T22:49:00Z">
          <w:pPr>
            <w:pStyle w:val="BodyText"/>
            <w:spacing w:after="0"/>
          </w:pPr>
        </w:pPrChange>
      </w:pPr>
      <w:del w:id="7448" w:author="arkat" w:date="2017-09-25T14:49:00Z">
        <w:r w:rsidDel="0058751D">
          <w:delText xml:space="preserve">Gateway digambarkan dengan bentuk seperti belah ketupat dan digunakan untuk mengontrol percabangan dan penggabungan Sequence Flow. Jadi, gateway menentukan keputusan tradisional, penggabungan, dan penggabungan aliran. Internal Markers akan menentukan perilaku dari kontrol.  </w:delText>
        </w:r>
      </w:del>
    </w:p>
    <w:p w14:paraId="61139F46" w14:textId="5852C2DE" w:rsidR="00842ED7" w:rsidDel="0058751D" w:rsidRDefault="00842ED7">
      <w:pPr>
        <w:pStyle w:val="Heading1"/>
        <w:numPr>
          <w:ilvl w:val="0"/>
          <w:numId w:val="0"/>
        </w:numPr>
        <w:spacing w:after="0"/>
        <w:jc w:val="both"/>
        <w:rPr>
          <w:del w:id="7449" w:author="arkat" w:date="2017-09-25T14:49:00Z"/>
          <w:lang w:val="en-US"/>
        </w:rPr>
        <w:pPrChange w:id="7450" w:author="arkat" w:date="2017-09-29T22:49:00Z">
          <w:pPr>
            <w:pStyle w:val="BodyText"/>
            <w:spacing w:after="0"/>
          </w:pPr>
        </w:pPrChange>
      </w:pPr>
    </w:p>
    <w:tbl>
      <w:tblPr>
        <w:tblStyle w:val="TableGrid"/>
        <w:tblW w:w="0" w:type="auto"/>
        <w:tblLook w:val="04A0" w:firstRow="1" w:lastRow="0" w:firstColumn="1" w:lastColumn="0" w:noHBand="0" w:noVBand="1"/>
      </w:tblPr>
      <w:tblGrid>
        <w:gridCol w:w="974"/>
        <w:gridCol w:w="1035"/>
        <w:gridCol w:w="998"/>
        <w:gridCol w:w="962"/>
        <w:gridCol w:w="993"/>
        <w:gridCol w:w="999"/>
        <w:gridCol w:w="993"/>
        <w:gridCol w:w="975"/>
      </w:tblGrid>
      <w:tr w:rsidR="00BC6715" w:rsidDel="0058751D" w14:paraId="135D0243" w14:textId="2BA2E791" w:rsidTr="00BC6715">
        <w:trPr>
          <w:del w:id="7451" w:author="arkat" w:date="2017-09-25T14:49:00Z"/>
        </w:trPr>
        <w:tc>
          <w:tcPr>
            <w:tcW w:w="1019" w:type="dxa"/>
          </w:tcPr>
          <w:p w14:paraId="63C6FBE0" w14:textId="02E20C96" w:rsidR="00BC6715" w:rsidDel="0058751D" w:rsidRDefault="00BC6715">
            <w:pPr>
              <w:pStyle w:val="Heading1"/>
              <w:numPr>
                <w:ilvl w:val="0"/>
                <w:numId w:val="0"/>
              </w:numPr>
              <w:spacing w:after="0"/>
              <w:jc w:val="both"/>
              <w:rPr>
                <w:del w:id="7452" w:author="arkat" w:date="2017-09-25T14:49:00Z"/>
                <w:lang w:val="en-US"/>
              </w:rPr>
              <w:pPrChange w:id="7453" w:author="arkat" w:date="2017-09-29T22:49:00Z">
                <w:pPr>
                  <w:pStyle w:val="BodyText"/>
                  <w:spacing w:after="0"/>
                </w:pPr>
              </w:pPrChange>
            </w:pPr>
            <w:del w:id="7454" w:author="arkat" w:date="2017-09-25T14:49:00Z">
              <w:r w:rsidRPr="002E3C08" w:rsidDel="0058751D">
                <w:rPr>
                  <w:noProof/>
                  <w:szCs w:val="24"/>
                  <w:lang w:val="en-US"/>
                </w:rPr>
                <w:drawing>
                  <wp:inline distT="0" distB="0" distL="0" distR="0" wp14:anchorId="74D413F6" wp14:editId="7B4C9986">
                    <wp:extent cx="483918" cy="4839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0341" cy="490341"/>
                            </a:xfrm>
                            <a:prstGeom prst="rect">
                              <a:avLst/>
                            </a:prstGeom>
                            <a:noFill/>
                            <a:ln>
                              <a:noFill/>
                            </a:ln>
                          </pic:spPr>
                        </pic:pic>
                      </a:graphicData>
                    </a:graphic>
                  </wp:inline>
                </w:drawing>
              </w:r>
            </w:del>
          </w:p>
        </w:tc>
        <w:tc>
          <w:tcPr>
            <w:tcW w:w="1019" w:type="dxa"/>
          </w:tcPr>
          <w:p w14:paraId="63B9BE54" w14:textId="33A9590C" w:rsidR="00BC6715" w:rsidDel="0058751D" w:rsidRDefault="00BC6715">
            <w:pPr>
              <w:pStyle w:val="Heading1"/>
              <w:numPr>
                <w:ilvl w:val="0"/>
                <w:numId w:val="0"/>
              </w:numPr>
              <w:spacing w:after="0"/>
              <w:jc w:val="both"/>
              <w:rPr>
                <w:del w:id="7455" w:author="arkat" w:date="2017-09-25T14:49:00Z"/>
                <w:lang w:val="en-US"/>
              </w:rPr>
              <w:pPrChange w:id="7456" w:author="arkat" w:date="2017-09-29T22:49:00Z">
                <w:pPr>
                  <w:pStyle w:val="BodyText"/>
                  <w:spacing w:after="0"/>
                </w:pPr>
              </w:pPrChange>
            </w:pPr>
            <w:del w:id="7457" w:author="arkat" w:date="2017-09-25T14:49:00Z">
              <w:r w:rsidRPr="002E3C08" w:rsidDel="0058751D">
                <w:rPr>
                  <w:noProof/>
                  <w:szCs w:val="24"/>
                  <w:lang w:val="en-US"/>
                </w:rPr>
                <w:drawing>
                  <wp:inline distT="0" distB="0" distL="0" distR="0" wp14:anchorId="2627A9EB" wp14:editId="44AAB340">
                    <wp:extent cx="522339" cy="52233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1308" cy="531308"/>
                            </a:xfrm>
                            <a:prstGeom prst="rect">
                              <a:avLst/>
                            </a:prstGeom>
                            <a:noFill/>
                            <a:ln>
                              <a:noFill/>
                            </a:ln>
                          </pic:spPr>
                        </pic:pic>
                      </a:graphicData>
                    </a:graphic>
                  </wp:inline>
                </w:drawing>
              </w:r>
            </w:del>
          </w:p>
        </w:tc>
        <w:tc>
          <w:tcPr>
            <w:tcW w:w="1019" w:type="dxa"/>
          </w:tcPr>
          <w:p w14:paraId="67C78351" w14:textId="75810BE0" w:rsidR="00BC6715" w:rsidDel="0058751D" w:rsidRDefault="00BC6715">
            <w:pPr>
              <w:pStyle w:val="Heading1"/>
              <w:numPr>
                <w:ilvl w:val="0"/>
                <w:numId w:val="0"/>
              </w:numPr>
              <w:spacing w:after="0"/>
              <w:jc w:val="both"/>
              <w:rPr>
                <w:del w:id="7458" w:author="arkat" w:date="2017-09-25T14:49:00Z"/>
                <w:lang w:val="en-US"/>
              </w:rPr>
              <w:pPrChange w:id="7459" w:author="arkat" w:date="2017-09-29T22:49:00Z">
                <w:pPr>
                  <w:pStyle w:val="BodyText"/>
                  <w:spacing w:after="0"/>
                </w:pPr>
              </w:pPrChange>
            </w:pPr>
            <w:del w:id="7460" w:author="arkat" w:date="2017-09-25T14:49:00Z">
              <w:r w:rsidRPr="002E3C08" w:rsidDel="0058751D">
                <w:rPr>
                  <w:noProof/>
                  <w:szCs w:val="24"/>
                  <w:lang w:val="en-US"/>
                </w:rPr>
                <w:drawing>
                  <wp:inline distT="0" distB="0" distL="0" distR="0" wp14:anchorId="7ADFA570" wp14:editId="63AB649B">
                    <wp:extent cx="498854" cy="49885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1381" cy="511381"/>
                            </a:xfrm>
                            <a:prstGeom prst="rect">
                              <a:avLst/>
                            </a:prstGeom>
                            <a:noFill/>
                            <a:ln>
                              <a:noFill/>
                            </a:ln>
                          </pic:spPr>
                        </pic:pic>
                      </a:graphicData>
                    </a:graphic>
                  </wp:inline>
                </w:drawing>
              </w:r>
            </w:del>
          </w:p>
        </w:tc>
        <w:tc>
          <w:tcPr>
            <w:tcW w:w="1019" w:type="dxa"/>
          </w:tcPr>
          <w:p w14:paraId="6C059C5B" w14:textId="7F7D38AF" w:rsidR="00BC6715" w:rsidDel="0058751D" w:rsidRDefault="00BC6715">
            <w:pPr>
              <w:pStyle w:val="Heading1"/>
              <w:numPr>
                <w:ilvl w:val="0"/>
                <w:numId w:val="0"/>
              </w:numPr>
              <w:spacing w:after="0"/>
              <w:jc w:val="both"/>
              <w:rPr>
                <w:del w:id="7461" w:author="arkat" w:date="2017-09-25T14:49:00Z"/>
                <w:lang w:val="en-US"/>
              </w:rPr>
              <w:pPrChange w:id="7462" w:author="arkat" w:date="2017-09-29T22:49:00Z">
                <w:pPr>
                  <w:pStyle w:val="BodyText"/>
                  <w:spacing w:after="0"/>
                </w:pPr>
              </w:pPrChange>
            </w:pPr>
            <w:del w:id="7463" w:author="arkat" w:date="2017-09-25T14:49:00Z">
              <w:r w:rsidRPr="002E3C08" w:rsidDel="0058751D">
                <w:rPr>
                  <w:noProof/>
                  <w:szCs w:val="24"/>
                  <w:lang w:val="en-US"/>
                </w:rPr>
                <w:drawing>
                  <wp:inline distT="0" distB="0" distL="0" distR="0" wp14:anchorId="5C0D62C9" wp14:editId="413F7DA7">
                    <wp:extent cx="476234" cy="476234"/>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5764" cy="485764"/>
                            </a:xfrm>
                            <a:prstGeom prst="rect">
                              <a:avLst/>
                            </a:prstGeom>
                            <a:noFill/>
                            <a:ln>
                              <a:noFill/>
                            </a:ln>
                          </pic:spPr>
                        </pic:pic>
                      </a:graphicData>
                    </a:graphic>
                  </wp:inline>
                </w:drawing>
              </w:r>
            </w:del>
          </w:p>
        </w:tc>
        <w:tc>
          <w:tcPr>
            <w:tcW w:w="1019" w:type="dxa"/>
          </w:tcPr>
          <w:p w14:paraId="2E4C3869" w14:textId="0BEB4654" w:rsidR="00BC6715" w:rsidDel="0058751D" w:rsidRDefault="00BC6715">
            <w:pPr>
              <w:pStyle w:val="Heading1"/>
              <w:numPr>
                <w:ilvl w:val="0"/>
                <w:numId w:val="0"/>
              </w:numPr>
              <w:spacing w:after="0"/>
              <w:jc w:val="both"/>
              <w:rPr>
                <w:del w:id="7464" w:author="arkat" w:date="2017-09-25T14:49:00Z"/>
                <w:lang w:val="en-US"/>
              </w:rPr>
              <w:pPrChange w:id="7465" w:author="arkat" w:date="2017-09-29T22:49:00Z">
                <w:pPr>
                  <w:pStyle w:val="BodyText"/>
                  <w:spacing w:after="0"/>
                </w:pPr>
              </w:pPrChange>
            </w:pPr>
            <w:del w:id="7466" w:author="arkat" w:date="2017-09-25T14:49:00Z">
              <w:r w:rsidRPr="002E3C08" w:rsidDel="0058751D">
                <w:rPr>
                  <w:noProof/>
                  <w:szCs w:val="24"/>
                  <w:lang w:val="en-US"/>
                </w:rPr>
                <w:drawing>
                  <wp:inline distT="0" distB="0" distL="0" distR="0" wp14:anchorId="0740E46E" wp14:editId="3BC4465C">
                    <wp:extent cx="491602" cy="491602"/>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7676" cy="497676"/>
                            </a:xfrm>
                            <a:prstGeom prst="rect">
                              <a:avLst/>
                            </a:prstGeom>
                            <a:noFill/>
                            <a:ln>
                              <a:noFill/>
                            </a:ln>
                          </pic:spPr>
                        </pic:pic>
                      </a:graphicData>
                    </a:graphic>
                  </wp:inline>
                </w:drawing>
              </w:r>
            </w:del>
          </w:p>
        </w:tc>
        <w:tc>
          <w:tcPr>
            <w:tcW w:w="1020" w:type="dxa"/>
          </w:tcPr>
          <w:p w14:paraId="3D1CD69B" w14:textId="3BA64CFC" w:rsidR="00BC6715" w:rsidDel="0058751D" w:rsidRDefault="00BC6715">
            <w:pPr>
              <w:pStyle w:val="Heading1"/>
              <w:numPr>
                <w:ilvl w:val="0"/>
                <w:numId w:val="0"/>
              </w:numPr>
              <w:spacing w:after="0"/>
              <w:jc w:val="both"/>
              <w:rPr>
                <w:del w:id="7467" w:author="arkat" w:date="2017-09-25T14:49:00Z"/>
                <w:lang w:val="en-US"/>
              </w:rPr>
              <w:pPrChange w:id="7468" w:author="arkat" w:date="2017-09-29T22:49:00Z">
                <w:pPr>
                  <w:pStyle w:val="BodyText"/>
                  <w:spacing w:after="0"/>
                </w:pPr>
              </w:pPrChange>
            </w:pPr>
            <w:del w:id="7469" w:author="arkat" w:date="2017-09-25T14:49:00Z">
              <w:r w:rsidRPr="002E3C08" w:rsidDel="0058751D">
                <w:rPr>
                  <w:noProof/>
                  <w:szCs w:val="24"/>
                  <w:lang w:val="en-US"/>
                </w:rPr>
                <w:drawing>
                  <wp:inline distT="0" distB="0" distL="0" distR="0" wp14:anchorId="4030E809" wp14:editId="73CC1754">
                    <wp:extent cx="499286" cy="499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3893" cy="503893"/>
                            </a:xfrm>
                            <a:prstGeom prst="rect">
                              <a:avLst/>
                            </a:prstGeom>
                            <a:noFill/>
                            <a:ln>
                              <a:noFill/>
                            </a:ln>
                          </pic:spPr>
                        </pic:pic>
                      </a:graphicData>
                    </a:graphic>
                  </wp:inline>
                </w:drawing>
              </w:r>
            </w:del>
          </w:p>
        </w:tc>
        <w:tc>
          <w:tcPr>
            <w:tcW w:w="1020" w:type="dxa"/>
          </w:tcPr>
          <w:p w14:paraId="1661D692" w14:textId="270365DD" w:rsidR="00BC6715" w:rsidDel="0058751D" w:rsidRDefault="00BC6715">
            <w:pPr>
              <w:pStyle w:val="Heading1"/>
              <w:numPr>
                <w:ilvl w:val="0"/>
                <w:numId w:val="0"/>
              </w:numPr>
              <w:spacing w:after="0"/>
              <w:jc w:val="both"/>
              <w:rPr>
                <w:del w:id="7470" w:author="arkat" w:date="2017-09-25T14:49:00Z"/>
                <w:lang w:val="en-US"/>
              </w:rPr>
              <w:pPrChange w:id="7471" w:author="arkat" w:date="2017-09-29T22:49:00Z">
                <w:pPr>
                  <w:pStyle w:val="BodyText"/>
                  <w:spacing w:after="0"/>
                </w:pPr>
              </w:pPrChange>
            </w:pPr>
            <w:del w:id="7472" w:author="arkat" w:date="2017-09-25T14:49:00Z">
              <w:r w:rsidRPr="002E3C08" w:rsidDel="0058751D">
                <w:rPr>
                  <w:noProof/>
                  <w:szCs w:val="24"/>
                  <w:lang w:val="en-US"/>
                </w:rPr>
                <w:drawing>
                  <wp:inline distT="0" distB="0" distL="0" distR="0" wp14:anchorId="53AD3B45" wp14:editId="77A7DE89">
                    <wp:extent cx="491602" cy="491602"/>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9256" cy="499256"/>
                            </a:xfrm>
                            <a:prstGeom prst="rect">
                              <a:avLst/>
                            </a:prstGeom>
                            <a:noFill/>
                            <a:ln>
                              <a:noFill/>
                            </a:ln>
                          </pic:spPr>
                        </pic:pic>
                      </a:graphicData>
                    </a:graphic>
                  </wp:inline>
                </w:drawing>
              </w:r>
            </w:del>
          </w:p>
        </w:tc>
        <w:tc>
          <w:tcPr>
            <w:tcW w:w="1020" w:type="dxa"/>
          </w:tcPr>
          <w:p w14:paraId="427165D9" w14:textId="75B30B08" w:rsidR="00BC6715" w:rsidDel="0058751D" w:rsidRDefault="00BC6715">
            <w:pPr>
              <w:pStyle w:val="Heading1"/>
              <w:numPr>
                <w:ilvl w:val="0"/>
                <w:numId w:val="0"/>
              </w:numPr>
              <w:spacing w:after="0"/>
              <w:jc w:val="both"/>
              <w:rPr>
                <w:del w:id="7473" w:author="arkat" w:date="2017-09-25T14:49:00Z"/>
                <w:lang w:val="en-US"/>
              </w:rPr>
              <w:pPrChange w:id="7474" w:author="arkat" w:date="2017-09-29T22:49:00Z">
                <w:pPr>
                  <w:pStyle w:val="BodyText"/>
                  <w:spacing w:after="0"/>
                </w:pPr>
              </w:pPrChange>
            </w:pPr>
            <w:del w:id="7475" w:author="arkat" w:date="2017-09-25T14:49:00Z">
              <w:r w:rsidRPr="002E3C08" w:rsidDel="0058751D">
                <w:rPr>
                  <w:noProof/>
                  <w:szCs w:val="24"/>
                  <w:lang w:val="en-US"/>
                </w:rPr>
                <w:drawing>
                  <wp:inline distT="0" distB="0" distL="0" distR="0" wp14:anchorId="7A6FF85D" wp14:editId="7E1112B2">
                    <wp:extent cx="484052" cy="48405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0046" cy="490046"/>
                            </a:xfrm>
                            <a:prstGeom prst="rect">
                              <a:avLst/>
                            </a:prstGeom>
                            <a:noFill/>
                            <a:ln>
                              <a:noFill/>
                            </a:ln>
                          </pic:spPr>
                        </pic:pic>
                      </a:graphicData>
                    </a:graphic>
                  </wp:inline>
                </w:drawing>
              </w:r>
            </w:del>
          </w:p>
        </w:tc>
      </w:tr>
    </w:tbl>
    <w:p w14:paraId="3398AAF4" w14:textId="239A7C25" w:rsidR="00FF23E3" w:rsidRPr="00FF23E3" w:rsidDel="0058751D" w:rsidRDefault="00FF23E3">
      <w:pPr>
        <w:pStyle w:val="Heading1"/>
        <w:numPr>
          <w:ilvl w:val="0"/>
          <w:numId w:val="0"/>
        </w:numPr>
        <w:spacing w:after="0"/>
        <w:jc w:val="both"/>
        <w:rPr>
          <w:del w:id="7476" w:author="arkat" w:date="2017-09-25T14:49:00Z"/>
          <w:lang w:val="en-US"/>
        </w:rPr>
        <w:pPrChange w:id="7477" w:author="arkat" w:date="2017-09-29T22:49:00Z">
          <w:pPr>
            <w:pStyle w:val="BodyText"/>
            <w:spacing w:after="0"/>
          </w:pPr>
        </w:pPrChange>
      </w:pPr>
    </w:p>
    <w:p w14:paraId="7A6D03B4" w14:textId="2F628270" w:rsidR="00FF23E3" w:rsidDel="0058751D" w:rsidRDefault="00FF23E3">
      <w:pPr>
        <w:pStyle w:val="Heading1"/>
        <w:numPr>
          <w:ilvl w:val="0"/>
          <w:numId w:val="0"/>
        </w:numPr>
        <w:spacing w:after="0"/>
        <w:jc w:val="both"/>
        <w:rPr>
          <w:del w:id="7478" w:author="arkat" w:date="2017-09-25T14:49:00Z"/>
          <w:szCs w:val="24"/>
        </w:rPr>
        <w:pPrChange w:id="7479" w:author="arkat" w:date="2017-09-29T22:49:00Z">
          <w:pPr>
            <w:pStyle w:val="BodyText"/>
            <w:spacing w:after="0"/>
          </w:pPr>
        </w:pPrChange>
      </w:pPr>
      <w:del w:id="7480" w:author="arkat" w:date="2017-09-25T14:49:00Z">
        <w:r w:rsidRPr="00216B55" w:rsidDel="0058751D">
          <w:rPr>
            <w:szCs w:val="24"/>
          </w:rPr>
          <w:delText>Gateway</w:delText>
        </w:r>
      </w:del>
    </w:p>
    <w:p w14:paraId="4DD96019" w14:textId="42FEA9DC" w:rsidR="00FF23E3" w:rsidDel="0058751D" w:rsidRDefault="00FF23E3">
      <w:pPr>
        <w:pStyle w:val="Heading1"/>
        <w:numPr>
          <w:ilvl w:val="0"/>
          <w:numId w:val="0"/>
        </w:numPr>
        <w:spacing w:after="0"/>
        <w:jc w:val="both"/>
        <w:rPr>
          <w:del w:id="7481" w:author="arkat" w:date="2017-09-25T14:49:00Z"/>
          <w:szCs w:val="24"/>
        </w:rPr>
        <w:pPrChange w:id="7482" w:author="arkat" w:date="2017-09-29T22:49:00Z">
          <w:pPr>
            <w:pStyle w:val="BodyText"/>
            <w:spacing w:after="0"/>
          </w:pPr>
        </w:pPrChange>
      </w:pPr>
      <w:del w:id="7483" w:author="arkat" w:date="2017-09-25T14:49:00Z">
        <w:r w:rsidRPr="00216B55" w:rsidDel="0058751D">
          <w:rPr>
            <w:szCs w:val="24"/>
          </w:rPr>
          <w:delText>Complex Gateway</w:delText>
        </w:r>
      </w:del>
    </w:p>
    <w:p w14:paraId="0E5924FE" w14:textId="7A78B4EC" w:rsidR="00FF23E3" w:rsidDel="0058751D" w:rsidRDefault="00FF23E3">
      <w:pPr>
        <w:pStyle w:val="Heading1"/>
        <w:numPr>
          <w:ilvl w:val="0"/>
          <w:numId w:val="0"/>
        </w:numPr>
        <w:spacing w:after="0"/>
        <w:jc w:val="both"/>
        <w:rPr>
          <w:del w:id="7484" w:author="arkat" w:date="2017-09-25T14:49:00Z"/>
          <w:szCs w:val="24"/>
        </w:rPr>
        <w:pPrChange w:id="7485" w:author="arkat" w:date="2017-09-29T22:49:00Z">
          <w:pPr>
            <w:pStyle w:val="BodyText"/>
            <w:spacing w:after="0"/>
          </w:pPr>
        </w:pPrChange>
      </w:pPr>
      <w:del w:id="7486" w:author="arkat" w:date="2017-09-25T14:49:00Z">
        <w:r w:rsidRPr="00216B55" w:rsidDel="0058751D">
          <w:rPr>
            <w:szCs w:val="24"/>
          </w:rPr>
          <w:delText>Event-Based Gateway</w:delText>
        </w:r>
      </w:del>
    </w:p>
    <w:p w14:paraId="7BF5DB1B" w14:textId="3CF49205" w:rsidR="00FF23E3" w:rsidDel="0058751D" w:rsidRDefault="00FF23E3">
      <w:pPr>
        <w:pStyle w:val="Heading1"/>
        <w:numPr>
          <w:ilvl w:val="0"/>
          <w:numId w:val="0"/>
        </w:numPr>
        <w:spacing w:after="0"/>
        <w:jc w:val="both"/>
        <w:rPr>
          <w:del w:id="7487" w:author="arkat" w:date="2017-09-25T14:49:00Z"/>
          <w:szCs w:val="24"/>
        </w:rPr>
        <w:pPrChange w:id="7488" w:author="arkat" w:date="2017-09-29T22:49:00Z">
          <w:pPr>
            <w:pStyle w:val="BodyText"/>
            <w:spacing w:after="0"/>
          </w:pPr>
        </w:pPrChange>
      </w:pPr>
      <w:del w:id="7489" w:author="arkat" w:date="2017-09-25T14:49:00Z">
        <w:r w:rsidRPr="00216B55" w:rsidDel="0058751D">
          <w:rPr>
            <w:szCs w:val="24"/>
          </w:rPr>
          <w:delText>Exclusive Gateway</w:delText>
        </w:r>
      </w:del>
    </w:p>
    <w:p w14:paraId="5638DAFF" w14:textId="4B782E67" w:rsidR="00FF23E3" w:rsidDel="0058751D" w:rsidRDefault="00FF23E3">
      <w:pPr>
        <w:pStyle w:val="Heading1"/>
        <w:numPr>
          <w:ilvl w:val="0"/>
          <w:numId w:val="0"/>
        </w:numPr>
        <w:spacing w:after="0"/>
        <w:jc w:val="both"/>
        <w:rPr>
          <w:del w:id="7490" w:author="arkat" w:date="2017-09-25T14:49:00Z"/>
          <w:szCs w:val="24"/>
        </w:rPr>
        <w:pPrChange w:id="7491" w:author="arkat" w:date="2017-09-29T22:49:00Z">
          <w:pPr>
            <w:pStyle w:val="BodyText"/>
            <w:spacing w:after="0"/>
          </w:pPr>
        </w:pPrChange>
      </w:pPr>
      <w:del w:id="7492" w:author="arkat" w:date="2017-09-25T14:49:00Z">
        <w:r w:rsidRPr="00216B55" w:rsidDel="0058751D">
          <w:rPr>
            <w:szCs w:val="24"/>
          </w:rPr>
          <w:delText>Inclusive Gateway</w:delText>
        </w:r>
      </w:del>
    </w:p>
    <w:p w14:paraId="4E5DFBB6" w14:textId="776DD726" w:rsidR="00FF23E3" w:rsidDel="0058751D" w:rsidRDefault="00FF23E3">
      <w:pPr>
        <w:pStyle w:val="Heading1"/>
        <w:numPr>
          <w:ilvl w:val="0"/>
          <w:numId w:val="0"/>
        </w:numPr>
        <w:spacing w:after="0"/>
        <w:jc w:val="both"/>
        <w:rPr>
          <w:del w:id="7493" w:author="arkat" w:date="2017-09-25T14:49:00Z"/>
          <w:szCs w:val="24"/>
        </w:rPr>
        <w:pPrChange w:id="7494" w:author="arkat" w:date="2017-09-29T22:49:00Z">
          <w:pPr>
            <w:pStyle w:val="BodyText"/>
            <w:spacing w:after="0"/>
          </w:pPr>
        </w:pPrChange>
      </w:pPr>
      <w:del w:id="7495" w:author="arkat" w:date="2017-09-25T14:49:00Z">
        <w:r w:rsidRPr="00216B55" w:rsidDel="0058751D">
          <w:rPr>
            <w:szCs w:val="24"/>
          </w:rPr>
          <w:delText>Instantiating Event-Based Gateway</w:delText>
        </w:r>
      </w:del>
    </w:p>
    <w:p w14:paraId="58312B2C" w14:textId="7E30EC67" w:rsidR="00FF23E3" w:rsidDel="0058751D" w:rsidRDefault="00FF23E3">
      <w:pPr>
        <w:pStyle w:val="Heading1"/>
        <w:numPr>
          <w:ilvl w:val="0"/>
          <w:numId w:val="0"/>
        </w:numPr>
        <w:spacing w:after="0"/>
        <w:jc w:val="both"/>
        <w:rPr>
          <w:del w:id="7496" w:author="arkat" w:date="2017-09-25T14:49:00Z"/>
          <w:szCs w:val="24"/>
        </w:rPr>
        <w:pPrChange w:id="7497" w:author="arkat" w:date="2017-09-29T22:49:00Z">
          <w:pPr>
            <w:pStyle w:val="BodyText"/>
            <w:spacing w:after="0"/>
          </w:pPr>
        </w:pPrChange>
      </w:pPr>
      <w:del w:id="7498" w:author="arkat" w:date="2017-09-25T14:49:00Z">
        <w:r w:rsidRPr="00216B55" w:rsidDel="0058751D">
          <w:rPr>
            <w:szCs w:val="24"/>
          </w:rPr>
          <w:delText>Instantiating Parallel Event-Based Gateway</w:delText>
        </w:r>
      </w:del>
    </w:p>
    <w:p w14:paraId="38A9D91A" w14:textId="72C66E05" w:rsidR="00FF23E3" w:rsidDel="0058751D" w:rsidRDefault="00FF23E3">
      <w:pPr>
        <w:pStyle w:val="Heading1"/>
        <w:numPr>
          <w:ilvl w:val="0"/>
          <w:numId w:val="0"/>
        </w:numPr>
        <w:spacing w:after="0"/>
        <w:jc w:val="both"/>
        <w:rPr>
          <w:del w:id="7499" w:author="arkat" w:date="2017-09-25T14:49:00Z"/>
          <w:szCs w:val="24"/>
        </w:rPr>
        <w:pPrChange w:id="7500" w:author="arkat" w:date="2017-09-29T22:49:00Z">
          <w:pPr>
            <w:pStyle w:val="BodyText"/>
            <w:spacing w:after="0"/>
          </w:pPr>
        </w:pPrChange>
      </w:pPr>
      <w:del w:id="7501" w:author="arkat" w:date="2017-09-25T14:49:00Z">
        <w:r w:rsidRPr="00216B55" w:rsidDel="0058751D">
          <w:rPr>
            <w:szCs w:val="24"/>
          </w:rPr>
          <w:delText>Parallel Gateway</w:delText>
        </w:r>
      </w:del>
    </w:p>
    <w:p w14:paraId="55921054" w14:textId="4177BD70" w:rsidR="00BC6715" w:rsidDel="0058751D" w:rsidRDefault="00BC6715">
      <w:pPr>
        <w:pStyle w:val="Heading1"/>
        <w:numPr>
          <w:ilvl w:val="0"/>
          <w:numId w:val="0"/>
        </w:numPr>
        <w:spacing w:after="0"/>
        <w:jc w:val="both"/>
        <w:rPr>
          <w:del w:id="7502" w:author="arkat" w:date="2017-09-25T14:49:00Z"/>
          <w:szCs w:val="24"/>
        </w:rPr>
        <w:pPrChange w:id="7503" w:author="arkat" w:date="2017-09-29T22:49:00Z">
          <w:pPr>
            <w:pStyle w:val="BodyText"/>
            <w:spacing w:after="0"/>
          </w:pPr>
        </w:pPrChange>
      </w:pPr>
    </w:p>
    <w:p w14:paraId="74DD9A80" w14:textId="2A2FDAB8" w:rsidR="00FF23E3" w:rsidRPr="00BC6715" w:rsidDel="0058751D" w:rsidRDefault="00BC6715">
      <w:pPr>
        <w:pStyle w:val="Heading1"/>
        <w:numPr>
          <w:ilvl w:val="0"/>
          <w:numId w:val="0"/>
        </w:numPr>
        <w:spacing w:after="0"/>
        <w:jc w:val="both"/>
        <w:rPr>
          <w:del w:id="7504" w:author="arkat" w:date="2017-09-25T14:49:00Z"/>
          <w:szCs w:val="24"/>
          <w:lang w:val="en-US"/>
        </w:rPr>
        <w:pPrChange w:id="7505" w:author="arkat" w:date="2017-09-29T22:49:00Z">
          <w:pPr>
            <w:pStyle w:val="BodyText"/>
            <w:spacing w:after="0"/>
          </w:pPr>
        </w:pPrChange>
      </w:pPr>
      <w:del w:id="7506" w:author="arkat" w:date="2017-09-25T14:49:00Z">
        <w:r w:rsidRPr="00BC6715" w:rsidDel="0058751D">
          <w:rPr>
            <w:b w:val="0"/>
            <w:szCs w:val="24"/>
            <w:lang w:val="en-US"/>
          </w:rPr>
          <w:delText>Data Store</w:delText>
        </w:r>
      </w:del>
    </w:p>
    <w:tbl>
      <w:tblPr>
        <w:tblStyle w:val="TableGrid"/>
        <w:tblW w:w="0" w:type="auto"/>
        <w:jc w:val="center"/>
        <w:tblLook w:val="04A0" w:firstRow="1" w:lastRow="0" w:firstColumn="1" w:lastColumn="0" w:noHBand="0" w:noVBand="1"/>
      </w:tblPr>
      <w:tblGrid>
        <w:gridCol w:w="1547"/>
      </w:tblGrid>
      <w:tr w:rsidR="00BC6715" w:rsidDel="0058751D" w14:paraId="501EB652" w14:textId="75AD1697" w:rsidTr="00BC6715">
        <w:trPr>
          <w:jc w:val="center"/>
          <w:del w:id="7507" w:author="arkat" w:date="2017-09-25T14:49:00Z"/>
        </w:trPr>
        <w:tc>
          <w:tcPr>
            <w:tcW w:w="0" w:type="auto"/>
          </w:tcPr>
          <w:p w14:paraId="279311CD" w14:textId="0F37D5B8" w:rsidR="00BC6715" w:rsidDel="0058751D" w:rsidRDefault="00BC6715">
            <w:pPr>
              <w:pStyle w:val="Heading1"/>
              <w:numPr>
                <w:ilvl w:val="0"/>
                <w:numId w:val="0"/>
              </w:numPr>
              <w:spacing w:after="0"/>
              <w:jc w:val="both"/>
              <w:rPr>
                <w:del w:id="7508" w:author="arkat" w:date="2017-09-25T14:49:00Z"/>
                <w:szCs w:val="24"/>
              </w:rPr>
              <w:pPrChange w:id="7509" w:author="arkat" w:date="2017-09-29T22:49:00Z">
                <w:pPr>
                  <w:pStyle w:val="BodyText"/>
                  <w:spacing w:after="0"/>
                </w:pPr>
              </w:pPrChange>
            </w:pPr>
            <w:del w:id="7510" w:author="arkat" w:date="2017-09-25T14:49:00Z">
              <w:r w:rsidRPr="002E3C08" w:rsidDel="0058751D">
                <w:rPr>
                  <w:noProof/>
                  <w:szCs w:val="24"/>
                  <w:lang w:val="en-US"/>
                </w:rPr>
                <w:drawing>
                  <wp:inline distT="0" distB="0" distL="0" distR="0" wp14:anchorId="32268032" wp14:editId="70072A47">
                    <wp:extent cx="845185" cy="560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845185" cy="560705"/>
                            </a:xfrm>
                            <a:prstGeom prst="rect">
                              <a:avLst/>
                            </a:prstGeom>
                            <a:noFill/>
                            <a:ln>
                              <a:noFill/>
                            </a:ln>
                          </pic:spPr>
                        </pic:pic>
                      </a:graphicData>
                    </a:graphic>
                  </wp:inline>
                </w:drawing>
              </w:r>
            </w:del>
          </w:p>
        </w:tc>
      </w:tr>
    </w:tbl>
    <w:p w14:paraId="1CE7F9A2" w14:textId="59B5DC8A" w:rsidR="00FF23E3" w:rsidRPr="00BC6715" w:rsidDel="0058751D" w:rsidRDefault="00BC6715">
      <w:pPr>
        <w:pStyle w:val="Heading1"/>
        <w:numPr>
          <w:ilvl w:val="0"/>
          <w:numId w:val="0"/>
        </w:numPr>
        <w:spacing w:after="0"/>
        <w:jc w:val="both"/>
        <w:rPr>
          <w:del w:id="7511" w:author="arkat" w:date="2017-09-25T14:49:00Z"/>
          <w:szCs w:val="24"/>
        </w:rPr>
        <w:pPrChange w:id="7512" w:author="arkat" w:date="2017-09-29T22:49:00Z">
          <w:pPr>
            <w:pStyle w:val="BodyText"/>
            <w:spacing w:after="0"/>
          </w:pPr>
        </w:pPrChange>
      </w:pPr>
      <w:del w:id="7513" w:author="arkat" w:date="2017-09-25T14:49:00Z">
        <w:r w:rsidRPr="00BC6715" w:rsidDel="0058751D">
          <w:rPr>
            <w:b w:val="0"/>
            <w:szCs w:val="24"/>
          </w:rPr>
          <w:delText>Text Annotation</w:delText>
        </w:r>
      </w:del>
    </w:p>
    <w:p w14:paraId="43E69F23" w14:textId="46DF51CB" w:rsidR="00BC6715" w:rsidRPr="00BC6715" w:rsidDel="0058751D" w:rsidRDefault="00BC6715">
      <w:pPr>
        <w:pStyle w:val="Heading1"/>
        <w:rPr>
          <w:del w:id="7514" w:author="arkat" w:date="2017-09-25T14:49:00Z"/>
          <w:szCs w:val="24"/>
          <w:lang w:val="en-US"/>
        </w:rPr>
        <w:pPrChange w:id="7515" w:author="arkat" w:date="2017-09-29T22:53:00Z">
          <w:pPr>
            <w:pStyle w:val="BodyText"/>
            <w:spacing w:after="0"/>
          </w:pPr>
        </w:pPrChange>
      </w:pPr>
      <w:del w:id="7516" w:author="arkat" w:date="2017-09-25T14:49:00Z">
        <w:r w:rsidDel="0058751D">
          <w:rPr>
            <w:szCs w:val="24"/>
            <w:lang w:val="en-US"/>
          </w:rPr>
          <w:delText xml:space="preserve"> </w:delText>
        </w:r>
      </w:del>
    </w:p>
    <w:tbl>
      <w:tblPr>
        <w:tblStyle w:val="TableGrid"/>
        <w:tblW w:w="0" w:type="auto"/>
        <w:jc w:val="center"/>
        <w:tblLook w:val="04A0" w:firstRow="1" w:lastRow="0" w:firstColumn="1" w:lastColumn="0" w:noHBand="0" w:noVBand="1"/>
      </w:tblPr>
      <w:tblGrid>
        <w:gridCol w:w="1273"/>
      </w:tblGrid>
      <w:tr w:rsidR="00BC6715" w:rsidDel="0058751D" w14:paraId="11C3C1DC" w14:textId="3E7F2075" w:rsidTr="00BC6715">
        <w:trPr>
          <w:jc w:val="center"/>
          <w:del w:id="7517" w:author="arkat" w:date="2017-09-25T14:49:00Z"/>
        </w:trPr>
        <w:tc>
          <w:tcPr>
            <w:tcW w:w="0" w:type="auto"/>
          </w:tcPr>
          <w:p w14:paraId="55B4BD01" w14:textId="5A4E09E0" w:rsidR="00BC6715" w:rsidDel="0058751D" w:rsidRDefault="00BC6715">
            <w:pPr>
              <w:pStyle w:val="Heading1"/>
              <w:rPr>
                <w:del w:id="7518" w:author="arkat" w:date="2017-09-25T14:49:00Z"/>
                <w:szCs w:val="24"/>
                <w:lang w:val="en-US"/>
              </w:rPr>
              <w:pPrChange w:id="7519" w:author="arkat" w:date="2017-09-29T22:53:00Z">
                <w:pPr>
                  <w:pStyle w:val="BodyText"/>
                  <w:spacing w:after="0"/>
                </w:pPr>
              </w:pPrChange>
            </w:pPr>
            <w:del w:id="7520" w:author="arkat" w:date="2017-09-25T14:49:00Z">
              <w:r w:rsidRPr="002E3C08" w:rsidDel="0058751D">
                <w:rPr>
                  <w:noProof/>
                  <w:szCs w:val="24"/>
                  <w:lang w:val="en-US"/>
                </w:rPr>
                <w:drawing>
                  <wp:inline distT="0" distB="0" distL="0" distR="0" wp14:anchorId="24C02E02" wp14:editId="5DEDCA1F">
                    <wp:extent cx="614680" cy="3841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4680" cy="384175"/>
                            </a:xfrm>
                            <a:prstGeom prst="rect">
                              <a:avLst/>
                            </a:prstGeom>
                            <a:noFill/>
                            <a:ln>
                              <a:noFill/>
                            </a:ln>
                          </pic:spPr>
                        </pic:pic>
                      </a:graphicData>
                    </a:graphic>
                  </wp:inline>
                </w:drawing>
              </w:r>
            </w:del>
          </w:p>
        </w:tc>
      </w:tr>
    </w:tbl>
    <w:p w14:paraId="3F379272" w14:textId="2E0CF0F6" w:rsidR="00BC6715" w:rsidRPr="00BC6715" w:rsidDel="0058751D" w:rsidRDefault="00BC6715">
      <w:pPr>
        <w:pStyle w:val="Heading1"/>
        <w:rPr>
          <w:del w:id="7521" w:author="arkat" w:date="2017-09-25T14:49:00Z"/>
          <w:szCs w:val="24"/>
          <w:lang w:val="en-US"/>
        </w:rPr>
        <w:pPrChange w:id="7522" w:author="arkat" w:date="2017-09-29T22:53:00Z">
          <w:pPr>
            <w:pStyle w:val="BodyText"/>
            <w:spacing w:after="0"/>
          </w:pPr>
        </w:pPrChange>
      </w:pPr>
    </w:p>
    <w:p w14:paraId="00A6633B" w14:textId="4184D9A5" w:rsidR="00842ED7" w:rsidDel="0058751D" w:rsidRDefault="00842ED7">
      <w:pPr>
        <w:pStyle w:val="Heading1"/>
        <w:rPr>
          <w:del w:id="7523" w:author="arkat" w:date="2017-09-25T14:49:00Z"/>
          <w:lang w:val="en-US"/>
        </w:rPr>
        <w:pPrChange w:id="7524" w:author="arkat" w:date="2017-09-29T22:53:00Z">
          <w:pPr>
            <w:pStyle w:val="BodyText"/>
            <w:spacing w:after="0"/>
          </w:pPr>
        </w:pPrChange>
      </w:pPr>
    </w:p>
    <w:p w14:paraId="0A398CDA" w14:textId="77A25846" w:rsidR="00842ED7" w:rsidDel="0058751D" w:rsidRDefault="00842ED7">
      <w:pPr>
        <w:pStyle w:val="Heading1"/>
        <w:rPr>
          <w:del w:id="7525" w:author="arkat" w:date="2017-09-25T14:49:00Z"/>
          <w:lang w:val="en-US"/>
        </w:rPr>
        <w:pPrChange w:id="7526" w:author="arkat" w:date="2017-09-29T22:53:00Z">
          <w:pPr>
            <w:pStyle w:val="BodyText"/>
            <w:spacing w:after="0"/>
          </w:pPr>
        </w:pPrChange>
      </w:pPr>
      <w:del w:id="7527" w:author="arkat" w:date="2017-09-25T14:49:00Z">
        <w:r w:rsidDel="0058751D">
          <w:rPr>
            <w:b w:val="0"/>
            <w:lang w:val="en-US"/>
          </w:rPr>
          <w:delText>Swimlane</w:delText>
        </w:r>
      </w:del>
    </w:p>
    <w:p w14:paraId="4115CA1F" w14:textId="09EC7EE1" w:rsidR="00842ED7" w:rsidDel="0058751D" w:rsidRDefault="00842ED7">
      <w:pPr>
        <w:pStyle w:val="Heading1"/>
        <w:rPr>
          <w:del w:id="7528" w:author="arkat" w:date="2017-09-25T14:49:00Z"/>
        </w:rPr>
        <w:pPrChange w:id="7529" w:author="arkat" w:date="2017-09-29T22:53:00Z">
          <w:pPr>
            <w:pStyle w:val="BodyText"/>
            <w:spacing w:after="0"/>
            <w:ind w:firstLine="284"/>
          </w:pPr>
        </w:pPrChange>
      </w:pPr>
      <w:del w:id="7530" w:author="arkat" w:date="2017-09-25T14:49:00Z">
        <w:r w:rsidDel="0058751D">
          <w:delText xml:space="preserve">Swimlanes digambarkan dengan bentuk garis yang memisahkan dan  mengelompokkan aktor (pelaku yang berinteraksi dengan system). Banyak metodologi pemodelan menggunakan konsep swimlanes sebagai mekanisme untuk membagi kategori visual yang menggambarkan kemampuan fungsional atau tanggung jawab yang berbeda.  </w:delText>
        </w:r>
      </w:del>
    </w:p>
    <w:p w14:paraId="7BF7E9CA" w14:textId="5F1442B7" w:rsidR="00842ED7" w:rsidDel="0058751D" w:rsidRDefault="00842ED7">
      <w:pPr>
        <w:pStyle w:val="Heading1"/>
        <w:rPr>
          <w:del w:id="7531" w:author="arkat" w:date="2017-09-25T14:49:00Z"/>
        </w:rPr>
        <w:pPrChange w:id="7532" w:author="arkat" w:date="2017-09-29T22:53:00Z">
          <w:pPr>
            <w:pStyle w:val="BodyText"/>
            <w:spacing w:after="0"/>
            <w:ind w:firstLine="284"/>
          </w:pPr>
        </w:pPrChange>
      </w:pPr>
      <w:del w:id="7533" w:author="arkat" w:date="2017-09-25T14:49:00Z">
        <w:r w:rsidDel="0058751D">
          <w:delText xml:space="preserve"> BPMN mendukung swimlanes dengan dua bentuk swimlane objects yaitu pool yang mewakili partisipan dalam sebuah proses dan lane yaitu sub-bagian dalam sebuah pool dan akan menambah panjang dari pool baik vertikal ataupun horisontal. Lanes digunakan untuk mengatur dan mengkategorikan aktivitas. </w:delText>
        </w:r>
      </w:del>
    </w:p>
    <w:p w14:paraId="5CDD466F" w14:textId="2750626A" w:rsidR="00842ED7" w:rsidDel="0058751D" w:rsidRDefault="00842ED7">
      <w:pPr>
        <w:pStyle w:val="Heading1"/>
        <w:rPr>
          <w:del w:id="7534" w:author="arkat" w:date="2017-09-25T14:49:00Z"/>
          <w:lang w:val="en-US"/>
        </w:rPr>
        <w:pPrChange w:id="7535" w:author="arkat" w:date="2017-09-29T22:53:00Z">
          <w:pPr>
            <w:pStyle w:val="BodyText"/>
            <w:spacing w:after="0"/>
          </w:pPr>
        </w:pPrChange>
      </w:pPr>
    </w:p>
    <w:p w14:paraId="16FA9C90" w14:textId="09A7CB83" w:rsidR="00842ED7" w:rsidDel="0058751D" w:rsidRDefault="00842ED7">
      <w:pPr>
        <w:pStyle w:val="Heading1"/>
        <w:rPr>
          <w:del w:id="7536" w:author="arkat" w:date="2017-09-25T14:49:00Z"/>
          <w:lang w:val="en-US"/>
        </w:rPr>
        <w:pPrChange w:id="7537" w:author="arkat" w:date="2017-09-29T22:53:00Z">
          <w:pPr>
            <w:pStyle w:val="BodyText"/>
            <w:spacing w:after="0"/>
          </w:pPr>
        </w:pPrChange>
      </w:pPr>
      <w:del w:id="7538" w:author="arkat" w:date="2017-09-25T14:49:00Z">
        <w:r w:rsidDel="0058751D">
          <w:rPr>
            <w:b w:val="0"/>
            <w:lang w:val="en-US"/>
          </w:rPr>
          <w:delText xml:space="preserve">Pool </w:delText>
        </w:r>
      </w:del>
    </w:p>
    <w:p w14:paraId="381A4CC7" w14:textId="2DD8988A" w:rsidR="00FF23E3" w:rsidDel="0058751D" w:rsidRDefault="00BC6715">
      <w:pPr>
        <w:pStyle w:val="Heading1"/>
        <w:rPr>
          <w:del w:id="7539" w:author="arkat" w:date="2017-09-25T14:49:00Z"/>
          <w:lang w:val="en-US"/>
        </w:rPr>
        <w:pPrChange w:id="7540" w:author="arkat" w:date="2017-09-29T22:53:00Z">
          <w:pPr>
            <w:pStyle w:val="BodyText"/>
            <w:spacing w:after="0"/>
          </w:pPr>
        </w:pPrChange>
      </w:pPr>
      <w:del w:id="7541" w:author="arkat" w:date="2017-09-25T14:49:00Z">
        <w:r w:rsidRPr="00BC6715" w:rsidDel="0058751D">
          <w:rPr>
            <w:b w:val="0"/>
            <w:lang w:val="en-US"/>
          </w:rPr>
          <w:delText>Lane</w:delText>
        </w:r>
      </w:del>
    </w:p>
    <w:p w14:paraId="76D9B72A" w14:textId="3B677688" w:rsidR="00BC6715" w:rsidRPr="00BC6715" w:rsidDel="0058751D" w:rsidRDefault="00BC6715">
      <w:pPr>
        <w:pStyle w:val="Heading1"/>
        <w:rPr>
          <w:del w:id="7542" w:author="arkat" w:date="2017-09-25T14:49:00Z"/>
          <w:lang w:val="en-US"/>
        </w:rPr>
        <w:pPrChange w:id="7543" w:author="arkat" w:date="2017-09-29T22:53:00Z">
          <w:pPr>
            <w:pStyle w:val="BodyText"/>
            <w:spacing w:after="0"/>
          </w:pPr>
        </w:pPrChange>
      </w:pPr>
      <w:del w:id="7544" w:author="arkat" w:date="2017-09-25T14:49:00Z">
        <w:r w:rsidDel="0058751D">
          <w:rPr>
            <w:b w:val="0"/>
            <w:lang w:val="en-US"/>
          </w:rPr>
          <w:delText xml:space="preserve"> </w:delText>
        </w:r>
      </w:del>
    </w:p>
    <w:tbl>
      <w:tblPr>
        <w:tblStyle w:val="TableGrid"/>
        <w:tblW w:w="0" w:type="auto"/>
        <w:jc w:val="center"/>
        <w:tblLook w:val="04A0" w:firstRow="1" w:lastRow="0" w:firstColumn="1" w:lastColumn="0" w:noHBand="0" w:noVBand="1"/>
      </w:tblPr>
      <w:tblGrid>
        <w:gridCol w:w="1394"/>
      </w:tblGrid>
      <w:tr w:rsidR="00BC6715" w:rsidDel="0058751D" w14:paraId="573751BD" w14:textId="4470A305" w:rsidTr="00BC6715">
        <w:trPr>
          <w:jc w:val="center"/>
          <w:del w:id="7545" w:author="arkat" w:date="2017-09-25T14:49:00Z"/>
        </w:trPr>
        <w:tc>
          <w:tcPr>
            <w:tcW w:w="0" w:type="auto"/>
          </w:tcPr>
          <w:p w14:paraId="6517A58F" w14:textId="7566D601" w:rsidR="00BC6715" w:rsidDel="0058751D" w:rsidRDefault="00BC6715">
            <w:pPr>
              <w:pStyle w:val="Heading1"/>
              <w:rPr>
                <w:del w:id="7546" w:author="arkat" w:date="2017-09-25T14:49:00Z"/>
                <w:lang w:val="en-US"/>
              </w:rPr>
              <w:pPrChange w:id="7547" w:author="arkat" w:date="2017-09-29T22:53:00Z">
                <w:pPr>
                  <w:pStyle w:val="BodyText"/>
                  <w:spacing w:after="0"/>
                </w:pPr>
              </w:pPrChange>
            </w:pPr>
            <w:del w:id="7548" w:author="arkat" w:date="2017-09-25T14:49:00Z">
              <w:r w:rsidRPr="002E3C08" w:rsidDel="0058751D">
                <w:rPr>
                  <w:noProof/>
                  <w:szCs w:val="24"/>
                  <w:lang w:val="en-US"/>
                </w:rPr>
                <w:drawing>
                  <wp:inline distT="0" distB="0" distL="0" distR="0" wp14:anchorId="679E424C" wp14:editId="066FE97F">
                    <wp:extent cx="691515" cy="6223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1515" cy="622300"/>
                            </a:xfrm>
                            <a:prstGeom prst="rect">
                              <a:avLst/>
                            </a:prstGeom>
                            <a:noFill/>
                            <a:ln>
                              <a:noFill/>
                            </a:ln>
                          </pic:spPr>
                        </pic:pic>
                      </a:graphicData>
                    </a:graphic>
                  </wp:inline>
                </w:drawing>
              </w:r>
            </w:del>
          </w:p>
        </w:tc>
      </w:tr>
    </w:tbl>
    <w:p w14:paraId="783003E5" w14:textId="302AD587" w:rsidR="00BC6715" w:rsidRPr="00BC6715" w:rsidDel="0058751D" w:rsidRDefault="00BC6715">
      <w:pPr>
        <w:pStyle w:val="Heading1"/>
        <w:rPr>
          <w:del w:id="7549" w:author="arkat" w:date="2017-09-25T14:49:00Z"/>
          <w:lang w:val="en-US"/>
        </w:rPr>
        <w:pPrChange w:id="7550" w:author="arkat" w:date="2017-09-29T22:53:00Z">
          <w:pPr>
            <w:pStyle w:val="BodyText"/>
            <w:spacing w:after="0"/>
          </w:pPr>
        </w:pPrChange>
      </w:pPr>
    </w:p>
    <w:p w14:paraId="019627A9" w14:textId="38B74BAD" w:rsidR="00BC6715" w:rsidRPr="00842ED7" w:rsidDel="0058751D" w:rsidRDefault="00BC6715">
      <w:pPr>
        <w:pStyle w:val="Heading1"/>
        <w:rPr>
          <w:del w:id="7551" w:author="arkat" w:date="2017-09-25T14:49:00Z"/>
          <w:lang w:val="en-US"/>
        </w:rPr>
        <w:pPrChange w:id="7552" w:author="arkat" w:date="2017-09-29T22:53:00Z">
          <w:pPr>
            <w:pStyle w:val="BodyText"/>
            <w:spacing w:after="0"/>
          </w:pPr>
        </w:pPrChange>
      </w:pPr>
      <w:del w:id="7553" w:author="arkat" w:date="2017-09-25T14:49:00Z">
        <w:r w:rsidRPr="00842ED7" w:rsidDel="0058751D">
          <w:rPr>
            <w:b w:val="0"/>
            <w:lang w:val="en-US"/>
          </w:rPr>
          <w:delText>Connection</w:delText>
        </w:r>
      </w:del>
    </w:p>
    <w:p w14:paraId="45FA271F" w14:textId="0518AE96" w:rsidR="00BC6715" w:rsidDel="0058751D" w:rsidRDefault="00BC6715">
      <w:pPr>
        <w:pStyle w:val="Heading1"/>
        <w:rPr>
          <w:del w:id="7554" w:author="arkat" w:date="2017-09-25T14:49:00Z"/>
          <w:lang w:val="en-US"/>
        </w:rPr>
        <w:pPrChange w:id="7555" w:author="arkat" w:date="2017-09-29T22:53:00Z">
          <w:pPr>
            <w:pStyle w:val="BodyText"/>
            <w:spacing w:after="0"/>
          </w:pPr>
        </w:pPrChange>
      </w:pPr>
      <w:del w:id="7556" w:author="arkat" w:date="2017-09-25T14:49:00Z">
        <w:r w:rsidDel="0058751D">
          <w:rPr>
            <w:lang w:val="en-US"/>
          </w:rPr>
          <w:delText xml:space="preserve"> </w:delText>
        </w:r>
      </w:del>
    </w:p>
    <w:tbl>
      <w:tblPr>
        <w:tblStyle w:val="TableGrid"/>
        <w:tblW w:w="0" w:type="auto"/>
        <w:jc w:val="center"/>
        <w:tblLook w:val="04A0" w:firstRow="1" w:lastRow="0" w:firstColumn="1" w:lastColumn="0" w:noHBand="0" w:noVBand="1"/>
      </w:tblPr>
      <w:tblGrid>
        <w:gridCol w:w="1031"/>
      </w:tblGrid>
      <w:tr w:rsidR="00BC6715" w:rsidDel="0058751D" w14:paraId="201F91FD" w14:textId="749ADC1D" w:rsidTr="00BC6715">
        <w:trPr>
          <w:jc w:val="center"/>
          <w:del w:id="7557" w:author="arkat" w:date="2017-09-25T14:49:00Z"/>
        </w:trPr>
        <w:tc>
          <w:tcPr>
            <w:tcW w:w="0" w:type="auto"/>
          </w:tcPr>
          <w:p w14:paraId="408DEF3B" w14:textId="37B512D7" w:rsidR="00BC6715" w:rsidDel="0058751D" w:rsidRDefault="00BC6715">
            <w:pPr>
              <w:pStyle w:val="Heading1"/>
              <w:rPr>
                <w:del w:id="7558" w:author="arkat" w:date="2017-09-25T14:49:00Z"/>
                <w:lang w:val="en-US"/>
              </w:rPr>
              <w:pPrChange w:id="7559" w:author="arkat" w:date="2017-09-29T22:53:00Z">
                <w:pPr>
                  <w:pStyle w:val="BodyText"/>
                  <w:spacing w:after="0"/>
                </w:pPr>
              </w:pPrChange>
            </w:pPr>
            <w:del w:id="7560" w:author="arkat" w:date="2017-09-25T14:49:00Z">
              <w:r w:rsidRPr="002E3C08" w:rsidDel="0058751D">
                <w:rPr>
                  <w:noProof/>
                  <w:szCs w:val="24"/>
                  <w:lang w:val="en-US"/>
                </w:rPr>
                <w:drawing>
                  <wp:inline distT="0" distB="0" distL="0" distR="0" wp14:anchorId="378C4994" wp14:editId="0E5D65A3">
                    <wp:extent cx="461010" cy="1073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1010" cy="107315"/>
                            </a:xfrm>
                            <a:prstGeom prst="rect">
                              <a:avLst/>
                            </a:prstGeom>
                            <a:noFill/>
                            <a:ln>
                              <a:noFill/>
                            </a:ln>
                          </pic:spPr>
                        </pic:pic>
                      </a:graphicData>
                    </a:graphic>
                  </wp:inline>
                </w:drawing>
              </w:r>
            </w:del>
          </w:p>
        </w:tc>
      </w:tr>
    </w:tbl>
    <w:p w14:paraId="670A3A8C" w14:textId="73FB41F6" w:rsidR="00BC6715" w:rsidDel="0058751D" w:rsidRDefault="00BC6715">
      <w:pPr>
        <w:pStyle w:val="Heading1"/>
        <w:rPr>
          <w:del w:id="7561" w:author="arkat" w:date="2017-09-25T14:49:00Z"/>
          <w:lang w:val="en-US"/>
        </w:rPr>
        <w:pPrChange w:id="7562" w:author="arkat" w:date="2017-09-29T22:53:00Z">
          <w:pPr>
            <w:pStyle w:val="BodyText"/>
            <w:spacing w:after="0"/>
          </w:pPr>
        </w:pPrChange>
      </w:pPr>
    </w:p>
    <w:p w14:paraId="7CF8563A" w14:textId="091E7D45" w:rsidR="004239BF" w:rsidDel="0058751D" w:rsidRDefault="004239BF">
      <w:pPr>
        <w:pStyle w:val="Heading1"/>
        <w:rPr>
          <w:del w:id="7563" w:author="arkat" w:date="2017-09-25T14:49:00Z"/>
        </w:rPr>
        <w:pPrChange w:id="7564" w:author="arkat" w:date="2017-09-29T22:53:00Z">
          <w:pPr>
            <w:pStyle w:val="BodyText"/>
            <w:spacing w:after="0"/>
            <w:ind w:firstLine="284"/>
          </w:pPr>
        </w:pPrChange>
      </w:pPr>
    </w:p>
    <w:p w14:paraId="5E10F7AA" w14:textId="4E185771" w:rsidR="004239BF" w:rsidDel="0058751D" w:rsidRDefault="004239BF">
      <w:pPr>
        <w:pStyle w:val="Heading1"/>
        <w:rPr>
          <w:del w:id="7565" w:author="arkat" w:date="2017-09-25T14:49:00Z"/>
        </w:rPr>
        <w:pPrChange w:id="7566" w:author="arkat" w:date="2017-09-29T22:53:00Z">
          <w:pPr>
            <w:pStyle w:val="BodyText"/>
            <w:spacing w:after="0"/>
            <w:ind w:firstLine="284"/>
          </w:pPr>
        </w:pPrChange>
      </w:pPr>
      <w:del w:id="7567" w:author="arkat" w:date="2017-09-25T14:49:00Z">
        <w:r w:rsidDel="0058751D">
          <w:delText xml:space="preserve">Flow Object dibagi menjadi 3, yaitu event, activity dan gateway.  Berikut penjelasannya : </w:delText>
        </w:r>
      </w:del>
    </w:p>
    <w:p w14:paraId="53D24C75" w14:textId="12B77720" w:rsidR="004239BF" w:rsidDel="0058751D" w:rsidRDefault="00E03EC2">
      <w:pPr>
        <w:pStyle w:val="Heading1"/>
        <w:rPr>
          <w:del w:id="7568" w:author="arkat" w:date="2017-09-25T14:49:00Z"/>
        </w:rPr>
        <w:pPrChange w:id="7569" w:author="arkat" w:date="2017-09-29T22:53:00Z">
          <w:pPr>
            <w:pStyle w:val="BodyText"/>
            <w:spacing w:after="0"/>
            <w:ind w:firstLine="284"/>
            <w:jc w:val="center"/>
          </w:pPr>
        </w:pPrChange>
      </w:pPr>
      <w:del w:id="7570" w:author="arkat" w:date="2017-09-25T14:49:00Z">
        <w:r w:rsidRPr="002E3C08" w:rsidDel="0058751D">
          <w:rPr>
            <w:noProof/>
            <w:lang w:val="en-US"/>
          </w:rPr>
          <w:drawing>
            <wp:inline distT="0" distB="0" distL="0" distR="0" wp14:anchorId="5E630AE9" wp14:editId="3010D00B">
              <wp:extent cx="1758315" cy="583565"/>
              <wp:effectExtent l="0" t="0" r="0" b="6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l="43327" t="49362" r="45142" b="43724"/>
                      <a:stretch>
                        <a:fillRect/>
                      </a:stretch>
                    </pic:blipFill>
                    <pic:spPr bwMode="auto">
                      <a:xfrm>
                        <a:off x="0" y="0"/>
                        <a:ext cx="1758315" cy="583565"/>
                      </a:xfrm>
                      <a:prstGeom prst="rect">
                        <a:avLst/>
                      </a:prstGeom>
                      <a:noFill/>
                      <a:ln>
                        <a:noFill/>
                      </a:ln>
                    </pic:spPr>
                  </pic:pic>
                </a:graphicData>
              </a:graphic>
            </wp:inline>
          </w:drawing>
        </w:r>
      </w:del>
    </w:p>
    <w:p w14:paraId="45CC1891" w14:textId="7C3DE46B" w:rsidR="004239BF" w:rsidDel="0058751D" w:rsidRDefault="004239BF">
      <w:pPr>
        <w:pStyle w:val="Heading1"/>
        <w:rPr>
          <w:del w:id="7571" w:author="arkat" w:date="2017-09-25T14:49:00Z"/>
        </w:rPr>
        <w:pPrChange w:id="7572" w:author="arkat" w:date="2017-09-29T22:53:00Z">
          <w:pPr>
            <w:pStyle w:val="BodyText"/>
            <w:spacing w:after="0"/>
            <w:ind w:firstLine="284"/>
            <w:jc w:val="center"/>
          </w:pPr>
        </w:pPrChange>
      </w:pPr>
      <w:del w:id="7573" w:author="arkat" w:date="2017-09-25T14:49:00Z">
        <w:r w:rsidDel="0058751D">
          <w:delText>Gambar 2. Simbol Event</w:delText>
        </w:r>
      </w:del>
    </w:p>
    <w:p w14:paraId="41D75A60" w14:textId="6D70C8D7" w:rsidR="004239BF" w:rsidDel="0058751D" w:rsidRDefault="004239BF">
      <w:pPr>
        <w:pStyle w:val="Heading1"/>
        <w:rPr>
          <w:del w:id="7574" w:author="arkat" w:date="2017-09-25T14:49:00Z"/>
        </w:rPr>
        <w:pPrChange w:id="7575" w:author="arkat" w:date="2017-09-29T22:53:00Z">
          <w:pPr>
            <w:pStyle w:val="BodyText"/>
            <w:spacing w:after="0"/>
            <w:ind w:firstLine="284"/>
            <w:jc w:val="center"/>
          </w:pPr>
        </w:pPrChange>
      </w:pPr>
    </w:p>
    <w:p w14:paraId="7DB2FDB2" w14:textId="348E17FD" w:rsidR="004239BF" w:rsidDel="0058751D" w:rsidRDefault="004239BF">
      <w:pPr>
        <w:pStyle w:val="Heading1"/>
        <w:rPr>
          <w:del w:id="7576" w:author="arkat" w:date="2017-09-25T14:49:00Z"/>
        </w:rPr>
        <w:pPrChange w:id="7577" w:author="arkat" w:date="2017-09-29T22:53:00Z">
          <w:pPr>
            <w:pStyle w:val="BodyText"/>
            <w:numPr>
              <w:numId w:val="27"/>
            </w:numPr>
            <w:spacing w:after="0"/>
            <w:ind w:left="360" w:hanging="360"/>
          </w:pPr>
        </w:pPrChange>
      </w:pPr>
      <w:del w:id="7578" w:author="arkat" w:date="2017-09-25T14:49:00Z">
        <w:r w:rsidDel="0058751D">
          <w:delText>Activity ditunjukkan dengan persegi panjang dengan ujung-ujung bulat dan merupakan bentuk umum untuk pekerjaan yang dilakukan oleh perusahaan. Sebuah aktivitas dapat berdiri sendiri atau gabungan. Tipe dari aktivitas adalah task dan sub process yang dibedakan dengan tanda + pada bagian tengah bawah dari bentuk tersebut.</w:delText>
        </w:r>
      </w:del>
    </w:p>
    <w:p w14:paraId="761ACFD6" w14:textId="552F2A6D" w:rsidR="004239BF" w:rsidDel="0058751D" w:rsidRDefault="00E03EC2">
      <w:pPr>
        <w:pStyle w:val="Heading1"/>
        <w:rPr>
          <w:del w:id="7579" w:author="arkat" w:date="2017-09-25T14:49:00Z"/>
        </w:rPr>
        <w:pPrChange w:id="7580" w:author="arkat" w:date="2017-09-29T22:53:00Z">
          <w:pPr>
            <w:pStyle w:val="BodyText"/>
            <w:spacing w:after="0"/>
            <w:ind w:firstLine="284"/>
            <w:jc w:val="center"/>
          </w:pPr>
        </w:pPrChange>
      </w:pPr>
      <w:del w:id="7581" w:author="arkat" w:date="2017-09-25T14:49:00Z">
        <w:r w:rsidRPr="002E3C08" w:rsidDel="0058751D">
          <w:rPr>
            <w:noProof/>
            <w:lang w:val="en-US"/>
          </w:rPr>
          <w:drawing>
            <wp:inline distT="0" distB="0" distL="0" distR="0" wp14:anchorId="46232D46" wp14:editId="100A07D2">
              <wp:extent cx="2265045" cy="520700"/>
              <wp:effectExtent l="0" t="0" r="0" b="1270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l="39067" t="80121" r="42404" b="12260"/>
                      <a:stretch>
                        <a:fillRect/>
                      </a:stretch>
                    </pic:blipFill>
                    <pic:spPr bwMode="auto">
                      <a:xfrm>
                        <a:off x="0" y="0"/>
                        <a:ext cx="2265045" cy="520700"/>
                      </a:xfrm>
                      <a:prstGeom prst="rect">
                        <a:avLst/>
                      </a:prstGeom>
                      <a:noFill/>
                      <a:ln>
                        <a:noFill/>
                      </a:ln>
                    </pic:spPr>
                  </pic:pic>
                </a:graphicData>
              </a:graphic>
            </wp:inline>
          </w:drawing>
        </w:r>
      </w:del>
    </w:p>
    <w:p w14:paraId="7DA44577" w14:textId="51A2B987" w:rsidR="004239BF" w:rsidDel="0058751D" w:rsidRDefault="004239BF">
      <w:pPr>
        <w:pStyle w:val="Heading1"/>
        <w:rPr>
          <w:del w:id="7582" w:author="arkat" w:date="2017-09-25T14:49:00Z"/>
        </w:rPr>
        <w:pPrChange w:id="7583" w:author="arkat" w:date="2017-09-29T22:53:00Z">
          <w:pPr>
            <w:pStyle w:val="BodyText"/>
            <w:spacing w:after="0"/>
            <w:ind w:firstLine="284"/>
            <w:jc w:val="center"/>
          </w:pPr>
        </w:pPrChange>
      </w:pPr>
      <w:del w:id="7584" w:author="arkat" w:date="2017-09-25T14:49:00Z">
        <w:r w:rsidDel="0058751D">
          <w:delText>Gambar 3. Simbol Activity dan Gateway</w:delText>
        </w:r>
      </w:del>
    </w:p>
    <w:p w14:paraId="2209E8D5" w14:textId="25462974" w:rsidR="004239BF" w:rsidDel="0058751D" w:rsidRDefault="004239BF">
      <w:pPr>
        <w:pStyle w:val="Heading1"/>
        <w:rPr>
          <w:del w:id="7585" w:author="arkat" w:date="2017-09-25T14:49:00Z"/>
        </w:rPr>
        <w:pPrChange w:id="7586" w:author="arkat" w:date="2017-09-29T22:53:00Z">
          <w:pPr>
            <w:pStyle w:val="BodyText"/>
            <w:spacing w:after="0"/>
            <w:ind w:firstLine="284"/>
          </w:pPr>
        </w:pPrChange>
      </w:pPr>
      <w:del w:id="7587" w:author="arkat" w:date="2017-09-25T14:49:00Z">
        <w:r w:rsidDel="0058751D">
          <w:delText xml:space="preserve"> </w:delText>
        </w:r>
      </w:del>
    </w:p>
    <w:p w14:paraId="7135FDEE" w14:textId="138E30F2" w:rsidR="004239BF" w:rsidDel="0058751D" w:rsidRDefault="004239BF">
      <w:pPr>
        <w:pStyle w:val="Heading1"/>
        <w:rPr>
          <w:del w:id="7588" w:author="arkat" w:date="2017-09-25T14:49:00Z"/>
        </w:rPr>
        <w:pPrChange w:id="7589" w:author="arkat" w:date="2017-09-29T22:53:00Z">
          <w:pPr>
            <w:pStyle w:val="BodyText"/>
            <w:spacing w:after="0"/>
            <w:ind w:firstLine="284"/>
          </w:pPr>
        </w:pPrChange>
      </w:pPr>
      <w:del w:id="7590" w:author="arkat" w:date="2017-09-25T14:49:00Z">
        <w:r w:rsidDel="0058751D">
          <w:delText xml:space="preserve"> Connecting Object adalah elemen yang menghubungkan flow object.  Connecting Object juga memiliki 3 jenis elemen yaitu : </w:delText>
        </w:r>
      </w:del>
    </w:p>
    <w:p w14:paraId="3F5B8966" w14:textId="63F3E0E3" w:rsidR="004239BF" w:rsidDel="0058751D" w:rsidRDefault="004239BF">
      <w:pPr>
        <w:pStyle w:val="Heading1"/>
        <w:rPr>
          <w:del w:id="7591" w:author="arkat" w:date="2017-09-25T14:49:00Z"/>
        </w:rPr>
        <w:pPrChange w:id="7592" w:author="arkat" w:date="2017-09-29T22:53:00Z">
          <w:pPr>
            <w:pStyle w:val="BodyText"/>
            <w:numPr>
              <w:numId w:val="27"/>
            </w:numPr>
            <w:spacing w:after="0"/>
            <w:ind w:left="360" w:hanging="360"/>
          </w:pPr>
        </w:pPrChange>
      </w:pPr>
      <w:del w:id="7593" w:author="arkat" w:date="2017-09-25T14:49:00Z">
        <w:r w:rsidDel="0058751D">
          <w:delText xml:space="preserve">Alur Sequence (Sequence flow) digunakan untuk menunjukkan urutan yang kegiatan akan yang dilakukan dalam sebuah proses. </w:delText>
        </w:r>
      </w:del>
    </w:p>
    <w:p w14:paraId="35B2E44C" w14:textId="1A0A4430" w:rsidR="004239BF" w:rsidDel="0058751D" w:rsidRDefault="004239BF">
      <w:pPr>
        <w:pStyle w:val="Heading1"/>
        <w:rPr>
          <w:del w:id="7594" w:author="arkat" w:date="2017-09-25T14:49:00Z"/>
        </w:rPr>
        <w:pPrChange w:id="7595" w:author="arkat" w:date="2017-09-29T22:53:00Z">
          <w:pPr>
            <w:pStyle w:val="BodyText"/>
            <w:numPr>
              <w:numId w:val="27"/>
            </w:numPr>
            <w:spacing w:after="0"/>
            <w:ind w:left="360" w:hanging="360"/>
          </w:pPr>
        </w:pPrChange>
      </w:pPr>
      <w:del w:id="7596" w:author="arkat" w:date="2017-09-25T14:49:00Z">
        <w:r w:rsidDel="0058751D">
          <w:delText xml:space="preserve">Alur Pesan (Messege Flow) digunakan untuk menunjukkan aliran pesan antara dua entitas yang siap untuk mengirim dan menerima. </w:delText>
        </w:r>
      </w:del>
    </w:p>
    <w:p w14:paraId="2AED1413" w14:textId="7B189796" w:rsidR="004239BF" w:rsidDel="0058751D" w:rsidRDefault="004239BF">
      <w:pPr>
        <w:pStyle w:val="Heading1"/>
        <w:rPr>
          <w:del w:id="7597" w:author="arkat" w:date="2017-09-25T14:49:00Z"/>
        </w:rPr>
        <w:pPrChange w:id="7598" w:author="arkat" w:date="2017-09-29T22:53:00Z">
          <w:pPr>
            <w:pStyle w:val="BodyText"/>
            <w:numPr>
              <w:numId w:val="27"/>
            </w:numPr>
            <w:spacing w:after="0"/>
            <w:ind w:left="360" w:hanging="360"/>
          </w:pPr>
        </w:pPrChange>
      </w:pPr>
      <w:del w:id="7599" w:author="arkat" w:date="2017-09-25T14:49:00Z">
        <w:r w:rsidDel="0058751D">
          <w:delText xml:space="preserve">Asosiasi (Association) digunakan untuk asosiasi data, informasi dan artefak dengan aliran benda </w:delText>
        </w:r>
      </w:del>
    </w:p>
    <w:p w14:paraId="6427D5EC" w14:textId="312168B9" w:rsidR="004239BF" w:rsidDel="0058751D" w:rsidRDefault="00E03EC2">
      <w:pPr>
        <w:pStyle w:val="Heading1"/>
        <w:rPr>
          <w:del w:id="7600" w:author="arkat" w:date="2017-09-25T14:49:00Z"/>
        </w:rPr>
        <w:pPrChange w:id="7601" w:author="arkat" w:date="2017-09-29T22:53:00Z">
          <w:pPr>
            <w:pStyle w:val="BodyText"/>
            <w:spacing w:after="0"/>
            <w:ind w:firstLine="284"/>
            <w:jc w:val="center"/>
          </w:pPr>
        </w:pPrChange>
      </w:pPr>
      <w:del w:id="7602" w:author="arkat" w:date="2017-09-25T14:49:00Z">
        <w:r w:rsidRPr="002E3C08" w:rsidDel="0058751D">
          <w:rPr>
            <w:noProof/>
            <w:lang w:val="en-US"/>
          </w:rPr>
          <w:drawing>
            <wp:inline distT="0" distB="0" distL="0" distR="0" wp14:anchorId="079DA9DF" wp14:editId="6BDAC440">
              <wp:extent cx="2384425" cy="724535"/>
              <wp:effectExtent l="0" t="0" r="3175" b="1206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l="41487" t="30939" r="42824" b="60512"/>
                      <a:stretch>
                        <a:fillRect/>
                      </a:stretch>
                    </pic:blipFill>
                    <pic:spPr bwMode="auto">
                      <a:xfrm>
                        <a:off x="0" y="0"/>
                        <a:ext cx="2384425" cy="724535"/>
                      </a:xfrm>
                      <a:prstGeom prst="rect">
                        <a:avLst/>
                      </a:prstGeom>
                      <a:noFill/>
                      <a:ln>
                        <a:noFill/>
                      </a:ln>
                    </pic:spPr>
                  </pic:pic>
                </a:graphicData>
              </a:graphic>
            </wp:inline>
          </w:drawing>
        </w:r>
      </w:del>
    </w:p>
    <w:p w14:paraId="6746A157" w14:textId="0270A502" w:rsidR="004239BF" w:rsidDel="0058751D" w:rsidRDefault="004239BF">
      <w:pPr>
        <w:pStyle w:val="Heading1"/>
        <w:rPr>
          <w:del w:id="7603" w:author="arkat" w:date="2017-09-25T14:49:00Z"/>
        </w:rPr>
        <w:pPrChange w:id="7604" w:author="arkat" w:date="2017-09-29T22:53:00Z">
          <w:pPr>
            <w:pStyle w:val="BodyText"/>
            <w:spacing w:after="0"/>
            <w:ind w:firstLine="284"/>
            <w:jc w:val="center"/>
          </w:pPr>
        </w:pPrChange>
      </w:pPr>
      <w:del w:id="7605" w:author="arkat" w:date="2017-09-25T14:49:00Z">
        <w:r w:rsidDel="0058751D">
          <w:delText>Gambar 4. Simbol Sequence Flow, Message Flow dan Association</w:delText>
        </w:r>
      </w:del>
    </w:p>
    <w:p w14:paraId="1BA861F2" w14:textId="3676ED15" w:rsidR="004239BF" w:rsidDel="0058751D" w:rsidRDefault="004239BF">
      <w:pPr>
        <w:pStyle w:val="Heading1"/>
        <w:rPr>
          <w:del w:id="7606" w:author="arkat" w:date="2017-09-25T14:49:00Z"/>
        </w:rPr>
        <w:pPrChange w:id="7607" w:author="arkat" w:date="2017-09-29T22:53:00Z">
          <w:pPr>
            <w:pStyle w:val="BodyText"/>
            <w:spacing w:after="0"/>
            <w:ind w:firstLine="284"/>
            <w:jc w:val="center"/>
          </w:pPr>
        </w:pPrChange>
      </w:pPr>
    </w:p>
    <w:p w14:paraId="03BC71E3" w14:textId="31F6A9B8" w:rsidR="004239BF" w:rsidDel="0058751D" w:rsidRDefault="00E03EC2">
      <w:pPr>
        <w:pStyle w:val="Heading1"/>
        <w:rPr>
          <w:del w:id="7608" w:author="arkat" w:date="2017-09-25T14:49:00Z"/>
        </w:rPr>
        <w:pPrChange w:id="7609" w:author="arkat" w:date="2017-09-29T22:53:00Z">
          <w:pPr>
            <w:pStyle w:val="BodyText"/>
            <w:spacing w:after="0"/>
            <w:ind w:firstLine="284"/>
            <w:jc w:val="center"/>
          </w:pPr>
        </w:pPrChange>
      </w:pPr>
      <w:del w:id="7610" w:author="arkat" w:date="2017-09-25T14:49:00Z">
        <w:r w:rsidRPr="002E3C08" w:rsidDel="0058751D">
          <w:rPr>
            <w:noProof/>
            <w:lang w:val="en-US"/>
          </w:rPr>
          <w:drawing>
            <wp:inline distT="0" distB="0" distL="0" distR="0" wp14:anchorId="48C99C44" wp14:editId="42A7B799">
              <wp:extent cx="1758315" cy="66802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l="43692" t="67114" r="44868" b="25296"/>
                      <a:stretch>
                        <a:fillRect/>
                      </a:stretch>
                    </pic:blipFill>
                    <pic:spPr bwMode="auto">
                      <a:xfrm>
                        <a:off x="0" y="0"/>
                        <a:ext cx="1758315" cy="668020"/>
                      </a:xfrm>
                      <a:prstGeom prst="rect">
                        <a:avLst/>
                      </a:prstGeom>
                      <a:noFill/>
                      <a:ln>
                        <a:noFill/>
                      </a:ln>
                    </pic:spPr>
                  </pic:pic>
                </a:graphicData>
              </a:graphic>
            </wp:inline>
          </w:drawing>
        </w:r>
      </w:del>
    </w:p>
    <w:p w14:paraId="6F69BD25" w14:textId="0D386C51" w:rsidR="004239BF" w:rsidDel="0058751D" w:rsidRDefault="004239BF">
      <w:pPr>
        <w:pStyle w:val="Heading1"/>
        <w:rPr>
          <w:del w:id="7611" w:author="arkat" w:date="2017-09-25T14:49:00Z"/>
        </w:rPr>
        <w:pPrChange w:id="7612" w:author="arkat" w:date="2017-09-29T22:53:00Z">
          <w:pPr>
            <w:pStyle w:val="BodyText"/>
            <w:spacing w:after="0"/>
            <w:ind w:firstLine="284"/>
            <w:jc w:val="center"/>
          </w:pPr>
        </w:pPrChange>
      </w:pPr>
      <w:del w:id="7613" w:author="arkat" w:date="2017-09-25T14:49:00Z">
        <w:r w:rsidDel="0058751D">
          <w:delText>Gambar 5. Simbol Pool dan Lane dalam Swimlane</w:delText>
        </w:r>
      </w:del>
    </w:p>
    <w:p w14:paraId="468A30AC" w14:textId="3EA3495E" w:rsidR="004239BF" w:rsidDel="0058751D" w:rsidRDefault="004239BF">
      <w:pPr>
        <w:pStyle w:val="Heading1"/>
        <w:rPr>
          <w:del w:id="7614" w:author="arkat" w:date="2017-09-25T14:49:00Z"/>
        </w:rPr>
        <w:pPrChange w:id="7615" w:author="arkat" w:date="2017-09-29T22:53:00Z">
          <w:pPr>
            <w:pStyle w:val="BodyText"/>
            <w:spacing w:after="0"/>
            <w:ind w:firstLine="284"/>
          </w:pPr>
        </w:pPrChange>
      </w:pPr>
      <w:del w:id="7616" w:author="arkat" w:date="2017-09-25T14:49:00Z">
        <w:r w:rsidDel="0058751D">
          <w:delText xml:space="preserve"> </w:delText>
        </w:r>
      </w:del>
    </w:p>
    <w:p w14:paraId="3E7A169E" w14:textId="26B53647" w:rsidR="004239BF" w:rsidDel="0058751D" w:rsidRDefault="004239BF">
      <w:pPr>
        <w:pStyle w:val="Heading1"/>
        <w:rPr>
          <w:del w:id="7617" w:author="arkat" w:date="2017-09-25T14:49:00Z"/>
        </w:rPr>
        <w:pPrChange w:id="7618" w:author="arkat" w:date="2017-09-29T22:53:00Z">
          <w:pPr>
            <w:pStyle w:val="BodyText"/>
            <w:spacing w:after="0"/>
            <w:ind w:firstLine="284"/>
          </w:pPr>
        </w:pPrChange>
      </w:pPr>
      <w:del w:id="7619" w:author="arkat" w:date="2017-09-25T14:49:00Z">
        <w:r w:rsidDel="0058751D">
          <w:delText xml:space="preserve">Artifacts adalah elemen yang digunakan untuk memberikan informasi tambahan dari sebuah proses. BPMN dirancang untuk memungkinkan pemodel dan alat pemodelan fleksibilitas untuk memperluas notasi dasar dan menyediakan kemampuan untuk konteks tambahan yang tepat untuk situasi pemodal tertentu, seperti misalnya pasar vertikal contoh: asuransi dan perbankan. Berbagai Artifacts dapat ditambahkan ke dalam diagram sesuai dengan kokteks dari proses bisnis yang dimodelkan. Versi BPMN saat ini memiliki 3 tipe Artifacts, yaitu: </w:delText>
        </w:r>
      </w:del>
    </w:p>
    <w:p w14:paraId="6CC286F5" w14:textId="19B30C5F" w:rsidR="004239BF" w:rsidDel="0058751D" w:rsidRDefault="004239BF">
      <w:pPr>
        <w:pStyle w:val="Heading1"/>
        <w:rPr>
          <w:del w:id="7620" w:author="arkat" w:date="2017-09-25T14:49:00Z"/>
        </w:rPr>
        <w:pPrChange w:id="7621" w:author="arkat" w:date="2017-09-29T22:53:00Z">
          <w:pPr>
            <w:pStyle w:val="BodyText"/>
            <w:numPr>
              <w:numId w:val="27"/>
            </w:numPr>
            <w:spacing w:after="0"/>
            <w:ind w:left="360" w:hanging="360"/>
          </w:pPr>
        </w:pPrChange>
      </w:pPr>
      <w:del w:id="7622" w:author="arkat" w:date="2017-09-25T14:49:00Z">
        <w:r w:rsidDel="0058751D">
          <w:delText xml:space="preserve">Data object: mekanisme untuk menunjukkan bagaimana data dibutuhkan atau diproduksi oleh aktivitas. Data object dihubungkan dengan aktivitas melalui Associations. </w:delText>
        </w:r>
      </w:del>
    </w:p>
    <w:p w14:paraId="7DC063DB" w14:textId="4BDD0308" w:rsidR="004239BF" w:rsidDel="0058751D" w:rsidRDefault="004239BF">
      <w:pPr>
        <w:pStyle w:val="Heading1"/>
        <w:rPr>
          <w:del w:id="7623" w:author="arkat" w:date="2017-09-25T14:49:00Z"/>
        </w:rPr>
        <w:pPrChange w:id="7624" w:author="arkat" w:date="2017-09-29T22:53:00Z">
          <w:pPr>
            <w:pStyle w:val="BodyText"/>
            <w:numPr>
              <w:numId w:val="27"/>
            </w:numPr>
            <w:spacing w:after="0"/>
            <w:ind w:left="360" w:hanging="360"/>
          </w:pPr>
        </w:pPrChange>
      </w:pPr>
      <w:del w:id="7625" w:author="arkat" w:date="2017-09-25T14:49:00Z">
        <w:r w:rsidDel="0058751D">
          <w:delText xml:space="preserve">Group: diwakili dengan persegi panjang dengan ujung bulat yang digambarkan dengan garis putus-putus. Group dapat digunakan untuk tujuan dokumentasi atau analisis, tetapi tidak mempengaruhi Sequence Flow. </w:delText>
        </w:r>
      </w:del>
    </w:p>
    <w:p w14:paraId="58C3B654" w14:textId="7CE9F225" w:rsidR="004239BF" w:rsidDel="0058751D" w:rsidRDefault="004239BF">
      <w:pPr>
        <w:pStyle w:val="Heading1"/>
        <w:rPr>
          <w:del w:id="7626" w:author="arkat" w:date="2017-09-25T14:49:00Z"/>
        </w:rPr>
        <w:pPrChange w:id="7627" w:author="arkat" w:date="2017-09-29T22:53:00Z">
          <w:pPr>
            <w:pStyle w:val="BodyText"/>
            <w:numPr>
              <w:numId w:val="27"/>
            </w:numPr>
            <w:spacing w:after="0"/>
            <w:ind w:left="360" w:hanging="360"/>
          </w:pPr>
        </w:pPrChange>
      </w:pPr>
      <w:del w:id="7628" w:author="arkat" w:date="2017-09-25T14:49:00Z">
        <w:r w:rsidDel="0058751D">
          <w:delText>Annotation: mekanisme untuk pemodel memberikan informasi teks tambahan untuk pembaca dari diagram BPMN.</w:delText>
        </w:r>
      </w:del>
    </w:p>
    <w:p w14:paraId="67369266" w14:textId="35FB5D5E" w:rsidR="004239BF" w:rsidDel="0058751D" w:rsidRDefault="004239BF">
      <w:pPr>
        <w:pStyle w:val="Heading1"/>
        <w:rPr>
          <w:del w:id="7629" w:author="arkat" w:date="2017-09-25T14:49:00Z"/>
        </w:rPr>
        <w:pPrChange w:id="7630" w:author="arkat" w:date="2017-09-29T22:53:00Z">
          <w:pPr>
            <w:pStyle w:val="BodyText"/>
            <w:spacing w:after="0"/>
            <w:ind w:firstLine="284"/>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8F9FA"/>
        <w:tblCellMar>
          <w:top w:w="15" w:type="dxa"/>
          <w:left w:w="15" w:type="dxa"/>
          <w:bottom w:w="15" w:type="dxa"/>
          <w:right w:w="15" w:type="dxa"/>
        </w:tblCellMar>
        <w:tblLook w:val="04A0" w:firstRow="1" w:lastRow="0" w:firstColumn="1" w:lastColumn="0" w:noHBand="0" w:noVBand="1"/>
      </w:tblPr>
      <w:tblGrid>
        <w:gridCol w:w="1018"/>
        <w:gridCol w:w="1029"/>
        <w:gridCol w:w="2317"/>
        <w:gridCol w:w="1992"/>
        <w:gridCol w:w="1573"/>
      </w:tblGrid>
      <w:tr w:rsidR="004239BF" w:rsidRPr="00DB4F8A" w:rsidDel="0058751D" w14:paraId="3D2669B8" w14:textId="074446E1" w:rsidTr="008E39E4">
        <w:trPr>
          <w:tblHeader/>
          <w:del w:id="7631" w:author="arkat" w:date="2017-09-25T14:49:00Z"/>
        </w:trPr>
        <w:tc>
          <w:tcPr>
            <w:tcW w:w="615" w:type="pct"/>
            <w:shd w:val="clear" w:color="auto" w:fill="EAECF0"/>
            <w:tcMar>
              <w:top w:w="48" w:type="dxa"/>
              <w:left w:w="96" w:type="dxa"/>
              <w:bottom w:w="48" w:type="dxa"/>
              <w:right w:w="315" w:type="dxa"/>
            </w:tcMar>
            <w:vAlign w:val="center"/>
            <w:hideMark/>
          </w:tcPr>
          <w:p w14:paraId="339B43BF" w14:textId="4C1E97B8" w:rsidR="004239BF" w:rsidRPr="00DB4F8A" w:rsidDel="0058751D" w:rsidRDefault="004239BF">
            <w:pPr>
              <w:pStyle w:val="Heading1"/>
              <w:rPr>
                <w:del w:id="7632" w:author="arkat" w:date="2017-09-25T14:49:00Z"/>
                <w:rFonts w:cs="Calibri"/>
                <w:color w:val="000000"/>
                <w:szCs w:val="24"/>
                <w:lang w:val="en-US"/>
              </w:rPr>
              <w:pPrChange w:id="7633" w:author="arkat" w:date="2017-09-29T22:53:00Z">
                <w:pPr>
                  <w:spacing w:after="0"/>
                  <w:jc w:val="center"/>
                </w:pPr>
              </w:pPrChange>
            </w:pPr>
            <w:del w:id="7634" w:author="arkat" w:date="2017-09-25T14:49:00Z">
              <w:r w:rsidRPr="00DB4F8A" w:rsidDel="0058751D">
                <w:rPr>
                  <w:rFonts w:cs="Calibri"/>
                  <w:b w:val="0"/>
                  <w:bCs w:val="0"/>
                  <w:color w:val="000000"/>
                  <w:szCs w:val="24"/>
                </w:rPr>
                <w:delText>Name</w:delText>
              </w:r>
            </w:del>
          </w:p>
        </w:tc>
        <w:tc>
          <w:tcPr>
            <w:tcW w:w="719" w:type="pct"/>
            <w:shd w:val="clear" w:color="auto" w:fill="EAECF0"/>
            <w:tcMar>
              <w:top w:w="48" w:type="dxa"/>
              <w:left w:w="96" w:type="dxa"/>
              <w:bottom w:w="48" w:type="dxa"/>
              <w:right w:w="315" w:type="dxa"/>
            </w:tcMar>
            <w:vAlign w:val="center"/>
            <w:hideMark/>
          </w:tcPr>
          <w:p w14:paraId="6682D76B" w14:textId="7DD07A0D" w:rsidR="004239BF" w:rsidRPr="00DB4F8A" w:rsidDel="0058751D" w:rsidRDefault="004239BF">
            <w:pPr>
              <w:pStyle w:val="Heading1"/>
              <w:rPr>
                <w:del w:id="7635" w:author="arkat" w:date="2017-09-25T14:49:00Z"/>
                <w:rFonts w:cs="Calibri"/>
                <w:color w:val="000000"/>
                <w:szCs w:val="24"/>
              </w:rPr>
              <w:pPrChange w:id="7636" w:author="arkat" w:date="2017-09-29T22:53:00Z">
                <w:pPr>
                  <w:spacing w:after="0"/>
                  <w:jc w:val="center"/>
                </w:pPr>
              </w:pPrChange>
            </w:pPr>
            <w:del w:id="7637" w:author="arkat" w:date="2017-09-25T14:49:00Z">
              <w:r w:rsidRPr="00DB4F8A" w:rsidDel="0058751D">
                <w:rPr>
                  <w:rFonts w:cs="Calibri"/>
                  <w:b w:val="0"/>
                  <w:bCs w:val="0"/>
                  <w:color w:val="000000"/>
                  <w:szCs w:val="24"/>
                </w:rPr>
                <w:delText>Creator</w:delText>
              </w:r>
            </w:del>
          </w:p>
        </w:tc>
        <w:tc>
          <w:tcPr>
            <w:tcW w:w="844" w:type="pct"/>
            <w:shd w:val="clear" w:color="auto" w:fill="EAECF0"/>
            <w:tcMar>
              <w:top w:w="48" w:type="dxa"/>
              <w:left w:w="96" w:type="dxa"/>
              <w:bottom w:w="48" w:type="dxa"/>
              <w:right w:w="315" w:type="dxa"/>
            </w:tcMar>
            <w:vAlign w:val="center"/>
            <w:hideMark/>
          </w:tcPr>
          <w:p w14:paraId="448F0654" w14:textId="5DD3A64B" w:rsidR="004239BF" w:rsidRPr="00DB4F8A" w:rsidDel="0058751D" w:rsidRDefault="004239BF">
            <w:pPr>
              <w:pStyle w:val="Heading1"/>
              <w:rPr>
                <w:del w:id="7638" w:author="arkat" w:date="2017-09-25T14:49:00Z"/>
                <w:rFonts w:cs="Calibri"/>
                <w:color w:val="000000"/>
                <w:szCs w:val="24"/>
              </w:rPr>
              <w:pPrChange w:id="7639" w:author="arkat" w:date="2017-09-29T22:53:00Z">
                <w:pPr>
                  <w:spacing w:after="0"/>
                  <w:jc w:val="center"/>
                </w:pPr>
              </w:pPrChange>
            </w:pPr>
            <w:del w:id="7640" w:author="arkat" w:date="2017-09-25T14:49:00Z">
              <w:r w:rsidRPr="00DB4F8A" w:rsidDel="0058751D">
                <w:rPr>
                  <w:rFonts w:cs="Calibri"/>
                  <w:b w:val="0"/>
                  <w:bCs w:val="0"/>
                  <w:color w:val="000000"/>
                  <w:szCs w:val="24"/>
                </w:rPr>
                <w:delText>Platform / OS</w:delText>
              </w:r>
            </w:del>
          </w:p>
        </w:tc>
        <w:tc>
          <w:tcPr>
            <w:tcW w:w="1810" w:type="pct"/>
            <w:shd w:val="clear" w:color="auto" w:fill="EAECF0"/>
            <w:tcMar>
              <w:top w:w="48" w:type="dxa"/>
              <w:left w:w="96" w:type="dxa"/>
              <w:bottom w:w="48" w:type="dxa"/>
              <w:right w:w="315" w:type="dxa"/>
            </w:tcMar>
            <w:vAlign w:val="center"/>
            <w:hideMark/>
          </w:tcPr>
          <w:p w14:paraId="3DF291EB" w14:textId="51933983" w:rsidR="004239BF" w:rsidRPr="00DB4F8A" w:rsidDel="0058751D" w:rsidRDefault="004239BF">
            <w:pPr>
              <w:pStyle w:val="Heading1"/>
              <w:rPr>
                <w:del w:id="7641" w:author="arkat" w:date="2017-09-25T14:49:00Z"/>
                <w:rFonts w:cs="Calibri"/>
                <w:color w:val="000000"/>
                <w:szCs w:val="24"/>
              </w:rPr>
              <w:pPrChange w:id="7642" w:author="arkat" w:date="2017-09-29T22:53:00Z">
                <w:pPr>
                  <w:spacing w:after="0"/>
                  <w:jc w:val="center"/>
                </w:pPr>
              </w:pPrChange>
            </w:pPr>
            <w:del w:id="7643" w:author="arkat" w:date="2017-09-25T14:49:00Z">
              <w:r w:rsidRPr="00DB4F8A" w:rsidDel="0058751D">
                <w:rPr>
                  <w:rFonts w:cs="Calibri"/>
                  <w:b w:val="0"/>
                  <w:bCs w:val="0"/>
                  <w:color w:val="000000"/>
                  <w:szCs w:val="24"/>
                </w:rPr>
                <w:delText>Features</w:delText>
              </w:r>
            </w:del>
          </w:p>
          <w:p w14:paraId="1DD4B033" w14:textId="0BEA285F" w:rsidR="004239BF" w:rsidRPr="00DB4F8A" w:rsidDel="0058751D" w:rsidRDefault="004239BF">
            <w:pPr>
              <w:pStyle w:val="Heading1"/>
              <w:rPr>
                <w:del w:id="7644" w:author="arkat" w:date="2017-09-25T14:49:00Z"/>
                <w:rFonts w:cs="Calibri"/>
                <w:color w:val="000000"/>
                <w:szCs w:val="24"/>
              </w:rPr>
              <w:pPrChange w:id="7645" w:author="arkat" w:date="2017-09-29T22:53:00Z">
                <w:pPr>
                  <w:spacing w:after="0"/>
                  <w:jc w:val="center"/>
                </w:pPr>
              </w:pPrChange>
            </w:pPr>
            <w:del w:id="7646" w:author="arkat" w:date="2017-09-25T14:49:00Z">
              <w:r w:rsidRPr="00DB4F8A" w:rsidDel="0058751D">
                <w:rPr>
                  <w:rFonts w:cs="Calibri"/>
                  <w:b w:val="0"/>
                  <w:bCs w:val="0"/>
                  <w:color w:val="000000"/>
                  <w:szCs w:val="24"/>
                </w:rPr>
                <w:delText>Latest Release</w:delText>
              </w:r>
            </w:del>
          </w:p>
        </w:tc>
        <w:tc>
          <w:tcPr>
            <w:tcW w:w="1012" w:type="pct"/>
            <w:shd w:val="clear" w:color="auto" w:fill="EAECF0"/>
            <w:tcMar>
              <w:top w:w="48" w:type="dxa"/>
              <w:left w:w="96" w:type="dxa"/>
              <w:bottom w:w="48" w:type="dxa"/>
              <w:right w:w="315" w:type="dxa"/>
            </w:tcMar>
            <w:vAlign w:val="center"/>
            <w:hideMark/>
          </w:tcPr>
          <w:p w14:paraId="0378677A" w14:textId="054A1CEC" w:rsidR="004239BF" w:rsidRPr="00DB4F8A" w:rsidDel="0058751D" w:rsidRDefault="004239BF">
            <w:pPr>
              <w:pStyle w:val="Heading1"/>
              <w:rPr>
                <w:del w:id="7647" w:author="arkat" w:date="2017-09-25T14:49:00Z"/>
                <w:rFonts w:cs="Calibri"/>
                <w:color w:val="000000"/>
                <w:szCs w:val="24"/>
              </w:rPr>
              <w:pPrChange w:id="7648" w:author="arkat" w:date="2017-09-29T22:53:00Z">
                <w:pPr>
                  <w:spacing w:after="0"/>
                  <w:jc w:val="center"/>
                </w:pPr>
              </w:pPrChange>
            </w:pPr>
            <w:del w:id="7649" w:author="arkat" w:date="2017-09-25T14:49:00Z">
              <w:r w:rsidRPr="00DB4F8A" w:rsidDel="0058751D">
                <w:rPr>
                  <w:rFonts w:cs="Calibri"/>
                  <w:b w:val="0"/>
                  <w:bCs w:val="0"/>
                  <w:color w:val="000000"/>
                  <w:szCs w:val="24"/>
                </w:rPr>
                <w:delText>Software license</w:delText>
              </w:r>
            </w:del>
          </w:p>
        </w:tc>
      </w:tr>
      <w:tr w:rsidR="004239BF" w:rsidRPr="00DB4F8A" w:rsidDel="0058751D" w14:paraId="103E1832" w14:textId="56482FB3" w:rsidTr="008E39E4">
        <w:trPr>
          <w:del w:id="7650" w:author="arkat" w:date="2017-09-25T14:49:00Z"/>
        </w:trPr>
        <w:tc>
          <w:tcPr>
            <w:tcW w:w="615" w:type="pct"/>
            <w:shd w:val="clear" w:color="auto" w:fill="F8F9FA"/>
            <w:tcMar>
              <w:top w:w="48" w:type="dxa"/>
              <w:left w:w="96" w:type="dxa"/>
              <w:bottom w:w="48" w:type="dxa"/>
              <w:right w:w="96" w:type="dxa"/>
            </w:tcMar>
            <w:vAlign w:val="center"/>
            <w:hideMark/>
          </w:tcPr>
          <w:p w14:paraId="05B28CBE" w14:textId="2DBBB672" w:rsidR="004239BF" w:rsidRPr="00DB4F8A" w:rsidDel="0058751D" w:rsidRDefault="0058751D">
            <w:pPr>
              <w:pStyle w:val="Heading1"/>
              <w:rPr>
                <w:del w:id="7651" w:author="arkat" w:date="2017-09-25T14:49:00Z"/>
                <w:rFonts w:cs="Calibri"/>
                <w:color w:val="000000"/>
                <w:szCs w:val="24"/>
              </w:rPr>
              <w:pPrChange w:id="7652" w:author="arkat" w:date="2017-09-29T22:53:00Z">
                <w:pPr>
                  <w:spacing w:after="0"/>
                  <w:jc w:val="left"/>
                </w:pPr>
              </w:pPrChange>
            </w:pPr>
            <w:del w:id="7653" w:author="arkat" w:date="2017-09-25T14:49:00Z">
              <w:r w:rsidDel="0058751D">
                <w:fldChar w:fldCharType="begin"/>
              </w:r>
              <w:r w:rsidDel="0058751D">
                <w:delInstrText xml:space="preserve"> HYPERLINK "https://en.wikipedia.org/wiki/Borland_Together" \o "Borland Together" </w:delInstrText>
              </w:r>
              <w:r w:rsidDel="0058751D">
                <w:fldChar w:fldCharType="separate"/>
              </w:r>
              <w:r w:rsidR="004239BF" w:rsidRPr="00DB4F8A" w:rsidDel="0058751D">
                <w:rPr>
                  <w:rStyle w:val="Hyperlink"/>
                  <w:rFonts w:cs="Calibri"/>
                  <w:color w:val="000000"/>
                  <w:szCs w:val="24"/>
                  <w:u w:val="none"/>
                </w:rPr>
                <w:delText>Borland Together</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2DCE00C8" w14:textId="3E7E240A" w:rsidR="004239BF" w:rsidRPr="00DB4F8A" w:rsidDel="0058751D" w:rsidRDefault="0058751D">
            <w:pPr>
              <w:pStyle w:val="Heading1"/>
              <w:rPr>
                <w:del w:id="7654" w:author="arkat" w:date="2017-09-25T14:49:00Z"/>
                <w:rFonts w:cs="Calibri"/>
                <w:color w:val="000000"/>
                <w:szCs w:val="24"/>
              </w:rPr>
              <w:pPrChange w:id="7655" w:author="arkat" w:date="2017-09-29T22:53:00Z">
                <w:pPr>
                  <w:spacing w:after="0"/>
                </w:pPr>
              </w:pPrChange>
            </w:pPr>
            <w:del w:id="7656" w:author="arkat" w:date="2017-09-25T14:49:00Z">
              <w:r w:rsidDel="0058751D">
                <w:fldChar w:fldCharType="begin"/>
              </w:r>
              <w:r w:rsidDel="0058751D">
                <w:delInstrText xml:space="preserve"> HYPERLINK "https://en.wikipedia.org/wiki/Borland" \o "Borland" </w:delInstrText>
              </w:r>
              <w:r w:rsidDel="0058751D">
                <w:fldChar w:fldCharType="separate"/>
              </w:r>
              <w:r w:rsidR="004239BF" w:rsidRPr="00DB4F8A" w:rsidDel="0058751D">
                <w:rPr>
                  <w:rStyle w:val="Hyperlink"/>
                  <w:rFonts w:cs="Calibri"/>
                  <w:color w:val="000000"/>
                  <w:szCs w:val="24"/>
                  <w:u w:val="none"/>
                </w:rPr>
                <w:delText>Borland</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5300D57E" w14:textId="5EA641E2" w:rsidR="004239BF" w:rsidRPr="00DB4F8A" w:rsidDel="0058751D" w:rsidRDefault="0058751D">
            <w:pPr>
              <w:pStyle w:val="Heading1"/>
              <w:rPr>
                <w:del w:id="7657" w:author="arkat" w:date="2017-09-25T14:49:00Z"/>
                <w:rFonts w:cs="Calibri"/>
                <w:color w:val="000000"/>
                <w:szCs w:val="24"/>
              </w:rPr>
              <w:pPrChange w:id="7658" w:author="arkat" w:date="2017-09-29T22:53:00Z">
                <w:pPr>
                  <w:spacing w:after="0"/>
                </w:pPr>
              </w:pPrChange>
            </w:pPr>
            <w:del w:id="7659"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"https://en.wikipedia.org/wiki/Solaris_(operating_system)" \o "Solaris (operating system)" </w:delInstrText>
              </w:r>
              <w:r w:rsidDel="0058751D">
                <w:fldChar w:fldCharType="separate"/>
              </w:r>
              <w:r w:rsidR="004239BF" w:rsidRPr="00DB4F8A" w:rsidDel="0058751D">
                <w:rPr>
                  <w:rStyle w:val="Hyperlink"/>
                  <w:rFonts w:cs="Calibri"/>
                  <w:color w:val="000000"/>
                  <w:szCs w:val="24"/>
                  <w:u w:val="none"/>
                </w:rPr>
                <w:delText>Solaris</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20B1EA2" w14:textId="2B3A6DD2" w:rsidR="004239BF" w:rsidRPr="00DB4F8A" w:rsidDel="0058751D" w:rsidRDefault="004239BF">
            <w:pPr>
              <w:pStyle w:val="Heading1"/>
              <w:rPr>
                <w:del w:id="7660" w:author="arkat" w:date="2017-09-25T14:49:00Z"/>
                <w:rFonts w:cs="Calibri"/>
                <w:color w:val="000000"/>
                <w:szCs w:val="24"/>
              </w:rPr>
              <w:pPrChange w:id="7661"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5FA32137" w14:textId="6F777ECB" w:rsidR="004239BF" w:rsidRPr="00DB4F8A" w:rsidDel="0058751D" w:rsidRDefault="004239BF">
            <w:pPr>
              <w:pStyle w:val="Heading1"/>
              <w:rPr>
                <w:del w:id="7662" w:author="arkat" w:date="2017-09-25T14:49:00Z"/>
                <w:rFonts w:cs="Calibri"/>
                <w:color w:val="000000"/>
                <w:szCs w:val="24"/>
              </w:rPr>
              <w:pPrChange w:id="7663" w:author="arkat" w:date="2017-09-29T22:53:00Z">
                <w:pPr>
                  <w:spacing w:after="0"/>
                </w:pPr>
              </w:pPrChange>
            </w:pPr>
            <w:del w:id="7664" w:author="arkat" w:date="2017-09-25T14:49:00Z">
              <w:r w:rsidRPr="00DB4F8A" w:rsidDel="0058751D">
                <w:rPr>
                  <w:rFonts w:cs="Calibri"/>
                  <w:color w:val="000000"/>
                  <w:szCs w:val="24"/>
                </w:rPr>
                <w:delText>Proprietary/Shareware</w:delText>
              </w:r>
            </w:del>
          </w:p>
        </w:tc>
      </w:tr>
      <w:tr w:rsidR="004239BF" w:rsidRPr="00DB4F8A" w:rsidDel="0058751D" w14:paraId="6CD3E198" w14:textId="1A577DF0" w:rsidTr="008E39E4">
        <w:trPr>
          <w:del w:id="7665" w:author="arkat" w:date="2017-09-25T14:49:00Z"/>
        </w:trPr>
        <w:tc>
          <w:tcPr>
            <w:tcW w:w="615" w:type="pct"/>
            <w:shd w:val="clear" w:color="auto" w:fill="F8F9FA"/>
            <w:tcMar>
              <w:top w:w="48" w:type="dxa"/>
              <w:left w:w="96" w:type="dxa"/>
              <w:bottom w:w="48" w:type="dxa"/>
              <w:right w:w="96" w:type="dxa"/>
            </w:tcMar>
            <w:vAlign w:val="center"/>
            <w:hideMark/>
          </w:tcPr>
          <w:p w14:paraId="3932E824" w14:textId="22F28124" w:rsidR="004239BF" w:rsidRPr="00DB4F8A" w:rsidDel="0058751D" w:rsidRDefault="0058751D">
            <w:pPr>
              <w:pStyle w:val="Heading1"/>
              <w:rPr>
                <w:del w:id="7666" w:author="arkat" w:date="2017-09-25T14:49:00Z"/>
                <w:rFonts w:cs="Calibri"/>
                <w:color w:val="000000"/>
                <w:szCs w:val="24"/>
              </w:rPr>
              <w:pPrChange w:id="7667" w:author="arkat" w:date="2017-09-29T22:53:00Z">
                <w:pPr>
                  <w:spacing w:after="0"/>
                </w:pPr>
              </w:pPrChange>
            </w:pPr>
            <w:del w:id="7668" w:author="arkat" w:date="2017-09-25T14:49:00Z">
              <w:r w:rsidDel="0058751D">
                <w:fldChar w:fldCharType="begin"/>
              </w:r>
              <w:r w:rsidDel="0058751D">
                <w:delInstrText xml:space="preserve"> HYPERLINK "https://en.wikipedia.org/wiki/OmniGraffle" \o "OmniGraffle" </w:delInstrText>
              </w:r>
              <w:r w:rsidDel="0058751D">
                <w:fldChar w:fldCharType="separate"/>
              </w:r>
              <w:r w:rsidR="004239BF" w:rsidRPr="00DB4F8A" w:rsidDel="0058751D">
                <w:rPr>
                  <w:rStyle w:val="Hyperlink"/>
                  <w:rFonts w:cs="Calibri"/>
                  <w:color w:val="000000"/>
                  <w:szCs w:val="24"/>
                  <w:u w:val="none"/>
                </w:rPr>
                <w:delText>OmniGraffle</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1008CD5" w14:textId="3142EDB9" w:rsidR="004239BF" w:rsidRPr="00DB4F8A" w:rsidDel="0058751D" w:rsidRDefault="0058751D">
            <w:pPr>
              <w:pStyle w:val="Heading1"/>
              <w:rPr>
                <w:del w:id="7669" w:author="arkat" w:date="2017-09-25T14:49:00Z"/>
                <w:rFonts w:cs="Calibri"/>
                <w:color w:val="000000"/>
                <w:szCs w:val="24"/>
              </w:rPr>
              <w:pPrChange w:id="7670" w:author="arkat" w:date="2017-09-29T22:53:00Z">
                <w:pPr>
                  <w:spacing w:after="0"/>
                </w:pPr>
              </w:pPrChange>
            </w:pPr>
            <w:del w:id="7671" w:author="arkat" w:date="2017-09-25T14:49:00Z">
              <w:r w:rsidDel="0058751D">
                <w:fldChar w:fldCharType="begin"/>
              </w:r>
              <w:r w:rsidDel="0058751D">
                <w:delInstrText xml:space="preserve"> HYPERLINK "https://en.wikipedia.org/wiki/Omni_Group" \o "Omni Group" </w:delInstrText>
              </w:r>
              <w:r w:rsidDel="0058751D">
                <w:fldChar w:fldCharType="separate"/>
              </w:r>
              <w:r w:rsidR="004239BF" w:rsidRPr="00DB4F8A" w:rsidDel="0058751D">
                <w:rPr>
                  <w:rStyle w:val="Hyperlink"/>
                  <w:rFonts w:cs="Calibri"/>
                  <w:color w:val="000000"/>
                  <w:szCs w:val="24"/>
                  <w:u w:val="none"/>
                </w:rPr>
                <w:delText>Omni Group</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3D27CCD4" w14:textId="6820BCA3" w:rsidR="004239BF" w:rsidRPr="00DB4F8A" w:rsidDel="0058751D" w:rsidRDefault="0058751D">
            <w:pPr>
              <w:pStyle w:val="Heading1"/>
              <w:rPr>
                <w:del w:id="7672" w:author="arkat" w:date="2017-09-25T14:49:00Z"/>
                <w:rFonts w:cs="Calibri"/>
                <w:color w:val="000000"/>
                <w:szCs w:val="24"/>
              </w:rPr>
              <w:pPrChange w:id="7673" w:author="arkat" w:date="2017-09-29T22:53:00Z">
                <w:pPr>
                  <w:spacing w:after="0"/>
                </w:pPr>
              </w:pPrChange>
            </w:pPr>
            <w:del w:id="7674" w:author="arkat" w:date="2017-09-25T14:49:00Z">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3AE9A7D3" w14:textId="4AF19A19" w:rsidR="004239BF" w:rsidRPr="00DB4F8A" w:rsidDel="0058751D" w:rsidRDefault="004239BF">
            <w:pPr>
              <w:pStyle w:val="Heading1"/>
              <w:rPr>
                <w:del w:id="7675" w:author="arkat" w:date="2017-09-25T14:49:00Z"/>
                <w:rFonts w:cs="Calibri"/>
                <w:color w:val="000000"/>
                <w:szCs w:val="24"/>
              </w:rPr>
              <w:pPrChange w:id="7676"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30D81615" w14:textId="025F3A98" w:rsidR="004239BF" w:rsidRPr="00DB4F8A" w:rsidDel="0058751D" w:rsidRDefault="004239BF">
            <w:pPr>
              <w:pStyle w:val="Heading1"/>
              <w:rPr>
                <w:del w:id="7677" w:author="arkat" w:date="2017-09-25T14:49:00Z"/>
                <w:rFonts w:cs="Calibri"/>
                <w:color w:val="000000"/>
                <w:szCs w:val="24"/>
              </w:rPr>
              <w:pPrChange w:id="7678" w:author="arkat" w:date="2017-09-29T22:53:00Z">
                <w:pPr>
                  <w:spacing w:after="0"/>
                </w:pPr>
              </w:pPrChange>
            </w:pPr>
            <w:del w:id="7679" w:author="arkat" w:date="2017-09-25T14:49:00Z">
              <w:r w:rsidRPr="00DB4F8A" w:rsidDel="0058751D">
                <w:rPr>
                  <w:rFonts w:cs="Calibri"/>
                  <w:color w:val="000000"/>
                  <w:szCs w:val="24"/>
                </w:rPr>
                <w:delText>Proprietary</w:delText>
              </w:r>
            </w:del>
          </w:p>
        </w:tc>
      </w:tr>
      <w:tr w:rsidR="004239BF" w:rsidRPr="00DB4F8A" w:rsidDel="0058751D" w14:paraId="0EA28A76" w14:textId="3E131FA4" w:rsidTr="008E39E4">
        <w:trPr>
          <w:del w:id="7680" w:author="arkat" w:date="2017-09-25T14:49:00Z"/>
        </w:trPr>
        <w:tc>
          <w:tcPr>
            <w:tcW w:w="615" w:type="pct"/>
            <w:shd w:val="clear" w:color="auto" w:fill="F8F9FA"/>
            <w:tcMar>
              <w:top w:w="48" w:type="dxa"/>
              <w:left w:w="96" w:type="dxa"/>
              <w:bottom w:w="48" w:type="dxa"/>
              <w:right w:w="96" w:type="dxa"/>
            </w:tcMar>
            <w:vAlign w:val="center"/>
            <w:hideMark/>
          </w:tcPr>
          <w:p w14:paraId="17826661" w14:textId="0D14CD7C" w:rsidR="004239BF" w:rsidRPr="00DB4F8A" w:rsidDel="0058751D" w:rsidRDefault="0058751D">
            <w:pPr>
              <w:pStyle w:val="Heading1"/>
              <w:rPr>
                <w:del w:id="7681" w:author="arkat" w:date="2017-09-25T14:49:00Z"/>
                <w:rFonts w:cs="Calibri"/>
                <w:color w:val="000000"/>
                <w:szCs w:val="24"/>
              </w:rPr>
              <w:pPrChange w:id="7682" w:author="arkat" w:date="2017-09-29T22:53:00Z">
                <w:pPr>
                  <w:spacing w:after="0"/>
                </w:pPr>
              </w:pPrChange>
            </w:pPr>
            <w:del w:id="7683" w:author="arkat" w:date="2017-09-25T14:49:00Z">
              <w:r w:rsidDel="0058751D">
                <w:fldChar w:fldCharType="begin"/>
              </w:r>
              <w:r w:rsidDel="0058751D">
                <w:delInstrText xml:space="preserve"> HYPERLINK "https://en.wikipedia.org/wiki/SYDLE_SEED_Community" \o "SYDLE SEED Community" </w:delInstrText>
              </w:r>
              <w:r w:rsidDel="0058751D">
                <w:fldChar w:fldCharType="separate"/>
              </w:r>
              <w:r w:rsidR="004239BF" w:rsidRPr="00DB4F8A" w:rsidDel="0058751D">
                <w:rPr>
                  <w:rStyle w:val="Hyperlink"/>
                  <w:rFonts w:cs="Calibri"/>
                  <w:color w:val="000000"/>
                  <w:szCs w:val="24"/>
                  <w:u w:val="none"/>
                </w:rPr>
                <w:delText>SYDLE SEED Community</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009E48EC" w14:textId="3D0AD8A5" w:rsidR="004239BF" w:rsidRPr="00DB4F8A" w:rsidDel="0058751D" w:rsidRDefault="0058751D">
            <w:pPr>
              <w:pStyle w:val="Heading1"/>
              <w:rPr>
                <w:del w:id="7684" w:author="arkat" w:date="2017-09-25T14:49:00Z"/>
                <w:rFonts w:cs="Calibri"/>
                <w:color w:val="000000"/>
                <w:szCs w:val="24"/>
              </w:rPr>
              <w:pPrChange w:id="7685" w:author="arkat" w:date="2017-09-29T22:53:00Z">
                <w:pPr>
                  <w:spacing w:after="0"/>
                </w:pPr>
              </w:pPrChange>
            </w:pPr>
            <w:del w:id="7686" w:author="arkat" w:date="2017-09-25T14:49:00Z">
              <w:r w:rsidDel="0058751D">
                <w:fldChar w:fldCharType="begin"/>
              </w:r>
              <w:r w:rsidDel="0058751D">
                <w:delInstrText xml:space="preserve"> HYPERLINK "https://en.wikipedia.org/wiki/Sydle" \o "Sydle" </w:delInstrText>
              </w:r>
              <w:r w:rsidDel="0058751D">
                <w:fldChar w:fldCharType="separate"/>
              </w:r>
              <w:r w:rsidR="004239BF" w:rsidRPr="00DB4F8A" w:rsidDel="0058751D">
                <w:rPr>
                  <w:rStyle w:val="Hyperlink"/>
                  <w:rFonts w:cs="Calibri"/>
                  <w:color w:val="000000"/>
                  <w:szCs w:val="24"/>
                  <w:u w:val="none"/>
                </w:rPr>
                <w:delText>SYDLE Systems</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53602341" w14:textId="21851601" w:rsidR="004239BF" w:rsidRPr="00DB4F8A" w:rsidDel="0058751D" w:rsidRDefault="004239BF">
            <w:pPr>
              <w:pStyle w:val="Heading1"/>
              <w:rPr>
                <w:del w:id="7687" w:author="arkat" w:date="2017-09-25T14:49:00Z"/>
                <w:rFonts w:cs="Calibri"/>
                <w:color w:val="000000"/>
                <w:szCs w:val="24"/>
              </w:rPr>
              <w:pPrChange w:id="7688" w:author="arkat" w:date="2017-09-29T22:53:00Z">
                <w:pPr>
                  <w:spacing w:after="0"/>
                </w:pPr>
              </w:pPrChange>
            </w:pPr>
            <w:del w:id="7689" w:author="arkat" w:date="2017-09-25T14:49:00Z">
              <w:r w:rsidRPr="00DB4F8A" w:rsidDel="0058751D">
                <w:rPr>
                  <w:rFonts w:cs="Calibri"/>
                  <w:color w:val="000000"/>
                  <w:szCs w:val="24"/>
                </w:rPr>
                <w:delText>Cloud (browser based)</w:delText>
              </w:r>
            </w:del>
          </w:p>
        </w:tc>
        <w:tc>
          <w:tcPr>
            <w:tcW w:w="1810" w:type="pct"/>
            <w:shd w:val="clear" w:color="auto" w:fill="F8F9FA"/>
            <w:tcMar>
              <w:top w:w="48" w:type="dxa"/>
              <w:left w:w="96" w:type="dxa"/>
              <w:bottom w:w="48" w:type="dxa"/>
              <w:right w:w="96" w:type="dxa"/>
            </w:tcMar>
            <w:vAlign w:val="center"/>
            <w:hideMark/>
          </w:tcPr>
          <w:p w14:paraId="2A35642F" w14:textId="56C102A2" w:rsidR="004239BF" w:rsidRPr="00DB4F8A" w:rsidDel="0058751D" w:rsidRDefault="004239BF">
            <w:pPr>
              <w:pStyle w:val="Heading1"/>
              <w:rPr>
                <w:del w:id="7690" w:author="arkat" w:date="2017-09-25T14:49:00Z"/>
                <w:rFonts w:cs="Calibri"/>
                <w:color w:val="000000"/>
                <w:szCs w:val="24"/>
              </w:rPr>
              <w:pPrChange w:id="7691" w:author="arkat" w:date="2017-09-29T22:53:00Z">
                <w:pPr>
                  <w:spacing w:after="0"/>
                </w:pPr>
              </w:pPrChange>
            </w:pPr>
            <w:del w:id="7692" w:author="arkat" w:date="2017-09-25T14:49:00Z">
              <w:r w:rsidRPr="00DB4F8A" w:rsidDel="0058751D">
                <w:rPr>
                  <w:rFonts w:cs="Calibri"/>
                  <w:color w:val="000000"/>
                  <w:szCs w:val="24"/>
                </w:rPr>
                <w:delText>Supports modeling and execution of processes</w:delText>
              </w:r>
            </w:del>
          </w:p>
        </w:tc>
        <w:tc>
          <w:tcPr>
            <w:tcW w:w="1012" w:type="pct"/>
            <w:shd w:val="clear" w:color="auto" w:fill="F8F9FA"/>
            <w:tcMar>
              <w:top w:w="48" w:type="dxa"/>
              <w:left w:w="96" w:type="dxa"/>
              <w:bottom w:w="48" w:type="dxa"/>
              <w:right w:w="96" w:type="dxa"/>
            </w:tcMar>
            <w:vAlign w:val="center"/>
            <w:hideMark/>
          </w:tcPr>
          <w:p w14:paraId="5D512FC5" w14:textId="18062055" w:rsidR="004239BF" w:rsidRPr="00DB4F8A" w:rsidDel="0058751D" w:rsidRDefault="004239BF">
            <w:pPr>
              <w:pStyle w:val="Heading1"/>
              <w:rPr>
                <w:del w:id="7693" w:author="arkat" w:date="2017-09-25T14:49:00Z"/>
                <w:rFonts w:cs="Calibri"/>
                <w:color w:val="000000"/>
                <w:szCs w:val="24"/>
              </w:rPr>
              <w:pPrChange w:id="7694" w:author="arkat" w:date="2017-09-29T22:53:00Z">
                <w:pPr>
                  <w:spacing w:after="0"/>
                </w:pPr>
              </w:pPrChange>
            </w:pPr>
            <w:del w:id="7695" w:author="arkat" w:date="2017-09-25T14:49:00Z">
              <w:r w:rsidRPr="00DB4F8A" w:rsidDel="0058751D">
                <w:rPr>
                  <w:rFonts w:cs="Calibri"/>
                  <w:color w:val="000000"/>
                  <w:szCs w:val="24"/>
                </w:rPr>
                <w:delText>Freeware</w:delText>
              </w:r>
            </w:del>
          </w:p>
        </w:tc>
      </w:tr>
      <w:tr w:rsidR="004239BF" w:rsidRPr="00DB4F8A" w:rsidDel="0058751D" w14:paraId="29F80FE0" w14:textId="4820F4D1" w:rsidTr="008E39E4">
        <w:trPr>
          <w:del w:id="7696" w:author="arkat" w:date="2017-09-25T14:49:00Z"/>
        </w:trPr>
        <w:tc>
          <w:tcPr>
            <w:tcW w:w="615" w:type="pct"/>
            <w:shd w:val="clear" w:color="auto" w:fill="F8F9FA"/>
            <w:tcMar>
              <w:top w:w="48" w:type="dxa"/>
              <w:left w:w="96" w:type="dxa"/>
              <w:bottom w:w="48" w:type="dxa"/>
              <w:right w:w="96" w:type="dxa"/>
            </w:tcMar>
            <w:vAlign w:val="center"/>
            <w:hideMark/>
          </w:tcPr>
          <w:p w14:paraId="0CA687F1" w14:textId="55CDCD0F" w:rsidR="004239BF" w:rsidRPr="00DB4F8A" w:rsidDel="0058751D" w:rsidRDefault="0058751D">
            <w:pPr>
              <w:pStyle w:val="Heading1"/>
              <w:rPr>
                <w:del w:id="7697" w:author="arkat" w:date="2017-09-25T14:49:00Z"/>
                <w:rFonts w:cs="Calibri"/>
                <w:color w:val="000000"/>
                <w:szCs w:val="24"/>
              </w:rPr>
              <w:pPrChange w:id="7698" w:author="arkat" w:date="2017-09-29T22:53:00Z">
                <w:pPr>
                  <w:spacing w:after="0"/>
                </w:pPr>
              </w:pPrChange>
            </w:pPr>
            <w:del w:id="7699" w:author="arkat" w:date="2017-09-25T14:49:00Z">
              <w:r w:rsidDel="0058751D">
                <w:fldChar w:fldCharType="begin"/>
              </w:r>
              <w:r w:rsidDel="0058751D">
                <w:delInstrText xml:space="preserve"> HYPERLINK "https://en.wikipedia.org/wiki/YEd" \o "YEd" </w:delInstrText>
              </w:r>
              <w:r w:rsidDel="0058751D">
                <w:fldChar w:fldCharType="separate"/>
              </w:r>
              <w:r w:rsidR="004239BF" w:rsidRPr="00DB4F8A" w:rsidDel="0058751D">
                <w:rPr>
                  <w:rStyle w:val="Hyperlink"/>
                  <w:rFonts w:cs="Calibri"/>
                  <w:color w:val="000000"/>
                  <w:szCs w:val="24"/>
                  <w:u w:val="none"/>
                </w:rPr>
                <w:delText>yEd</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6BB9EF6E" w14:textId="70F39EA3" w:rsidR="004239BF" w:rsidRPr="00DB4F8A" w:rsidDel="0058751D" w:rsidRDefault="004239BF">
            <w:pPr>
              <w:pStyle w:val="Heading1"/>
              <w:rPr>
                <w:del w:id="7700" w:author="arkat" w:date="2017-09-25T14:49:00Z"/>
                <w:rFonts w:cs="Calibri"/>
                <w:color w:val="000000"/>
                <w:szCs w:val="24"/>
              </w:rPr>
              <w:pPrChange w:id="7701" w:author="arkat" w:date="2017-09-29T22:53:00Z">
                <w:pPr>
                  <w:spacing w:after="0"/>
                </w:pPr>
              </w:pPrChange>
            </w:pPr>
            <w:del w:id="7702" w:author="arkat" w:date="2017-09-25T14:49:00Z">
              <w:r w:rsidRPr="00DB4F8A" w:rsidDel="0058751D">
                <w:rPr>
                  <w:rFonts w:cs="Calibri"/>
                  <w:color w:val="000000"/>
                  <w:szCs w:val="24"/>
                </w:rPr>
                <w:delText>yWorks</w:delText>
              </w:r>
            </w:del>
          </w:p>
        </w:tc>
        <w:tc>
          <w:tcPr>
            <w:tcW w:w="844" w:type="pct"/>
            <w:shd w:val="clear" w:color="auto" w:fill="F8F9FA"/>
            <w:tcMar>
              <w:top w:w="48" w:type="dxa"/>
              <w:left w:w="96" w:type="dxa"/>
              <w:bottom w:w="48" w:type="dxa"/>
              <w:right w:w="96" w:type="dxa"/>
            </w:tcMar>
            <w:vAlign w:val="center"/>
            <w:hideMark/>
          </w:tcPr>
          <w:p w14:paraId="572348B8" w14:textId="29289158" w:rsidR="004239BF" w:rsidRPr="00DB4F8A" w:rsidDel="0058751D" w:rsidRDefault="0058751D">
            <w:pPr>
              <w:pStyle w:val="Heading1"/>
              <w:rPr>
                <w:del w:id="7703" w:author="arkat" w:date="2017-09-25T14:49:00Z"/>
                <w:rFonts w:cs="Calibri"/>
                <w:color w:val="000000"/>
                <w:szCs w:val="24"/>
              </w:rPr>
              <w:pPrChange w:id="7704" w:author="arkat" w:date="2017-09-29T22:53:00Z">
                <w:pPr>
                  <w:spacing w:after="0"/>
                </w:pPr>
              </w:pPrChange>
            </w:pPr>
            <w:del w:id="7705"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color w:val="000000"/>
                  <w:szCs w:val="24"/>
                  <w:u w:val="none"/>
                </w:rPr>
                <w:fldChar w:fldCharType="end"/>
              </w:r>
              <w:r w:rsidR="004239BF" w:rsidRPr="00DB4F8A" w:rsidDel="0058751D">
                <w:rPr>
                  <w:rFonts w:cs="Calibri"/>
                  <w:color w:val="000000"/>
                  <w:szCs w:val="24"/>
                </w:rPr>
                <w:delText>/Unix</w:delText>
              </w:r>
            </w:del>
          </w:p>
        </w:tc>
        <w:tc>
          <w:tcPr>
            <w:tcW w:w="1810" w:type="pct"/>
            <w:shd w:val="clear" w:color="auto" w:fill="F8F9FA"/>
            <w:tcMar>
              <w:top w:w="48" w:type="dxa"/>
              <w:left w:w="96" w:type="dxa"/>
              <w:bottom w:w="48" w:type="dxa"/>
              <w:right w:w="96" w:type="dxa"/>
            </w:tcMar>
            <w:vAlign w:val="center"/>
            <w:hideMark/>
          </w:tcPr>
          <w:p w14:paraId="7FA99B1F" w14:textId="25EFE500" w:rsidR="004239BF" w:rsidRPr="00DB4F8A" w:rsidDel="0058751D" w:rsidRDefault="004239BF">
            <w:pPr>
              <w:pStyle w:val="Heading1"/>
              <w:rPr>
                <w:del w:id="7706" w:author="arkat" w:date="2017-09-25T14:49:00Z"/>
                <w:rFonts w:cs="Calibri"/>
                <w:color w:val="000000"/>
                <w:szCs w:val="24"/>
              </w:rPr>
              <w:pPrChange w:id="7707" w:author="arkat" w:date="2017-09-29T22:53:00Z">
                <w:pPr>
                  <w:spacing w:after="0"/>
                </w:pPr>
              </w:pPrChange>
            </w:pPr>
            <w:del w:id="7708" w:author="arkat" w:date="2017-09-25T14:49:00Z">
              <w:r w:rsidRPr="00DB4F8A" w:rsidDel="0058751D">
                <w:rPr>
                  <w:rFonts w:cs="Calibri"/>
                  <w:color w:val="000000"/>
                  <w:szCs w:val="24"/>
                </w:rPr>
                <w:delText>Stores graphics in internal format. Cannot load/save BPMN 2.0 files.</w:delText>
              </w:r>
            </w:del>
          </w:p>
        </w:tc>
        <w:tc>
          <w:tcPr>
            <w:tcW w:w="1012" w:type="pct"/>
            <w:shd w:val="clear" w:color="auto" w:fill="F8F9FA"/>
            <w:tcMar>
              <w:top w:w="48" w:type="dxa"/>
              <w:left w:w="96" w:type="dxa"/>
              <w:bottom w:w="48" w:type="dxa"/>
              <w:right w:w="96" w:type="dxa"/>
            </w:tcMar>
            <w:vAlign w:val="center"/>
            <w:hideMark/>
          </w:tcPr>
          <w:p w14:paraId="28B10420" w14:textId="1329DD71" w:rsidR="004239BF" w:rsidRPr="00DB4F8A" w:rsidDel="0058751D" w:rsidRDefault="004239BF">
            <w:pPr>
              <w:pStyle w:val="Heading1"/>
              <w:rPr>
                <w:del w:id="7709" w:author="arkat" w:date="2017-09-25T14:49:00Z"/>
                <w:rFonts w:cs="Calibri"/>
                <w:color w:val="000000"/>
                <w:szCs w:val="24"/>
              </w:rPr>
              <w:pPrChange w:id="7710" w:author="arkat" w:date="2017-09-29T22:53:00Z">
                <w:pPr>
                  <w:spacing w:after="0"/>
                </w:pPr>
              </w:pPrChange>
            </w:pPr>
            <w:del w:id="7711" w:author="arkat" w:date="2017-09-25T14:49:00Z">
              <w:r w:rsidRPr="00DB4F8A" w:rsidDel="0058751D">
                <w:rPr>
                  <w:rFonts w:cs="Calibri"/>
                  <w:color w:val="000000"/>
                  <w:szCs w:val="24"/>
                </w:rPr>
                <w:delText>Freeware</w:delText>
              </w:r>
            </w:del>
          </w:p>
        </w:tc>
      </w:tr>
      <w:tr w:rsidR="004239BF" w:rsidRPr="00DB4F8A" w:rsidDel="0058751D" w14:paraId="5E31213F" w14:textId="3FE2474F" w:rsidTr="008E39E4">
        <w:trPr>
          <w:del w:id="7712" w:author="arkat" w:date="2017-09-25T14:49:00Z"/>
        </w:trPr>
        <w:tc>
          <w:tcPr>
            <w:tcW w:w="615" w:type="pct"/>
            <w:shd w:val="clear" w:color="auto" w:fill="F8F9FA"/>
            <w:tcMar>
              <w:top w:w="48" w:type="dxa"/>
              <w:left w:w="96" w:type="dxa"/>
              <w:bottom w:w="48" w:type="dxa"/>
              <w:right w:w="96" w:type="dxa"/>
            </w:tcMar>
            <w:vAlign w:val="center"/>
            <w:hideMark/>
          </w:tcPr>
          <w:p w14:paraId="2C85CC75" w14:textId="0597CB96" w:rsidR="004239BF" w:rsidRPr="00DB4F8A" w:rsidDel="0058751D" w:rsidRDefault="0058751D">
            <w:pPr>
              <w:pStyle w:val="Heading1"/>
              <w:rPr>
                <w:del w:id="7713" w:author="arkat" w:date="2017-09-25T14:49:00Z"/>
                <w:rFonts w:cs="Calibri"/>
                <w:color w:val="000000"/>
                <w:szCs w:val="24"/>
              </w:rPr>
              <w:pPrChange w:id="7714" w:author="arkat" w:date="2017-09-29T22:53:00Z">
                <w:pPr>
                  <w:spacing w:after="0"/>
                </w:pPr>
              </w:pPrChange>
            </w:pPr>
            <w:del w:id="7715" w:author="arkat" w:date="2017-09-25T14:49:00Z">
              <w:r w:rsidDel="0058751D">
                <w:fldChar w:fldCharType="begin"/>
              </w:r>
              <w:r w:rsidDel="0058751D">
                <w:delInstrText xml:space="preserve"> HYPERLINK "https://en.wikipedia.org/wiki/Modelio" \o "Modelio" </w:delInstrText>
              </w:r>
              <w:r w:rsidDel="0058751D">
                <w:fldChar w:fldCharType="separate"/>
              </w:r>
              <w:r w:rsidR="004239BF" w:rsidRPr="00DB4F8A" w:rsidDel="0058751D">
                <w:rPr>
                  <w:rStyle w:val="Hyperlink"/>
                  <w:rFonts w:cs="Calibri"/>
                  <w:color w:val="000000"/>
                  <w:szCs w:val="24"/>
                  <w:u w:val="none"/>
                </w:rPr>
                <w:delText>Modelio</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2401744E" w14:textId="3E396820" w:rsidR="004239BF" w:rsidRPr="00DB4F8A" w:rsidDel="0058751D" w:rsidRDefault="0058751D">
            <w:pPr>
              <w:pStyle w:val="Heading1"/>
              <w:rPr>
                <w:del w:id="7716" w:author="arkat" w:date="2017-09-25T14:49:00Z"/>
                <w:rFonts w:cs="Calibri"/>
                <w:color w:val="000000"/>
                <w:szCs w:val="24"/>
              </w:rPr>
              <w:pPrChange w:id="7717" w:author="arkat" w:date="2017-09-29T22:53:00Z">
                <w:pPr>
                  <w:spacing w:after="0"/>
                </w:pPr>
              </w:pPrChange>
            </w:pPr>
            <w:del w:id="7718" w:author="arkat" w:date="2017-09-25T14:49:00Z">
              <w:r w:rsidDel="0058751D">
                <w:fldChar w:fldCharType="begin"/>
              </w:r>
              <w:r w:rsidDel="0058751D">
                <w:delInstrText xml:space="preserve"> HYPERLINK "http://www.modelio.org/" </w:delInstrText>
              </w:r>
              <w:r w:rsidDel="0058751D">
                <w:fldChar w:fldCharType="separate"/>
              </w:r>
              <w:r w:rsidR="004239BF" w:rsidRPr="00DB4F8A" w:rsidDel="0058751D">
                <w:rPr>
                  <w:rStyle w:val="Hyperlink"/>
                  <w:rFonts w:cs="Calibri"/>
                  <w:color w:val="000000"/>
                  <w:szCs w:val="24"/>
                  <w:u w:val="none"/>
                </w:rPr>
                <w:delText>Modeliosoft</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66D798F8" w14:textId="5B473729" w:rsidR="004239BF" w:rsidRPr="00DB4F8A" w:rsidDel="0058751D" w:rsidRDefault="0058751D">
            <w:pPr>
              <w:pStyle w:val="Heading1"/>
              <w:rPr>
                <w:del w:id="7719" w:author="arkat" w:date="2017-09-25T14:49:00Z"/>
                <w:rFonts w:cs="Calibri"/>
                <w:color w:val="000000"/>
                <w:szCs w:val="24"/>
              </w:rPr>
              <w:pPrChange w:id="7720" w:author="arkat" w:date="2017-09-29T22:53:00Z">
                <w:pPr>
                  <w:spacing w:after="0"/>
                </w:pPr>
              </w:pPrChange>
            </w:pPr>
            <w:del w:id="7721"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"https://en.wikipedia.org/wiki/Mac_OS" \o "Mac OS" </w:delInstrText>
              </w:r>
              <w:r w:rsidDel="0058751D">
                <w:fldChar w:fldCharType="separate"/>
              </w:r>
              <w:r w:rsidR="004239BF" w:rsidRPr="00DB4F8A" w:rsidDel="0058751D">
                <w:rPr>
                  <w:rStyle w:val="Hyperlink"/>
                  <w:rFonts w:cs="Calibri"/>
                  <w:color w:val="000000"/>
                  <w:szCs w:val="24"/>
                  <w:u w:val="none"/>
                </w:rPr>
                <w:delText>Mac OS</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78144A9E" w14:textId="33AB77EA" w:rsidR="004239BF" w:rsidRPr="00DB4F8A" w:rsidDel="0058751D" w:rsidRDefault="004239BF">
            <w:pPr>
              <w:pStyle w:val="Heading1"/>
              <w:rPr>
                <w:del w:id="7722" w:author="arkat" w:date="2017-09-25T14:49:00Z"/>
                <w:rFonts w:cs="Calibri"/>
                <w:color w:val="000000"/>
                <w:szCs w:val="24"/>
              </w:rPr>
              <w:pPrChange w:id="7723" w:author="arkat" w:date="2017-09-29T22:53:00Z">
                <w:pPr>
                  <w:spacing w:after="0"/>
                </w:pPr>
              </w:pPrChange>
            </w:pPr>
            <w:del w:id="7724" w:author="arkat" w:date="2017-09-25T14:49:00Z">
              <w:r w:rsidRPr="00DB4F8A" w:rsidDel="0058751D">
                <w:rPr>
                  <w:rFonts w:cs="Calibri"/>
                  <w:color w:val="000000"/>
                  <w:szCs w:val="24"/>
                </w:rPr>
                <w:delText>Includes BPMN, UML, SysML, Java round trip code generation, documentation, TOGAF, XSD, WSDL. The boundary events interrupting/non-interrupting symbols are inverted.</w:delText>
              </w:r>
            </w:del>
          </w:p>
        </w:tc>
        <w:tc>
          <w:tcPr>
            <w:tcW w:w="1012" w:type="pct"/>
            <w:shd w:val="clear" w:color="auto" w:fill="F8F9FA"/>
            <w:tcMar>
              <w:top w:w="48" w:type="dxa"/>
              <w:left w:w="96" w:type="dxa"/>
              <w:bottom w:w="48" w:type="dxa"/>
              <w:right w:w="96" w:type="dxa"/>
            </w:tcMar>
            <w:vAlign w:val="center"/>
            <w:hideMark/>
          </w:tcPr>
          <w:p w14:paraId="3D7F7826" w14:textId="4431A70C" w:rsidR="004239BF" w:rsidRPr="00DB4F8A" w:rsidDel="0058751D" w:rsidRDefault="0058751D">
            <w:pPr>
              <w:pStyle w:val="Heading1"/>
              <w:rPr>
                <w:del w:id="7725" w:author="arkat" w:date="2017-09-25T14:49:00Z"/>
                <w:rFonts w:cs="Calibri"/>
                <w:color w:val="000000"/>
                <w:szCs w:val="24"/>
              </w:rPr>
              <w:pPrChange w:id="7726" w:author="arkat" w:date="2017-09-29T22:53:00Z">
                <w:pPr>
                  <w:spacing w:after="0"/>
                </w:pPr>
              </w:pPrChange>
            </w:pPr>
            <w:del w:id="7727" w:author="arkat" w:date="2017-09-25T14:49:00Z">
              <w:r w:rsidDel="0058751D">
                <w:fldChar w:fldCharType="begin"/>
              </w:r>
              <w:r w:rsidDel="0058751D">
                <w:delInstrText xml:space="preserve"> HYPERLINK "https://en.wikipedia.org/wiki/GNU_General_Public_License" \o "GNU General Public License" </w:delInstrText>
              </w:r>
              <w:r w:rsidDel="0058751D">
                <w:fldChar w:fldCharType="separate"/>
              </w:r>
              <w:r w:rsidR="004239BF" w:rsidRPr="00DB4F8A" w:rsidDel="0058751D">
                <w:rPr>
                  <w:rStyle w:val="Hyperlink"/>
                  <w:rFonts w:cs="Calibri"/>
                  <w:color w:val="000000"/>
                  <w:szCs w:val="24"/>
                  <w:u w:val="none"/>
                </w:rPr>
                <w:delText>GPLv3</w:delText>
              </w:r>
              <w:r w:rsidDel="0058751D">
                <w:rPr>
                  <w:rStyle w:val="Hyperlink"/>
                  <w:rFonts w:cs="Calibri"/>
                  <w:color w:val="000000"/>
                  <w:szCs w:val="24"/>
                  <w:u w:val="none"/>
                </w:rPr>
                <w:fldChar w:fldCharType="end"/>
              </w:r>
              <w:r w:rsidDel="0058751D">
                <w:fldChar w:fldCharType="begin"/>
              </w:r>
              <w:r w:rsidDel="0058751D">
                <w:delInstrText xml:space="preserve"> HYPERLINK "https://en.wikipedia.org/wiki/Comparison_of_Business_Process_Modeling_Notation_tools" \l "cite_note-modelio-license-8" </w:delInstrText>
              </w:r>
              <w:r w:rsidDel="0058751D">
                <w:fldChar w:fldCharType="separate"/>
              </w:r>
              <w:r w:rsidR="004239BF" w:rsidRPr="00DB4F8A" w:rsidDel="0058751D">
                <w:rPr>
                  <w:rStyle w:val="Hyperlink"/>
                  <w:rFonts w:cs="Calibri"/>
                  <w:color w:val="000000"/>
                  <w:szCs w:val="24"/>
                  <w:u w:val="none"/>
                  <w:vertAlign w:val="superscript"/>
                </w:rPr>
                <w:delText>[8]</w:delText>
              </w:r>
              <w:r w:rsidDel="0058751D">
                <w:rPr>
                  <w:rStyle w:val="Hyperlink"/>
                  <w:rFonts w:cs="Calibri"/>
                  <w:color w:val="000000"/>
                  <w:szCs w:val="24"/>
                  <w:u w:val="none"/>
                  <w:vertAlign w:val="superscript"/>
                </w:rPr>
                <w:fldChar w:fldCharType="end"/>
              </w:r>
            </w:del>
          </w:p>
        </w:tc>
      </w:tr>
      <w:tr w:rsidR="004239BF" w:rsidRPr="00DB4F8A" w:rsidDel="0058751D" w14:paraId="69B68E6A" w14:textId="67B93FD4" w:rsidTr="008E39E4">
        <w:trPr>
          <w:del w:id="7728" w:author="arkat" w:date="2017-09-25T14:49:00Z"/>
        </w:trPr>
        <w:tc>
          <w:tcPr>
            <w:tcW w:w="615" w:type="pct"/>
            <w:shd w:val="clear" w:color="auto" w:fill="F8F9FA"/>
            <w:tcMar>
              <w:top w:w="48" w:type="dxa"/>
              <w:left w:w="96" w:type="dxa"/>
              <w:bottom w:w="48" w:type="dxa"/>
              <w:right w:w="96" w:type="dxa"/>
            </w:tcMar>
            <w:vAlign w:val="center"/>
            <w:hideMark/>
          </w:tcPr>
          <w:p w14:paraId="1DD546C1" w14:textId="27B268EB" w:rsidR="004239BF" w:rsidRPr="00DB4F8A" w:rsidDel="0058751D" w:rsidRDefault="0058751D">
            <w:pPr>
              <w:pStyle w:val="Heading1"/>
              <w:rPr>
                <w:del w:id="7729" w:author="arkat" w:date="2017-09-25T14:49:00Z"/>
                <w:rFonts w:cs="Calibri"/>
                <w:color w:val="000000"/>
                <w:szCs w:val="24"/>
              </w:rPr>
              <w:pPrChange w:id="7730" w:author="arkat" w:date="2017-09-29T22:53:00Z">
                <w:pPr>
                  <w:spacing w:after="0"/>
                </w:pPr>
              </w:pPrChange>
            </w:pPr>
            <w:del w:id="7731" w:author="arkat" w:date="2017-09-25T14:49:00Z">
              <w:r w:rsidDel="0058751D">
                <w:fldChar w:fldCharType="begin"/>
              </w:r>
              <w:r w:rsidDel="0058751D">
                <w:delInstrText xml:space="preserve"> HYPERLINK "https://en.wikipedia.org/wiki/Enterprise_Architect_(software)" \o "Enterprise Architect (software)" </w:delInstrText>
              </w:r>
              <w:r w:rsidDel="0058751D">
                <w:fldChar w:fldCharType="separate"/>
              </w:r>
              <w:r w:rsidR="004239BF" w:rsidRPr="00DB4F8A" w:rsidDel="0058751D">
                <w:rPr>
                  <w:rStyle w:val="Hyperlink"/>
                  <w:rFonts w:cs="Calibri"/>
                  <w:color w:val="000000"/>
                  <w:szCs w:val="24"/>
                  <w:u w:val="none"/>
                </w:rPr>
                <w:delText>Enterprise Architect</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1A081DED" w14:textId="1897DCBC" w:rsidR="004239BF" w:rsidRPr="00DB4F8A" w:rsidDel="0058751D" w:rsidRDefault="0058751D">
            <w:pPr>
              <w:pStyle w:val="Heading1"/>
              <w:rPr>
                <w:del w:id="7732" w:author="arkat" w:date="2017-09-25T14:49:00Z"/>
                <w:rFonts w:cs="Calibri"/>
                <w:color w:val="000000"/>
                <w:szCs w:val="24"/>
              </w:rPr>
              <w:pPrChange w:id="7733" w:author="arkat" w:date="2017-09-29T22:53:00Z">
                <w:pPr>
                  <w:spacing w:after="0"/>
                </w:pPr>
              </w:pPrChange>
            </w:pPr>
            <w:del w:id="7734" w:author="arkat" w:date="2017-09-25T14:49:00Z">
              <w:r w:rsidDel="0058751D">
                <w:fldChar w:fldCharType="begin"/>
              </w:r>
              <w:r w:rsidDel="0058751D">
                <w:delInstrText xml:space="preserve"> HYPERLINK "https://en.wikipedia.org/wiki/Sparx_Systems" \o "Sparx Systems" </w:delInstrText>
              </w:r>
              <w:r w:rsidDel="0058751D">
                <w:fldChar w:fldCharType="separate"/>
              </w:r>
              <w:r w:rsidR="004239BF" w:rsidRPr="00DB4F8A" w:rsidDel="0058751D">
                <w:rPr>
                  <w:rStyle w:val="Hyperlink"/>
                  <w:rFonts w:cs="Calibri"/>
                  <w:color w:val="000000"/>
                  <w:szCs w:val="24"/>
                  <w:u w:val="none"/>
                </w:rPr>
                <w:delText>Sparx Systems</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4470CF56" w14:textId="4CF8FF40" w:rsidR="004239BF" w:rsidRPr="00DB4F8A" w:rsidDel="0058751D" w:rsidRDefault="0058751D">
            <w:pPr>
              <w:pStyle w:val="Heading1"/>
              <w:rPr>
                <w:del w:id="7735" w:author="arkat" w:date="2017-09-25T14:49:00Z"/>
                <w:rFonts w:cs="Calibri"/>
                <w:color w:val="000000"/>
                <w:szCs w:val="24"/>
              </w:rPr>
              <w:pPrChange w:id="7736" w:author="arkat" w:date="2017-09-29T22:53:00Z">
                <w:pPr>
                  <w:spacing w:after="0"/>
                </w:pPr>
              </w:pPrChange>
            </w:pPr>
            <w:del w:id="7737"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36CEDF99" w14:textId="4EFC62C8" w:rsidR="004239BF" w:rsidRPr="00DB4F8A" w:rsidDel="0058751D" w:rsidRDefault="004239BF">
            <w:pPr>
              <w:pStyle w:val="Heading1"/>
              <w:rPr>
                <w:del w:id="7738" w:author="arkat" w:date="2017-09-25T14:49:00Z"/>
                <w:rFonts w:cs="Calibri"/>
                <w:color w:val="000000"/>
                <w:szCs w:val="24"/>
              </w:rPr>
              <w:pPrChange w:id="7739" w:author="arkat" w:date="2017-09-29T22:53:00Z">
                <w:pPr>
                  <w:spacing w:after="0"/>
                </w:pPr>
              </w:pPrChange>
            </w:pPr>
            <w:del w:id="7740" w:author="arkat" w:date="2017-09-25T14:49:00Z">
              <w:r w:rsidRPr="00DB4F8A" w:rsidDel="0058751D">
                <w:rPr>
                  <w:rFonts w:cs="Calibri"/>
                  <w:color w:val="000000"/>
                  <w:szCs w:val="24"/>
                </w:rPr>
                <w:delText>Includes BPMN, BPEL, UML, SysML, BPMN 2.0 XML Import/Export, XSD, WSDL and supports BPMN Simulation</w:delText>
              </w:r>
            </w:del>
          </w:p>
        </w:tc>
        <w:tc>
          <w:tcPr>
            <w:tcW w:w="1012" w:type="pct"/>
            <w:shd w:val="clear" w:color="auto" w:fill="F8F9FA"/>
            <w:tcMar>
              <w:top w:w="48" w:type="dxa"/>
              <w:left w:w="96" w:type="dxa"/>
              <w:bottom w:w="48" w:type="dxa"/>
              <w:right w:w="96" w:type="dxa"/>
            </w:tcMar>
            <w:vAlign w:val="center"/>
            <w:hideMark/>
          </w:tcPr>
          <w:p w14:paraId="3964C3C1" w14:textId="0D393BD6" w:rsidR="004239BF" w:rsidRPr="00DB4F8A" w:rsidDel="0058751D" w:rsidRDefault="004239BF">
            <w:pPr>
              <w:pStyle w:val="Heading1"/>
              <w:rPr>
                <w:del w:id="7741" w:author="arkat" w:date="2017-09-25T14:49:00Z"/>
                <w:rFonts w:cs="Calibri"/>
                <w:color w:val="000000"/>
                <w:szCs w:val="24"/>
              </w:rPr>
              <w:pPrChange w:id="7742" w:author="arkat" w:date="2017-09-29T22:53:00Z">
                <w:pPr>
                  <w:spacing w:after="0"/>
                </w:pPr>
              </w:pPrChange>
            </w:pPr>
            <w:del w:id="7743" w:author="arkat" w:date="2017-09-25T14:49:00Z">
              <w:r w:rsidRPr="00DB4F8A" w:rsidDel="0058751D">
                <w:rPr>
                  <w:rFonts w:cs="Calibri"/>
                  <w:color w:val="000000"/>
                  <w:szCs w:val="24"/>
                </w:rPr>
                <w:delText>Proprietary</w:delText>
              </w:r>
              <w:r w:rsidR="0058751D" w:rsidDel="0058751D">
                <w:fldChar w:fldCharType="begin"/>
              </w:r>
              <w:r w:rsidR="0058751D" w:rsidDel="0058751D">
                <w:delInstrText xml:space="preserve"> HYPERLINK "https://en.wikipedia.org/wiki/Comparison_of_Business_Process_Modeling_Notation_tools" \l "cite_note-ea-license-6" </w:delInstrText>
              </w:r>
              <w:r w:rsidR="0058751D" w:rsidDel="0058751D">
                <w:fldChar w:fldCharType="separate"/>
              </w:r>
              <w:r w:rsidRPr="00DB4F8A" w:rsidDel="0058751D">
                <w:rPr>
                  <w:rStyle w:val="Hyperlink"/>
                  <w:rFonts w:cs="Calibri"/>
                  <w:color w:val="000000"/>
                  <w:szCs w:val="24"/>
                  <w:u w:val="none"/>
                  <w:vertAlign w:val="superscript"/>
                </w:rPr>
                <w:delText>[6]</w:delText>
              </w:r>
              <w:r w:rsidR="0058751D" w:rsidDel="0058751D">
                <w:rPr>
                  <w:rStyle w:val="Hyperlink"/>
                  <w:rFonts w:cs="Calibri"/>
                  <w:color w:val="000000"/>
                  <w:szCs w:val="24"/>
                  <w:u w:val="none"/>
                  <w:vertAlign w:val="superscript"/>
                </w:rPr>
                <w:fldChar w:fldCharType="end"/>
              </w:r>
            </w:del>
          </w:p>
        </w:tc>
      </w:tr>
      <w:tr w:rsidR="004239BF" w:rsidRPr="00DB4F8A" w:rsidDel="0058751D" w14:paraId="6FC5D1E3" w14:textId="59E04D44" w:rsidTr="008E39E4">
        <w:trPr>
          <w:del w:id="7744" w:author="arkat" w:date="2017-09-25T14:49:00Z"/>
        </w:trPr>
        <w:tc>
          <w:tcPr>
            <w:tcW w:w="615" w:type="pct"/>
            <w:shd w:val="clear" w:color="auto" w:fill="F8F9FA"/>
            <w:tcMar>
              <w:top w:w="48" w:type="dxa"/>
              <w:left w:w="96" w:type="dxa"/>
              <w:bottom w:w="48" w:type="dxa"/>
              <w:right w:w="96" w:type="dxa"/>
            </w:tcMar>
            <w:vAlign w:val="center"/>
            <w:hideMark/>
          </w:tcPr>
          <w:p w14:paraId="1B826767" w14:textId="0DFEF9A9" w:rsidR="004239BF" w:rsidRPr="00DB4F8A" w:rsidDel="0058751D" w:rsidRDefault="0058751D">
            <w:pPr>
              <w:pStyle w:val="Heading1"/>
              <w:rPr>
                <w:del w:id="7745" w:author="arkat" w:date="2017-09-25T14:49:00Z"/>
                <w:rFonts w:cs="Calibri"/>
                <w:color w:val="000000"/>
                <w:szCs w:val="24"/>
              </w:rPr>
              <w:pPrChange w:id="7746" w:author="arkat" w:date="2017-09-29T22:53:00Z">
                <w:pPr>
                  <w:spacing w:after="0"/>
                </w:pPr>
              </w:pPrChange>
            </w:pPr>
            <w:del w:id="7747" w:author="arkat" w:date="2017-09-25T14:49:00Z">
              <w:r w:rsidDel="0058751D">
                <w:fldChar w:fldCharType="begin"/>
              </w:r>
              <w:r w:rsidDel="0058751D">
                <w:delInstrText xml:space="preserve"> HYPERLINK "https://en.wikipedia.org/wiki/MagicDraw" \o "MagicDraw" </w:delInstrText>
              </w:r>
              <w:r w:rsidDel="0058751D">
                <w:fldChar w:fldCharType="separate"/>
              </w:r>
              <w:r w:rsidR="004239BF" w:rsidRPr="00DB4F8A" w:rsidDel="0058751D">
                <w:rPr>
                  <w:rStyle w:val="Hyperlink"/>
                  <w:rFonts w:cs="Calibri"/>
                  <w:color w:val="000000"/>
                  <w:szCs w:val="24"/>
                  <w:u w:val="none"/>
                </w:rPr>
                <w:delText>MagicDraw</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4C5ADA9" w14:textId="62DEC400" w:rsidR="004239BF" w:rsidRPr="00DB4F8A" w:rsidDel="0058751D" w:rsidRDefault="0058751D">
            <w:pPr>
              <w:pStyle w:val="Heading1"/>
              <w:rPr>
                <w:del w:id="7748" w:author="arkat" w:date="2017-09-25T14:49:00Z"/>
                <w:rFonts w:cs="Calibri"/>
                <w:color w:val="000000"/>
                <w:szCs w:val="24"/>
              </w:rPr>
              <w:pPrChange w:id="7749" w:author="arkat" w:date="2017-09-29T22:53:00Z">
                <w:pPr>
                  <w:spacing w:after="0"/>
                </w:pPr>
              </w:pPrChange>
            </w:pPr>
            <w:del w:id="7750" w:author="arkat" w:date="2017-09-25T14:49:00Z">
              <w:r w:rsidDel="0058751D">
                <w:fldChar w:fldCharType="begin"/>
              </w:r>
              <w:r w:rsidDel="0058751D">
                <w:delInstrText xml:space="preserve"> HYPERLINK "https://en.wikipedia.org/wiki/No_Magic" \o "No Magic" </w:delInstrText>
              </w:r>
              <w:r w:rsidDel="0058751D">
                <w:fldChar w:fldCharType="separate"/>
              </w:r>
              <w:r w:rsidR="004239BF" w:rsidRPr="00DB4F8A" w:rsidDel="0058751D">
                <w:rPr>
                  <w:rStyle w:val="Hyperlink"/>
                  <w:rFonts w:cs="Calibri"/>
                  <w:color w:val="000000"/>
                  <w:szCs w:val="24"/>
                  <w:u w:val="none"/>
                </w:rPr>
                <w:delText>No Magic</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5EA42507" w14:textId="18751AAD" w:rsidR="004239BF" w:rsidRPr="00DB4F8A" w:rsidDel="0058751D" w:rsidRDefault="0058751D">
            <w:pPr>
              <w:pStyle w:val="Heading1"/>
              <w:rPr>
                <w:del w:id="7751" w:author="arkat" w:date="2017-09-25T14:49:00Z"/>
                <w:rFonts w:cs="Calibri"/>
                <w:color w:val="000000"/>
                <w:szCs w:val="24"/>
              </w:rPr>
              <w:pPrChange w:id="7752" w:author="arkat" w:date="2017-09-29T22:53:00Z">
                <w:pPr>
                  <w:spacing w:after="0"/>
                </w:pPr>
              </w:pPrChange>
            </w:pPr>
            <w:del w:id="7753"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5A2D6877" w14:textId="5F8D2940" w:rsidR="004239BF" w:rsidRPr="00DB4F8A" w:rsidDel="0058751D" w:rsidRDefault="004239BF">
            <w:pPr>
              <w:pStyle w:val="Heading1"/>
              <w:rPr>
                <w:del w:id="7754" w:author="arkat" w:date="2017-09-25T14:49:00Z"/>
                <w:rFonts w:cs="Calibri"/>
                <w:color w:val="000000"/>
                <w:szCs w:val="24"/>
              </w:rPr>
              <w:pPrChange w:id="7755"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1B0D7ECA" w14:textId="1D36C996" w:rsidR="004239BF" w:rsidRPr="00DB4F8A" w:rsidDel="0058751D" w:rsidRDefault="004239BF">
            <w:pPr>
              <w:pStyle w:val="Heading1"/>
              <w:rPr>
                <w:del w:id="7756" w:author="arkat" w:date="2017-09-25T14:49:00Z"/>
                <w:rFonts w:cs="Calibri"/>
                <w:color w:val="000000"/>
                <w:szCs w:val="24"/>
              </w:rPr>
              <w:pPrChange w:id="7757" w:author="arkat" w:date="2017-09-29T22:53:00Z">
                <w:pPr>
                  <w:spacing w:after="0"/>
                </w:pPr>
              </w:pPrChange>
            </w:pPr>
            <w:del w:id="7758" w:author="arkat" w:date="2017-09-25T14:49:00Z">
              <w:r w:rsidRPr="00DB4F8A" w:rsidDel="0058751D">
                <w:rPr>
                  <w:rFonts w:cs="Calibri"/>
                  <w:color w:val="000000"/>
                  <w:szCs w:val="24"/>
                </w:rPr>
                <w:delText>Proprietary/Shareware</w:delText>
              </w:r>
            </w:del>
          </w:p>
        </w:tc>
      </w:tr>
      <w:tr w:rsidR="004239BF" w:rsidRPr="00DB4F8A" w:rsidDel="0058751D" w14:paraId="581812F6" w14:textId="6E1E6E7D" w:rsidTr="008E39E4">
        <w:trPr>
          <w:del w:id="7759" w:author="arkat" w:date="2017-09-25T14:49:00Z"/>
        </w:trPr>
        <w:tc>
          <w:tcPr>
            <w:tcW w:w="615" w:type="pct"/>
            <w:shd w:val="clear" w:color="auto" w:fill="F8F9FA"/>
            <w:tcMar>
              <w:top w:w="48" w:type="dxa"/>
              <w:left w:w="96" w:type="dxa"/>
              <w:bottom w:w="48" w:type="dxa"/>
              <w:right w:w="96" w:type="dxa"/>
            </w:tcMar>
            <w:vAlign w:val="center"/>
            <w:hideMark/>
          </w:tcPr>
          <w:p w14:paraId="1311EEBF" w14:textId="66B36291" w:rsidR="004239BF" w:rsidRPr="00DB4F8A" w:rsidDel="0058751D" w:rsidRDefault="0058751D">
            <w:pPr>
              <w:pStyle w:val="Heading1"/>
              <w:rPr>
                <w:del w:id="7760" w:author="arkat" w:date="2017-09-25T14:49:00Z"/>
                <w:rFonts w:cs="Calibri"/>
                <w:color w:val="000000"/>
                <w:szCs w:val="24"/>
              </w:rPr>
              <w:pPrChange w:id="7761" w:author="arkat" w:date="2017-09-29T22:53:00Z">
                <w:pPr>
                  <w:spacing w:after="0"/>
                </w:pPr>
              </w:pPrChange>
            </w:pPr>
            <w:del w:id="7762" w:author="arkat" w:date="2017-09-25T14:49:00Z">
              <w:r w:rsidDel="0058751D">
                <w:fldChar w:fldCharType="begin"/>
              </w:r>
              <w:r w:rsidDel="0058751D">
                <w:delInstrText xml:space="preserve"> HYPERLINK "https://en.wikipedia.org/wiki/Bonita_BPM" \o "Bonita BPM" </w:delInstrText>
              </w:r>
              <w:r w:rsidDel="0058751D">
                <w:fldChar w:fldCharType="separate"/>
              </w:r>
              <w:r w:rsidR="004239BF" w:rsidRPr="00DB4F8A" w:rsidDel="0058751D">
                <w:rPr>
                  <w:rStyle w:val="Hyperlink"/>
                  <w:rFonts w:cs="Calibri"/>
                  <w:color w:val="000000"/>
                  <w:szCs w:val="24"/>
                  <w:u w:val="none"/>
                </w:rPr>
                <w:delText>Bonita BPM</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3200E3D6" w14:textId="4446158C" w:rsidR="004239BF" w:rsidRPr="00DB4F8A" w:rsidDel="0058751D" w:rsidRDefault="004239BF">
            <w:pPr>
              <w:pStyle w:val="Heading1"/>
              <w:rPr>
                <w:del w:id="7763" w:author="arkat" w:date="2017-09-25T14:49:00Z"/>
                <w:rFonts w:cs="Calibri"/>
                <w:color w:val="000000"/>
                <w:szCs w:val="24"/>
              </w:rPr>
              <w:pPrChange w:id="7764" w:author="arkat" w:date="2017-09-29T22:53:00Z">
                <w:pPr>
                  <w:spacing w:after="0"/>
                </w:pPr>
              </w:pPrChange>
            </w:pPr>
            <w:del w:id="7765" w:author="arkat" w:date="2017-09-25T14:49:00Z">
              <w:r w:rsidRPr="00DB4F8A" w:rsidDel="0058751D">
                <w:rPr>
                  <w:rFonts w:cs="Calibri"/>
                  <w:color w:val="000000"/>
                  <w:szCs w:val="24"/>
                </w:rPr>
                <w:delText>Bonitasoft</w:delText>
              </w:r>
            </w:del>
          </w:p>
        </w:tc>
        <w:tc>
          <w:tcPr>
            <w:tcW w:w="844" w:type="pct"/>
            <w:shd w:val="clear" w:color="auto" w:fill="F8F9FA"/>
            <w:tcMar>
              <w:top w:w="48" w:type="dxa"/>
              <w:left w:w="96" w:type="dxa"/>
              <w:bottom w:w="48" w:type="dxa"/>
              <w:right w:w="96" w:type="dxa"/>
            </w:tcMar>
            <w:vAlign w:val="center"/>
            <w:hideMark/>
          </w:tcPr>
          <w:p w14:paraId="67316966" w14:textId="6C7B050E" w:rsidR="004239BF" w:rsidRPr="00DB4F8A" w:rsidDel="0058751D" w:rsidRDefault="0058751D">
            <w:pPr>
              <w:pStyle w:val="Heading1"/>
              <w:rPr>
                <w:del w:id="7766" w:author="arkat" w:date="2017-09-25T14:49:00Z"/>
                <w:rFonts w:cs="Calibri"/>
                <w:color w:val="000000"/>
                <w:szCs w:val="24"/>
              </w:rPr>
              <w:pPrChange w:id="7767" w:author="arkat" w:date="2017-09-29T22:53:00Z">
                <w:pPr>
                  <w:spacing w:after="0"/>
                </w:pPr>
              </w:pPrChange>
            </w:pPr>
            <w:del w:id="7768"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DA55408" w14:textId="65267F37" w:rsidR="004239BF" w:rsidRPr="00DB4F8A" w:rsidDel="0058751D" w:rsidRDefault="004239BF">
            <w:pPr>
              <w:pStyle w:val="Heading1"/>
              <w:rPr>
                <w:del w:id="7769" w:author="arkat" w:date="2017-09-25T14:49:00Z"/>
                <w:rFonts w:cs="Calibri"/>
                <w:color w:val="000000"/>
                <w:szCs w:val="24"/>
              </w:rPr>
              <w:pPrChange w:id="7770" w:author="arkat" w:date="2017-09-29T22:53:00Z">
                <w:pPr>
                  <w:spacing w:after="0"/>
                </w:pPr>
              </w:pPrChange>
            </w:pPr>
            <w:del w:id="7771" w:author="arkat" w:date="2017-09-25T14:49:00Z">
              <w:r w:rsidRPr="00DB4F8A" w:rsidDel="0058751D">
                <w:rPr>
                  <w:rFonts w:cs="Calibri"/>
                  <w:color w:val="000000"/>
                  <w:szCs w:val="24"/>
                </w:rPr>
                <w:delText>Bonita BPM combines three solutions in one: a Studio for process modeling, a BPM &amp; Workflow engine, and a user interface</w:delText>
              </w:r>
              <w:r w:rsidRPr="00DB4F8A" w:rsidDel="0058751D">
                <w:rPr>
                  <w:rFonts w:eastAsia="MS Gothic" w:cs="Calibri"/>
                  <w:color w:val="000000"/>
                  <w:szCs w:val="24"/>
                </w:rPr>
                <w:delText>，</w:delText>
              </w:r>
              <w:r w:rsidRPr="00DB4F8A" w:rsidDel="0058751D">
                <w:rPr>
                  <w:rFonts w:cs="Calibri"/>
                  <w:color w:val="000000"/>
                  <w:szCs w:val="24"/>
                </w:rPr>
                <w:delText xml:space="preserve"> enabling to create standalone process-based applications. Supports several formats (read: BPMN, jBPM, Bonita, XPDL; write: Bonita, BPMN2, PNG, JPG, GIF, PDF, BMP, SVG). Does not support Data elements. Does a lot of validations at runtime. Boundary events are transparent.</w:delText>
              </w:r>
            </w:del>
          </w:p>
        </w:tc>
        <w:tc>
          <w:tcPr>
            <w:tcW w:w="1012" w:type="pct"/>
            <w:shd w:val="clear" w:color="auto" w:fill="F8F9FA"/>
            <w:tcMar>
              <w:top w:w="48" w:type="dxa"/>
              <w:left w:w="96" w:type="dxa"/>
              <w:bottom w:w="48" w:type="dxa"/>
              <w:right w:w="96" w:type="dxa"/>
            </w:tcMar>
            <w:vAlign w:val="center"/>
            <w:hideMark/>
          </w:tcPr>
          <w:p w14:paraId="7A9598E9" w14:textId="766725B4" w:rsidR="004239BF" w:rsidRPr="00DB4F8A" w:rsidDel="0058751D" w:rsidRDefault="0058751D">
            <w:pPr>
              <w:pStyle w:val="Heading1"/>
              <w:rPr>
                <w:del w:id="7772" w:author="arkat" w:date="2017-09-25T14:49:00Z"/>
                <w:rFonts w:cs="Calibri"/>
                <w:color w:val="000000"/>
                <w:szCs w:val="24"/>
              </w:rPr>
              <w:pPrChange w:id="7773" w:author="arkat" w:date="2017-09-29T22:53:00Z">
                <w:pPr>
                  <w:spacing w:after="0"/>
                </w:pPr>
              </w:pPrChange>
            </w:pPr>
            <w:del w:id="7774" w:author="arkat" w:date="2017-09-25T14:49:00Z">
              <w:r w:rsidDel="0058751D">
                <w:fldChar w:fldCharType="begin"/>
              </w:r>
              <w:r w:rsidDel="0058751D">
                <w:delInstrText xml:space="preserve"> HYPERLINK "https://en.wikipedia.org/wiki/GNU_General_Public_License" \o "GNU General Public License" </w:delInstrText>
              </w:r>
              <w:r w:rsidDel="0058751D">
                <w:fldChar w:fldCharType="separate"/>
              </w:r>
              <w:r w:rsidR="004239BF" w:rsidRPr="00DB4F8A" w:rsidDel="0058751D">
                <w:rPr>
                  <w:rStyle w:val="Hyperlink"/>
                  <w:rFonts w:cs="Calibri"/>
                  <w:color w:val="000000"/>
                  <w:szCs w:val="24"/>
                  <w:u w:val="none"/>
                </w:rPr>
                <w:delText>GPLv2</w:delText>
              </w:r>
              <w:r w:rsidDel="0058751D">
                <w:rPr>
                  <w:rStyle w:val="Hyperlink"/>
                  <w:rFonts w:cs="Calibri"/>
                  <w:color w:val="000000"/>
                  <w:szCs w:val="24"/>
                  <w:u w:val="none"/>
                </w:rPr>
                <w:fldChar w:fldCharType="end"/>
              </w:r>
              <w:r w:rsidDel="0058751D">
                <w:fldChar w:fldCharType="begin"/>
              </w:r>
              <w:r w:rsidDel="0058751D">
                <w:delInstrText xml:space="preserve"> HYPERLINK "https://en.wikipedia.org/wiki/Comparison_of_Business_Process_Modeling_Notation_tools" \l "cite_note-bonita-license-5" </w:delInstrText>
              </w:r>
              <w:r w:rsidDel="0058751D">
                <w:fldChar w:fldCharType="separate"/>
              </w:r>
              <w:r w:rsidR="004239BF" w:rsidRPr="00DB4F8A" w:rsidDel="0058751D">
                <w:rPr>
                  <w:rStyle w:val="Hyperlink"/>
                  <w:rFonts w:cs="Calibri"/>
                  <w:color w:val="000000"/>
                  <w:szCs w:val="24"/>
                  <w:u w:val="none"/>
                  <w:vertAlign w:val="superscript"/>
                </w:rPr>
                <w:delText>[5]</w:delText>
              </w:r>
              <w:r w:rsidDel="0058751D">
                <w:rPr>
                  <w:rStyle w:val="Hyperlink"/>
                  <w:rFonts w:cs="Calibri"/>
                  <w:color w:val="000000"/>
                  <w:szCs w:val="24"/>
                  <w:u w:val="none"/>
                  <w:vertAlign w:val="superscript"/>
                </w:rPr>
                <w:fldChar w:fldCharType="end"/>
              </w:r>
            </w:del>
          </w:p>
        </w:tc>
      </w:tr>
      <w:tr w:rsidR="004239BF" w:rsidRPr="00DB4F8A" w:rsidDel="0058751D" w14:paraId="4472F89A" w14:textId="6230130D" w:rsidTr="008E39E4">
        <w:trPr>
          <w:del w:id="7775" w:author="arkat" w:date="2017-09-25T14:49:00Z"/>
        </w:trPr>
        <w:tc>
          <w:tcPr>
            <w:tcW w:w="615" w:type="pct"/>
            <w:shd w:val="clear" w:color="auto" w:fill="F8F9FA"/>
            <w:tcMar>
              <w:top w:w="48" w:type="dxa"/>
              <w:left w:w="96" w:type="dxa"/>
              <w:bottom w:w="48" w:type="dxa"/>
              <w:right w:w="96" w:type="dxa"/>
            </w:tcMar>
            <w:vAlign w:val="center"/>
            <w:hideMark/>
          </w:tcPr>
          <w:p w14:paraId="2E9C4BFF" w14:textId="739D1365" w:rsidR="004239BF" w:rsidRPr="00DB4F8A" w:rsidDel="0058751D" w:rsidRDefault="0058751D">
            <w:pPr>
              <w:pStyle w:val="Heading1"/>
              <w:rPr>
                <w:del w:id="7776" w:author="arkat" w:date="2017-09-25T14:49:00Z"/>
                <w:rFonts w:cs="Calibri"/>
                <w:color w:val="000000"/>
                <w:szCs w:val="24"/>
              </w:rPr>
              <w:pPrChange w:id="7777" w:author="arkat" w:date="2017-09-29T22:53:00Z">
                <w:pPr>
                  <w:spacing w:after="0"/>
                </w:pPr>
              </w:pPrChange>
            </w:pPr>
            <w:del w:id="7778" w:author="arkat" w:date="2017-09-25T14:49:00Z">
              <w:r w:rsidDel="0058751D">
                <w:fldChar w:fldCharType="begin"/>
              </w:r>
              <w:r w:rsidDel="0058751D">
                <w:delInstrText xml:space="preserve"> HYPERLINK "https://en.wikipedia.org/wiki/ActiveVOS" \o "ActiveVOS" </w:delInstrText>
              </w:r>
              <w:r w:rsidDel="0058751D">
                <w:fldChar w:fldCharType="separate"/>
              </w:r>
              <w:r w:rsidR="004239BF" w:rsidRPr="00DB4F8A" w:rsidDel="0058751D">
                <w:rPr>
                  <w:rStyle w:val="Hyperlink"/>
                  <w:rFonts w:cs="Calibri"/>
                  <w:color w:val="000000"/>
                  <w:szCs w:val="24"/>
                  <w:u w:val="none"/>
                </w:rPr>
                <w:delText>ActiveVOS</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3D1C4D4E" w14:textId="08FA0888" w:rsidR="004239BF" w:rsidRPr="00DB4F8A" w:rsidDel="0058751D" w:rsidRDefault="004239BF">
            <w:pPr>
              <w:pStyle w:val="Heading1"/>
              <w:rPr>
                <w:del w:id="7779" w:author="arkat" w:date="2017-09-25T14:49:00Z"/>
                <w:rFonts w:cs="Calibri"/>
                <w:color w:val="000000"/>
                <w:szCs w:val="24"/>
              </w:rPr>
              <w:pPrChange w:id="7780" w:author="arkat" w:date="2017-09-29T22:53:00Z">
                <w:pPr>
                  <w:spacing w:after="0"/>
                </w:pPr>
              </w:pPrChange>
            </w:pPr>
            <w:del w:id="7781" w:author="arkat" w:date="2017-09-25T14:49:00Z">
              <w:r w:rsidRPr="00DB4F8A" w:rsidDel="0058751D">
                <w:rPr>
                  <w:rFonts w:cs="Calibri"/>
                  <w:color w:val="000000"/>
                  <w:szCs w:val="24"/>
                </w:rPr>
                <w:delText>Informatica</w:delText>
              </w:r>
            </w:del>
          </w:p>
        </w:tc>
        <w:tc>
          <w:tcPr>
            <w:tcW w:w="844" w:type="pct"/>
            <w:shd w:val="clear" w:color="auto" w:fill="F8F9FA"/>
            <w:tcMar>
              <w:top w:w="48" w:type="dxa"/>
              <w:left w:w="96" w:type="dxa"/>
              <w:bottom w:w="48" w:type="dxa"/>
              <w:right w:w="96" w:type="dxa"/>
            </w:tcMar>
            <w:vAlign w:val="center"/>
            <w:hideMark/>
          </w:tcPr>
          <w:p w14:paraId="01CE70BF" w14:textId="331838B5" w:rsidR="004239BF" w:rsidRPr="00DB4F8A" w:rsidDel="0058751D" w:rsidRDefault="0058751D">
            <w:pPr>
              <w:pStyle w:val="Heading1"/>
              <w:rPr>
                <w:del w:id="7782" w:author="arkat" w:date="2017-09-25T14:49:00Z"/>
                <w:rFonts w:cs="Calibri"/>
                <w:color w:val="000000"/>
                <w:szCs w:val="24"/>
              </w:rPr>
              <w:pPrChange w:id="7783" w:author="arkat" w:date="2017-09-29T22:53:00Z">
                <w:pPr>
                  <w:spacing w:after="0"/>
                </w:pPr>
              </w:pPrChange>
            </w:pPr>
            <w:del w:id="7784"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7C806D5" w14:textId="2CDBBE56" w:rsidR="004239BF" w:rsidRPr="00DB4F8A" w:rsidDel="0058751D" w:rsidRDefault="004239BF">
            <w:pPr>
              <w:pStyle w:val="Heading1"/>
              <w:rPr>
                <w:del w:id="7785" w:author="arkat" w:date="2017-09-25T14:49:00Z"/>
                <w:rFonts w:cs="Calibri"/>
                <w:color w:val="000000"/>
                <w:szCs w:val="24"/>
              </w:rPr>
              <w:pPrChange w:id="7786" w:author="arkat" w:date="2017-09-29T22:53:00Z">
                <w:pPr>
                  <w:spacing w:after="0"/>
                </w:pPr>
              </w:pPrChange>
            </w:pPr>
            <w:del w:id="7787" w:author="arkat" w:date="2017-09-25T14:49:00Z">
              <w:r w:rsidRPr="00DB4F8A" w:rsidDel="0058751D">
                <w:rPr>
                  <w:rFonts w:cs="Calibri"/>
                  <w:color w:val="000000"/>
                  <w:szCs w:val="24"/>
                </w:rPr>
                <w:delText>Modeling, Testing and Execution with open standards.</w:delText>
              </w:r>
            </w:del>
          </w:p>
        </w:tc>
        <w:tc>
          <w:tcPr>
            <w:tcW w:w="1012" w:type="pct"/>
            <w:shd w:val="clear" w:color="auto" w:fill="F8F9FA"/>
            <w:tcMar>
              <w:top w:w="48" w:type="dxa"/>
              <w:left w:w="96" w:type="dxa"/>
              <w:bottom w:w="48" w:type="dxa"/>
              <w:right w:w="96" w:type="dxa"/>
            </w:tcMar>
            <w:vAlign w:val="center"/>
            <w:hideMark/>
          </w:tcPr>
          <w:p w14:paraId="7FBB031A" w14:textId="77325D3E" w:rsidR="004239BF" w:rsidRPr="00DB4F8A" w:rsidDel="0058751D" w:rsidRDefault="004239BF">
            <w:pPr>
              <w:pStyle w:val="Heading1"/>
              <w:rPr>
                <w:del w:id="7788" w:author="arkat" w:date="2017-09-25T14:49:00Z"/>
                <w:rFonts w:cs="Calibri"/>
                <w:color w:val="000000"/>
                <w:szCs w:val="24"/>
              </w:rPr>
              <w:pPrChange w:id="7789" w:author="arkat" w:date="2017-09-29T22:53:00Z">
                <w:pPr>
                  <w:spacing w:after="0"/>
                </w:pPr>
              </w:pPrChange>
            </w:pPr>
            <w:del w:id="7790" w:author="arkat" w:date="2017-09-25T14:49:00Z">
              <w:r w:rsidRPr="00DB4F8A" w:rsidDel="0058751D">
                <w:rPr>
                  <w:rFonts w:cs="Calibri"/>
                  <w:color w:val="000000"/>
                  <w:szCs w:val="24"/>
                </w:rPr>
                <w:delText>Proprietary</w:delText>
              </w:r>
            </w:del>
          </w:p>
        </w:tc>
      </w:tr>
      <w:tr w:rsidR="004239BF" w:rsidRPr="00DB4F8A" w:rsidDel="0058751D" w14:paraId="12DEB8EA" w14:textId="44972B26" w:rsidTr="008E39E4">
        <w:trPr>
          <w:del w:id="7791" w:author="arkat" w:date="2017-09-25T14:49:00Z"/>
        </w:trPr>
        <w:tc>
          <w:tcPr>
            <w:tcW w:w="615" w:type="pct"/>
            <w:shd w:val="clear" w:color="auto" w:fill="F8F9FA"/>
            <w:tcMar>
              <w:top w:w="48" w:type="dxa"/>
              <w:left w:w="96" w:type="dxa"/>
              <w:bottom w:w="48" w:type="dxa"/>
              <w:right w:w="96" w:type="dxa"/>
            </w:tcMar>
            <w:vAlign w:val="center"/>
            <w:hideMark/>
          </w:tcPr>
          <w:p w14:paraId="09B8050A" w14:textId="073FD9D6" w:rsidR="004239BF" w:rsidRPr="00DB4F8A" w:rsidDel="0058751D" w:rsidRDefault="0058751D">
            <w:pPr>
              <w:pStyle w:val="Heading1"/>
              <w:rPr>
                <w:del w:id="7792" w:author="arkat" w:date="2017-09-25T14:49:00Z"/>
                <w:rFonts w:cs="Calibri"/>
                <w:color w:val="000000"/>
                <w:szCs w:val="24"/>
              </w:rPr>
              <w:pPrChange w:id="7793" w:author="arkat" w:date="2017-09-29T22:53:00Z">
                <w:pPr>
                  <w:spacing w:after="0"/>
                </w:pPr>
              </w:pPrChange>
            </w:pPr>
            <w:del w:id="7794" w:author="arkat" w:date="2017-09-25T14:49:00Z">
              <w:r w:rsidDel="0058751D">
                <w:fldChar w:fldCharType="begin"/>
              </w:r>
              <w:r w:rsidDel="0058751D">
                <w:delInstrText xml:space="preserve"> HYPERLINK "https://en.wikipedia.org/wiki/Software_Ideas_Modeler" \o "Software Ideas Modeler" </w:delInstrText>
              </w:r>
              <w:r w:rsidDel="0058751D">
                <w:fldChar w:fldCharType="separate"/>
              </w:r>
              <w:r w:rsidR="004239BF" w:rsidRPr="00DB4F8A" w:rsidDel="0058751D">
                <w:rPr>
                  <w:rStyle w:val="Hyperlink"/>
                  <w:rFonts w:cs="Calibri"/>
                  <w:color w:val="000000"/>
                  <w:szCs w:val="24"/>
                  <w:u w:val="none"/>
                </w:rPr>
                <w:delText>Software Ideas Modeler</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3A602FB" w14:textId="5B716211" w:rsidR="004239BF" w:rsidRPr="00DB4F8A" w:rsidDel="0058751D" w:rsidRDefault="004239BF">
            <w:pPr>
              <w:pStyle w:val="Heading1"/>
              <w:rPr>
                <w:del w:id="7795" w:author="arkat" w:date="2017-09-25T14:49:00Z"/>
                <w:rFonts w:cs="Calibri"/>
                <w:color w:val="000000"/>
                <w:szCs w:val="24"/>
              </w:rPr>
              <w:pPrChange w:id="7796" w:author="arkat" w:date="2017-09-29T22:53:00Z">
                <w:pPr>
                  <w:spacing w:after="0"/>
                </w:pPr>
              </w:pPrChange>
            </w:pPr>
            <w:del w:id="7797" w:author="arkat" w:date="2017-09-25T14:49:00Z">
              <w:r w:rsidRPr="00DB4F8A" w:rsidDel="0058751D">
                <w:rPr>
                  <w:rFonts w:cs="Calibri"/>
                  <w:color w:val="000000"/>
                  <w:szCs w:val="24"/>
                </w:rPr>
                <w:delText>Dusan Rodina</w:delText>
              </w:r>
            </w:del>
          </w:p>
        </w:tc>
        <w:tc>
          <w:tcPr>
            <w:tcW w:w="844" w:type="pct"/>
            <w:shd w:val="clear" w:color="auto" w:fill="F8F9FA"/>
            <w:tcMar>
              <w:top w:w="48" w:type="dxa"/>
              <w:left w:w="96" w:type="dxa"/>
              <w:bottom w:w="48" w:type="dxa"/>
              <w:right w:w="96" w:type="dxa"/>
            </w:tcMar>
            <w:vAlign w:val="center"/>
            <w:hideMark/>
          </w:tcPr>
          <w:p w14:paraId="42CD59C9" w14:textId="54B9030E" w:rsidR="004239BF" w:rsidRPr="00DB4F8A" w:rsidDel="0058751D" w:rsidRDefault="0058751D">
            <w:pPr>
              <w:pStyle w:val="Heading1"/>
              <w:rPr>
                <w:del w:id="7798" w:author="arkat" w:date="2017-09-25T14:49:00Z"/>
                <w:rFonts w:cs="Calibri"/>
                <w:color w:val="000000"/>
                <w:szCs w:val="24"/>
              </w:rPr>
              <w:pPrChange w:id="7799" w:author="arkat" w:date="2017-09-29T22:53:00Z">
                <w:pPr>
                  <w:spacing w:after="0"/>
                </w:pPr>
              </w:pPrChange>
            </w:pPr>
            <w:del w:id="7800"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5AFA3E92" w14:textId="58B717EF" w:rsidR="004239BF" w:rsidRPr="00DB4F8A" w:rsidDel="0058751D" w:rsidRDefault="004239BF">
            <w:pPr>
              <w:pStyle w:val="Heading1"/>
              <w:rPr>
                <w:del w:id="7801" w:author="arkat" w:date="2017-09-25T14:49:00Z"/>
                <w:rFonts w:cs="Calibri"/>
                <w:color w:val="000000"/>
                <w:szCs w:val="24"/>
              </w:rPr>
              <w:pPrChange w:id="7802"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4D3F5CFA" w14:textId="3621AA83" w:rsidR="004239BF" w:rsidRPr="00DB4F8A" w:rsidDel="0058751D" w:rsidRDefault="004239BF">
            <w:pPr>
              <w:pStyle w:val="Heading1"/>
              <w:rPr>
                <w:del w:id="7803" w:author="arkat" w:date="2017-09-25T14:49:00Z"/>
                <w:rFonts w:cs="Calibri"/>
                <w:color w:val="000000"/>
                <w:szCs w:val="24"/>
              </w:rPr>
              <w:pPrChange w:id="7804" w:author="arkat" w:date="2017-09-29T22:53:00Z">
                <w:pPr>
                  <w:spacing w:after="0"/>
                </w:pPr>
              </w:pPrChange>
            </w:pPr>
            <w:del w:id="7805" w:author="arkat" w:date="2017-09-25T14:49:00Z">
              <w:r w:rsidRPr="00DB4F8A" w:rsidDel="0058751D">
                <w:rPr>
                  <w:rFonts w:cs="Calibri"/>
                  <w:color w:val="000000"/>
                  <w:szCs w:val="24"/>
                </w:rPr>
                <w:delText>Proprietary</w:delText>
              </w:r>
            </w:del>
          </w:p>
        </w:tc>
      </w:tr>
      <w:tr w:rsidR="004239BF" w:rsidRPr="00DB4F8A" w:rsidDel="0058751D" w14:paraId="229F1CE6" w14:textId="10C8415B" w:rsidTr="008E39E4">
        <w:trPr>
          <w:del w:id="7806" w:author="arkat" w:date="2017-09-25T14:49:00Z"/>
        </w:trPr>
        <w:tc>
          <w:tcPr>
            <w:tcW w:w="615" w:type="pct"/>
            <w:shd w:val="clear" w:color="auto" w:fill="F8F9FA"/>
            <w:tcMar>
              <w:top w:w="48" w:type="dxa"/>
              <w:left w:w="96" w:type="dxa"/>
              <w:bottom w:w="48" w:type="dxa"/>
              <w:right w:w="96" w:type="dxa"/>
            </w:tcMar>
            <w:vAlign w:val="center"/>
            <w:hideMark/>
          </w:tcPr>
          <w:p w14:paraId="0568B789" w14:textId="55827E94" w:rsidR="004239BF" w:rsidRPr="00DB4F8A" w:rsidDel="0058751D" w:rsidRDefault="0058751D">
            <w:pPr>
              <w:pStyle w:val="Heading1"/>
              <w:rPr>
                <w:del w:id="7807" w:author="arkat" w:date="2017-09-25T14:49:00Z"/>
                <w:rFonts w:cs="Calibri"/>
                <w:color w:val="000000"/>
                <w:szCs w:val="24"/>
              </w:rPr>
              <w:pPrChange w:id="7808" w:author="arkat" w:date="2017-09-29T22:53:00Z">
                <w:pPr>
                  <w:spacing w:after="0"/>
                </w:pPr>
              </w:pPrChange>
            </w:pPr>
            <w:del w:id="7809" w:author="arkat" w:date="2017-09-25T14:49:00Z">
              <w:r w:rsidDel="0058751D">
                <w:fldChar w:fldCharType="begin"/>
              </w:r>
              <w:r w:rsidDel="0058751D">
                <w:delInstrText xml:space="preserve"> HYPERLINK "https://en.wikipedia.org/wiki/ARIS_Express" \o "ARIS Express" </w:delInstrText>
              </w:r>
              <w:r w:rsidDel="0058751D">
                <w:fldChar w:fldCharType="separate"/>
              </w:r>
              <w:r w:rsidR="004239BF" w:rsidRPr="00DB4F8A" w:rsidDel="0058751D">
                <w:rPr>
                  <w:rStyle w:val="Hyperlink"/>
                  <w:rFonts w:cs="Calibri"/>
                  <w:color w:val="000000"/>
                  <w:szCs w:val="24"/>
                  <w:u w:val="none"/>
                </w:rPr>
                <w:delText>ARIS Express</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1D55C409" w14:textId="72E338FC" w:rsidR="004239BF" w:rsidRPr="00DB4F8A" w:rsidDel="0058751D" w:rsidRDefault="0058751D">
            <w:pPr>
              <w:pStyle w:val="Heading1"/>
              <w:rPr>
                <w:del w:id="7810" w:author="arkat" w:date="2017-09-25T14:49:00Z"/>
                <w:rFonts w:cs="Calibri"/>
                <w:color w:val="000000"/>
                <w:szCs w:val="24"/>
              </w:rPr>
              <w:pPrChange w:id="7811" w:author="arkat" w:date="2017-09-29T22:53:00Z">
                <w:pPr>
                  <w:spacing w:after="0"/>
                </w:pPr>
              </w:pPrChange>
            </w:pPr>
            <w:del w:id="7812" w:author="arkat" w:date="2017-09-25T14:49:00Z">
              <w:r w:rsidDel="0058751D">
                <w:fldChar w:fldCharType="begin"/>
              </w:r>
              <w:r w:rsidDel="0058751D">
                <w:delInstrText xml:space="preserve"> HYPERLINK "https://en.wikipedia.org/wiki/Software_AG" \o "Software AG" </w:delInstrText>
              </w:r>
              <w:r w:rsidDel="0058751D">
                <w:fldChar w:fldCharType="separate"/>
              </w:r>
              <w:r w:rsidR="004239BF" w:rsidRPr="00DB4F8A" w:rsidDel="0058751D">
                <w:rPr>
                  <w:rStyle w:val="Hyperlink"/>
                  <w:rFonts w:cs="Calibri"/>
                  <w:color w:val="000000"/>
                  <w:szCs w:val="24"/>
                  <w:u w:val="none"/>
                </w:rPr>
                <w:delText>Software AG</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7E4E48C2" w14:textId="3A0641C4" w:rsidR="004239BF" w:rsidRPr="00DB4F8A" w:rsidDel="0058751D" w:rsidRDefault="0058751D">
            <w:pPr>
              <w:pStyle w:val="Heading1"/>
              <w:rPr>
                <w:del w:id="7813" w:author="arkat" w:date="2017-09-25T14:49:00Z"/>
                <w:rFonts w:cs="Calibri"/>
                <w:color w:val="000000"/>
                <w:szCs w:val="24"/>
              </w:rPr>
              <w:pPrChange w:id="7814" w:author="arkat" w:date="2017-09-29T22:53:00Z">
                <w:pPr>
                  <w:spacing w:after="0"/>
                </w:pPr>
              </w:pPrChange>
            </w:pPr>
            <w:del w:id="7815"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(and</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unofficially)</w:delText>
              </w:r>
            </w:del>
          </w:p>
        </w:tc>
        <w:tc>
          <w:tcPr>
            <w:tcW w:w="1810" w:type="pct"/>
            <w:shd w:val="clear" w:color="auto" w:fill="F8F9FA"/>
            <w:tcMar>
              <w:top w:w="48" w:type="dxa"/>
              <w:left w:w="96" w:type="dxa"/>
              <w:bottom w:w="48" w:type="dxa"/>
              <w:right w:w="96" w:type="dxa"/>
            </w:tcMar>
            <w:vAlign w:val="center"/>
            <w:hideMark/>
          </w:tcPr>
          <w:p w14:paraId="1C4A4339" w14:textId="687F4426" w:rsidR="004239BF" w:rsidRPr="00DB4F8A" w:rsidDel="0058751D" w:rsidRDefault="004239BF">
            <w:pPr>
              <w:pStyle w:val="Heading1"/>
              <w:rPr>
                <w:del w:id="7816" w:author="arkat" w:date="2017-09-25T14:49:00Z"/>
                <w:rFonts w:cs="Calibri"/>
                <w:color w:val="000000"/>
                <w:szCs w:val="24"/>
              </w:rPr>
              <w:pPrChange w:id="7817" w:author="arkat" w:date="2017-09-29T22:53:00Z">
                <w:pPr>
                  <w:spacing w:after="0"/>
                </w:pPr>
              </w:pPrChange>
            </w:pPr>
            <w:del w:id="7818" w:author="arkat" w:date="2017-09-25T14:49:00Z">
              <w:r w:rsidRPr="00DB4F8A" w:rsidDel="0058751D">
                <w:rPr>
                  <w:rFonts w:cs="Calibri"/>
                  <w:color w:val="000000"/>
                  <w:szCs w:val="24"/>
                </w:rPr>
                <w:delText>Limited supported formats (read: proprietary, Microsoft Visio, write: proprietary, EMF, PDF).</w:delText>
              </w:r>
            </w:del>
          </w:p>
        </w:tc>
        <w:tc>
          <w:tcPr>
            <w:tcW w:w="1012" w:type="pct"/>
            <w:shd w:val="clear" w:color="auto" w:fill="F8F9FA"/>
            <w:tcMar>
              <w:top w:w="48" w:type="dxa"/>
              <w:left w:w="96" w:type="dxa"/>
              <w:bottom w:w="48" w:type="dxa"/>
              <w:right w:w="96" w:type="dxa"/>
            </w:tcMar>
            <w:vAlign w:val="center"/>
            <w:hideMark/>
          </w:tcPr>
          <w:p w14:paraId="6801A836" w14:textId="7480EB1A" w:rsidR="004239BF" w:rsidRPr="00DB4F8A" w:rsidDel="0058751D" w:rsidRDefault="004239BF">
            <w:pPr>
              <w:pStyle w:val="Heading1"/>
              <w:rPr>
                <w:del w:id="7819" w:author="arkat" w:date="2017-09-25T14:49:00Z"/>
                <w:rFonts w:cs="Calibri"/>
                <w:color w:val="000000"/>
                <w:szCs w:val="24"/>
              </w:rPr>
              <w:pPrChange w:id="7820" w:author="arkat" w:date="2017-09-29T22:53:00Z">
                <w:pPr>
                  <w:spacing w:after="0"/>
                </w:pPr>
              </w:pPrChange>
            </w:pPr>
            <w:del w:id="7821" w:author="arkat" w:date="2017-09-25T14:49:00Z">
              <w:r w:rsidRPr="00DB4F8A" w:rsidDel="0058751D">
                <w:rPr>
                  <w:rFonts w:cs="Calibri"/>
                  <w:color w:val="000000"/>
                  <w:szCs w:val="24"/>
                </w:rPr>
                <w:delText>Freeware (registration needed)</w:delText>
              </w:r>
            </w:del>
          </w:p>
        </w:tc>
      </w:tr>
      <w:tr w:rsidR="004239BF" w:rsidRPr="00DB4F8A" w:rsidDel="0058751D" w14:paraId="77287DCD" w14:textId="1F9B59BF" w:rsidTr="008E39E4">
        <w:trPr>
          <w:del w:id="7822" w:author="arkat" w:date="2017-09-25T14:49:00Z"/>
        </w:trPr>
        <w:tc>
          <w:tcPr>
            <w:tcW w:w="615" w:type="pct"/>
            <w:shd w:val="clear" w:color="auto" w:fill="F8F9FA"/>
            <w:tcMar>
              <w:top w:w="48" w:type="dxa"/>
              <w:left w:w="96" w:type="dxa"/>
              <w:bottom w:w="48" w:type="dxa"/>
              <w:right w:w="96" w:type="dxa"/>
            </w:tcMar>
            <w:vAlign w:val="center"/>
            <w:hideMark/>
          </w:tcPr>
          <w:p w14:paraId="4D247201" w14:textId="20D478F9" w:rsidR="004239BF" w:rsidRPr="00DB4F8A" w:rsidDel="0058751D" w:rsidRDefault="0058751D">
            <w:pPr>
              <w:pStyle w:val="Heading1"/>
              <w:rPr>
                <w:del w:id="7823" w:author="arkat" w:date="2017-09-25T14:49:00Z"/>
                <w:rFonts w:cs="Calibri"/>
                <w:color w:val="000000"/>
                <w:szCs w:val="24"/>
              </w:rPr>
              <w:pPrChange w:id="7824" w:author="arkat" w:date="2017-09-29T22:53:00Z">
                <w:pPr>
                  <w:spacing w:after="0"/>
                </w:pPr>
              </w:pPrChange>
            </w:pPr>
            <w:del w:id="7825" w:author="arkat" w:date="2017-09-25T14:49:00Z">
              <w:r w:rsidDel="0058751D">
                <w:fldChar w:fldCharType="begin"/>
              </w:r>
              <w:r w:rsidDel="0058751D">
                <w:delInstrText xml:space="preserve"> HYPERLINK "https://en.wikipedia.org/wiki/Pegasystems" \o "Pegasystems" </w:delInstrText>
              </w:r>
              <w:r w:rsidDel="0058751D">
                <w:fldChar w:fldCharType="separate"/>
              </w:r>
              <w:r w:rsidR="004239BF" w:rsidRPr="00DB4F8A" w:rsidDel="0058751D">
                <w:rPr>
                  <w:rStyle w:val="Hyperlink"/>
                  <w:rFonts w:cs="Calibri"/>
                  <w:color w:val="000000"/>
                  <w:szCs w:val="24"/>
                  <w:u w:val="none"/>
                </w:rPr>
                <w:delText>Pegasystems</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0A367106" w14:textId="26CABB7E" w:rsidR="004239BF" w:rsidRPr="00DB4F8A" w:rsidDel="0058751D" w:rsidRDefault="0058751D">
            <w:pPr>
              <w:pStyle w:val="Heading1"/>
              <w:rPr>
                <w:del w:id="7826" w:author="arkat" w:date="2017-09-25T14:49:00Z"/>
                <w:rFonts w:cs="Calibri"/>
                <w:color w:val="000000"/>
                <w:szCs w:val="24"/>
              </w:rPr>
              <w:pPrChange w:id="7827" w:author="arkat" w:date="2017-09-29T22:53:00Z">
                <w:pPr>
                  <w:spacing w:after="0"/>
                </w:pPr>
              </w:pPrChange>
            </w:pPr>
            <w:del w:id="7828" w:author="arkat" w:date="2017-09-25T14:49:00Z">
              <w:r w:rsidDel="0058751D">
                <w:fldChar w:fldCharType="begin"/>
              </w:r>
              <w:r w:rsidDel="0058751D">
                <w:delInstrText xml:space="preserve"> HYPERLINK "https://en.wikipedia.org/w/index.php?title=Pega_BPM&amp;action=edit&amp;redlink=1" \o "Pega BPM (page does not exist)" </w:delInstrText>
              </w:r>
              <w:r w:rsidDel="0058751D">
                <w:fldChar w:fldCharType="separate"/>
              </w:r>
              <w:r w:rsidR="004239BF" w:rsidRPr="00DB4F8A" w:rsidDel="0058751D">
                <w:rPr>
                  <w:rStyle w:val="Hyperlink"/>
                  <w:rFonts w:cs="Calibri"/>
                  <w:color w:val="000000"/>
                  <w:szCs w:val="24"/>
                  <w:u w:val="none"/>
                </w:rPr>
                <w:delText>Pega BPM</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659AB2CB" w14:textId="7A96CC8D" w:rsidR="004239BF" w:rsidRPr="00DB4F8A" w:rsidDel="0058751D" w:rsidRDefault="0058751D">
            <w:pPr>
              <w:pStyle w:val="Heading1"/>
              <w:rPr>
                <w:del w:id="7829" w:author="arkat" w:date="2017-09-25T14:49:00Z"/>
                <w:rFonts w:cs="Calibri"/>
                <w:color w:val="000000"/>
                <w:szCs w:val="24"/>
              </w:rPr>
              <w:pPrChange w:id="7830" w:author="arkat" w:date="2017-09-29T22:53:00Z">
                <w:pPr>
                  <w:spacing w:after="0"/>
                </w:pPr>
              </w:pPrChange>
            </w:pPr>
            <w:del w:id="7831"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7AC9F7C0" w14:textId="26C01712" w:rsidR="004239BF" w:rsidRPr="00DB4F8A" w:rsidDel="0058751D" w:rsidRDefault="004239BF">
            <w:pPr>
              <w:pStyle w:val="Heading1"/>
              <w:rPr>
                <w:del w:id="7832" w:author="arkat" w:date="2017-09-25T14:49:00Z"/>
                <w:rFonts w:cs="Calibri"/>
                <w:color w:val="000000"/>
                <w:szCs w:val="24"/>
              </w:rPr>
              <w:pPrChange w:id="7833" w:author="arkat" w:date="2017-09-29T22:53:00Z">
                <w:pPr>
                  <w:spacing w:after="0"/>
                </w:pPr>
              </w:pPrChange>
            </w:pPr>
            <w:del w:id="7834" w:author="arkat" w:date="2017-09-25T14:49:00Z">
              <w:r w:rsidRPr="00DB4F8A" w:rsidDel="0058751D">
                <w:rPr>
                  <w:rFonts w:cs="Calibri"/>
                  <w:color w:val="000000"/>
                  <w:szCs w:val="24"/>
                </w:rPr>
                <w:delText>Supports Process modelling, business analysis and simulation, with publication ad-hoc reporting and advanced collaboration and analysis features. The most advanced method-based business architecture solution available, fully integrated with enterprise Architecture and Compliance and risk.</w:delText>
              </w:r>
            </w:del>
          </w:p>
        </w:tc>
        <w:tc>
          <w:tcPr>
            <w:tcW w:w="1012" w:type="pct"/>
            <w:shd w:val="clear" w:color="auto" w:fill="F8F9FA"/>
            <w:tcMar>
              <w:top w:w="48" w:type="dxa"/>
              <w:left w:w="96" w:type="dxa"/>
              <w:bottom w:w="48" w:type="dxa"/>
              <w:right w:w="96" w:type="dxa"/>
            </w:tcMar>
            <w:vAlign w:val="center"/>
            <w:hideMark/>
          </w:tcPr>
          <w:p w14:paraId="31327112" w14:textId="22CCA324" w:rsidR="004239BF" w:rsidRPr="00DB4F8A" w:rsidDel="0058751D" w:rsidRDefault="004239BF">
            <w:pPr>
              <w:pStyle w:val="Heading1"/>
              <w:rPr>
                <w:del w:id="7835" w:author="arkat" w:date="2017-09-25T14:49:00Z"/>
                <w:rFonts w:cs="Calibri"/>
                <w:color w:val="000000"/>
                <w:szCs w:val="24"/>
              </w:rPr>
              <w:pPrChange w:id="7836" w:author="arkat" w:date="2017-09-29T22:53:00Z">
                <w:pPr>
                  <w:spacing w:after="0"/>
                </w:pPr>
              </w:pPrChange>
            </w:pPr>
            <w:del w:id="7837" w:author="arkat" w:date="2017-09-25T14:49:00Z">
              <w:r w:rsidRPr="00DB4F8A" w:rsidDel="0058751D">
                <w:rPr>
                  <w:rFonts w:cs="Calibri"/>
                  <w:color w:val="000000"/>
                  <w:szCs w:val="24"/>
                </w:rPr>
                <w:delText>Proprietary</w:delText>
              </w:r>
            </w:del>
          </w:p>
        </w:tc>
      </w:tr>
      <w:tr w:rsidR="004239BF" w:rsidRPr="00DB4F8A" w:rsidDel="0058751D" w14:paraId="663B489D" w14:textId="50F6420C" w:rsidTr="008E39E4">
        <w:trPr>
          <w:del w:id="7838" w:author="arkat" w:date="2017-09-25T14:49:00Z"/>
        </w:trPr>
        <w:tc>
          <w:tcPr>
            <w:tcW w:w="615" w:type="pct"/>
            <w:shd w:val="clear" w:color="auto" w:fill="F8F9FA"/>
            <w:tcMar>
              <w:top w:w="48" w:type="dxa"/>
              <w:left w:w="96" w:type="dxa"/>
              <w:bottom w:w="48" w:type="dxa"/>
              <w:right w:w="96" w:type="dxa"/>
            </w:tcMar>
            <w:vAlign w:val="center"/>
            <w:hideMark/>
          </w:tcPr>
          <w:p w14:paraId="676F1F80" w14:textId="1B27BE13" w:rsidR="004239BF" w:rsidRPr="00DB4F8A" w:rsidDel="0058751D" w:rsidRDefault="0058751D">
            <w:pPr>
              <w:pStyle w:val="Heading1"/>
              <w:rPr>
                <w:del w:id="7839" w:author="arkat" w:date="2017-09-25T14:49:00Z"/>
                <w:rFonts w:cs="Calibri"/>
                <w:color w:val="000000"/>
                <w:szCs w:val="24"/>
              </w:rPr>
              <w:pPrChange w:id="7840" w:author="arkat" w:date="2017-09-29T22:53:00Z">
                <w:pPr>
                  <w:spacing w:after="0"/>
                </w:pPr>
              </w:pPrChange>
            </w:pPr>
            <w:del w:id="7841" w:author="arkat" w:date="2017-09-25T14:49:00Z">
              <w:r w:rsidDel="0058751D">
                <w:fldChar w:fldCharType="begin"/>
              </w:r>
              <w:r w:rsidDel="0058751D">
                <w:delInstrText xml:space="preserve"> HYPERLINK "https://en.wikipedia.org/wiki/Microsoft_Visio" \o "Microsoft Visio" </w:delInstrText>
              </w:r>
              <w:r w:rsidDel="0058751D">
                <w:fldChar w:fldCharType="separate"/>
              </w:r>
              <w:r w:rsidR="004239BF" w:rsidRPr="00DB4F8A" w:rsidDel="0058751D">
                <w:rPr>
                  <w:rStyle w:val="Hyperlink"/>
                  <w:rFonts w:cs="Calibri"/>
                  <w:color w:val="000000"/>
                  <w:szCs w:val="24"/>
                  <w:u w:val="none"/>
                </w:rPr>
                <w:delText>Microsoft Visio</w:delText>
              </w:r>
              <w:r w:rsidDel="0058751D">
                <w:rPr>
                  <w:rStyle w:val="Hyperlink"/>
                  <w:rFonts w:cs="Calibri"/>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2013</w:delText>
              </w:r>
            </w:del>
          </w:p>
        </w:tc>
        <w:tc>
          <w:tcPr>
            <w:tcW w:w="719" w:type="pct"/>
            <w:shd w:val="clear" w:color="auto" w:fill="F8F9FA"/>
            <w:tcMar>
              <w:top w:w="48" w:type="dxa"/>
              <w:left w:w="96" w:type="dxa"/>
              <w:bottom w:w="48" w:type="dxa"/>
              <w:right w:w="96" w:type="dxa"/>
            </w:tcMar>
            <w:vAlign w:val="center"/>
            <w:hideMark/>
          </w:tcPr>
          <w:p w14:paraId="2D185F6C" w14:textId="6C511D07" w:rsidR="004239BF" w:rsidRPr="00DB4F8A" w:rsidDel="0058751D" w:rsidRDefault="0058751D">
            <w:pPr>
              <w:pStyle w:val="Heading1"/>
              <w:rPr>
                <w:del w:id="7842" w:author="arkat" w:date="2017-09-25T14:49:00Z"/>
                <w:rFonts w:cs="Calibri"/>
                <w:color w:val="000000"/>
                <w:szCs w:val="24"/>
              </w:rPr>
              <w:pPrChange w:id="7843" w:author="arkat" w:date="2017-09-29T22:53:00Z">
                <w:pPr>
                  <w:spacing w:after="0"/>
                </w:pPr>
              </w:pPrChange>
            </w:pPr>
            <w:del w:id="7844" w:author="arkat" w:date="2017-09-25T14:49:00Z">
              <w:r w:rsidDel="0058751D">
                <w:fldChar w:fldCharType="begin"/>
              </w:r>
              <w:r w:rsidDel="0058751D">
                <w:delInstrText xml:space="preserve"> HYPERLINK "https://en.wikipedia.org/wiki/Microsoft" \o "Microsoft" </w:delInstrText>
              </w:r>
              <w:r w:rsidDel="0058751D">
                <w:fldChar w:fldCharType="separate"/>
              </w:r>
              <w:r w:rsidR="004239BF" w:rsidRPr="00DB4F8A" w:rsidDel="0058751D">
                <w:rPr>
                  <w:rStyle w:val="Hyperlink"/>
                  <w:rFonts w:cs="Calibri"/>
                  <w:color w:val="000000"/>
                  <w:szCs w:val="24"/>
                  <w:u w:val="none"/>
                </w:rPr>
                <w:delText>Microsoft</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1B11779F" w14:textId="4882CAF2" w:rsidR="004239BF" w:rsidRPr="00DB4F8A" w:rsidDel="0058751D" w:rsidRDefault="0058751D">
            <w:pPr>
              <w:pStyle w:val="Heading1"/>
              <w:rPr>
                <w:del w:id="7845" w:author="arkat" w:date="2017-09-25T14:49:00Z"/>
                <w:rFonts w:cs="Calibri"/>
                <w:color w:val="000000"/>
                <w:szCs w:val="24"/>
              </w:rPr>
              <w:pPrChange w:id="7846" w:author="arkat" w:date="2017-09-29T22:53:00Z">
                <w:pPr>
                  <w:spacing w:after="0"/>
                </w:pPr>
              </w:pPrChange>
            </w:pPr>
            <w:del w:id="7847"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0826C9E2" w14:textId="786CF471" w:rsidR="004239BF" w:rsidRPr="00DB4F8A" w:rsidDel="0058751D" w:rsidRDefault="004239BF">
            <w:pPr>
              <w:pStyle w:val="Heading1"/>
              <w:rPr>
                <w:del w:id="7848" w:author="arkat" w:date="2017-09-25T14:49:00Z"/>
                <w:rFonts w:cs="Calibri"/>
                <w:color w:val="000000"/>
                <w:szCs w:val="24"/>
              </w:rPr>
              <w:pPrChange w:id="7849" w:author="arkat" w:date="2017-09-29T22:53:00Z">
                <w:pPr>
                  <w:spacing w:after="0"/>
                </w:pPr>
              </w:pPrChange>
            </w:pPr>
            <w:del w:id="7850" w:author="arkat" w:date="2017-09-25T14:49:00Z">
              <w:r w:rsidRPr="00DB4F8A" w:rsidDel="0058751D">
                <w:rPr>
                  <w:rFonts w:cs="Calibri"/>
                  <w:color w:val="000000"/>
                  <w:szCs w:val="24"/>
                </w:rPr>
                <w:delText>BPMN2 Modeling and validation. No support for Data Input/Output. No BPMN file format support (read: Visio, Visio Workflow Interchange; write: Visio, SVG, Autocad, HTML, EMF, GIF, JPG, PDF, PNG, TIFF, BMP, WMF, XPS).</w:delText>
              </w:r>
            </w:del>
          </w:p>
        </w:tc>
        <w:tc>
          <w:tcPr>
            <w:tcW w:w="1012" w:type="pct"/>
            <w:shd w:val="clear" w:color="auto" w:fill="F8F9FA"/>
            <w:tcMar>
              <w:top w:w="48" w:type="dxa"/>
              <w:left w:w="96" w:type="dxa"/>
              <w:bottom w:w="48" w:type="dxa"/>
              <w:right w:w="96" w:type="dxa"/>
            </w:tcMar>
            <w:vAlign w:val="center"/>
            <w:hideMark/>
          </w:tcPr>
          <w:p w14:paraId="531BA2A4" w14:textId="6C31E39F" w:rsidR="004239BF" w:rsidRPr="00DB4F8A" w:rsidDel="0058751D" w:rsidRDefault="004239BF">
            <w:pPr>
              <w:pStyle w:val="Heading1"/>
              <w:rPr>
                <w:del w:id="7851" w:author="arkat" w:date="2017-09-25T14:49:00Z"/>
                <w:rFonts w:cs="Calibri"/>
                <w:color w:val="000000"/>
                <w:szCs w:val="24"/>
              </w:rPr>
              <w:pPrChange w:id="7852" w:author="arkat" w:date="2017-09-29T22:53:00Z">
                <w:pPr>
                  <w:spacing w:after="0"/>
                </w:pPr>
              </w:pPrChange>
            </w:pPr>
            <w:del w:id="7853" w:author="arkat" w:date="2017-09-25T14:49:00Z">
              <w:r w:rsidRPr="00DB4F8A" w:rsidDel="0058751D">
                <w:rPr>
                  <w:rFonts w:cs="Calibri"/>
                  <w:color w:val="000000"/>
                  <w:szCs w:val="24"/>
                </w:rPr>
                <w:delText>Proprietary</w:delText>
              </w:r>
            </w:del>
          </w:p>
        </w:tc>
      </w:tr>
      <w:tr w:rsidR="004239BF" w:rsidRPr="00DB4F8A" w:rsidDel="0058751D" w14:paraId="6186F42A" w14:textId="7A849F7E" w:rsidTr="008E39E4">
        <w:trPr>
          <w:del w:id="7854" w:author="arkat" w:date="2017-09-25T14:49:00Z"/>
        </w:trPr>
        <w:tc>
          <w:tcPr>
            <w:tcW w:w="615" w:type="pct"/>
            <w:shd w:val="clear" w:color="auto" w:fill="F8F9FA"/>
            <w:tcMar>
              <w:top w:w="48" w:type="dxa"/>
              <w:left w:w="96" w:type="dxa"/>
              <w:bottom w:w="48" w:type="dxa"/>
              <w:right w:w="96" w:type="dxa"/>
            </w:tcMar>
            <w:vAlign w:val="center"/>
            <w:hideMark/>
          </w:tcPr>
          <w:p w14:paraId="0B5DA37A" w14:textId="257D2AD2" w:rsidR="004239BF" w:rsidRPr="00DB4F8A" w:rsidDel="0058751D" w:rsidRDefault="0058751D">
            <w:pPr>
              <w:pStyle w:val="Heading1"/>
              <w:rPr>
                <w:del w:id="7855" w:author="arkat" w:date="2017-09-25T14:49:00Z"/>
                <w:rFonts w:cs="Calibri"/>
                <w:color w:val="000000"/>
                <w:szCs w:val="24"/>
              </w:rPr>
              <w:pPrChange w:id="7856" w:author="arkat" w:date="2017-09-29T22:53:00Z">
                <w:pPr>
                  <w:spacing w:after="0"/>
                </w:pPr>
              </w:pPrChange>
            </w:pPr>
            <w:del w:id="7857" w:author="arkat" w:date="2017-09-25T14:49:00Z">
              <w:r w:rsidDel="0058751D">
                <w:fldChar w:fldCharType="begin"/>
              </w:r>
              <w:r w:rsidDel="0058751D">
                <w:delInstrText xml:space="preserve"> HYPERLINK "https://en.wikipedia.org/wiki/ADONIS_(software)" \o "ADONIS (software)" </w:delInstrText>
              </w:r>
              <w:r w:rsidDel="0058751D">
                <w:fldChar w:fldCharType="separate"/>
              </w:r>
              <w:r w:rsidR="004239BF" w:rsidRPr="00DB4F8A" w:rsidDel="0058751D">
                <w:rPr>
                  <w:rStyle w:val="Hyperlink"/>
                  <w:rFonts w:cs="Calibri"/>
                  <w:color w:val="000000"/>
                  <w:szCs w:val="24"/>
                  <w:u w:val="none"/>
                </w:rPr>
                <w:delText>ADONIS (software)</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22553D23" w14:textId="38948AB5" w:rsidR="004239BF" w:rsidRPr="00DB4F8A" w:rsidDel="0058751D" w:rsidRDefault="004239BF">
            <w:pPr>
              <w:pStyle w:val="Heading1"/>
              <w:rPr>
                <w:del w:id="7858" w:author="arkat" w:date="2017-09-25T14:49:00Z"/>
                <w:rFonts w:cs="Calibri"/>
                <w:color w:val="000000"/>
                <w:szCs w:val="24"/>
              </w:rPr>
              <w:pPrChange w:id="7859" w:author="arkat" w:date="2017-09-29T22:53:00Z">
                <w:pPr>
                  <w:spacing w:after="0"/>
                </w:pPr>
              </w:pPrChange>
            </w:pPr>
            <w:del w:id="7860" w:author="arkat" w:date="2017-09-25T14:49:00Z">
              <w:r w:rsidRPr="00DB4F8A" w:rsidDel="0058751D">
                <w:rPr>
                  <w:rFonts w:cs="Calibri"/>
                  <w:color w:val="000000"/>
                  <w:szCs w:val="24"/>
                </w:rPr>
                <w:delText>BOC Information Technologies Consulting AG</w:delText>
              </w:r>
            </w:del>
          </w:p>
        </w:tc>
        <w:tc>
          <w:tcPr>
            <w:tcW w:w="844" w:type="pct"/>
            <w:shd w:val="clear" w:color="auto" w:fill="F8F9FA"/>
            <w:tcMar>
              <w:top w:w="48" w:type="dxa"/>
              <w:left w:w="96" w:type="dxa"/>
              <w:bottom w:w="48" w:type="dxa"/>
              <w:right w:w="96" w:type="dxa"/>
            </w:tcMar>
            <w:vAlign w:val="center"/>
            <w:hideMark/>
          </w:tcPr>
          <w:p w14:paraId="3B173BEF" w14:textId="6EFA74F3" w:rsidR="004239BF" w:rsidRPr="00DB4F8A" w:rsidDel="0058751D" w:rsidRDefault="0058751D">
            <w:pPr>
              <w:pStyle w:val="Heading1"/>
              <w:rPr>
                <w:del w:id="7861" w:author="arkat" w:date="2017-09-25T14:49:00Z"/>
                <w:rFonts w:cs="Calibri"/>
                <w:color w:val="000000"/>
                <w:szCs w:val="24"/>
              </w:rPr>
              <w:pPrChange w:id="7862" w:author="arkat" w:date="2017-09-29T22:53:00Z">
                <w:pPr>
                  <w:spacing w:after="0"/>
                </w:pPr>
              </w:pPrChange>
            </w:pPr>
            <w:del w:id="7863"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05631FF6" w14:textId="6637CBF3" w:rsidR="004239BF" w:rsidRPr="00DB4F8A" w:rsidDel="0058751D" w:rsidRDefault="004239BF">
            <w:pPr>
              <w:pStyle w:val="Heading1"/>
              <w:rPr>
                <w:del w:id="7864" w:author="arkat" w:date="2017-09-25T14:49:00Z"/>
                <w:rFonts w:cs="Calibri"/>
                <w:color w:val="000000"/>
                <w:szCs w:val="24"/>
              </w:rPr>
              <w:pPrChange w:id="7865" w:author="arkat" w:date="2017-09-29T22:53:00Z">
                <w:pPr>
                  <w:spacing w:after="0"/>
                </w:pPr>
              </w:pPrChange>
            </w:pPr>
            <w:del w:id="7866" w:author="arkat" w:date="2017-09-25T14:49:00Z">
              <w:r w:rsidRPr="00DB4F8A" w:rsidDel="0058751D">
                <w:rPr>
                  <w:rFonts w:cs="Calibri"/>
                  <w:color w:val="000000"/>
                  <w:szCs w:val="24"/>
                </w:rPr>
                <w:delText>Business Process Analysis (BPA) tool supporting business process management allowing process modeling, analysis, simulation, evaluation, publishing and automation. Freeware Community Edition available.</w:delText>
              </w:r>
            </w:del>
          </w:p>
        </w:tc>
        <w:tc>
          <w:tcPr>
            <w:tcW w:w="1012" w:type="pct"/>
            <w:shd w:val="clear" w:color="auto" w:fill="F8F9FA"/>
            <w:tcMar>
              <w:top w:w="48" w:type="dxa"/>
              <w:left w:w="96" w:type="dxa"/>
              <w:bottom w:w="48" w:type="dxa"/>
              <w:right w:w="96" w:type="dxa"/>
            </w:tcMar>
            <w:vAlign w:val="center"/>
            <w:hideMark/>
          </w:tcPr>
          <w:p w14:paraId="46CDD591" w14:textId="3911CA24" w:rsidR="004239BF" w:rsidRPr="00DB4F8A" w:rsidDel="0058751D" w:rsidRDefault="004239BF">
            <w:pPr>
              <w:pStyle w:val="Heading1"/>
              <w:rPr>
                <w:del w:id="7867" w:author="arkat" w:date="2017-09-25T14:49:00Z"/>
                <w:rFonts w:cs="Calibri"/>
                <w:color w:val="000000"/>
                <w:szCs w:val="24"/>
              </w:rPr>
              <w:pPrChange w:id="7868" w:author="arkat" w:date="2017-09-29T22:53:00Z">
                <w:pPr>
                  <w:spacing w:after="0"/>
                </w:pPr>
              </w:pPrChange>
            </w:pPr>
            <w:del w:id="7869" w:author="arkat" w:date="2017-09-25T14:49:00Z">
              <w:r w:rsidRPr="00DB4F8A" w:rsidDel="0058751D">
                <w:rPr>
                  <w:rFonts w:cs="Calibri"/>
                  <w:color w:val="000000"/>
                  <w:szCs w:val="24"/>
                </w:rPr>
                <w:delText>Proprietary / Freeware (requires registration)</w:delText>
              </w:r>
            </w:del>
          </w:p>
        </w:tc>
      </w:tr>
      <w:tr w:rsidR="004239BF" w:rsidRPr="00DB4F8A" w:rsidDel="0058751D" w14:paraId="6F9D9F39" w14:textId="4544C1AF" w:rsidTr="008E39E4">
        <w:trPr>
          <w:del w:id="7870" w:author="arkat" w:date="2017-09-25T14:49:00Z"/>
        </w:trPr>
        <w:tc>
          <w:tcPr>
            <w:tcW w:w="615" w:type="pct"/>
            <w:shd w:val="clear" w:color="auto" w:fill="F8F9FA"/>
            <w:tcMar>
              <w:top w:w="48" w:type="dxa"/>
              <w:left w:w="96" w:type="dxa"/>
              <w:bottom w:w="48" w:type="dxa"/>
              <w:right w:w="96" w:type="dxa"/>
            </w:tcMar>
            <w:vAlign w:val="center"/>
            <w:hideMark/>
          </w:tcPr>
          <w:p w14:paraId="1151DCF5" w14:textId="2336530E" w:rsidR="004239BF" w:rsidRPr="00DB4F8A" w:rsidDel="0058751D" w:rsidRDefault="0058751D">
            <w:pPr>
              <w:pStyle w:val="Heading1"/>
              <w:rPr>
                <w:del w:id="7871" w:author="arkat" w:date="2017-09-25T14:49:00Z"/>
                <w:rFonts w:cs="Calibri"/>
                <w:color w:val="000000"/>
                <w:szCs w:val="24"/>
              </w:rPr>
              <w:pPrChange w:id="7872" w:author="arkat" w:date="2017-09-29T22:53:00Z">
                <w:pPr>
                  <w:spacing w:after="0"/>
                </w:pPr>
              </w:pPrChange>
            </w:pPr>
            <w:del w:id="7873" w:author="arkat" w:date="2017-09-25T14:49:00Z">
              <w:r w:rsidDel="0058751D">
                <w:fldChar w:fldCharType="begin"/>
              </w:r>
              <w:r w:rsidDel="0058751D">
                <w:delInstrText xml:space="preserve"> HYPERLINK "https://en.wikipedia.org/wiki/BiZZdesign_Architect" \o "BiZZdesign Architect" </w:delInstrText>
              </w:r>
              <w:r w:rsidDel="0058751D">
                <w:fldChar w:fldCharType="separate"/>
              </w:r>
              <w:r w:rsidR="004239BF" w:rsidRPr="00DB4F8A" w:rsidDel="0058751D">
                <w:rPr>
                  <w:rStyle w:val="Hyperlink"/>
                  <w:rFonts w:cs="Calibri"/>
                  <w:color w:val="000000"/>
                  <w:szCs w:val="24"/>
                  <w:u w:val="none"/>
                </w:rPr>
                <w:delText>BiZZdesign Architect</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0C96537C" w14:textId="7DB67CFF" w:rsidR="004239BF" w:rsidRPr="00DB4F8A" w:rsidDel="0058751D" w:rsidRDefault="0058751D">
            <w:pPr>
              <w:pStyle w:val="Heading1"/>
              <w:rPr>
                <w:del w:id="7874" w:author="arkat" w:date="2017-09-25T14:49:00Z"/>
                <w:rFonts w:cs="Calibri"/>
                <w:color w:val="000000"/>
                <w:szCs w:val="24"/>
              </w:rPr>
              <w:pPrChange w:id="7875" w:author="arkat" w:date="2017-09-29T22:53:00Z">
                <w:pPr>
                  <w:spacing w:after="0"/>
                </w:pPr>
              </w:pPrChange>
            </w:pPr>
            <w:del w:id="7876" w:author="arkat" w:date="2017-09-25T14:49:00Z">
              <w:r w:rsidDel="0058751D">
                <w:fldChar w:fldCharType="begin"/>
              </w:r>
              <w:r w:rsidDel="0058751D">
                <w:delInstrText xml:space="preserve"> HYPERLINK "https://en.wikipedia.org/wiki/BiZZdesign" \o "BiZZdesign" </w:delInstrText>
              </w:r>
              <w:r w:rsidDel="0058751D">
                <w:fldChar w:fldCharType="separate"/>
              </w:r>
              <w:r w:rsidR="004239BF" w:rsidRPr="00DB4F8A" w:rsidDel="0058751D">
                <w:rPr>
                  <w:rStyle w:val="Hyperlink"/>
                  <w:rFonts w:cs="Calibri"/>
                  <w:color w:val="000000"/>
                  <w:szCs w:val="24"/>
                  <w:u w:val="none"/>
                </w:rPr>
                <w:delText>BiZZdesign</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7E0D8386" w14:textId="2B5C9A3F" w:rsidR="004239BF" w:rsidRPr="00DB4F8A" w:rsidDel="0058751D" w:rsidRDefault="0058751D">
            <w:pPr>
              <w:pStyle w:val="Heading1"/>
              <w:rPr>
                <w:del w:id="7877" w:author="arkat" w:date="2017-09-25T14:49:00Z"/>
                <w:rFonts w:cs="Calibri"/>
                <w:color w:val="000000"/>
                <w:szCs w:val="24"/>
              </w:rPr>
              <w:pPrChange w:id="7878" w:author="arkat" w:date="2017-09-29T22:53:00Z">
                <w:pPr>
                  <w:spacing w:after="0"/>
                </w:pPr>
              </w:pPrChange>
            </w:pPr>
            <w:del w:id="7879"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77BB6D2" w14:textId="7EF070B8" w:rsidR="004239BF" w:rsidRPr="00DB4F8A" w:rsidDel="0058751D" w:rsidRDefault="004239BF">
            <w:pPr>
              <w:pStyle w:val="Heading1"/>
              <w:rPr>
                <w:del w:id="7880" w:author="arkat" w:date="2017-09-25T14:49:00Z"/>
                <w:rFonts w:cs="Calibri"/>
                <w:color w:val="000000"/>
                <w:szCs w:val="24"/>
              </w:rPr>
              <w:pPrChange w:id="7881" w:author="arkat" w:date="2017-09-29T22:53:00Z">
                <w:pPr>
                  <w:spacing w:after="0"/>
                </w:pPr>
              </w:pPrChange>
            </w:pPr>
            <w:del w:id="7882" w:author="arkat" w:date="2017-09-25T14:49:00Z">
              <w:r w:rsidRPr="00DB4F8A" w:rsidDel="0058751D">
                <w:rPr>
                  <w:rFonts w:cs="Calibri"/>
                  <w:color w:val="000000"/>
                  <w:szCs w:val="24"/>
                </w:rPr>
                <w:delText>Modeler, Integrate with</w:delText>
              </w:r>
              <w:r w:rsidRPr="00DB4F8A" w:rsidDel="0058751D">
                <w:rPr>
                  <w:rStyle w:val="apple-converted-space"/>
                  <w:rFonts w:cs="Calibri"/>
                  <w:color w:val="000000"/>
                  <w:szCs w:val="24"/>
                </w:rPr>
                <w:delText> </w:delText>
              </w:r>
              <w:r w:rsidR="0058751D" w:rsidDel="0058751D">
                <w:fldChar w:fldCharType="begin"/>
              </w:r>
              <w:r w:rsidR="0058751D" w:rsidDel="0058751D">
                <w:delInstrText xml:space="preserve"> HYPERLINK "https://en.wikipedia.org/wiki/ArchiMate" \o "ArchiMate" </w:delInstrText>
              </w:r>
              <w:r w:rsidR="0058751D" w:rsidDel="0058751D">
                <w:fldChar w:fldCharType="separate"/>
              </w:r>
              <w:r w:rsidRPr="00DB4F8A" w:rsidDel="0058751D">
                <w:rPr>
                  <w:rStyle w:val="Hyperlink"/>
                  <w:rFonts w:cs="Calibri"/>
                  <w:color w:val="000000"/>
                  <w:szCs w:val="24"/>
                  <w:u w:val="none"/>
                </w:rPr>
                <w:delText>ArchiMate</w:delText>
              </w:r>
              <w:r w:rsidR="0058751D" w:rsidDel="0058751D">
                <w:rPr>
                  <w:rStyle w:val="Hyperlink"/>
                  <w:rFonts w:cs="Calibri"/>
                  <w:color w:val="000000"/>
                  <w:szCs w:val="24"/>
                  <w:u w:val="none"/>
                </w:rPr>
                <w:fldChar w:fldCharType="end"/>
              </w:r>
              <w:r w:rsidRPr="00DB4F8A" w:rsidDel="0058751D">
                <w:rPr>
                  <w:rFonts w:cs="Calibri"/>
                  <w:color w:val="000000"/>
                  <w:szCs w:val="24"/>
                </w:rPr>
                <w:delText>, User collaboration, Support for Collaboration diagrams, BPMN 2.0 XML Export &amp; Import, Web reporting, Paper reporting, Touchscreen interface available</w:delText>
              </w:r>
            </w:del>
          </w:p>
        </w:tc>
        <w:tc>
          <w:tcPr>
            <w:tcW w:w="1012" w:type="pct"/>
            <w:shd w:val="clear" w:color="auto" w:fill="F8F9FA"/>
            <w:tcMar>
              <w:top w:w="48" w:type="dxa"/>
              <w:left w:w="96" w:type="dxa"/>
              <w:bottom w:w="48" w:type="dxa"/>
              <w:right w:w="96" w:type="dxa"/>
            </w:tcMar>
            <w:vAlign w:val="center"/>
            <w:hideMark/>
          </w:tcPr>
          <w:p w14:paraId="10217BF8" w14:textId="3B04E151" w:rsidR="004239BF" w:rsidRPr="00DB4F8A" w:rsidDel="0058751D" w:rsidRDefault="004239BF">
            <w:pPr>
              <w:pStyle w:val="Heading1"/>
              <w:rPr>
                <w:del w:id="7883" w:author="arkat" w:date="2017-09-25T14:49:00Z"/>
                <w:rFonts w:cs="Calibri"/>
                <w:color w:val="000000"/>
                <w:szCs w:val="24"/>
              </w:rPr>
              <w:pPrChange w:id="7884" w:author="arkat" w:date="2017-09-29T22:53:00Z">
                <w:pPr>
                  <w:spacing w:after="0"/>
                </w:pPr>
              </w:pPrChange>
            </w:pPr>
            <w:del w:id="7885" w:author="arkat" w:date="2017-09-25T14:49:00Z">
              <w:r w:rsidRPr="00DB4F8A" w:rsidDel="0058751D">
                <w:rPr>
                  <w:rFonts w:cs="Calibri"/>
                  <w:color w:val="000000"/>
                  <w:szCs w:val="24"/>
                </w:rPr>
                <w:delText>Proprietary</w:delText>
              </w:r>
            </w:del>
          </w:p>
        </w:tc>
      </w:tr>
      <w:tr w:rsidR="004239BF" w:rsidRPr="00DB4F8A" w:rsidDel="0058751D" w14:paraId="32162055" w14:textId="27B38AD1" w:rsidTr="008E39E4">
        <w:trPr>
          <w:del w:id="7886" w:author="arkat" w:date="2017-09-25T14:49:00Z"/>
        </w:trPr>
        <w:tc>
          <w:tcPr>
            <w:tcW w:w="615" w:type="pct"/>
            <w:shd w:val="clear" w:color="auto" w:fill="F8F9FA"/>
            <w:tcMar>
              <w:top w:w="48" w:type="dxa"/>
              <w:left w:w="96" w:type="dxa"/>
              <w:bottom w:w="48" w:type="dxa"/>
              <w:right w:w="96" w:type="dxa"/>
            </w:tcMar>
            <w:vAlign w:val="center"/>
            <w:hideMark/>
          </w:tcPr>
          <w:p w14:paraId="0CF24E83" w14:textId="553AC82D" w:rsidR="004239BF" w:rsidRPr="00DB4F8A" w:rsidDel="0058751D" w:rsidRDefault="0058751D">
            <w:pPr>
              <w:pStyle w:val="Heading1"/>
              <w:rPr>
                <w:del w:id="7887" w:author="arkat" w:date="2017-09-25T14:49:00Z"/>
                <w:rFonts w:cs="Calibri"/>
                <w:color w:val="000000"/>
                <w:szCs w:val="24"/>
              </w:rPr>
              <w:pPrChange w:id="7888" w:author="arkat" w:date="2017-09-29T22:53:00Z">
                <w:pPr>
                  <w:spacing w:after="0"/>
                </w:pPr>
              </w:pPrChange>
            </w:pPr>
            <w:del w:id="7889" w:author="arkat" w:date="2017-09-25T14:49:00Z">
              <w:r w:rsidDel="0058751D">
                <w:fldChar w:fldCharType="begin"/>
              </w:r>
              <w:r w:rsidDel="0058751D">
                <w:delInstrText xml:space="preserve"> HYPERLINK "https://en.wikipedia.org/wiki/LucidChart" \o "LucidChart" </w:delInstrText>
              </w:r>
              <w:r w:rsidDel="0058751D">
                <w:fldChar w:fldCharType="separate"/>
              </w:r>
              <w:r w:rsidR="004239BF" w:rsidRPr="00DB4F8A" w:rsidDel="0058751D">
                <w:rPr>
                  <w:rStyle w:val="Hyperlink"/>
                  <w:rFonts w:cs="Calibri"/>
                  <w:color w:val="000000"/>
                  <w:szCs w:val="24"/>
                  <w:u w:val="none"/>
                </w:rPr>
                <w:delText>LucidChart</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46BAB45B" w14:textId="64FE272C" w:rsidR="004239BF" w:rsidRPr="00DB4F8A" w:rsidDel="0058751D" w:rsidRDefault="004239BF">
            <w:pPr>
              <w:pStyle w:val="Heading1"/>
              <w:rPr>
                <w:del w:id="7890" w:author="arkat" w:date="2017-09-25T14:49:00Z"/>
                <w:rFonts w:cs="Calibri"/>
                <w:color w:val="000000"/>
                <w:szCs w:val="24"/>
              </w:rPr>
              <w:pPrChange w:id="7891" w:author="arkat" w:date="2017-09-29T22:53:00Z">
                <w:pPr>
                  <w:spacing w:after="0"/>
                </w:pPr>
              </w:pPrChange>
            </w:pPr>
            <w:del w:id="7892" w:author="arkat" w:date="2017-09-25T14:49:00Z">
              <w:r w:rsidRPr="00DB4F8A" w:rsidDel="0058751D">
                <w:rPr>
                  <w:rFonts w:cs="Calibri"/>
                  <w:color w:val="000000"/>
                  <w:szCs w:val="24"/>
                </w:rPr>
                <w:delText>Lucid Software Inc</w:delText>
              </w:r>
            </w:del>
          </w:p>
        </w:tc>
        <w:tc>
          <w:tcPr>
            <w:tcW w:w="844" w:type="pct"/>
            <w:shd w:val="clear" w:color="auto" w:fill="F8F9FA"/>
            <w:tcMar>
              <w:top w:w="48" w:type="dxa"/>
              <w:left w:w="96" w:type="dxa"/>
              <w:bottom w:w="48" w:type="dxa"/>
              <w:right w:w="96" w:type="dxa"/>
            </w:tcMar>
            <w:vAlign w:val="center"/>
            <w:hideMark/>
          </w:tcPr>
          <w:p w14:paraId="03A5ECD1" w14:textId="62CF27B8" w:rsidR="004239BF" w:rsidRPr="00DB4F8A" w:rsidDel="0058751D" w:rsidRDefault="0058751D">
            <w:pPr>
              <w:pStyle w:val="Heading1"/>
              <w:rPr>
                <w:del w:id="7893" w:author="arkat" w:date="2017-09-25T14:49:00Z"/>
                <w:rFonts w:cs="Calibri"/>
                <w:color w:val="000000"/>
                <w:szCs w:val="24"/>
              </w:rPr>
              <w:pPrChange w:id="7894" w:author="arkat" w:date="2017-09-29T22:53:00Z">
                <w:pPr>
                  <w:spacing w:after="0"/>
                </w:pPr>
              </w:pPrChange>
            </w:pPr>
            <w:del w:id="7895"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(browser based)</w:delText>
              </w:r>
            </w:del>
          </w:p>
        </w:tc>
        <w:tc>
          <w:tcPr>
            <w:tcW w:w="1810" w:type="pct"/>
            <w:shd w:val="clear" w:color="auto" w:fill="F8F9FA"/>
            <w:tcMar>
              <w:top w:w="48" w:type="dxa"/>
              <w:left w:w="96" w:type="dxa"/>
              <w:bottom w:w="48" w:type="dxa"/>
              <w:right w:w="96" w:type="dxa"/>
            </w:tcMar>
            <w:vAlign w:val="center"/>
            <w:hideMark/>
          </w:tcPr>
          <w:p w14:paraId="0F7AB4AB" w14:textId="1A0EFB0E" w:rsidR="004239BF" w:rsidRPr="00DB4F8A" w:rsidDel="0058751D" w:rsidRDefault="004239BF">
            <w:pPr>
              <w:pStyle w:val="Heading1"/>
              <w:rPr>
                <w:del w:id="7896" w:author="arkat" w:date="2017-09-25T14:49:00Z"/>
                <w:rFonts w:cs="Calibri"/>
                <w:color w:val="000000"/>
                <w:szCs w:val="24"/>
              </w:rPr>
              <w:pPrChange w:id="7897" w:author="arkat" w:date="2017-09-29T22:53:00Z">
                <w:pPr>
                  <w:spacing w:after="0"/>
                </w:pPr>
              </w:pPrChange>
            </w:pPr>
            <w:del w:id="7898" w:author="arkat" w:date="2017-09-25T14:49:00Z">
              <w:r w:rsidRPr="00DB4F8A" w:rsidDel="0058751D">
                <w:rPr>
                  <w:rFonts w:cs="Calibri"/>
                  <w:color w:val="000000"/>
                  <w:szCs w:val="24"/>
                </w:rPr>
                <w:delText>Google App / Google Drive integration, supports Visio files, JIRA integration, Confluence integration</w:delText>
              </w:r>
            </w:del>
          </w:p>
        </w:tc>
        <w:tc>
          <w:tcPr>
            <w:tcW w:w="1012" w:type="pct"/>
            <w:shd w:val="clear" w:color="auto" w:fill="F8F9FA"/>
            <w:tcMar>
              <w:top w:w="48" w:type="dxa"/>
              <w:left w:w="96" w:type="dxa"/>
              <w:bottom w:w="48" w:type="dxa"/>
              <w:right w:w="96" w:type="dxa"/>
            </w:tcMar>
            <w:vAlign w:val="center"/>
            <w:hideMark/>
          </w:tcPr>
          <w:p w14:paraId="7171B413" w14:textId="6C7D8DBD" w:rsidR="004239BF" w:rsidRPr="00DB4F8A" w:rsidDel="0058751D" w:rsidRDefault="004239BF">
            <w:pPr>
              <w:pStyle w:val="Heading1"/>
              <w:rPr>
                <w:del w:id="7899" w:author="arkat" w:date="2017-09-25T14:49:00Z"/>
                <w:rFonts w:cs="Calibri"/>
                <w:color w:val="000000"/>
                <w:szCs w:val="24"/>
              </w:rPr>
              <w:pPrChange w:id="7900" w:author="arkat" w:date="2017-09-29T22:53:00Z">
                <w:pPr>
                  <w:spacing w:after="0"/>
                </w:pPr>
              </w:pPrChange>
            </w:pPr>
            <w:del w:id="7901" w:author="arkat" w:date="2017-09-25T14:49:00Z">
              <w:r w:rsidRPr="00DB4F8A" w:rsidDel="0058751D">
                <w:rPr>
                  <w:rFonts w:cs="Calibri"/>
                  <w:color w:val="000000"/>
                  <w:szCs w:val="24"/>
                </w:rPr>
                <w:delText>Proprietary - 14-day free trial on team accounts / Free professional accounts for educators and students / Free version</w:delText>
              </w:r>
            </w:del>
          </w:p>
        </w:tc>
      </w:tr>
      <w:tr w:rsidR="004239BF" w:rsidRPr="00DB4F8A" w:rsidDel="0058751D" w14:paraId="0DF1F77B" w14:textId="04DDFD8C" w:rsidTr="008E39E4">
        <w:trPr>
          <w:del w:id="7902" w:author="arkat" w:date="2017-09-25T14:49:00Z"/>
        </w:trPr>
        <w:tc>
          <w:tcPr>
            <w:tcW w:w="615" w:type="pct"/>
            <w:shd w:val="clear" w:color="auto" w:fill="F8F9FA"/>
            <w:tcMar>
              <w:top w:w="48" w:type="dxa"/>
              <w:left w:w="96" w:type="dxa"/>
              <w:bottom w:w="48" w:type="dxa"/>
              <w:right w:w="96" w:type="dxa"/>
            </w:tcMar>
            <w:vAlign w:val="center"/>
            <w:hideMark/>
          </w:tcPr>
          <w:p w14:paraId="15E33838" w14:textId="378D24C4" w:rsidR="004239BF" w:rsidRPr="00DB4F8A" w:rsidDel="0058751D" w:rsidRDefault="0058751D">
            <w:pPr>
              <w:pStyle w:val="Heading1"/>
              <w:rPr>
                <w:del w:id="7903" w:author="arkat" w:date="2017-09-25T14:49:00Z"/>
                <w:rFonts w:cs="Calibri"/>
                <w:color w:val="000000"/>
                <w:szCs w:val="24"/>
              </w:rPr>
              <w:pPrChange w:id="7904" w:author="arkat" w:date="2017-09-29T22:53:00Z">
                <w:pPr>
                  <w:spacing w:after="0"/>
                </w:pPr>
              </w:pPrChange>
            </w:pPr>
            <w:del w:id="7905" w:author="arkat" w:date="2017-09-25T14:49:00Z">
              <w:r w:rsidDel="0058751D">
                <w:fldChar w:fldCharType="begin"/>
              </w:r>
              <w:r w:rsidDel="0058751D">
                <w:delInstrText xml:space="preserve"> HYPERLINK "https://en.wikipedia.org/wiki/JBPM" \o "JBPM" </w:delInstrText>
              </w:r>
              <w:r w:rsidDel="0058751D">
                <w:fldChar w:fldCharType="separate"/>
              </w:r>
              <w:r w:rsidR="004239BF" w:rsidRPr="00DB4F8A" w:rsidDel="0058751D">
                <w:rPr>
                  <w:rStyle w:val="Hyperlink"/>
                  <w:rFonts w:cs="Calibri"/>
                  <w:color w:val="000000"/>
                  <w:szCs w:val="24"/>
                  <w:u w:val="none"/>
                </w:rPr>
                <w:delText>jBPM</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48F07FEE" w14:textId="21D747C9" w:rsidR="004239BF" w:rsidRPr="00DB4F8A" w:rsidDel="0058751D" w:rsidRDefault="0058751D">
            <w:pPr>
              <w:pStyle w:val="Heading1"/>
              <w:rPr>
                <w:del w:id="7906" w:author="arkat" w:date="2017-09-25T14:49:00Z"/>
                <w:rFonts w:cs="Calibri"/>
                <w:color w:val="000000"/>
                <w:szCs w:val="24"/>
              </w:rPr>
              <w:pPrChange w:id="7907" w:author="arkat" w:date="2017-09-29T22:53:00Z">
                <w:pPr>
                  <w:spacing w:after="0"/>
                </w:pPr>
              </w:pPrChange>
            </w:pPr>
            <w:del w:id="7908" w:author="arkat" w:date="2017-09-25T14:49:00Z">
              <w:r w:rsidDel="0058751D">
                <w:fldChar w:fldCharType="begin"/>
              </w:r>
              <w:r w:rsidDel="0058751D">
                <w:delInstrText xml:space="preserve"> HYPERLINK "https://en.wikipedia.org/wiki/Redhat" \o "Redhat" </w:delInstrText>
              </w:r>
              <w:r w:rsidDel="0058751D">
                <w:fldChar w:fldCharType="separate"/>
              </w:r>
              <w:r w:rsidR="004239BF" w:rsidRPr="00DB4F8A" w:rsidDel="0058751D">
                <w:rPr>
                  <w:rStyle w:val="Hyperlink"/>
                  <w:rFonts w:cs="Calibri"/>
                  <w:color w:val="000000"/>
                  <w:szCs w:val="24"/>
                  <w:u w:val="none"/>
                </w:rPr>
                <w:delText>Redhat</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4D68A128" w14:textId="05F69AB4" w:rsidR="004239BF" w:rsidRPr="00DB4F8A" w:rsidDel="0058751D" w:rsidRDefault="0058751D">
            <w:pPr>
              <w:pStyle w:val="Heading1"/>
              <w:rPr>
                <w:del w:id="7909" w:author="arkat" w:date="2017-09-25T14:49:00Z"/>
                <w:rFonts w:cs="Calibri"/>
                <w:color w:val="000000"/>
                <w:szCs w:val="24"/>
              </w:rPr>
              <w:pPrChange w:id="7910" w:author="arkat" w:date="2017-09-29T22:53:00Z">
                <w:pPr>
                  <w:spacing w:after="0"/>
                </w:pPr>
              </w:pPrChange>
            </w:pPr>
            <w:del w:id="7911"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41FB5140" w14:textId="00EC16C3" w:rsidR="004239BF" w:rsidRPr="00DB4F8A" w:rsidDel="0058751D" w:rsidRDefault="004239BF">
            <w:pPr>
              <w:pStyle w:val="Heading1"/>
              <w:rPr>
                <w:del w:id="7912" w:author="arkat" w:date="2017-09-25T14:49:00Z"/>
                <w:rFonts w:cs="Calibri"/>
                <w:color w:val="000000"/>
                <w:szCs w:val="24"/>
              </w:rPr>
              <w:pPrChange w:id="7913" w:author="arkat" w:date="2017-09-29T22:53:00Z">
                <w:pPr>
                  <w:spacing w:after="0"/>
                </w:pPr>
              </w:pPrChange>
            </w:pPr>
            <w:del w:id="7914" w:author="arkat" w:date="2017-09-25T14:49:00Z">
              <w:r w:rsidRPr="00DB4F8A" w:rsidDel="0058751D">
                <w:rPr>
                  <w:rFonts w:cs="Calibri"/>
                  <w:color w:val="000000"/>
                  <w:szCs w:val="24"/>
                </w:rPr>
                <w:delText>Workflow Engine and Tools</w:delText>
              </w:r>
            </w:del>
          </w:p>
        </w:tc>
        <w:tc>
          <w:tcPr>
            <w:tcW w:w="1012" w:type="pct"/>
            <w:shd w:val="clear" w:color="auto" w:fill="F8F9FA"/>
            <w:tcMar>
              <w:top w:w="48" w:type="dxa"/>
              <w:left w:w="96" w:type="dxa"/>
              <w:bottom w:w="48" w:type="dxa"/>
              <w:right w:w="96" w:type="dxa"/>
            </w:tcMar>
            <w:vAlign w:val="center"/>
            <w:hideMark/>
          </w:tcPr>
          <w:p w14:paraId="6168D64B" w14:textId="466752BD" w:rsidR="004239BF" w:rsidRPr="00DB4F8A" w:rsidDel="0058751D" w:rsidRDefault="0058751D">
            <w:pPr>
              <w:pStyle w:val="Heading1"/>
              <w:rPr>
                <w:del w:id="7915" w:author="arkat" w:date="2017-09-25T14:49:00Z"/>
                <w:rFonts w:cs="Calibri"/>
                <w:color w:val="000000"/>
                <w:szCs w:val="24"/>
              </w:rPr>
              <w:pPrChange w:id="7916" w:author="arkat" w:date="2017-09-29T22:53:00Z">
                <w:pPr>
                  <w:spacing w:after="0"/>
                </w:pPr>
              </w:pPrChange>
            </w:pPr>
            <w:del w:id="7917" w:author="arkat" w:date="2017-09-25T14:49:00Z">
              <w:r w:rsidDel="0058751D">
                <w:fldChar w:fldCharType="begin"/>
              </w:r>
              <w:r w:rsidDel="0058751D">
                <w:delInstrText xml:space="preserve"> HYPERLINK "https://en.wikipedia.org/wiki/Apache_License" \o "Apache License" </w:delInstrText>
              </w:r>
              <w:r w:rsidDel="0058751D">
                <w:fldChar w:fldCharType="separate"/>
              </w:r>
              <w:r w:rsidR="004239BF" w:rsidRPr="00DB4F8A" w:rsidDel="0058751D">
                <w:rPr>
                  <w:rStyle w:val="Hyperlink"/>
                  <w:rFonts w:cs="Calibri"/>
                  <w:color w:val="000000"/>
                  <w:szCs w:val="24"/>
                  <w:u w:val="none"/>
                </w:rPr>
                <w:delText>Apache License</w:delText>
              </w:r>
              <w:r w:rsidDel="0058751D">
                <w:rPr>
                  <w:rStyle w:val="Hyperlink"/>
                  <w:rFonts w:cs="Calibri"/>
                  <w:color w:val="000000"/>
                  <w:szCs w:val="24"/>
                  <w:u w:val="none"/>
                </w:rPr>
                <w:fldChar w:fldCharType="end"/>
              </w:r>
            </w:del>
          </w:p>
        </w:tc>
      </w:tr>
      <w:tr w:rsidR="004239BF" w:rsidRPr="00DB4F8A" w:rsidDel="0058751D" w14:paraId="5E7BA854" w14:textId="3C5806EE" w:rsidTr="008E39E4">
        <w:trPr>
          <w:del w:id="7918" w:author="arkat" w:date="2017-09-25T14:49:00Z"/>
        </w:trPr>
        <w:tc>
          <w:tcPr>
            <w:tcW w:w="615" w:type="pct"/>
            <w:shd w:val="clear" w:color="auto" w:fill="F8F9FA"/>
            <w:tcMar>
              <w:top w:w="48" w:type="dxa"/>
              <w:left w:w="96" w:type="dxa"/>
              <w:bottom w:w="48" w:type="dxa"/>
              <w:right w:w="96" w:type="dxa"/>
            </w:tcMar>
            <w:vAlign w:val="center"/>
            <w:hideMark/>
          </w:tcPr>
          <w:p w14:paraId="16AFE34E" w14:textId="1C737D0C" w:rsidR="004239BF" w:rsidRPr="00DB4F8A" w:rsidDel="0058751D" w:rsidRDefault="0058751D">
            <w:pPr>
              <w:pStyle w:val="Heading1"/>
              <w:rPr>
                <w:del w:id="7919" w:author="arkat" w:date="2017-09-25T14:49:00Z"/>
                <w:rFonts w:cs="Calibri"/>
                <w:color w:val="000000"/>
                <w:szCs w:val="24"/>
              </w:rPr>
              <w:pPrChange w:id="7920" w:author="arkat" w:date="2017-09-29T22:53:00Z">
                <w:pPr>
                  <w:spacing w:after="0"/>
                </w:pPr>
              </w:pPrChange>
            </w:pPr>
            <w:del w:id="7921" w:author="arkat" w:date="2017-09-25T14:49:00Z">
              <w:r w:rsidDel="0058751D">
                <w:fldChar w:fldCharType="begin"/>
              </w:r>
              <w:r w:rsidDel="0058751D">
                <w:delInstrText xml:space="preserve"> HYPERLINK "https://en.wikipedia.org/wiki/Edraw_Max" \o "Edraw Max" </w:delInstrText>
              </w:r>
              <w:r w:rsidDel="0058751D">
                <w:fldChar w:fldCharType="separate"/>
              </w:r>
              <w:r w:rsidR="004239BF" w:rsidRPr="00DB4F8A" w:rsidDel="0058751D">
                <w:rPr>
                  <w:rStyle w:val="Hyperlink"/>
                  <w:rFonts w:cs="Calibri"/>
                  <w:color w:val="000000"/>
                  <w:szCs w:val="24"/>
                  <w:u w:val="none"/>
                </w:rPr>
                <w:delText>Edraw Max</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4AFF4F5" w14:textId="26218AF0" w:rsidR="004239BF" w:rsidRPr="00DB4F8A" w:rsidDel="0058751D" w:rsidRDefault="0058751D">
            <w:pPr>
              <w:pStyle w:val="Heading1"/>
              <w:rPr>
                <w:del w:id="7922" w:author="arkat" w:date="2017-09-25T14:49:00Z"/>
                <w:rFonts w:cs="Calibri"/>
                <w:color w:val="000000"/>
                <w:szCs w:val="24"/>
              </w:rPr>
              <w:pPrChange w:id="7923" w:author="arkat" w:date="2017-09-29T22:53:00Z">
                <w:pPr>
                  <w:spacing w:after="0"/>
                </w:pPr>
              </w:pPrChange>
            </w:pPr>
            <w:del w:id="7924" w:author="arkat" w:date="2017-09-25T14:49:00Z">
              <w:r w:rsidDel="0058751D">
                <w:fldChar w:fldCharType="begin"/>
              </w:r>
              <w:r w:rsidDel="0058751D">
                <w:delInstrText xml:space="preserve"> HYPERLINK "https://en.wikipedia.org/w/index.php?title=EdrawSoft&amp;action=edit&amp;redlink=1" \o "EdrawSoft (page does not exist)" </w:delInstrText>
              </w:r>
              <w:r w:rsidDel="0058751D">
                <w:fldChar w:fldCharType="separate"/>
              </w:r>
              <w:r w:rsidR="004239BF" w:rsidRPr="00DB4F8A" w:rsidDel="0058751D">
                <w:rPr>
                  <w:rStyle w:val="Hyperlink"/>
                  <w:rFonts w:cs="Calibri"/>
                  <w:color w:val="000000"/>
                  <w:szCs w:val="24"/>
                  <w:u w:val="none"/>
                </w:rPr>
                <w:delText>EdrawSoft</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1D55621A" w14:textId="4C029E6F" w:rsidR="004239BF" w:rsidRPr="00DB4F8A" w:rsidDel="0058751D" w:rsidRDefault="0058751D">
            <w:pPr>
              <w:pStyle w:val="Heading1"/>
              <w:rPr>
                <w:del w:id="7925" w:author="arkat" w:date="2017-09-25T14:49:00Z"/>
                <w:rFonts w:cs="Calibri"/>
                <w:color w:val="000000"/>
                <w:szCs w:val="24"/>
              </w:rPr>
              <w:pPrChange w:id="7926" w:author="arkat" w:date="2017-09-29T22:53:00Z">
                <w:pPr>
                  <w:spacing w:after="0"/>
                </w:pPr>
              </w:pPrChange>
            </w:pPr>
            <w:del w:id="7927"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FA1461A" w14:textId="57B20B27" w:rsidR="004239BF" w:rsidRPr="00DB4F8A" w:rsidDel="0058751D" w:rsidRDefault="0058751D">
            <w:pPr>
              <w:pStyle w:val="Heading1"/>
              <w:rPr>
                <w:del w:id="7928" w:author="arkat" w:date="2017-09-25T14:49:00Z"/>
                <w:rFonts w:cs="Calibri"/>
                <w:color w:val="000000"/>
                <w:szCs w:val="24"/>
              </w:rPr>
              <w:pPrChange w:id="7929" w:author="arkat" w:date="2017-09-29T22:53:00Z">
                <w:pPr>
                  <w:spacing w:after="0"/>
                </w:pPr>
              </w:pPrChange>
            </w:pPr>
            <w:del w:id="7930" w:author="arkat" w:date="2017-09-25T14:49:00Z">
              <w:r w:rsidDel="0058751D">
                <w:fldChar w:fldCharType="begin"/>
              </w:r>
              <w:r w:rsidDel="0058751D">
                <w:delInstrText xml:space="preserve"> HYPERLINK "https://en.wikipedia.org/wiki/Business_process_modeling" \l "Modeling_and_simulation" \o "Business process modeling" </w:delInstrText>
              </w:r>
              <w:r w:rsidDel="0058751D">
                <w:fldChar w:fldCharType="separate"/>
              </w:r>
              <w:r w:rsidR="004239BF" w:rsidRPr="00DB4F8A" w:rsidDel="0058751D">
                <w:rPr>
                  <w:rStyle w:val="Hyperlink"/>
                  <w:rFonts w:cs="Calibri"/>
                  <w:color w:val="000000"/>
                  <w:szCs w:val="24"/>
                  <w:u w:val="none"/>
                </w:rPr>
                <w:delText>Modeler</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"https://en.wikipedia.org/wiki/Business_process_modeling" \l "Modeling_and_simulation" \o "Business process modeling" </w:delInstrText>
              </w:r>
              <w:r w:rsidDel="0058751D">
                <w:fldChar w:fldCharType="separate"/>
              </w:r>
              <w:r w:rsidR="004239BF" w:rsidRPr="00DB4F8A" w:rsidDel="0058751D">
                <w:rPr>
                  <w:rStyle w:val="Hyperlink"/>
                  <w:rFonts w:cs="Calibri"/>
                  <w:color w:val="000000"/>
                  <w:szCs w:val="24"/>
                  <w:u w:val="none"/>
                </w:rPr>
                <w:delText>Simulation</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"https://en.wikipedia.org/wiki/Business_process_modeling" \l "Programming_language_tools_for_BPM" \o "Business process modeling" </w:delInstrText>
              </w:r>
              <w:r w:rsidDel="0058751D">
                <w:fldChar w:fldCharType="separate"/>
              </w:r>
              <w:r w:rsidR="004239BF" w:rsidRPr="00DB4F8A" w:rsidDel="0058751D">
                <w:rPr>
                  <w:rStyle w:val="Hyperlink"/>
                  <w:rFonts w:cs="Calibri"/>
                  <w:color w:val="000000"/>
                  <w:szCs w:val="24"/>
                  <w:u w:val="none"/>
                </w:rPr>
                <w:delText>Execution</w:delText>
              </w:r>
              <w:r w:rsidDel="0058751D">
                <w:rPr>
                  <w:rStyle w:val="Hyperlink"/>
                  <w:rFonts w:cs="Calibri"/>
                  <w:color w:val="000000"/>
                  <w:szCs w:val="24"/>
                  <w:u w:val="none"/>
                </w:rPr>
                <w:fldChar w:fldCharType="end"/>
              </w:r>
              <w:r w:rsidR="004239BF" w:rsidRPr="00DB4F8A" w:rsidDel="0058751D">
                <w:rPr>
                  <w:rFonts w:cs="Calibri"/>
                  <w:color w:val="000000"/>
                  <w:szCs w:val="24"/>
                </w:rPr>
                <w:delText>. Supported vsdx, eps, pdf and svg formats.</w:delText>
              </w:r>
            </w:del>
          </w:p>
        </w:tc>
        <w:tc>
          <w:tcPr>
            <w:tcW w:w="1012" w:type="pct"/>
            <w:shd w:val="clear" w:color="auto" w:fill="F8F9FA"/>
            <w:tcMar>
              <w:top w:w="48" w:type="dxa"/>
              <w:left w:w="96" w:type="dxa"/>
              <w:bottom w:w="48" w:type="dxa"/>
              <w:right w:w="96" w:type="dxa"/>
            </w:tcMar>
            <w:vAlign w:val="center"/>
            <w:hideMark/>
          </w:tcPr>
          <w:p w14:paraId="190B384D" w14:textId="6462C623" w:rsidR="004239BF" w:rsidRPr="00DB4F8A" w:rsidDel="0058751D" w:rsidRDefault="004239BF">
            <w:pPr>
              <w:pStyle w:val="Heading1"/>
              <w:rPr>
                <w:del w:id="7931" w:author="arkat" w:date="2017-09-25T14:49:00Z"/>
                <w:rFonts w:cs="Calibri"/>
                <w:color w:val="000000"/>
                <w:szCs w:val="24"/>
              </w:rPr>
              <w:pPrChange w:id="7932" w:author="arkat" w:date="2017-09-29T22:53:00Z">
                <w:pPr>
                  <w:spacing w:after="0"/>
                </w:pPr>
              </w:pPrChange>
            </w:pPr>
          </w:p>
        </w:tc>
      </w:tr>
      <w:tr w:rsidR="004239BF" w:rsidRPr="00DB4F8A" w:rsidDel="0058751D" w14:paraId="407E3766" w14:textId="34732FA5" w:rsidTr="008E39E4">
        <w:trPr>
          <w:del w:id="7933" w:author="arkat" w:date="2017-09-25T14:49:00Z"/>
        </w:trPr>
        <w:tc>
          <w:tcPr>
            <w:tcW w:w="615" w:type="pct"/>
            <w:shd w:val="clear" w:color="auto" w:fill="F8F9FA"/>
            <w:tcMar>
              <w:top w:w="48" w:type="dxa"/>
              <w:left w:w="96" w:type="dxa"/>
              <w:bottom w:w="48" w:type="dxa"/>
              <w:right w:w="96" w:type="dxa"/>
            </w:tcMar>
            <w:vAlign w:val="center"/>
            <w:hideMark/>
          </w:tcPr>
          <w:p w14:paraId="48F58DDC" w14:textId="051A99D3" w:rsidR="004239BF" w:rsidRPr="00DB4F8A" w:rsidDel="0058751D" w:rsidRDefault="004239BF">
            <w:pPr>
              <w:pStyle w:val="Heading1"/>
              <w:rPr>
                <w:del w:id="7934" w:author="arkat" w:date="2017-09-25T14:49:00Z"/>
                <w:rFonts w:cs="Calibri"/>
                <w:color w:val="000000"/>
                <w:szCs w:val="24"/>
              </w:rPr>
              <w:pPrChange w:id="7935" w:author="arkat" w:date="2017-09-29T22:53:00Z">
                <w:pPr>
                  <w:spacing w:after="0"/>
                </w:pPr>
              </w:pPrChange>
            </w:pPr>
            <w:del w:id="7936" w:author="arkat" w:date="2017-09-25T14:49:00Z">
              <w:r w:rsidRPr="00DB4F8A" w:rsidDel="0058751D">
                <w:rPr>
                  <w:rFonts w:cs="Calibri"/>
                  <w:color w:val="000000"/>
                  <w:szCs w:val="24"/>
                </w:rPr>
                <w:delText>bpmn-js</w:delText>
              </w:r>
            </w:del>
          </w:p>
        </w:tc>
        <w:tc>
          <w:tcPr>
            <w:tcW w:w="719" w:type="pct"/>
            <w:shd w:val="clear" w:color="auto" w:fill="F8F9FA"/>
            <w:tcMar>
              <w:top w:w="48" w:type="dxa"/>
              <w:left w:w="96" w:type="dxa"/>
              <w:bottom w:w="48" w:type="dxa"/>
              <w:right w:w="96" w:type="dxa"/>
            </w:tcMar>
            <w:vAlign w:val="center"/>
            <w:hideMark/>
          </w:tcPr>
          <w:p w14:paraId="0F50079E" w14:textId="58B8FF79" w:rsidR="004239BF" w:rsidRPr="00DB4F8A" w:rsidDel="0058751D" w:rsidRDefault="004239BF">
            <w:pPr>
              <w:pStyle w:val="Heading1"/>
              <w:rPr>
                <w:del w:id="7937" w:author="arkat" w:date="2017-09-25T14:49:00Z"/>
                <w:rFonts w:cs="Calibri"/>
                <w:color w:val="000000"/>
                <w:szCs w:val="24"/>
              </w:rPr>
              <w:pPrChange w:id="7938" w:author="arkat" w:date="2017-09-29T22:53:00Z">
                <w:pPr>
                  <w:spacing w:after="0"/>
                </w:pPr>
              </w:pPrChange>
            </w:pPr>
            <w:del w:id="7939" w:author="arkat" w:date="2017-09-25T14:49:00Z">
              <w:r w:rsidRPr="00DB4F8A" w:rsidDel="0058751D">
                <w:rPr>
                  <w:rFonts w:cs="Calibri"/>
                  <w:color w:val="000000"/>
                  <w:szCs w:val="24"/>
                </w:rPr>
                <w:delText>Camunda</w:delText>
              </w:r>
            </w:del>
          </w:p>
        </w:tc>
        <w:tc>
          <w:tcPr>
            <w:tcW w:w="844" w:type="pct"/>
            <w:shd w:val="clear" w:color="auto" w:fill="F8F9FA"/>
            <w:tcMar>
              <w:top w:w="48" w:type="dxa"/>
              <w:left w:w="96" w:type="dxa"/>
              <w:bottom w:w="48" w:type="dxa"/>
              <w:right w:w="96" w:type="dxa"/>
            </w:tcMar>
            <w:vAlign w:val="center"/>
            <w:hideMark/>
          </w:tcPr>
          <w:p w14:paraId="0C40F1F2" w14:textId="3357469D" w:rsidR="004239BF" w:rsidRPr="00DB4F8A" w:rsidDel="0058751D" w:rsidRDefault="0058751D">
            <w:pPr>
              <w:pStyle w:val="Heading1"/>
              <w:rPr>
                <w:del w:id="7940" w:author="arkat" w:date="2017-09-25T14:49:00Z"/>
                <w:rFonts w:cs="Calibri"/>
                <w:color w:val="000000"/>
                <w:szCs w:val="24"/>
              </w:rPr>
              <w:pPrChange w:id="7941" w:author="arkat" w:date="2017-09-29T22:53:00Z">
                <w:pPr>
                  <w:spacing w:after="0"/>
                </w:pPr>
              </w:pPrChange>
            </w:pPr>
            <w:del w:id="7942"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328E9793" w14:textId="786F7347" w:rsidR="004239BF" w:rsidRPr="00DB4F8A" w:rsidDel="0058751D" w:rsidRDefault="004239BF">
            <w:pPr>
              <w:pStyle w:val="Heading1"/>
              <w:rPr>
                <w:del w:id="7943" w:author="arkat" w:date="2017-09-25T14:49:00Z"/>
                <w:rFonts w:cs="Calibri"/>
                <w:color w:val="000000"/>
                <w:szCs w:val="24"/>
              </w:rPr>
              <w:pPrChange w:id="7944" w:author="arkat" w:date="2017-09-29T22:53:00Z">
                <w:pPr>
                  <w:spacing w:after="0"/>
                </w:pPr>
              </w:pPrChange>
            </w:pPr>
            <w:del w:id="7945" w:author="arkat" w:date="2017-09-25T14:49:00Z">
              <w:r w:rsidRPr="00DB4F8A" w:rsidDel="0058751D">
                <w:rPr>
                  <w:rFonts w:cs="Calibri"/>
                  <w:color w:val="000000"/>
                  <w:szCs w:val="24"/>
                </w:rPr>
                <w:delText>Allow working with BPMN 2.0 diagrams on the web. It will offer a free to use web based modeling component and can serve as an extensible library to embed and annotate business processes modeled with BPMN 2.0.</w:delText>
              </w:r>
            </w:del>
          </w:p>
        </w:tc>
        <w:tc>
          <w:tcPr>
            <w:tcW w:w="1012" w:type="pct"/>
            <w:shd w:val="clear" w:color="auto" w:fill="F8F9FA"/>
            <w:tcMar>
              <w:top w:w="48" w:type="dxa"/>
              <w:left w:w="96" w:type="dxa"/>
              <w:bottom w:w="48" w:type="dxa"/>
              <w:right w:w="96" w:type="dxa"/>
            </w:tcMar>
            <w:vAlign w:val="center"/>
            <w:hideMark/>
          </w:tcPr>
          <w:p w14:paraId="2359A0E5" w14:textId="18CE111C" w:rsidR="004239BF" w:rsidRPr="00DB4F8A" w:rsidDel="0058751D" w:rsidRDefault="004239BF">
            <w:pPr>
              <w:pStyle w:val="Heading1"/>
              <w:rPr>
                <w:del w:id="7946" w:author="arkat" w:date="2017-09-25T14:49:00Z"/>
                <w:rFonts w:cs="Calibri"/>
                <w:color w:val="000000"/>
                <w:szCs w:val="24"/>
              </w:rPr>
              <w:pPrChange w:id="7947" w:author="arkat" w:date="2017-09-29T22:53:00Z">
                <w:pPr>
                  <w:spacing w:after="0"/>
                </w:pPr>
              </w:pPrChange>
            </w:pPr>
            <w:del w:id="7948" w:author="arkat" w:date="2017-09-25T14:49:00Z">
              <w:r w:rsidRPr="00DB4F8A" w:rsidDel="0058751D">
                <w:rPr>
                  <w:rFonts w:cs="Calibri"/>
                  <w:color w:val="000000"/>
                  <w:szCs w:val="24"/>
                </w:rPr>
                <w:delText>bpmn.io license</w:delText>
              </w:r>
            </w:del>
          </w:p>
        </w:tc>
      </w:tr>
      <w:tr w:rsidR="004239BF" w:rsidRPr="00DB4F8A" w:rsidDel="0058751D" w14:paraId="5597077D" w14:textId="4388D225" w:rsidTr="008E39E4">
        <w:trPr>
          <w:del w:id="7949" w:author="arkat" w:date="2017-09-25T14:49:00Z"/>
        </w:trPr>
        <w:tc>
          <w:tcPr>
            <w:tcW w:w="615" w:type="pct"/>
            <w:shd w:val="clear" w:color="auto" w:fill="F8F9FA"/>
            <w:tcMar>
              <w:top w:w="48" w:type="dxa"/>
              <w:left w:w="96" w:type="dxa"/>
              <w:bottom w:w="48" w:type="dxa"/>
              <w:right w:w="96" w:type="dxa"/>
            </w:tcMar>
            <w:vAlign w:val="center"/>
            <w:hideMark/>
          </w:tcPr>
          <w:p w14:paraId="45202576" w14:textId="52D3364E" w:rsidR="004239BF" w:rsidRPr="00DB4F8A" w:rsidDel="0058751D" w:rsidRDefault="0058751D">
            <w:pPr>
              <w:pStyle w:val="Heading1"/>
              <w:rPr>
                <w:del w:id="7950" w:author="arkat" w:date="2017-09-25T14:49:00Z"/>
                <w:rFonts w:cs="Calibri"/>
                <w:color w:val="000000"/>
                <w:szCs w:val="24"/>
              </w:rPr>
              <w:pPrChange w:id="7951" w:author="arkat" w:date="2017-09-29T22:53:00Z">
                <w:pPr>
                  <w:spacing w:after="0"/>
                </w:pPr>
              </w:pPrChange>
            </w:pPr>
            <w:del w:id="7952" w:author="arkat" w:date="2017-09-25T14:49:00Z">
              <w:r w:rsidDel="0058751D">
                <w:fldChar w:fldCharType="begin"/>
              </w:r>
              <w:r w:rsidDel="0058751D">
                <w:delInstrText xml:space="preserve"> HYPERLINK "https://en.wikipedia.org/wiki/Activiti_(software)" \o "Activiti (software)" </w:delInstrText>
              </w:r>
              <w:r w:rsidDel="0058751D">
                <w:fldChar w:fldCharType="separate"/>
              </w:r>
              <w:r w:rsidR="004239BF" w:rsidRPr="00DB4F8A" w:rsidDel="0058751D">
                <w:rPr>
                  <w:rStyle w:val="Hyperlink"/>
                  <w:rFonts w:cs="Calibri"/>
                  <w:color w:val="000000"/>
                  <w:szCs w:val="24"/>
                  <w:u w:val="none"/>
                </w:rPr>
                <w:delText>Activiti Modeler</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D49FECC" w14:textId="1A3133AA" w:rsidR="004239BF" w:rsidRPr="00DB4F8A" w:rsidDel="0058751D" w:rsidRDefault="0058751D">
            <w:pPr>
              <w:pStyle w:val="Heading1"/>
              <w:rPr>
                <w:del w:id="7953" w:author="arkat" w:date="2017-09-25T14:49:00Z"/>
                <w:rFonts w:cs="Calibri"/>
                <w:color w:val="000000"/>
                <w:szCs w:val="24"/>
              </w:rPr>
              <w:pPrChange w:id="7954" w:author="arkat" w:date="2017-09-29T22:53:00Z">
                <w:pPr>
                  <w:spacing w:after="0"/>
                </w:pPr>
              </w:pPrChange>
            </w:pPr>
            <w:del w:id="7955" w:author="arkat" w:date="2017-09-25T14:49:00Z">
              <w:r w:rsidDel="0058751D">
                <w:fldChar w:fldCharType="begin"/>
              </w:r>
              <w:r w:rsidDel="0058751D">
                <w:delInstrText xml:space="preserve"> HYPERLINK "https://en.wikipedia.org/wiki/Alfresco_(software)" \o "Alfresco (software)" </w:delInstrText>
              </w:r>
              <w:r w:rsidDel="0058751D">
                <w:fldChar w:fldCharType="separate"/>
              </w:r>
              <w:r w:rsidR="004239BF" w:rsidRPr="00DB4F8A" w:rsidDel="0058751D">
                <w:rPr>
                  <w:rStyle w:val="Hyperlink"/>
                  <w:rFonts w:cs="Calibri"/>
                  <w:color w:val="000000"/>
                  <w:szCs w:val="24"/>
                  <w:u w:val="none"/>
                </w:rPr>
                <w:delText>Alfresco</w:delText>
              </w:r>
              <w:r w:rsidDel="0058751D">
                <w:rPr>
                  <w:rStyle w:val="Hyperlink"/>
                  <w:rFonts w:cs="Calibri"/>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and the Activiti community</w:delText>
              </w:r>
            </w:del>
          </w:p>
        </w:tc>
        <w:tc>
          <w:tcPr>
            <w:tcW w:w="844" w:type="pct"/>
            <w:shd w:val="clear" w:color="auto" w:fill="F8F9FA"/>
            <w:tcMar>
              <w:top w:w="48" w:type="dxa"/>
              <w:left w:w="96" w:type="dxa"/>
              <w:bottom w:w="48" w:type="dxa"/>
              <w:right w:w="96" w:type="dxa"/>
            </w:tcMar>
            <w:vAlign w:val="center"/>
            <w:hideMark/>
          </w:tcPr>
          <w:p w14:paraId="1AC0DDA2" w14:textId="6FC51764" w:rsidR="004239BF" w:rsidRPr="00DB4F8A" w:rsidDel="0058751D" w:rsidRDefault="0058751D">
            <w:pPr>
              <w:pStyle w:val="Heading1"/>
              <w:rPr>
                <w:del w:id="7956" w:author="arkat" w:date="2017-09-25T14:49:00Z"/>
                <w:rFonts w:cs="Calibri"/>
                <w:color w:val="000000"/>
                <w:szCs w:val="24"/>
              </w:rPr>
              <w:pPrChange w:id="7957" w:author="arkat" w:date="2017-09-29T22:53:00Z">
                <w:pPr>
                  <w:spacing w:after="0"/>
                </w:pPr>
              </w:pPrChange>
            </w:pPr>
            <w:del w:id="7958"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74035DB3" w14:textId="6B55A646" w:rsidR="004239BF" w:rsidRPr="00DB4F8A" w:rsidDel="0058751D" w:rsidRDefault="0058751D">
            <w:pPr>
              <w:pStyle w:val="Heading1"/>
              <w:rPr>
                <w:del w:id="7959" w:author="arkat" w:date="2017-09-25T14:49:00Z"/>
                <w:rFonts w:cs="Calibri"/>
                <w:color w:val="000000"/>
                <w:szCs w:val="24"/>
              </w:rPr>
              <w:pPrChange w:id="7960" w:author="arkat" w:date="2017-09-29T22:53:00Z">
                <w:pPr>
                  <w:spacing w:after="0"/>
                </w:pPr>
              </w:pPrChange>
            </w:pPr>
            <w:del w:id="7961" w:author="arkat" w:date="2017-09-25T14:49:00Z">
              <w:r w:rsidDel="0058751D">
                <w:fldChar w:fldCharType="begin"/>
              </w:r>
              <w:r w:rsidDel="0058751D">
                <w:delInstrText xml:space="preserve"> HYPERLINK "https://en.wikipedia.org/wiki/Business_process_modeling" \l "Modeling_and_simulation" \o "Business process modeling" </w:delInstrText>
              </w:r>
              <w:r w:rsidDel="0058751D">
                <w:fldChar w:fldCharType="separate"/>
              </w:r>
              <w:r w:rsidR="004239BF" w:rsidRPr="00DB4F8A" w:rsidDel="0058751D">
                <w:rPr>
                  <w:rStyle w:val="Hyperlink"/>
                  <w:rFonts w:cs="Calibri"/>
                  <w:color w:val="000000"/>
                  <w:szCs w:val="24"/>
                  <w:u w:val="none"/>
                </w:rPr>
                <w:delText>Modeler</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"https://en.wikipedia.org/wiki/Business_process_modeling" \l "Modeling_and_simulation" \o "Business process modeling" </w:delInstrText>
              </w:r>
              <w:r w:rsidDel="0058751D">
                <w:fldChar w:fldCharType="separate"/>
              </w:r>
              <w:r w:rsidR="004239BF" w:rsidRPr="00DB4F8A" w:rsidDel="0058751D">
                <w:rPr>
                  <w:rStyle w:val="Hyperlink"/>
                  <w:rFonts w:cs="Calibri"/>
                  <w:color w:val="000000"/>
                  <w:szCs w:val="24"/>
                  <w:u w:val="none"/>
                </w:rPr>
                <w:delText>Simulation</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"https://en.wikipedia.org/wiki/Business_process_modeling" \l "Programming_language_tools_for_BPM" \o "Business process modeling" </w:delInstrText>
              </w:r>
              <w:r w:rsidDel="0058751D">
                <w:fldChar w:fldCharType="separate"/>
              </w:r>
              <w:r w:rsidR="004239BF" w:rsidRPr="00DB4F8A" w:rsidDel="0058751D">
                <w:rPr>
                  <w:rStyle w:val="Hyperlink"/>
                  <w:rFonts w:cs="Calibri"/>
                  <w:color w:val="000000"/>
                  <w:szCs w:val="24"/>
                  <w:u w:val="none"/>
                </w:rPr>
                <w:delText>Execution</w:delText>
              </w:r>
              <w:r w:rsidDel="0058751D">
                <w:rPr>
                  <w:rStyle w:val="Hyperlink"/>
                  <w:rFonts w:cs="Calibri"/>
                  <w:color w:val="000000"/>
                  <w:szCs w:val="24"/>
                  <w:u w:val="none"/>
                </w:rPr>
                <w:fldChar w:fldCharType="end"/>
              </w:r>
              <w:r w:rsidR="004239BF" w:rsidRPr="00DB4F8A" w:rsidDel="0058751D">
                <w:rPr>
                  <w:rFonts w:cs="Calibri"/>
                  <w:color w:val="000000"/>
                  <w:szCs w:val="24"/>
                </w:rPr>
                <w:delText>. Data elements are not supported. Limited supported formats (read/saved internally in BPMN format without exporting capabilities).</w:delText>
              </w:r>
            </w:del>
          </w:p>
        </w:tc>
        <w:tc>
          <w:tcPr>
            <w:tcW w:w="1012" w:type="pct"/>
            <w:shd w:val="clear" w:color="auto" w:fill="F8F9FA"/>
            <w:tcMar>
              <w:top w:w="48" w:type="dxa"/>
              <w:left w:w="96" w:type="dxa"/>
              <w:bottom w:w="48" w:type="dxa"/>
              <w:right w:w="96" w:type="dxa"/>
            </w:tcMar>
            <w:vAlign w:val="center"/>
            <w:hideMark/>
          </w:tcPr>
          <w:p w14:paraId="402E91AA" w14:textId="25AB9BE8" w:rsidR="004239BF" w:rsidRPr="00DB4F8A" w:rsidDel="0058751D" w:rsidRDefault="0058751D">
            <w:pPr>
              <w:pStyle w:val="Heading1"/>
              <w:rPr>
                <w:del w:id="7962" w:author="arkat" w:date="2017-09-25T14:49:00Z"/>
                <w:rFonts w:cs="Calibri"/>
                <w:color w:val="000000"/>
                <w:szCs w:val="24"/>
              </w:rPr>
              <w:pPrChange w:id="7963" w:author="arkat" w:date="2017-09-29T22:53:00Z">
                <w:pPr>
                  <w:spacing w:after="0"/>
                </w:pPr>
              </w:pPrChange>
            </w:pPr>
            <w:del w:id="7964" w:author="arkat" w:date="2017-09-25T14:49:00Z">
              <w:r w:rsidDel="0058751D">
                <w:fldChar w:fldCharType="begin"/>
              </w:r>
              <w:r w:rsidDel="0058751D">
                <w:delInstrText xml:space="preserve"> HYPERLINK "https://en.wikipedia.org/wiki/Apache_License" \o "Apache License" </w:delInstrText>
              </w:r>
              <w:r w:rsidDel="0058751D">
                <w:fldChar w:fldCharType="separate"/>
              </w:r>
              <w:r w:rsidR="004239BF" w:rsidRPr="00DB4F8A" w:rsidDel="0058751D">
                <w:rPr>
                  <w:rStyle w:val="Hyperlink"/>
                  <w:rFonts w:cs="Calibri"/>
                  <w:color w:val="000000"/>
                  <w:szCs w:val="24"/>
                  <w:u w:val="none"/>
                </w:rPr>
                <w:delText>Apache License</w:delText>
              </w:r>
              <w:r w:rsidDel="0058751D">
                <w:rPr>
                  <w:rStyle w:val="Hyperlink"/>
                  <w:rFonts w:cs="Calibri"/>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2.0</w:delText>
              </w:r>
              <w:r w:rsidDel="0058751D">
                <w:fldChar w:fldCharType="begin"/>
              </w:r>
              <w:r w:rsidDel="0058751D">
                <w:delInstrText xml:space="preserve"> HYPERLINK "https://en.wikipedia.org/wiki/Comparison_of_Business_Process_Modeling_Notation_tools" \l "cite_note-activiti-licensing-3" </w:delInstrText>
              </w:r>
              <w:r w:rsidDel="0058751D">
                <w:fldChar w:fldCharType="separate"/>
              </w:r>
              <w:r w:rsidR="004239BF" w:rsidRPr="00DB4F8A" w:rsidDel="0058751D">
                <w:rPr>
                  <w:rStyle w:val="Hyperlink"/>
                  <w:rFonts w:cs="Calibri"/>
                  <w:color w:val="000000"/>
                  <w:szCs w:val="24"/>
                  <w:u w:val="none"/>
                  <w:vertAlign w:val="superscript"/>
                </w:rPr>
                <w:delText>[3]</w:delText>
              </w:r>
              <w:r w:rsidDel="0058751D">
                <w:rPr>
                  <w:rStyle w:val="Hyperlink"/>
                  <w:rFonts w:cs="Calibri"/>
                  <w:color w:val="000000"/>
                  <w:szCs w:val="24"/>
                  <w:u w:val="none"/>
                  <w:vertAlign w:val="superscript"/>
                </w:rPr>
                <w:fldChar w:fldCharType="end"/>
              </w:r>
            </w:del>
          </w:p>
        </w:tc>
      </w:tr>
      <w:tr w:rsidR="004239BF" w:rsidRPr="00DB4F8A" w:rsidDel="0058751D" w14:paraId="2F007566" w14:textId="48668915" w:rsidTr="008E39E4">
        <w:trPr>
          <w:del w:id="7965" w:author="arkat" w:date="2017-09-25T14:49:00Z"/>
        </w:trPr>
        <w:tc>
          <w:tcPr>
            <w:tcW w:w="615" w:type="pct"/>
            <w:shd w:val="clear" w:color="auto" w:fill="F8F9FA"/>
            <w:tcMar>
              <w:top w:w="48" w:type="dxa"/>
              <w:left w:w="96" w:type="dxa"/>
              <w:bottom w:w="48" w:type="dxa"/>
              <w:right w:w="96" w:type="dxa"/>
            </w:tcMar>
            <w:vAlign w:val="center"/>
            <w:hideMark/>
          </w:tcPr>
          <w:p w14:paraId="1E07335C" w14:textId="581478DF" w:rsidR="004239BF" w:rsidRPr="00DB4F8A" w:rsidDel="0058751D" w:rsidRDefault="0058751D">
            <w:pPr>
              <w:pStyle w:val="Heading1"/>
              <w:rPr>
                <w:del w:id="7966" w:author="arkat" w:date="2017-09-25T14:49:00Z"/>
                <w:rFonts w:cs="Calibri"/>
                <w:color w:val="000000"/>
                <w:szCs w:val="24"/>
              </w:rPr>
              <w:pPrChange w:id="7967" w:author="arkat" w:date="2017-09-29T22:53:00Z">
                <w:pPr>
                  <w:spacing w:after="0"/>
                </w:pPr>
              </w:pPrChange>
            </w:pPr>
            <w:del w:id="7968" w:author="arkat" w:date="2017-09-25T14:49:00Z">
              <w:r w:rsidDel="0058751D">
                <w:fldChar w:fldCharType="begin"/>
              </w:r>
              <w:r w:rsidDel="0058751D">
                <w:delInstrText xml:space="preserve"> HYPERLINK "https://en.wikipedia.org/wiki/IBM_BlueWorks_Live" \o "IBM BlueWorks Live" </w:delInstrText>
              </w:r>
              <w:r w:rsidDel="0058751D">
                <w:fldChar w:fldCharType="separate"/>
              </w:r>
              <w:r w:rsidR="004239BF" w:rsidRPr="00DB4F8A" w:rsidDel="0058751D">
                <w:rPr>
                  <w:rStyle w:val="Hyperlink"/>
                  <w:rFonts w:cs="Calibri"/>
                  <w:color w:val="000000"/>
                  <w:szCs w:val="24"/>
                  <w:u w:val="none"/>
                </w:rPr>
                <w:delText>IBM BlueWorks Live</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154A07F2" w14:textId="4C3FC861" w:rsidR="004239BF" w:rsidRPr="00DB4F8A" w:rsidDel="0058751D" w:rsidRDefault="0058751D">
            <w:pPr>
              <w:pStyle w:val="Heading1"/>
              <w:rPr>
                <w:del w:id="7969" w:author="arkat" w:date="2017-09-25T14:49:00Z"/>
                <w:rFonts w:cs="Calibri"/>
                <w:color w:val="000000"/>
                <w:szCs w:val="24"/>
              </w:rPr>
              <w:pPrChange w:id="7970" w:author="arkat" w:date="2017-09-29T22:53:00Z">
                <w:pPr>
                  <w:spacing w:after="0"/>
                </w:pPr>
              </w:pPrChange>
            </w:pPr>
            <w:del w:id="7971" w:author="arkat" w:date="2017-09-25T14:49:00Z">
              <w:r w:rsidDel="0058751D">
                <w:fldChar w:fldCharType="begin"/>
              </w:r>
              <w:r w:rsidDel="0058751D">
                <w:delInstrText xml:space="preserve"> HYPERLINK "https://en.wikipedia.org/wiki/IBM" \o "IBM" </w:delInstrText>
              </w:r>
              <w:r w:rsidDel="0058751D">
                <w:fldChar w:fldCharType="separate"/>
              </w:r>
              <w:r w:rsidR="004239BF" w:rsidRPr="00DB4F8A" w:rsidDel="0058751D">
                <w:rPr>
                  <w:rStyle w:val="Hyperlink"/>
                  <w:rFonts w:cs="Calibri"/>
                  <w:color w:val="000000"/>
                  <w:szCs w:val="24"/>
                  <w:u w:val="none"/>
                </w:rPr>
                <w:delText>IBM</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541F993E" w14:textId="31D28B8B" w:rsidR="004239BF" w:rsidRPr="00DB4F8A" w:rsidDel="0058751D" w:rsidRDefault="004239BF">
            <w:pPr>
              <w:pStyle w:val="Heading1"/>
              <w:rPr>
                <w:del w:id="7972" w:author="arkat" w:date="2017-09-25T14:49:00Z"/>
                <w:rFonts w:cs="Calibri"/>
                <w:color w:val="000000"/>
                <w:szCs w:val="24"/>
              </w:rPr>
              <w:pPrChange w:id="7973" w:author="arkat" w:date="2017-09-29T22:53:00Z">
                <w:pPr>
                  <w:spacing w:after="0"/>
                </w:pPr>
              </w:pPrChange>
            </w:pPr>
            <w:del w:id="7974" w:author="arkat" w:date="2017-09-25T14:49:00Z">
              <w:r w:rsidRPr="00DB4F8A" w:rsidDel="0058751D">
                <w:rPr>
                  <w:rFonts w:cs="Calibri"/>
                  <w:color w:val="000000"/>
                  <w:szCs w:val="24"/>
                </w:rPr>
                <w:delText>Cloud (browser based)</w:delText>
              </w:r>
            </w:del>
          </w:p>
        </w:tc>
        <w:tc>
          <w:tcPr>
            <w:tcW w:w="1810" w:type="pct"/>
            <w:shd w:val="clear" w:color="auto" w:fill="F8F9FA"/>
            <w:tcMar>
              <w:top w:w="48" w:type="dxa"/>
              <w:left w:w="96" w:type="dxa"/>
              <w:bottom w:w="48" w:type="dxa"/>
              <w:right w:w="96" w:type="dxa"/>
            </w:tcMar>
            <w:vAlign w:val="center"/>
            <w:hideMark/>
          </w:tcPr>
          <w:p w14:paraId="5B46C08E" w14:textId="754013DB" w:rsidR="004239BF" w:rsidRPr="00DB4F8A" w:rsidDel="0058751D" w:rsidRDefault="004239BF">
            <w:pPr>
              <w:pStyle w:val="Heading1"/>
              <w:rPr>
                <w:del w:id="7975" w:author="arkat" w:date="2017-09-25T14:49:00Z"/>
                <w:rFonts w:cs="Calibri"/>
                <w:color w:val="000000"/>
                <w:szCs w:val="24"/>
              </w:rPr>
              <w:pPrChange w:id="7976"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4455EA0B" w14:textId="525600B9" w:rsidR="004239BF" w:rsidRPr="00DB4F8A" w:rsidDel="0058751D" w:rsidRDefault="004239BF">
            <w:pPr>
              <w:pStyle w:val="Heading1"/>
              <w:rPr>
                <w:del w:id="7977" w:author="arkat" w:date="2017-09-25T14:49:00Z"/>
                <w:rFonts w:cs="Calibri"/>
                <w:color w:val="000000"/>
                <w:szCs w:val="24"/>
              </w:rPr>
              <w:pPrChange w:id="7978" w:author="arkat" w:date="2017-09-29T22:53:00Z">
                <w:pPr>
                  <w:spacing w:after="0"/>
                </w:pPr>
              </w:pPrChange>
            </w:pPr>
            <w:del w:id="7979" w:author="arkat" w:date="2017-09-25T14:49:00Z">
              <w:r w:rsidRPr="00DB4F8A" w:rsidDel="0058751D">
                <w:rPr>
                  <w:rFonts w:cs="Calibri"/>
                  <w:color w:val="000000"/>
                  <w:szCs w:val="24"/>
                </w:rPr>
                <w:delText>Proprietary</w:delText>
              </w:r>
            </w:del>
          </w:p>
        </w:tc>
      </w:tr>
      <w:tr w:rsidR="004239BF" w:rsidRPr="00DB4F8A" w:rsidDel="0058751D" w14:paraId="5916FC81" w14:textId="237CFBE5" w:rsidTr="008E39E4">
        <w:trPr>
          <w:del w:id="7980" w:author="arkat" w:date="2017-09-25T14:49:00Z"/>
        </w:trPr>
        <w:tc>
          <w:tcPr>
            <w:tcW w:w="615" w:type="pct"/>
            <w:shd w:val="clear" w:color="auto" w:fill="F8F9FA"/>
            <w:tcMar>
              <w:top w:w="48" w:type="dxa"/>
              <w:left w:w="96" w:type="dxa"/>
              <w:bottom w:w="48" w:type="dxa"/>
              <w:right w:w="96" w:type="dxa"/>
            </w:tcMar>
            <w:vAlign w:val="center"/>
            <w:hideMark/>
          </w:tcPr>
          <w:p w14:paraId="3FA495E2" w14:textId="74209C43" w:rsidR="004239BF" w:rsidRPr="00DB4F8A" w:rsidDel="0058751D" w:rsidRDefault="004239BF">
            <w:pPr>
              <w:pStyle w:val="Heading1"/>
              <w:rPr>
                <w:del w:id="7981" w:author="arkat" w:date="2017-09-25T14:49:00Z"/>
                <w:rFonts w:cs="Calibri"/>
                <w:color w:val="000000"/>
                <w:szCs w:val="24"/>
              </w:rPr>
              <w:pPrChange w:id="7982" w:author="arkat" w:date="2017-09-29T22:53:00Z">
                <w:pPr>
                  <w:spacing w:after="0"/>
                </w:pPr>
              </w:pPrChange>
            </w:pPr>
            <w:del w:id="7983" w:author="arkat" w:date="2017-09-25T14:49:00Z">
              <w:r w:rsidRPr="00DB4F8A" w:rsidDel="0058751D">
                <w:rPr>
                  <w:rFonts w:cs="Calibri"/>
                  <w:color w:val="000000"/>
                  <w:szCs w:val="24"/>
                </w:rPr>
                <w:delText>IBM</w:delText>
              </w:r>
              <w:r w:rsidRPr="00DB4F8A" w:rsidDel="0058751D">
                <w:rPr>
                  <w:rStyle w:val="apple-converted-space"/>
                  <w:rFonts w:cs="Calibri"/>
                  <w:color w:val="000000"/>
                  <w:szCs w:val="24"/>
                </w:rPr>
                <w:delText> </w:delText>
              </w:r>
              <w:r w:rsidR="0058751D" w:rsidDel="0058751D">
                <w:fldChar w:fldCharType="begin"/>
              </w:r>
              <w:r w:rsidR="0058751D" w:rsidDel="0058751D">
                <w:delInstrText xml:space="preserve"> HYPERLINK "https://en.wikipedia.org/wiki/Rational_System_Architect" \o "Rational System Architect" </w:delInstrText>
              </w:r>
              <w:r w:rsidR="0058751D" w:rsidDel="0058751D">
                <w:fldChar w:fldCharType="separate"/>
              </w:r>
              <w:r w:rsidRPr="00DB4F8A" w:rsidDel="0058751D">
                <w:rPr>
                  <w:rStyle w:val="Hyperlink"/>
                  <w:rFonts w:cs="Calibri"/>
                  <w:color w:val="000000"/>
                  <w:szCs w:val="24"/>
                  <w:u w:val="none"/>
                </w:rPr>
                <w:delText>Rational System Architect</w:delText>
              </w:r>
              <w:r w:rsidR="0058751D"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2816D20D" w14:textId="16EE1D3A" w:rsidR="004239BF" w:rsidRPr="00DB4F8A" w:rsidDel="0058751D" w:rsidRDefault="0058751D">
            <w:pPr>
              <w:pStyle w:val="Heading1"/>
              <w:rPr>
                <w:del w:id="7984" w:author="arkat" w:date="2017-09-25T14:49:00Z"/>
                <w:rFonts w:cs="Calibri"/>
                <w:color w:val="000000"/>
                <w:szCs w:val="24"/>
              </w:rPr>
              <w:pPrChange w:id="7985" w:author="arkat" w:date="2017-09-29T22:53:00Z">
                <w:pPr>
                  <w:spacing w:after="0"/>
                </w:pPr>
              </w:pPrChange>
            </w:pPr>
            <w:del w:id="7986" w:author="arkat" w:date="2017-09-25T14:49:00Z">
              <w:r w:rsidDel="0058751D">
                <w:fldChar w:fldCharType="begin"/>
              </w:r>
              <w:r w:rsidDel="0058751D">
                <w:delInstrText xml:space="preserve"> HYPERLINK "https://en.wikipedia.org/wiki/IBM" \o "IBM" </w:delInstrText>
              </w:r>
              <w:r w:rsidDel="0058751D">
                <w:fldChar w:fldCharType="separate"/>
              </w:r>
              <w:r w:rsidR="004239BF" w:rsidRPr="00DB4F8A" w:rsidDel="0058751D">
                <w:rPr>
                  <w:rStyle w:val="Hyperlink"/>
                  <w:rFonts w:cs="Calibri"/>
                  <w:color w:val="000000"/>
                  <w:szCs w:val="24"/>
                  <w:u w:val="none"/>
                </w:rPr>
                <w:delText>IBM</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0E84F320" w14:textId="121677C1" w:rsidR="004239BF" w:rsidRPr="00DB4F8A" w:rsidDel="0058751D" w:rsidRDefault="004239BF">
            <w:pPr>
              <w:pStyle w:val="Heading1"/>
              <w:rPr>
                <w:del w:id="7987" w:author="arkat" w:date="2017-09-25T14:49:00Z"/>
                <w:rFonts w:cs="Calibri"/>
                <w:color w:val="000000"/>
                <w:szCs w:val="24"/>
              </w:rPr>
              <w:pPrChange w:id="7988" w:author="arkat" w:date="2017-09-29T22:53:00Z">
                <w:pPr>
                  <w:spacing w:after="0"/>
                </w:pPr>
              </w:pPrChange>
            </w:pPr>
            <w:del w:id="7989" w:author="arkat" w:date="2017-09-25T14:49:00Z">
              <w:r w:rsidRPr="00DB4F8A" w:rsidDel="0058751D">
                <w:rPr>
                  <w:rFonts w:cs="Calibri"/>
                  <w:color w:val="000000"/>
                  <w:szCs w:val="24"/>
                </w:rPr>
                <w:delText>Enterprise Architecture tool</w:delText>
              </w:r>
            </w:del>
          </w:p>
        </w:tc>
        <w:tc>
          <w:tcPr>
            <w:tcW w:w="1810" w:type="pct"/>
            <w:shd w:val="clear" w:color="auto" w:fill="F8F9FA"/>
            <w:tcMar>
              <w:top w:w="48" w:type="dxa"/>
              <w:left w:w="96" w:type="dxa"/>
              <w:bottom w:w="48" w:type="dxa"/>
              <w:right w:w="96" w:type="dxa"/>
            </w:tcMar>
            <w:vAlign w:val="center"/>
            <w:hideMark/>
          </w:tcPr>
          <w:p w14:paraId="1D6FC128" w14:textId="6C624B7F" w:rsidR="004239BF" w:rsidRPr="00DB4F8A" w:rsidDel="0058751D" w:rsidRDefault="004239BF">
            <w:pPr>
              <w:pStyle w:val="Heading1"/>
              <w:rPr>
                <w:del w:id="7990" w:author="arkat" w:date="2017-09-25T14:49:00Z"/>
                <w:rFonts w:cs="Calibri"/>
                <w:color w:val="000000"/>
                <w:szCs w:val="24"/>
              </w:rPr>
              <w:pPrChange w:id="7991" w:author="arkat" w:date="2017-09-29T22:53:00Z">
                <w:pPr>
                  <w:spacing w:after="0"/>
                </w:pPr>
              </w:pPrChange>
            </w:pPr>
            <w:del w:id="7992" w:author="arkat" w:date="2017-09-25T14:49:00Z">
              <w:r w:rsidRPr="00DB4F8A" w:rsidDel="0058751D">
                <w:rPr>
                  <w:rFonts w:cs="Calibri"/>
                  <w:color w:val="000000"/>
                  <w:szCs w:val="24"/>
                </w:rPr>
                <w:delText>Enterprise Architecture tool supporting BPMN 2.0 notation (and bidirectional BPMN 2.0 interchange) integrated within EA frameworks such as TOGAF, DoDAF, Archimate, and others. A thin-client sister product, SA/XT, allows creation of BPMN 2.0 models on the web. An SA Design Manager extension publishes the EA with BPMN to web in [RDF] format allowing [SPARQL] queries to produce open-social-gadget dashboards.</w:delText>
              </w:r>
            </w:del>
          </w:p>
        </w:tc>
        <w:tc>
          <w:tcPr>
            <w:tcW w:w="1012" w:type="pct"/>
            <w:shd w:val="clear" w:color="auto" w:fill="F8F9FA"/>
            <w:tcMar>
              <w:top w:w="48" w:type="dxa"/>
              <w:left w:w="96" w:type="dxa"/>
              <w:bottom w:w="48" w:type="dxa"/>
              <w:right w:w="96" w:type="dxa"/>
            </w:tcMar>
            <w:vAlign w:val="center"/>
            <w:hideMark/>
          </w:tcPr>
          <w:p w14:paraId="6351EDA7" w14:textId="520EF940" w:rsidR="004239BF" w:rsidRPr="00DB4F8A" w:rsidDel="0058751D" w:rsidRDefault="004239BF">
            <w:pPr>
              <w:pStyle w:val="Heading1"/>
              <w:rPr>
                <w:del w:id="7993" w:author="arkat" w:date="2017-09-25T14:49:00Z"/>
                <w:rFonts w:cs="Calibri"/>
                <w:color w:val="000000"/>
                <w:szCs w:val="24"/>
              </w:rPr>
              <w:pPrChange w:id="7994" w:author="arkat" w:date="2017-09-29T22:53:00Z">
                <w:pPr>
                  <w:spacing w:after="0"/>
                </w:pPr>
              </w:pPrChange>
            </w:pPr>
            <w:del w:id="7995" w:author="arkat" w:date="2017-09-25T14:49:00Z">
              <w:r w:rsidRPr="00DB4F8A" w:rsidDel="0058751D">
                <w:rPr>
                  <w:rFonts w:cs="Calibri"/>
                  <w:color w:val="000000"/>
                  <w:szCs w:val="24"/>
                </w:rPr>
                <w:delText>Proprietary</w:delText>
              </w:r>
            </w:del>
          </w:p>
        </w:tc>
      </w:tr>
    </w:tbl>
    <w:p w14:paraId="61E1BCB9" w14:textId="31635238" w:rsidR="002A5B60" w:rsidRPr="00492557" w:rsidDel="0058751D" w:rsidRDefault="002A5B60">
      <w:pPr>
        <w:pStyle w:val="Heading1"/>
        <w:rPr>
          <w:del w:id="7996" w:author="arkat" w:date="2017-09-25T14:49:00Z"/>
          <w:lang w:val="en-US"/>
        </w:rPr>
        <w:pPrChange w:id="7997" w:author="arkat" w:date="2017-09-29T22:53:00Z">
          <w:pPr>
            <w:pStyle w:val="BodyText"/>
            <w:spacing w:after="0"/>
          </w:pPr>
        </w:pPrChange>
      </w:pPr>
    </w:p>
    <w:p w14:paraId="2C11F992" w14:textId="591438DA" w:rsidR="00712420" w:rsidDel="0058751D" w:rsidRDefault="00712420">
      <w:pPr>
        <w:pStyle w:val="Heading1"/>
        <w:rPr>
          <w:del w:id="7998" w:author="arkat" w:date="2017-09-25T14:49:00Z"/>
          <w:lang w:val="en-US"/>
        </w:rPr>
        <w:pPrChange w:id="7999" w:author="arkat" w:date="2017-09-29T22:53:00Z">
          <w:pPr>
            <w:pStyle w:val="Heading2"/>
            <w:spacing w:before="0" w:after="0"/>
          </w:pPr>
        </w:pPrChange>
      </w:pPr>
      <w:bookmarkStart w:id="8000" w:name="_Toc475624298"/>
      <w:del w:id="8001" w:author="arkat" w:date="2017-09-25T14:49:00Z">
        <w:r w:rsidDel="0058751D">
          <w:rPr>
            <w:lang w:val="en-US"/>
          </w:rPr>
          <w:delText xml:space="preserve">Transformasi </w:delText>
        </w:r>
        <w:r w:rsidR="00492557" w:rsidDel="0058751D">
          <w:rPr>
            <w:lang w:val="en-US"/>
          </w:rPr>
          <w:delText>Pemodelan Proses Bisnis</w:delText>
        </w:r>
      </w:del>
    </w:p>
    <w:p w14:paraId="48A03340" w14:textId="6FA0A10B" w:rsidR="00C45405" w:rsidRPr="00C45405" w:rsidDel="0058751D" w:rsidRDefault="00C45405">
      <w:pPr>
        <w:pStyle w:val="Heading1"/>
        <w:rPr>
          <w:del w:id="8002" w:author="arkat" w:date="2017-09-25T14:49:00Z"/>
          <w:lang w:val="en-US"/>
        </w:rPr>
        <w:pPrChange w:id="8003" w:author="arkat" w:date="2017-09-29T22:53:00Z">
          <w:pPr>
            <w:pStyle w:val="BodyText"/>
            <w:spacing w:after="0"/>
            <w:ind w:firstLine="450"/>
          </w:pPr>
        </w:pPrChange>
      </w:pPr>
      <w:del w:id="8004" w:author="arkat" w:date="2017-09-25T14:49:00Z">
        <w:r w:rsidRPr="00C45405" w:rsidDel="0058751D">
          <w:rPr>
            <w:lang w:val="en-US"/>
          </w:rPr>
          <w:delText>Model t</w:delText>
        </w:r>
        <w:r w:rsidR="00B02684" w:rsidDel="0058751D">
          <w:rPr>
            <w:lang w:val="en-US"/>
          </w:rPr>
          <w:delText xml:space="preserve">ransformasi adalah teknik </w:delText>
        </w:r>
        <w:r w:rsidRPr="00C45405" w:rsidDel="0058751D">
          <w:rPr>
            <w:lang w:val="en-US"/>
          </w:rPr>
          <w:delText>penting untuk otomatis artefak pemodelan</w:delText>
        </w:r>
        <w:r w:rsidR="00B02684" w:rsidDel="0058751D">
          <w:rPr>
            <w:lang w:val="en-US"/>
          </w:rPr>
          <w:delText xml:space="preserve"> proses bisnis</w:delText>
        </w:r>
        <w:r w:rsidRPr="00C45405" w:rsidDel="0058751D">
          <w:rPr>
            <w:lang w:val="en-US"/>
          </w:rPr>
          <w:delText xml:space="preserve">. </w:delText>
        </w:r>
        <w:r w:rsidR="00B02684" w:rsidRPr="00B02684" w:rsidDel="0058751D">
          <w:rPr>
            <w:lang w:val="en-US"/>
          </w:rPr>
          <w:delText>Czarnecki and Helsen</w:delText>
        </w:r>
        <w:r w:rsidR="00B02684" w:rsidRPr="00C45405" w:rsidDel="0058751D">
          <w:rPr>
            <w:lang w:val="en-US"/>
          </w:rPr>
          <w:delText xml:space="preserve"> </w:delText>
        </w:r>
        <w:r w:rsidR="00B02684" w:rsidDel="0058751D">
          <w:rPr>
            <w:lang w:val="en-US"/>
          </w:rPr>
          <w:delText xml:space="preserve">(2003) </w:delText>
        </w:r>
        <w:r w:rsidRPr="00C45405" w:rsidDel="0058751D">
          <w:rPr>
            <w:lang w:val="en-US"/>
          </w:rPr>
          <w:delText xml:space="preserve">mendefinisikan </w:delText>
        </w:r>
        <w:r w:rsidR="00B02684" w:rsidDel="0058751D">
          <w:rPr>
            <w:lang w:val="en-US"/>
          </w:rPr>
          <w:delText xml:space="preserve">konsep dasar model </w:delText>
        </w:r>
        <w:r w:rsidRPr="00C45405" w:rsidDel="0058751D">
          <w:rPr>
            <w:lang w:val="en-US"/>
          </w:rPr>
          <w:delText>transformasi sebagai berikut:</w:delText>
        </w:r>
      </w:del>
    </w:p>
    <w:p w14:paraId="44DAF697" w14:textId="74F26545" w:rsidR="00C45405" w:rsidRPr="00C45405" w:rsidDel="0058751D" w:rsidRDefault="00B02684">
      <w:pPr>
        <w:pStyle w:val="Heading1"/>
        <w:rPr>
          <w:del w:id="8005" w:author="arkat" w:date="2017-09-25T14:49:00Z"/>
          <w:lang w:val="en-US"/>
        </w:rPr>
        <w:pPrChange w:id="8006" w:author="arkat" w:date="2017-09-29T22:53:00Z">
          <w:pPr>
            <w:pStyle w:val="BodyText"/>
            <w:numPr>
              <w:numId w:val="24"/>
            </w:numPr>
            <w:spacing w:after="0"/>
            <w:ind w:left="450" w:hanging="360"/>
          </w:pPr>
        </w:pPrChange>
      </w:pPr>
      <w:del w:id="8007" w:author="arkat" w:date="2017-09-25T14:49:00Z">
        <w:r w:rsidDel="0058751D">
          <w:rPr>
            <w:lang w:val="en-US"/>
          </w:rPr>
          <w:delText>Sumber model</w:delText>
        </w:r>
      </w:del>
    </w:p>
    <w:p w14:paraId="1F32DE9E" w14:textId="0CA8B041" w:rsidR="00C45405" w:rsidRPr="00C45405" w:rsidDel="0058751D" w:rsidRDefault="00B02684">
      <w:pPr>
        <w:pStyle w:val="Heading1"/>
        <w:rPr>
          <w:del w:id="8008" w:author="arkat" w:date="2017-09-25T14:49:00Z"/>
          <w:lang w:val="en-US"/>
        </w:rPr>
        <w:pPrChange w:id="8009" w:author="arkat" w:date="2017-09-29T22:53:00Z">
          <w:pPr>
            <w:pStyle w:val="BodyText"/>
            <w:numPr>
              <w:numId w:val="24"/>
            </w:numPr>
            <w:spacing w:after="0"/>
            <w:ind w:left="450" w:hanging="360"/>
          </w:pPr>
        </w:pPrChange>
      </w:pPr>
      <w:del w:id="8010" w:author="arkat" w:date="2017-09-25T14:49:00Z">
        <w:r w:rsidDel="0058751D">
          <w:rPr>
            <w:lang w:val="en-US"/>
          </w:rPr>
          <w:delText>Target model</w:delText>
        </w:r>
      </w:del>
    </w:p>
    <w:p w14:paraId="7D930C1E" w14:textId="05AFB866" w:rsidR="00C45405" w:rsidRPr="00C45405" w:rsidDel="0058751D" w:rsidRDefault="00B02684">
      <w:pPr>
        <w:pStyle w:val="Heading1"/>
        <w:rPr>
          <w:del w:id="8011" w:author="arkat" w:date="2017-09-25T14:49:00Z"/>
          <w:lang w:val="en-US"/>
        </w:rPr>
        <w:pPrChange w:id="8012" w:author="arkat" w:date="2017-09-29T22:53:00Z">
          <w:pPr>
            <w:pStyle w:val="BodyText"/>
            <w:numPr>
              <w:numId w:val="24"/>
            </w:numPr>
            <w:spacing w:after="0"/>
            <w:ind w:left="450" w:hanging="360"/>
          </w:pPr>
        </w:pPrChange>
      </w:pPr>
      <w:del w:id="8013" w:author="arkat" w:date="2017-09-25T14:49:00Z">
        <w:r w:rsidDel="0058751D">
          <w:rPr>
            <w:lang w:val="en-US"/>
          </w:rPr>
          <w:delText>Aturan t</w:delText>
        </w:r>
        <w:r w:rsidR="00C45405" w:rsidRPr="00C45405" w:rsidDel="0058751D">
          <w:rPr>
            <w:lang w:val="en-US"/>
          </w:rPr>
          <w:delText>ransformasi</w:delText>
        </w:r>
      </w:del>
    </w:p>
    <w:p w14:paraId="0D44C7FF" w14:textId="2C8CF1E1" w:rsidR="00C45405" w:rsidRPr="00C45405" w:rsidDel="0058751D" w:rsidRDefault="00B02684">
      <w:pPr>
        <w:pStyle w:val="Heading1"/>
        <w:rPr>
          <w:del w:id="8014" w:author="arkat" w:date="2017-09-25T14:49:00Z"/>
          <w:lang w:val="en-US"/>
        </w:rPr>
        <w:pPrChange w:id="8015" w:author="arkat" w:date="2017-09-29T22:53:00Z">
          <w:pPr>
            <w:pStyle w:val="BodyText"/>
            <w:numPr>
              <w:numId w:val="24"/>
            </w:numPr>
            <w:spacing w:after="0"/>
            <w:ind w:left="450" w:hanging="360"/>
          </w:pPr>
        </w:pPrChange>
      </w:pPr>
      <w:del w:id="8016" w:author="arkat" w:date="2017-09-25T14:49:00Z">
        <w:r w:rsidDel="0058751D">
          <w:rPr>
            <w:lang w:val="en-US"/>
          </w:rPr>
          <w:delText>Alat</w:delText>
        </w:r>
        <w:r w:rsidR="00C45405" w:rsidRPr="00C45405" w:rsidDel="0058751D">
          <w:rPr>
            <w:lang w:val="en-US"/>
          </w:rPr>
          <w:delText xml:space="preserve"> Transformasi</w:delText>
        </w:r>
      </w:del>
    </w:p>
    <w:p w14:paraId="22B94719" w14:textId="02A3B0E1" w:rsidR="00712420" w:rsidDel="0058751D" w:rsidRDefault="00B02684">
      <w:pPr>
        <w:pStyle w:val="Heading1"/>
        <w:rPr>
          <w:del w:id="8017" w:author="arkat" w:date="2017-09-25T14:49:00Z"/>
          <w:lang w:val="en-US"/>
        </w:rPr>
        <w:pPrChange w:id="8018" w:author="arkat" w:date="2017-09-29T22:53:00Z">
          <w:pPr>
            <w:pStyle w:val="BodyText"/>
            <w:spacing w:after="0"/>
            <w:ind w:firstLine="450"/>
          </w:pPr>
        </w:pPrChange>
      </w:pPr>
      <w:del w:id="8019" w:author="arkat" w:date="2017-09-25T14:49:00Z">
        <w:r w:rsidDel="0058751D">
          <w:rPr>
            <w:lang w:val="en-US"/>
          </w:rPr>
          <w:delText>Pendekatan model transformasi bermacam-macam diantaranya yaitu:</w:delText>
        </w:r>
        <w:r w:rsidR="00C45405" w:rsidRPr="00C45405" w:rsidDel="0058751D">
          <w:rPr>
            <w:lang w:val="en-US"/>
          </w:rPr>
          <w:delText xml:space="preserve"> Extensible Transformasi Gaya lembar bahasa (XSLT), Atlas Transformasi Bahasa (ATL), dan Permintaan / Tampilan / Transformasi (QVT). </w:delText>
        </w:r>
        <w:r w:rsidR="00DC4363" w:rsidDel="0058751D">
          <w:rPr>
            <w:lang w:val="en-US"/>
          </w:rPr>
          <w:delText>Grolinger (2012) membagi model pendekatan transformasi menjadi 2 kategori yakni:</w:delText>
        </w:r>
      </w:del>
    </w:p>
    <w:p w14:paraId="38E94C2B" w14:textId="5CC5487B" w:rsidR="00E574B3" w:rsidDel="0058751D" w:rsidRDefault="00E574B3">
      <w:pPr>
        <w:pStyle w:val="Heading1"/>
        <w:rPr>
          <w:del w:id="8020" w:author="arkat" w:date="2017-09-25T14:49:00Z"/>
          <w:lang w:val="en-US"/>
        </w:rPr>
        <w:pPrChange w:id="8021" w:author="arkat" w:date="2017-09-29T22:53:00Z">
          <w:pPr>
            <w:pStyle w:val="BodyText"/>
            <w:spacing w:after="0"/>
          </w:pPr>
        </w:pPrChange>
      </w:pPr>
    </w:p>
    <w:p w14:paraId="1ED13EEF" w14:textId="177A7EFD" w:rsidR="005F4D44" w:rsidRPr="005F4D44" w:rsidDel="0058751D" w:rsidRDefault="005F4D44">
      <w:pPr>
        <w:pStyle w:val="Heading1"/>
        <w:rPr>
          <w:del w:id="8022" w:author="arkat" w:date="2017-09-25T14:49:00Z"/>
          <w:lang w:val="en-US"/>
        </w:rPr>
        <w:pPrChange w:id="8023" w:author="arkat" w:date="2017-09-29T22:53:00Z">
          <w:pPr>
            <w:pStyle w:val="Heading2"/>
            <w:numPr>
              <w:ilvl w:val="0"/>
              <w:numId w:val="0"/>
            </w:numPr>
            <w:spacing w:before="0" w:after="0"/>
            <w:ind w:left="0" w:firstLine="0"/>
          </w:pPr>
        </w:pPrChange>
      </w:pPr>
    </w:p>
    <w:p w14:paraId="5C682679" w14:textId="51667465" w:rsidR="005F4D44" w:rsidDel="0058751D" w:rsidRDefault="005F4D44">
      <w:pPr>
        <w:pStyle w:val="Heading1"/>
        <w:rPr>
          <w:del w:id="8024" w:author="arkat" w:date="2017-09-25T14:49:00Z"/>
          <w:lang w:val="en-US"/>
        </w:rPr>
        <w:pPrChange w:id="8025" w:author="arkat" w:date="2017-09-29T22:53:00Z">
          <w:pPr>
            <w:pStyle w:val="BodyText"/>
            <w:spacing w:after="0"/>
          </w:pPr>
        </w:pPrChange>
      </w:pPr>
    </w:p>
    <w:p w14:paraId="2298CD05" w14:textId="1F83BB77" w:rsidR="005F4D44" w:rsidRPr="00712420" w:rsidDel="009D6EBC" w:rsidRDefault="005F4D44">
      <w:pPr>
        <w:pStyle w:val="Heading1"/>
        <w:rPr>
          <w:del w:id="8026" w:author="arkat" w:date="2017-09-26T11:32:00Z"/>
          <w:lang w:val="en-US"/>
        </w:rPr>
        <w:pPrChange w:id="8027" w:author="arkat" w:date="2017-09-29T22:53:00Z">
          <w:pPr>
            <w:pStyle w:val="BodyText"/>
            <w:spacing w:after="0"/>
          </w:pPr>
        </w:pPrChange>
      </w:pPr>
    </w:p>
    <w:bookmarkEnd w:id="8000"/>
    <w:p w14:paraId="5AFE0338" w14:textId="1BBB95FB" w:rsidR="007A6FA3" w:rsidRPr="00B02684" w:rsidDel="009D6EBC" w:rsidRDefault="007A6FA3">
      <w:pPr>
        <w:pStyle w:val="Heading1"/>
        <w:rPr>
          <w:del w:id="8028" w:author="arkat" w:date="2017-09-26T11:32:00Z"/>
          <w:lang w:val="en-US"/>
        </w:rPr>
        <w:pPrChange w:id="8029" w:author="arkat" w:date="2017-09-29T22:53:00Z">
          <w:pPr>
            <w:pStyle w:val="BodyText"/>
            <w:spacing w:after="0"/>
          </w:pPr>
        </w:pPrChange>
      </w:pPr>
    </w:p>
    <w:p w14:paraId="5DCE6358" w14:textId="0675782F" w:rsidR="00B02684" w:rsidRPr="00B02684" w:rsidDel="009D6EBC" w:rsidRDefault="00B02684">
      <w:pPr>
        <w:pStyle w:val="Heading1"/>
        <w:rPr>
          <w:del w:id="8030" w:author="arkat" w:date="2017-09-26T11:32:00Z"/>
          <w:lang w:val="en-US"/>
        </w:rPr>
        <w:pPrChange w:id="8031" w:author="arkat" w:date="2017-09-29T22:53:00Z">
          <w:pPr>
            <w:pStyle w:val="BodyText"/>
            <w:spacing w:after="0"/>
          </w:pPr>
        </w:pPrChange>
      </w:pPr>
    </w:p>
    <w:p w14:paraId="51C6054D" w14:textId="639046D0" w:rsidR="005E0633" w:rsidRPr="00220025" w:rsidDel="009D6EBC" w:rsidRDefault="005E0633">
      <w:pPr>
        <w:pStyle w:val="Heading1"/>
        <w:rPr>
          <w:del w:id="8032" w:author="arkat" w:date="2017-09-26T11:32:00Z"/>
          <w:lang w:val="en-US"/>
          <w:rPrChange w:id="8033" w:author="arkat" w:date="2017-09-29T08:30:00Z">
            <w:rPr>
              <w:del w:id="8034" w:author="arkat" w:date="2017-09-26T11:32:00Z"/>
            </w:rPr>
          </w:rPrChange>
        </w:rPr>
        <w:pPrChange w:id="8035" w:author="arkat" w:date="2017-09-29T22:53:00Z">
          <w:pPr>
            <w:pStyle w:val="Caption"/>
            <w:spacing w:after="0"/>
          </w:pPr>
        </w:pPrChange>
      </w:pPr>
    </w:p>
    <w:p w14:paraId="34C64F1D" w14:textId="68A59F78" w:rsidR="00E42AA9" w:rsidDel="00F87DB4" w:rsidRDefault="00E43E43">
      <w:pPr>
        <w:pStyle w:val="Heading1"/>
        <w:rPr>
          <w:del w:id="8036" w:author="arkat" w:date="2017-09-29T09:47:00Z"/>
          <w:lang w:val="en-US"/>
        </w:rPr>
        <w:pPrChange w:id="8037" w:author="arkat" w:date="2017-09-29T22:53:00Z">
          <w:pPr>
            <w:pStyle w:val="Heading1"/>
            <w:spacing w:after="0"/>
          </w:pPr>
        </w:pPrChange>
      </w:pPr>
      <w:bookmarkStart w:id="8038" w:name="_Toc475624305"/>
      <w:del w:id="8039" w:author="arkat" w:date="2017-09-26T11:32:00Z">
        <w:r w:rsidDel="009D6EBC">
          <w:rPr>
            <w:lang w:val="en-US"/>
          </w:rPr>
          <w:delText>M</w:delText>
        </w:r>
      </w:del>
      <w:del w:id="8040" w:author="arkat" w:date="2017-09-29T09:47:00Z">
        <w:r w:rsidDel="00F87DB4">
          <w:rPr>
            <w:lang w:val="en-US"/>
          </w:rPr>
          <w:delText>ETODOLOGI</w:delText>
        </w:r>
        <w:bookmarkEnd w:id="8038"/>
      </w:del>
    </w:p>
    <w:p w14:paraId="588EE8B4" w14:textId="5571716F" w:rsidR="00B74985" w:rsidRPr="00F87DB4" w:rsidDel="00912EBB" w:rsidRDefault="00B74985">
      <w:pPr>
        <w:pStyle w:val="Heading1"/>
        <w:rPr>
          <w:del w:id="8041" w:author="arkat" w:date="2017-09-29T22:59:00Z"/>
          <w:lang w:val="en-US"/>
          <w:rPrChange w:id="8042" w:author="arkat" w:date="2017-09-29T09:47:00Z">
            <w:rPr>
              <w:del w:id="8043" w:author="arkat" w:date="2017-09-29T22:59:00Z"/>
            </w:rPr>
          </w:rPrChange>
        </w:rPr>
        <w:pPrChange w:id="8044" w:author="arkat" w:date="2017-09-29T22:53:00Z">
          <w:pPr>
            <w:pStyle w:val="BodyTextFirstIndent"/>
            <w:spacing w:after="0"/>
          </w:pPr>
        </w:pPrChange>
      </w:pPr>
    </w:p>
    <w:p w14:paraId="7D8226D7" w14:textId="77777777" w:rsidR="00B74985" w:rsidDel="002C2773" w:rsidRDefault="00B74985">
      <w:pPr>
        <w:spacing w:after="0"/>
        <w:jc w:val="left"/>
        <w:rPr>
          <w:del w:id="8045" w:author="arkat" w:date="2017-10-11T13:35:00Z"/>
          <w:lang w:val="en-US"/>
        </w:rPr>
      </w:pPr>
    </w:p>
    <w:p w14:paraId="568A4DE1" w14:textId="77777777" w:rsidR="002C2773" w:rsidRDefault="002C2773">
      <w:pPr>
        <w:pStyle w:val="BodyTextFirstIndent"/>
        <w:spacing w:after="0"/>
        <w:rPr>
          <w:ins w:id="8046" w:author="arkat" w:date="2017-10-11T13:35:00Z"/>
          <w:lang w:val="en-US"/>
        </w:rPr>
      </w:pPr>
    </w:p>
    <w:p w14:paraId="12DA88C8" w14:textId="77777777" w:rsidR="002C2773" w:rsidRDefault="002C2773">
      <w:pPr>
        <w:pStyle w:val="BodyTextFirstIndent"/>
        <w:spacing w:after="0"/>
        <w:rPr>
          <w:ins w:id="8047" w:author="arkat" w:date="2017-10-11T13:35:00Z"/>
          <w:lang w:val="en-US"/>
        </w:rPr>
      </w:pPr>
    </w:p>
    <w:p w14:paraId="64BE248A" w14:textId="77777777" w:rsidR="002C2773" w:rsidRDefault="002C2773">
      <w:pPr>
        <w:pStyle w:val="BodyTextFirstIndent"/>
        <w:spacing w:after="0"/>
        <w:rPr>
          <w:ins w:id="8048" w:author="arkat" w:date="2017-10-11T13:35:00Z"/>
          <w:lang w:val="en-US"/>
        </w:rPr>
      </w:pPr>
    </w:p>
    <w:p w14:paraId="6D8CB1B3" w14:textId="77777777" w:rsidR="002C2773" w:rsidRDefault="002C2773">
      <w:pPr>
        <w:pStyle w:val="BodyTextFirstIndent"/>
        <w:spacing w:after="0"/>
        <w:rPr>
          <w:ins w:id="8049" w:author="arkat" w:date="2017-10-11T13:35:00Z"/>
          <w:lang w:val="en-US"/>
        </w:rPr>
      </w:pPr>
    </w:p>
    <w:p w14:paraId="498A0BA0" w14:textId="77777777" w:rsidR="002C2773" w:rsidRDefault="002C2773">
      <w:pPr>
        <w:pStyle w:val="BodyTextFirstIndent"/>
        <w:spacing w:after="0"/>
        <w:rPr>
          <w:ins w:id="8050" w:author="arkat" w:date="2017-10-11T13:35:00Z"/>
          <w:lang w:val="en-US"/>
        </w:rPr>
      </w:pPr>
    </w:p>
    <w:p w14:paraId="4FECCCAB" w14:textId="77777777" w:rsidR="002C2773" w:rsidRDefault="002C2773">
      <w:pPr>
        <w:pStyle w:val="BodyTextFirstIndent"/>
        <w:spacing w:after="0"/>
        <w:rPr>
          <w:ins w:id="8051" w:author="arkat" w:date="2017-10-11T13:35:00Z"/>
          <w:lang w:val="en-US"/>
        </w:rPr>
      </w:pPr>
    </w:p>
    <w:p w14:paraId="4A74AA44" w14:textId="77777777" w:rsidR="002C2773" w:rsidRDefault="002C2773">
      <w:pPr>
        <w:pStyle w:val="BodyTextFirstIndent"/>
        <w:spacing w:after="0"/>
        <w:rPr>
          <w:ins w:id="8052" w:author="arkat" w:date="2017-10-11T13:35:00Z"/>
          <w:lang w:val="en-US"/>
        </w:rPr>
      </w:pPr>
    </w:p>
    <w:p w14:paraId="78B4CCFD" w14:textId="77777777" w:rsidR="002C2773" w:rsidRDefault="002C2773">
      <w:pPr>
        <w:pStyle w:val="BodyTextFirstIndent"/>
        <w:spacing w:after="0"/>
        <w:rPr>
          <w:ins w:id="8053" w:author="arkat" w:date="2017-10-11T13:35:00Z"/>
          <w:lang w:val="en-US"/>
        </w:rPr>
      </w:pPr>
    </w:p>
    <w:p w14:paraId="4B290164" w14:textId="77777777" w:rsidR="002C2773" w:rsidRDefault="002C2773">
      <w:pPr>
        <w:pStyle w:val="BodyTextFirstIndent"/>
        <w:spacing w:after="0"/>
        <w:rPr>
          <w:ins w:id="8054" w:author="arkat" w:date="2017-10-11T13:35:00Z"/>
          <w:lang w:val="en-US"/>
        </w:rPr>
      </w:pPr>
    </w:p>
    <w:p w14:paraId="7F27405A" w14:textId="77777777" w:rsidR="002C2773" w:rsidRDefault="002C2773">
      <w:pPr>
        <w:pStyle w:val="BodyTextFirstIndent"/>
        <w:spacing w:after="0"/>
        <w:rPr>
          <w:ins w:id="8055" w:author="arkat" w:date="2017-10-11T13:35:00Z"/>
          <w:lang w:val="en-US"/>
        </w:rPr>
      </w:pPr>
    </w:p>
    <w:p w14:paraId="1FDCB389" w14:textId="70E0458A" w:rsidR="002C2773" w:rsidRPr="002C2773" w:rsidRDefault="002C2773">
      <w:pPr>
        <w:pStyle w:val="GambarBAB2"/>
        <w:ind w:left="0" w:firstLine="0"/>
        <w:rPr>
          <w:ins w:id="8056" w:author="arkat" w:date="2017-10-11T13:35:00Z"/>
          <w:b/>
          <w:rPrChange w:id="8057" w:author="arkat" w:date="2017-10-11T13:36:00Z">
            <w:rPr>
              <w:ins w:id="8058" w:author="arkat" w:date="2017-10-11T13:35:00Z"/>
            </w:rPr>
          </w:rPrChange>
        </w:rPr>
        <w:pPrChange w:id="8059" w:author="arkat" w:date="2017-10-11T13:35:00Z">
          <w:pPr>
            <w:pStyle w:val="BodyTextFirstIndent"/>
            <w:spacing w:after="0"/>
          </w:pPr>
        </w:pPrChange>
      </w:pPr>
      <w:ins w:id="8060" w:author="arkat" w:date="2017-10-11T13:35:00Z">
        <w:r w:rsidRPr="002C2773">
          <w:rPr>
            <w:b/>
            <w:rPrChange w:id="8061" w:author="arkat" w:date="2017-10-11T13:36:00Z">
              <w:rPr/>
            </w:rPrChange>
          </w:rPr>
          <w:t>Framework SERM</w:t>
        </w:r>
      </w:ins>
    </w:p>
    <w:p w14:paraId="1925E92C" w14:textId="3BAB988C" w:rsidR="002C2773" w:rsidRDefault="001079D7">
      <w:pPr>
        <w:spacing w:after="0"/>
        <w:jc w:val="left"/>
        <w:rPr>
          <w:ins w:id="8062" w:author="arkat" w:date="2017-10-11T13:34:00Z"/>
          <w:lang w:val="en-US"/>
        </w:rPr>
      </w:pPr>
      <w:ins w:id="8063" w:author="arkat" w:date="2017-09-29T22:52:00Z">
        <w:del w:id="8064" w:author="arkat" w:date="2017-10-11T13:35:00Z">
          <w:r w:rsidDel="002C2773">
            <w:rPr>
              <w:lang w:val="en-US"/>
            </w:rPr>
            <w:br w:type="page"/>
          </w:r>
        </w:del>
      </w:ins>
    </w:p>
    <w:p w14:paraId="245DCBCD" w14:textId="5CAB9A47" w:rsidR="002C2773" w:rsidRDefault="003E1436">
      <w:pPr>
        <w:spacing w:after="0"/>
        <w:ind w:firstLine="360"/>
        <w:rPr>
          <w:ins w:id="8065" w:author="arkat" w:date="2017-10-11T14:04:00Z"/>
          <w:lang w:val="en-US"/>
        </w:rPr>
        <w:pPrChange w:id="8066" w:author="arkat" w:date="2017-10-11T13:56:00Z">
          <w:pPr>
            <w:spacing w:after="0"/>
            <w:ind w:firstLine="360"/>
            <w:jc w:val="left"/>
          </w:pPr>
        </w:pPrChange>
      </w:pPr>
      <w:ins w:id="8067" w:author="arkat" w:date="2017-10-11T13:49:00Z">
        <w:r>
          <w:rPr>
            <w:lang w:val="en-US"/>
          </w:rPr>
          <w:t xml:space="preserve">Konseptualisasi </w:t>
        </w:r>
      </w:ins>
      <w:ins w:id="8068" w:author="arkat" w:date="2017-10-11T13:50:00Z">
        <w:r>
          <w:rPr>
            <w:lang w:val="en-US"/>
          </w:rPr>
          <w:t>diikuti oleh formali</w:t>
        </w:r>
        <w:r w:rsidR="00A7652E">
          <w:rPr>
            <w:lang w:val="en-US"/>
          </w:rPr>
          <w:t>sasi matematika atau logika dan</w:t>
        </w:r>
      </w:ins>
      <w:ins w:id="8069" w:author="arkat" w:date="2017-10-11T13:51:00Z">
        <w:r w:rsidR="00A7652E">
          <w:rPr>
            <w:lang w:val="en-US"/>
          </w:rPr>
          <w:t>/</w:t>
        </w:r>
        <w:r>
          <w:rPr>
            <w:lang w:val="en-US"/>
          </w:rPr>
          <w:t xml:space="preserve">atau pengembangan </w:t>
        </w:r>
        <w:r w:rsidRPr="00A7652E">
          <w:rPr>
            <w:i/>
            <w:lang w:val="en-US"/>
            <w:rPrChange w:id="8070" w:author="arkat" w:date="2017-10-11T16:15:00Z">
              <w:rPr>
                <w:lang w:val="en-US"/>
              </w:rPr>
            </w:rPrChange>
          </w:rPr>
          <w:t>prototype</w:t>
        </w:r>
        <w:r>
          <w:rPr>
            <w:lang w:val="en-US"/>
          </w:rPr>
          <w:t xml:space="preserve"> sistem.</w:t>
        </w:r>
        <w:r w:rsidR="00913B0E">
          <w:rPr>
            <w:lang w:val="en-US"/>
          </w:rPr>
          <w:t xml:space="preserve"> </w:t>
        </w:r>
      </w:ins>
      <w:ins w:id="8071" w:author="arkat" w:date="2017-10-11T13:52:00Z">
        <w:r>
          <w:rPr>
            <w:lang w:val="en-US"/>
          </w:rPr>
          <w:t xml:space="preserve">Baik tahap formalisasi atau pengembangan adalah tahap yang penting dari metodologi ini dan dipandang </w:t>
        </w:r>
      </w:ins>
      <w:ins w:id="8072" w:author="arkat" w:date="2017-10-11T13:53:00Z">
        <w:r>
          <w:rPr>
            <w:lang w:val="en-US"/>
          </w:rPr>
          <w:t xml:space="preserve">sebagai pendekatan yang berbeda untuk </w:t>
        </w:r>
      </w:ins>
      <w:ins w:id="8073" w:author="arkat" w:date="2017-10-11T13:56:00Z">
        <w:r w:rsidR="00913B0E">
          <w:rPr>
            <w:lang w:val="en-US"/>
          </w:rPr>
          <w:t xml:space="preserve">membangun </w:t>
        </w:r>
      </w:ins>
      <w:ins w:id="8074" w:author="arkat" w:date="2017-10-11T13:53:00Z">
        <w:r>
          <w:rPr>
            <w:lang w:val="en-US"/>
          </w:rPr>
          <w:t>pembuktian konsep</w:t>
        </w:r>
      </w:ins>
      <w:ins w:id="8075" w:author="arkat" w:date="2017-10-11T13:56:00Z">
        <w:r w:rsidR="00913B0E">
          <w:rPr>
            <w:lang w:val="en-US"/>
          </w:rPr>
          <w:t>.</w:t>
        </w:r>
      </w:ins>
      <w:ins w:id="8076" w:author="arkat" w:date="2017-10-11T13:53:00Z">
        <w:r>
          <w:rPr>
            <w:lang w:val="en-US"/>
          </w:rPr>
          <w:t xml:space="preserve"> </w:t>
        </w:r>
      </w:ins>
    </w:p>
    <w:p w14:paraId="58FCD386" w14:textId="3E4A7E8B" w:rsidR="00913B0E" w:rsidRDefault="00913B0E">
      <w:pPr>
        <w:pStyle w:val="ListParagraph"/>
        <w:numPr>
          <w:ilvl w:val="6"/>
          <w:numId w:val="26"/>
        </w:numPr>
        <w:spacing w:after="0"/>
        <w:ind w:left="270" w:hanging="270"/>
        <w:rPr>
          <w:ins w:id="8077" w:author="arkat" w:date="2017-10-11T14:35:00Z"/>
          <w:lang w:val="en-US"/>
        </w:rPr>
        <w:pPrChange w:id="8078" w:author="arkat" w:date="2017-10-11T14:04:00Z">
          <w:pPr>
            <w:spacing w:after="0"/>
            <w:jc w:val="left"/>
          </w:pPr>
        </w:pPrChange>
      </w:pPr>
      <w:ins w:id="8079" w:author="arkat" w:date="2017-10-11T14:04:00Z">
        <w:r>
          <w:rPr>
            <w:lang w:val="en-US"/>
          </w:rPr>
          <w:t>Tahap Konseptualisasi</w:t>
        </w:r>
      </w:ins>
      <w:ins w:id="8080" w:author="arkat" w:date="2017-10-11T14:05:00Z">
        <w:r>
          <w:rPr>
            <w:lang w:val="en-US"/>
          </w:rPr>
          <w:t xml:space="preserve">, </w:t>
        </w:r>
      </w:ins>
      <w:ins w:id="8081" w:author="arkat" w:date="2017-10-11T14:06:00Z">
        <w:r w:rsidR="005864FF">
          <w:rPr>
            <w:lang w:val="en-US"/>
          </w:rPr>
          <w:t xml:space="preserve">Konseptualisasi adalah aktivitas dasar </w:t>
        </w:r>
      </w:ins>
      <w:ins w:id="8082" w:author="arkat" w:date="2017-10-11T14:15:00Z">
        <w:r w:rsidR="005864FF">
          <w:rPr>
            <w:lang w:val="en-US"/>
          </w:rPr>
          <w:t xml:space="preserve">pada </w:t>
        </w:r>
        <w:r w:rsidR="005864FF">
          <w:rPr>
            <w:i/>
            <w:lang w:val="en-US"/>
          </w:rPr>
          <w:t xml:space="preserve">framework </w:t>
        </w:r>
      </w:ins>
      <w:ins w:id="8083" w:author="arkat" w:date="2017-10-11T14:16:00Z">
        <w:r w:rsidR="005864FF">
          <w:rPr>
            <w:lang w:val="en-US"/>
          </w:rPr>
          <w:t xml:space="preserve">SERM. Pada tahap ini landasan teori untuk kebutuhan </w:t>
        </w:r>
      </w:ins>
      <w:ins w:id="8084" w:author="arkat" w:date="2017-10-11T14:17:00Z">
        <w:r w:rsidR="005864FF">
          <w:rPr>
            <w:lang w:val="en-US"/>
          </w:rPr>
          <w:t>penelitian didefinisikan.</w:t>
        </w:r>
      </w:ins>
      <w:ins w:id="8085" w:author="arkat" w:date="2017-10-11T14:21:00Z">
        <w:r w:rsidR="007E3372">
          <w:rPr>
            <w:lang w:val="en-US"/>
          </w:rPr>
          <w:t xml:space="preserve"> </w:t>
        </w:r>
        <w:r w:rsidR="007E3372">
          <w:rPr>
            <w:lang w:val="en-US"/>
          </w:rPr>
          <w:lastRenderedPageBreak/>
          <w:t xml:space="preserve">Konsep membantu peneliti memikirkan dan mengkomunikasikan </w:t>
        </w:r>
      </w:ins>
      <w:ins w:id="8086" w:author="arkat" w:date="2017-10-11T14:22:00Z">
        <w:r w:rsidR="007E3372">
          <w:rPr>
            <w:lang w:val="en-US"/>
          </w:rPr>
          <w:t xml:space="preserve">gagasan melalui definisi </w:t>
        </w:r>
      </w:ins>
      <w:ins w:id="8087" w:author="arkat" w:date="2017-10-11T14:23:00Z">
        <w:r w:rsidR="007E3372">
          <w:rPr>
            <w:lang w:val="en-US"/>
          </w:rPr>
          <w:t>dan preposisi yang diajukan sebagai penjelesan dan pilihan untuk berbagai fenomena dan teori.</w:t>
        </w:r>
      </w:ins>
      <w:ins w:id="8088" w:author="arkat" w:date="2017-10-11T14:35:00Z">
        <w:r w:rsidR="006D6C6B">
          <w:rPr>
            <w:lang w:val="en-US"/>
          </w:rPr>
          <w:t xml:space="preserve"> Kesuksesan pada tahap ini tergantung oleh 2 hal, yaitu:</w:t>
        </w:r>
      </w:ins>
    </w:p>
    <w:p w14:paraId="0F9F4620" w14:textId="4674F36E" w:rsidR="006D6C6B" w:rsidRDefault="006D6C6B">
      <w:pPr>
        <w:pStyle w:val="ListParagraph"/>
        <w:numPr>
          <w:ilvl w:val="0"/>
          <w:numId w:val="151"/>
        </w:numPr>
        <w:spacing w:after="0"/>
        <w:ind w:left="540" w:hanging="270"/>
        <w:rPr>
          <w:ins w:id="8089" w:author="arkat" w:date="2017-10-11T14:37:00Z"/>
          <w:lang w:val="en-US"/>
        </w:rPr>
        <w:pPrChange w:id="8090" w:author="arkat" w:date="2017-10-11T14:36:00Z">
          <w:pPr>
            <w:spacing w:after="0"/>
            <w:jc w:val="left"/>
          </w:pPr>
        </w:pPrChange>
      </w:pPr>
      <w:ins w:id="8091" w:author="arkat" w:date="2017-10-11T14:36:00Z">
        <w:r>
          <w:rPr>
            <w:lang w:val="en-US"/>
          </w:rPr>
          <w:t xml:space="preserve">Kejelasan pada permasalahan penelitian dan </w:t>
        </w:r>
      </w:ins>
      <w:ins w:id="8092" w:author="arkat" w:date="2017-10-11T14:37:00Z">
        <w:r>
          <w:rPr>
            <w:lang w:val="en-US"/>
          </w:rPr>
          <w:t>didasarkan pada kontruksi teori, dan.</w:t>
        </w:r>
      </w:ins>
    </w:p>
    <w:p w14:paraId="3816317A" w14:textId="467A2CD5" w:rsidR="006D6C6B" w:rsidRDefault="006D6C6B">
      <w:pPr>
        <w:pStyle w:val="ListParagraph"/>
        <w:numPr>
          <w:ilvl w:val="0"/>
          <w:numId w:val="151"/>
        </w:numPr>
        <w:spacing w:after="0"/>
        <w:ind w:left="540" w:hanging="270"/>
        <w:rPr>
          <w:ins w:id="8093" w:author="arkat" w:date="2017-10-11T15:06:00Z"/>
          <w:lang w:val="en-US"/>
        </w:rPr>
        <w:pPrChange w:id="8094" w:author="arkat" w:date="2017-10-11T14:36:00Z">
          <w:pPr>
            <w:spacing w:after="0"/>
            <w:jc w:val="left"/>
          </w:pPr>
        </w:pPrChange>
      </w:pPr>
      <w:ins w:id="8095" w:author="arkat" w:date="2017-10-11T14:37:00Z">
        <w:r>
          <w:rPr>
            <w:lang w:val="en-US"/>
          </w:rPr>
          <w:t>Pemahaman dan p</w:t>
        </w:r>
      </w:ins>
      <w:ins w:id="8096" w:author="arkat" w:date="2017-10-11T14:38:00Z">
        <w:r>
          <w:rPr>
            <w:lang w:val="en-US"/>
          </w:rPr>
          <w:t>enerjemahan konsep.</w:t>
        </w:r>
      </w:ins>
    </w:p>
    <w:p w14:paraId="1E673849" w14:textId="2FE8274F" w:rsidR="00054407" w:rsidRDefault="00A7652E">
      <w:pPr>
        <w:spacing w:after="0"/>
        <w:ind w:firstLine="270"/>
        <w:rPr>
          <w:ins w:id="8097" w:author="arkat" w:date="2017-10-11T15:42:00Z"/>
          <w:lang w:val="en-US"/>
        </w:rPr>
        <w:pPrChange w:id="8098" w:author="arkat" w:date="2017-10-11T15:10:00Z">
          <w:pPr>
            <w:spacing w:after="0"/>
            <w:jc w:val="left"/>
          </w:pPr>
        </w:pPrChange>
      </w:pPr>
      <w:ins w:id="8099" w:author="arkat" w:date="2017-10-11T15:10:00Z">
        <w:r>
          <w:rPr>
            <w:lang w:val="en-US"/>
          </w:rPr>
          <w:t>Dalam mendeskripsikan</w:t>
        </w:r>
        <w:r w:rsidR="007F197D" w:rsidRPr="007F197D">
          <w:rPr>
            <w:lang w:val="en-US"/>
          </w:rPr>
          <w:t xml:space="preserve"> aspek konseptual dari pene</w:t>
        </w:r>
        <w:r>
          <w:rPr>
            <w:lang w:val="en-US"/>
          </w:rPr>
          <w:t xml:space="preserve">litian rekayasa perangkat lunak </w:t>
        </w:r>
      </w:ins>
      <w:ins w:id="8100" w:author="arkat" w:date="2017-10-11T16:26:00Z">
        <w:r>
          <w:rPr>
            <w:lang w:val="en-US"/>
          </w:rPr>
          <w:fldChar w:fldCharType="begin" w:fldLock="1"/>
        </w:r>
      </w:ins>
      <w:ins w:id="8101" w:author="arkat" w:date="2017-10-11T16:38:00Z">
        <w:r w:rsidR="007976A2">
          <w:rPr>
            <w:lang w:val="en-US"/>
          </w:rPr>
          <w:instrText>ADDIN CSL_CITATION { "citationItems" : [ { "id" : "ITEM-1", "itemData" : { "DOI" : "10.1109/ISIE.1992.279627", "ISBN" : "0780300424", "ISSN" : "07421222", "abstract" : "The development of an artifact is a valid research methodology for IS.", "author" : [ { "dropping-particle" : "", "family" : "Nunamaker", "given" : "Jay", "non-dropping-particle" : "", "parse-names" : false, "suffix" : "" }, { "dropping-particle" : "", "family" : "Chen", "given" : "Minder", "non-dropping-particle" : "", "parse-names" : false, "suffix" : "" }, { "dropping-particle" : "", "family" : "Purdin", "given" : "Titus", "non-dropping-particle" : "", "parse-names" : false, "suffix" : "" } ], "container-title" : "Journal of Management Information Systems", "id" : "ITEM-1", "issued" : { "date-parts" : [ [ "1991" ] ] }, "page" : "89-106", "title" : "Systems development in Information Systems research", "type" : "article", "volume" : "7" }, "uris" : [ "http://www.mendeley.com/documents/?uuid=9cf1412e-88ba-4c82-b93a-ea800370eb25" ] } ], "mendeley" : { "formattedCitation" : "(Nunamaker &lt;i&gt;et al.&lt;/i&gt;, 1991)", "manualFormatting" : "Nunamaker et al. (1991)", "plainTextFormattedCitation" : "(Nunamaker et al., 1991)", "previouslyFormattedCitation" : "(Nunamaker &lt;i&gt;et al.&lt;/i&gt;, 1991)" }, "properties" : { "noteIndex" : 0 }, "schema" : "https://github.com/citation-style-language/schema/raw/master/csl-citation.json" }</w:instrText>
        </w:r>
      </w:ins>
      <w:r>
        <w:rPr>
          <w:lang w:val="en-US"/>
        </w:rPr>
        <w:fldChar w:fldCharType="separate"/>
      </w:r>
      <w:ins w:id="8102" w:author="arkat" w:date="2017-10-11T16:26:00Z">
        <w:r w:rsidRPr="00A7652E">
          <w:rPr>
            <w:noProof/>
            <w:lang w:val="en-US"/>
          </w:rPr>
          <w:t xml:space="preserve">Nunamaker </w:t>
        </w:r>
        <w:r w:rsidRPr="00A7652E">
          <w:rPr>
            <w:i/>
            <w:noProof/>
            <w:lang w:val="en-US"/>
            <w:rPrChange w:id="8103" w:author="arkat" w:date="2017-10-11T16:26:00Z">
              <w:rPr>
                <w:noProof/>
                <w:lang w:val="en-US"/>
              </w:rPr>
            </w:rPrChange>
          </w:rPr>
          <w:t>et al.</w:t>
        </w:r>
        <w:r w:rsidRPr="00A7652E">
          <w:rPr>
            <w:noProof/>
            <w:lang w:val="en-US"/>
          </w:rPr>
          <w:t xml:space="preserve"> </w:t>
        </w:r>
        <w:r>
          <w:rPr>
            <w:noProof/>
            <w:lang w:val="en-US"/>
          </w:rPr>
          <w:t>(</w:t>
        </w:r>
        <w:r w:rsidRPr="00A7652E">
          <w:rPr>
            <w:noProof/>
            <w:lang w:val="en-US"/>
          </w:rPr>
          <w:t>1991)</w:t>
        </w:r>
        <w:r>
          <w:rPr>
            <w:lang w:val="en-US"/>
          </w:rPr>
          <w:fldChar w:fldCharType="end"/>
        </w:r>
      </w:ins>
      <w:ins w:id="8104" w:author="arkat" w:date="2017-10-11T15:10:00Z">
        <w:r w:rsidR="007F197D" w:rsidRPr="007F197D">
          <w:rPr>
            <w:lang w:val="en-US"/>
          </w:rPr>
          <w:t xml:space="preserve"> </w:t>
        </w:r>
        <w:r w:rsidR="007F197D">
          <w:rPr>
            <w:lang w:val="en-US"/>
          </w:rPr>
          <w:t xml:space="preserve">mengemukakan bahwa </w:t>
        </w:r>
        <w:r w:rsidR="007F197D" w:rsidRPr="007F197D">
          <w:rPr>
            <w:lang w:val="en-US"/>
          </w:rPr>
          <w:t>ke</w:t>
        </w:r>
        <w:r w:rsidR="0051345B">
          <w:rPr>
            <w:lang w:val="en-US"/>
          </w:rPr>
          <w:t>majuan penelitian dan prakte</w:t>
        </w:r>
        <w:r w:rsidR="007F197D">
          <w:rPr>
            <w:lang w:val="en-US"/>
          </w:rPr>
          <w:t xml:space="preserve">k </w:t>
        </w:r>
      </w:ins>
      <w:ins w:id="8105" w:author="arkat" w:date="2017-10-11T15:13:00Z">
        <w:r w:rsidR="0051345B">
          <w:rPr>
            <w:lang w:val="en-US"/>
          </w:rPr>
          <w:t>si</w:t>
        </w:r>
        <w:r w:rsidR="007F197D">
          <w:rPr>
            <w:lang w:val="en-US"/>
          </w:rPr>
          <w:t>stem</w:t>
        </w:r>
      </w:ins>
      <w:ins w:id="8106" w:author="arkat" w:date="2017-10-11T15:10:00Z">
        <w:r w:rsidR="007F197D">
          <w:rPr>
            <w:lang w:val="en-US"/>
          </w:rPr>
          <w:t xml:space="preserve"> </w:t>
        </w:r>
      </w:ins>
      <w:ins w:id="8107" w:author="arkat" w:date="2017-10-11T15:13:00Z">
        <w:r w:rsidR="007F197D">
          <w:rPr>
            <w:lang w:val="en-US"/>
          </w:rPr>
          <w:t>informasi</w:t>
        </w:r>
      </w:ins>
      <w:ins w:id="8108" w:author="arkat" w:date="2017-10-11T15:10:00Z">
        <w:r w:rsidR="007F197D" w:rsidRPr="007F197D">
          <w:rPr>
            <w:lang w:val="en-US"/>
          </w:rPr>
          <w:t xml:space="preserve"> sering kali berasal d</w:t>
        </w:r>
        <w:r w:rsidR="007F197D">
          <w:rPr>
            <w:lang w:val="en-US"/>
          </w:rPr>
          <w:t xml:space="preserve">ari konsep sistem </w:t>
        </w:r>
      </w:ins>
      <w:ins w:id="8109" w:author="arkat" w:date="2017-10-11T16:27:00Z">
        <w:r w:rsidR="008C5255">
          <w:rPr>
            <w:lang w:val="en-US"/>
          </w:rPr>
          <w:t xml:space="preserve">yang </w:t>
        </w:r>
      </w:ins>
      <w:ins w:id="8110" w:author="arkat" w:date="2017-10-11T15:10:00Z">
        <w:r w:rsidR="007F197D">
          <w:rPr>
            <w:lang w:val="en-US"/>
          </w:rPr>
          <w:t>baru</w:t>
        </w:r>
      </w:ins>
      <w:ins w:id="8111" w:author="arkat" w:date="2017-10-11T16:17:00Z">
        <w:r>
          <w:rPr>
            <w:lang w:val="en-US"/>
          </w:rPr>
          <w:t>.</w:t>
        </w:r>
      </w:ins>
      <w:ins w:id="8112" w:author="arkat" w:date="2017-10-11T15:10:00Z">
        <w:r w:rsidR="007F197D">
          <w:rPr>
            <w:lang w:val="en-US"/>
          </w:rPr>
          <w:t xml:space="preserve"> </w:t>
        </w:r>
        <w:r>
          <w:rPr>
            <w:lang w:val="en-US"/>
          </w:rPr>
          <w:t>Dan</w:t>
        </w:r>
        <w:r w:rsidR="0051345B">
          <w:rPr>
            <w:lang w:val="en-US"/>
          </w:rPr>
          <w:t xml:space="preserve"> konseptualisasi menyediakan bahan</w:t>
        </w:r>
        <w:r w:rsidR="008462FD">
          <w:rPr>
            <w:lang w:val="en-US"/>
          </w:rPr>
          <w:t xml:space="preserve"> dasar yang </w:t>
        </w:r>
        <w:r w:rsidR="0051345B">
          <w:rPr>
            <w:lang w:val="en-US"/>
          </w:rPr>
          <w:t xml:space="preserve">sangat luas, </w:t>
        </w:r>
      </w:ins>
      <w:ins w:id="8113" w:author="arkat" w:date="2017-10-11T15:25:00Z">
        <w:r w:rsidR="0051345B">
          <w:rPr>
            <w:lang w:val="en-US"/>
          </w:rPr>
          <w:t>investigasi</w:t>
        </w:r>
      </w:ins>
      <w:ins w:id="8114" w:author="arkat" w:date="2017-10-11T16:36:00Z">
        <w:r w:rsidR="008C5255">
          <w:rPr>
            <w:lang w:val="en-US"/>
          </w:rPr>
          <w:t xml:space="preserve"> pragmatis</w:t>
        </w:r>
      </w:ins>
      <w:ins w:id="8115" w:author="arkat" w:date="2017-10-11T15:25:00Z">
        <w:r w:rsidR="0051345B">
          <w:rPr>
            <w:lang w:val="en-US"/>
          </w:rPr>
          <w:t xml:space="preserve"> dibentuk. </w:t>
        </w:r>
      </w:ins>
      <w:ins w:id="8116" w:author="arkat" w:date="2017-10-11T15:10:00Z">
        <w:r w:rsidR="007F197D" w:rsidRPr="007F197D">
          <w:rPr>
            <w:lang w:val="en-US"/>
          </w:rPr>
          <w:t xml:space="preserve">Sebagai </w:t>
        </w:r>
      </w:ins>
      <w:ins w:id="8117" w:author="arkat" w:date="2017-10-11T15:27:00Z">
        <w:r w:rsidR="00FC187C">
          <w:rPr>
            <w:lang w:val="en-US"/>
          </w:rPr>
          <w:t xml:space="preserve">sebuah </w:t>
        </w:r>
      </w:ins>
      <w:ins w:id="8118" w:author="arkat" w:date="2017-10-11T15:10:00Z">
        <w:r w:rsidR="007F197D" w:rsidRPr="007F197D">
          <w:rPr>
            <w:lang w:val="en-US"/>
          </w:rPr>
          <w:t>contoh, mereka menyarankan bahwa penggunaan sistem inf</w:t>
        </w:r>
        <w:r w:rsidR="00FC187C">
          <w:rPr>
            <w:lang w:val="en-US"/>
          </w:rPr>
          <w:t xml:space="preserve">ormasi untuk mendukung </w:t>
        </w:r>
      </w:ins>
      <w:ins w:id="8119" w:author="arkat" w:date="2017-10-11T15:27:00Z">
        <w:r w:rsidR="00FC187C">
          <w:rPr>
            <w:i/>
            <w:lang w:val="en-US"/>
          </w:rPr>
          <w:t>meeting</w:t>
        </w:r>
        <w:r w:rsidR="00FC187C">
          <w:rPr>
            <w:lang w:val="en-US"/>
          </w:rPr>
          <w:t xml:space="preserve"> secara</w:t>
        </w:r>
      </w:ins>
      <w:ins w:id="8120" w:author="arkat" w:date="2017-10-11T15:10:00Z">
        <w:r w:rsidR="007F197D" w:rsidRPr="007F197D">
          <w:rPr>
            <w:lang w:val="en-US"/>
          </w:rPr>
          <w:t xml:space="preserve"> elektronik, sistem informasi eksekutif, teknik bersamaan</w:t>
        </w:r>
        <w:r w:rsidR="00FC187C">
          <w:rPr>
            <w:lang w:val="en-US"/>
          </w:rPr>
          <w:t xml:space="preserve"> yang berawal dari imajinasi </w:t>
        </w:r>
        <w:r w:rsidR="007F197D" w:rsidRPr="007F197D">
          <w:rPr>
            <w:lang w:val="en-US"/>
          </w:rPr>
          <w:t>para peneliti dan praktisi</w:t>
        </w:r>
      </w:ins>
      <w:ins w:id="8121" w:author="arkat" w:date="2017-10-11T15:28:00Z">
        <w:r w:rsidR="00FC187C">
          <w:rPr>
            <w:lang w:val="en-US"/>
          </w:rPr>
          <w:t xml:space="preserve"> </w:t>
        </w:r>
        <w:r w:rsidR="00054407">
          <w:rPr>
            <w:lang w:val="en-US"/>
          </w:rPr>
          <w:t>si</w:t>
        </w:r>
        <w:r w:rsidR="00FC187C">
          <w:rPr>
            <w:lang w:val="en-US"/>
          </w:rPr>
          <w:t>stem informasi</w:t>
        </w:r>
      </w:ins>
      <w:ins w:id="8122" w:author="arkat" w:date="2017-10-11T15:10:00Z">
        <w:r w:rsidR="007F197D" w:rsidRPr="007F197D">
          <w:rPr>
            <w:lang w:val="en-US"/>
          </w:rPr>
          <w:t>. Di bawah kerangka SERM, kami menyarankan agar</w:t>
        </w:r>
        <w:r>
          <w:rPr>
            <w:lang w:val="en-US"/>
          </w:rPr>
          <w:t xml:space="preserve"> sekali gagasan dipahami harus </w:t>
        </w:r>
        <w:r w:rsidR="00054407">
          <w:rPr>
            <w:lang w:val="en-US"/>
          </w:rPr>
          <w:t>divalidasi dengan</w:t>
        </w:r>
        <w:r w:rsidR="007F197D" w:rsidRPr="007F197D">
          <w:rPr>
            <w:lang w:val="en-US"/>
          </w:rPr>
          <w:t xml:space="preserve"> mengambil pendekatan formal atau pendekatan p</w:t>
        </w:r>
      </w:ins>
      <w:ins w:id="8123" w:author="arkat" w:date="2017-10-11T15:48:00Z">
        <w:r w:rsidR="00054407">
          <w:rPr>
            <w:lang w:val="en-US"/>
          </w:rPr>
          <w:t>engembanga</w:t>
        </w:r>
      </w:ins>
      <w:ins w:id="8124" w:author="arkat" w:date="2017-10-11T15:10:00Z">
        <w:r w:rsidR="007F197D" w:rsidRPr="007F197D">
          <w:rPr>
            <w:lang w:val="en-US"/>
          </w:rPr>
          <w:t>n (atau keduanya). Meskipun urutan fase formal dan pe</w:t>
        </w:r>
      </w:ins>
      <w:ins w:id="8125" w:author="arkat" w:date="2017-10-11T15:49:00Z">
        <w:r w:rsidR="00054407">
          <w:rPr>
            <w:lang w:val="en-US"/>
          </w:rPr>
          <w:t>ngembangan</w:t>
        </w:r>
      </w:ins>
      <w:ins w:id="8126" w:author="arkat" w:date="2017-10-11T15:10:00Z">
        <w:r w:rsidR="007F197D" w:rsidRPr="007F197D">
          <w:rPr>
            <w:lang w:val="en-US"/>
          </w:rPr>
          <w:t xml:space="preserve"> tidak ditentukan sebelumnya, mencoba sala</w:t>
        </w:r>
        <w:r w:rsidR="008462FD">
          <w:rPr>
            <w:lang w:val="en-US"/>
          </w:rPr>
          <w:t xml:space="preserve">h satu dari mereka tanpa </w:t>
        </w:r>
        <w:r w:rsidR="007F197D" w:rsidRPr="007F197D">
          <w:rPr>
            <w:lang w:val="en-US"/>
          </w:rPr>
          <w:t>konseptual</w:t>
        </w:r>
      </w:ins>
      <w:ins w:id="8127" w:author="arkat" w:date="2017-10-11T15:50:00Z">
        <w:r w:rsidR="008462FD">
          <w:rPr>
            <w:lang w:val="en-US"/>
          </w:rPr>
          <w:t>isasi</w:t>
        </w:r>
      </w:ins>
      <w:ins w:id="8128" w:author="arkat" w:date="2017-10-11T15:10:00Z">
        <w:r w:rsidR="007F197D" w:rsidRPr="007F197D">
          <w:rPr>
            <w:lang w:val="en-US"/>
          </w:rPr>
          <w:t xml:space="preserve"> </w:t>
        </w:r>
      </w:ins>
      <w:ins w:id="8129" w:author="arkat" w:date="2017-10-11T15:50:00Z">
        <w:r w:rsidR="008462FD">
          <w:rPr>
            <w:lang w:val="en-US"/>
          </w:rPr>
          <w:t xml:space="preserve">tidak layak </w:t>
        </w:r>
      </w:ins>
      <w:ins w:id="8130" w:author="arkat" w:date="2017-10-11T15:10:00Z">
        <w:r w:rsidR="007F197D" w:rsidRPr="007F197D">
          <w:rPr>
            <w:lang w:val="en-US"/>
          </w:rPr>
          <w:t>dari sudut pandang penelitian.</w:t>
        </w:r>
      </w:ins>
    </w:p>
    <w:p w14:paraId="515B62E7" w14:textId="3C8D0807" w:rsidR="00913B0E" w:rsidRDefault="00913B0E">
      <w:pPr>
        <w:pStyle w:val="ListParagraph"/>
        <w:numPr>
          <w:ilvl w:val="6"/>
          <w:numId w:val="26"/>
        </w:numPr>
        <w:spacing w:after="0"/>
        <w:ind w:left="270" w:hanging="270"/>
        <w:rPr>
          <w:ins w:id="8131" w:author="arkat" w:date="2017-10-11T14:04:00Z"/>
          <w:lang w:val="en-US"/>
        </w:rPr>
        <w:pPrChange w:id="8132" w:author="arkat" w:date="2017-10-11T14:04:00Z">
          <w:pPr>
            <w:spacing w:after="0"/>
            <w:jc w:val="left"/>
          </w:pPr>
        </w:pPrChange>
      </w:pPr>
      <w:ins w:id="8133" w:author="arkat" w:date="2017-10-11T14:04:00Z">
        <w:r>
          <w:rPr>
            <w:lang w:val="en-US"/>
          </w:rPr>
          <w:t>T</w:t>
        </w:r>
        <w:r w:rsidR="008462FD">
          <w:rPr>
            <w:lang w:val="en-US"/>
          </w:rPr>
          <w:t>ahap Formalisasi</w:t>
        </w:r>
      </w:ins>
    </w:p>
    <w:p w14:paraId="3DBDFC83" w14:textId="48B51C9C" w:rsidR="008462FD" w:rsidRDefault="008462FD">
      <w:pPr>
        <w:pStyle w:val="ListParagraph"/>
        <w:spacing w:after="0"/>
        <w:ind w:left="0" w:firstLine="270"/>
        <w:rPr>
          <w:ins w:id="8134" w:author="arkat" w:date="2017-10-11T15:57:00Z"/>
          <w:lang w:val="en-US"/>
        </w:rPr>
        <w:pPrChange w:id="8135" w:author="arkat" w:date="2017-10-11T15:51:00Z">
          <w:pPr>
            <w:spacing w:after="0"/>
            <w:jc w:val="left"/>
          </w:pPr>
        </w:pPrChange>
      </w:pPr>
      <w:ins w:id="8136" w:author="arkat" w:date="2017-10-11T15:54:00Z">
        <w:r w:rsidRPr="008462FD">
          <w:rPr>
            <w:lang w:val="en-US"/>
          </w:rPr>
          <w:t xml:space="preserve">Formalisasi didefinisikan sebagai teknik berbasis matematika atau logika untuk secara sistematis mendeskripsikan, mengembangkan dan memverifikasi sistem perangkat lunak </w:t>
        </w:r>
      </w:ins>
      <w:ins w:id="8137" w:author="arkat" w:date="2017-10-11T16:38:00Z">
        <w:r w:rsidR="007976A2">
          <w:rPr>
            <w:lang w:val="en-US"/>
          </w:rPr>
          <w:fldChar w:fldCharType="begin" w:fldLock="1"/>
        </w:r>
      </w:ins>
      <w:ins w:id="8138" w:author="arkat" w:date="2017-10-11T16:45:00Z">
        <w:r w:rsidR="007976A2">
          <w:rPr>
            <w:lang w:val="en-US"/>
          </w:rPr>
          <w:instrText>ADDIN CSL_CITATION { "citationItems" : [ { "id" : "ITEM-1", "itemData" : { "DOI" : "10.1109/52.57887", "ISBN" : "978-3-540-58555-8", "ISSN" : "07407459", "abstract" : "For whatever reason, formal methods remain one of the more contentious techniques in industrial software engineering. Despite some improvement in the uptake of formal methods, it is still the case that the vast majority of potential users of formal methods fail to become actual users. A paper by Hall in 1990 [31] examined a number of 'myths' concerning formal methods, assumed by some to be valid. This paper considers a few more beliefs held by many and presents some counter examples.", "author" : [ { "dropping-particle" : "", "family" : "Bowen", "given" : "Jonathan P", "non-dropping-particle" : "", "parse-names" : false, "suffix" : "" }, { "dropping-particle" : "", "family" : "Hinchey", "given" : "Michael G", "non-dropping-particle" : "", "parse-names" : false, "suffix" : "" } ], "container-title" : "IEEE Software", "id" : "ITEM-1", "issue" : "4", "issued" : { "date-parts" : [ [ "1995" ] ] }, "page" : "34-41", "title" : "Seven More Myths of Formal Methods: Dispelling Industrial Prejudices", "type" : "article-journal", "volume" : "12" }, "uris" : [ "http://www.mendeley.com/documents/?uuid=84a0343a-f9ad-4978-8ab1-0058bfee1881" ] } ], "mendeley" : { "formattedCitation" : "(Bowen &amp; Hinchey, 1995)", "plainTextFormattedCitation" : "(Bowen &amp; Hinchey, 1995)", "previouslyFormattedCitation" : "(Bowen &amp; Hinchey, 1995)" }, "properties" : { "noteIndex" : 0 }, "schema" : "https://github.com/citation-style-language/schema/raw/master/csl-citation.json" }</w:instrText>
        </w:r>
      </w:ins>
      <w:r w:rsidR="007976A2">
        <w:rPr>
          <w:lang w:val="en-US"/>
        </w:rPr>
        <w:fldChar w:fldCharType="separate"/>
      </w:r>
      <w:ins w:id="8139" w:author="arkat" w:date="2017-10-11T16:38:00Z">
        <w:r w:rsidR="007976A2" w:rsidRPr="007976A2">
          <w:rPr>
            <w:noProof/>
            <w:lang w:val="en-US"/>
          </w:rPr>
          <w:t>(Bowen &amp; Hinchey, 1995)</w:t>
        </w:r>
        <w:r w:rsidR="007976A2">
          <w:rPr>
            <w:lang w:val="en-US"/>
          </w:rPr>
          <w:fldChar w:fldCharType="end"/>
        </w:r>
      </w:ins>
      <w:ins w:id="8140" w:author="arkat" w:date="2017-10-11T15:54:00Z">
        <w:r w:rsidRPr="008462FD">
          <w:rPr>
            <w:lang w:val="en-US"/>
          </w:rPr>
          <w:t xml:space="preserve">. Secara </w:t>
        </w:r>
        <w:r>
          <w:rPr>
            <w:lang w:val="en-US"/>
          </w:rPr>
          <w:t>umum disepakati bahwa formalisisasi</w:t>
        </w:r>
        <w:r w:rsidRPr="008462FD">
          <w:rPr>
            <w:lang w:val="en-US"/>
          </w:rPr>
          <w:t xml:space="preserve"> adalah aspek penting dari rekayasa perangkat lunak. Namun, lebih sering tidak</w:t>
        </w:r>
      </w:ins>
      <w:ins w:id="8141" w:author="arkat" w:date="2017-10-11T16:01:00Z">
        <w:r w:rsidR="00EC093E">
          <w:rPr>
            <w:lang w:val="en-US"/>
          </w:rPr>
          <w:t xml:space="preserve"> digunakan</w:t>
        </w:r>
      </w:ins>
      <w:ins w:id="8142" w:author="arkat" w:date="2017-10-11T15:54:00Z">
        <w:r w:rsidRPr="008462FD">
          <w:rPr>
            <w:lang w:val="en-US"/>
          </w:rPr>
          <w:t>, m</w:t>
        </w:r>
        <w:r>
          <w:rPr>
            <w:lang w:val="en-US"/>
          </w:rPr>
          <w:t xml:space="preserve">ereka tertarik pada literatur </w:t>
        </w:r>
      </w:ins>
      <w:ins w:id="8143" w:author="arkat" w:date="2017-10-11T15:56:00Z">
        <w:r>
          <w:rPr>
            <w:lang w:val="en-US"/>
          </w:rPr>
          <w:t>sistem</w:t>
        </w:r>
      </w:ins>
      <w:ins w:id="8144" w:author="arkat" w:date="2017-10-11T15:54:00Z">
        <w:r>
          <w:rPr>
            <w:lang w:val="en-US"/>
          </w:rPr>
          <w:t xml:space="preserve"> </w:t>
        </w:r>
      </w:ins>
      <w:ins w:id="8145" w:author="arkat" w:date="2017-10-11T15:56:00Z">
        <w:r>
          <w:rPr>
            <w:lang w:val="en-US"/>
          </w:rPr>
          <w:t>informasi</w:t>
        </w:r>
      </w:ins>
      <w:ins w:id="8146" w:author="arkat" w:date="2017-10-11T15:54:00Z">
        <w:r w:rsidRPr="008462FD">
          <w:rPr>
            <w:lang w:val="en-US"/>
          </w:rPr>
          <w:t>. Tahap formalisasi kerangka SERM memenuhi kebutuhan yang ditentukan dalam tahap konseptualisasi, dengan menggunakan penjelasan berbasis matematis atau logika. Fase ini juga membangun dan memberi bentuk pada gagasan dan membantu menggeneralisasikannya. IEEE memberi contoh metode formal</w:t>
        </w:r>
      </w:ins>
      <w:ins w:id="8147" w:author="arkat" w:date="2017-10-11T16:39:00Z">
        <w:r w:rsidR="007976A2">
          <w:rPr>
            <w:lang w:val="en-US"/>
          </w:rPr>
          <w:t xml:space="preserve"> sebagai berikut</w:t>
        </w:r>
      </w:ins>
      <w:ins w:id="8148" w:author="arkat" w:date="2017-10-11T15:54:00Z">
        <w:r w:rsidRPr="008462FD">
          <w:rPr>
            <w:lang w:val="en-US"/>
          </w:rPr>
          <w:t>:</w:t>
        </w:r>
      </w:ins>
    </w:p>
    <w:p w14:paraId="2E47A3C5" w14:textId="2D344E7E" w:rsidR="007C2E7A" w:rsidRDefault="007C2E7A">
      <w:pPr>
        <w:pStyle w:val="ListParagraph"/>
        <w:numPr>
          <w:ilvl w:val="0"/>
          <w:numId w:val="152"/>
        </w:numPr>
        <w:spacing w:after="0"/>
        <w:ind w:left="360"/>
        <w:rPr>
          <w:ins w:id="8149" w:author="arkat" w:date="2017-10-11T15:58:00Z"/>
          <w:lang w:val="en-US"/>
        </w:rPr>
        <w:pPrChange w:id="8150" w:author="arkat" w:date="2017-10-11T15:57:00Z">
          <w:pPr>
            <w:spacing w:after="0"/>
            <w:jc w:val="left"/>
          </w:pPr>
        </w:pPrChange>
      </w:pPr>
      <w:ins w:id="8151" w:author="arkat" w:date="2017-10-11T15:58:00Z">
        <w:r w:rsidRPr="007C2E7A">
          <w:rPr>
            <w:lang w:val="en-US"/>
          </w:rPr>
          <w:t>Spesifikasi yang ditulis dan disetujui sesuai dengan standar yang ditetapkan</w:t>
        </w:r>
      </w:ins>
    </w:p>
    <w:p w14:paraId="4AB4138F" w14:textId="39221541" w:rsidR="007C2E7A" w:rsidRDefault="007C2E7A">
      <w:pPr>
        <w:pStyle w:val="ListParagraph"/>
        <w:numPr>
          <w:ilvl w:val="0"/>
          <w:numId w:val="152"/>
        </w:numPr>
        <w:spacing w:after="0"/>
        <w:ind w:left="360"/>
        <w:rPr>
          <w:ins w:id="8152" w:author="arkat" w:date="2017-10-11T16:03:00Z"/>
          <w:lang w:val="en-US"/>
        </w:rPr>
        <w:pPrChange w:id="8153" w:author="arkat" w:date="2017-10-11T15:57:00Z">
          <w:pPr>
            <w:spacing w:after="0"/>
            <w:jc w:val="left"/>
          </w:pPr>
        </w:pPrChange>
      </w:pPr>
      <w:ins w:id="8154" w:author="arkat" w:date="2017-10-11T15:58:00Z">
        <w:r w:rsidRPr="007C2E7A">
          <w:rPr>
            <w:lang w:val="en-US"/>
          </w:rPr>
          <w:t>Sebuah spesifikasi ditulis dalam notasi standar, untuk digunakan dalam bukti kebenaran</w:t>
        </w:r>
      </w:ins>
      <w:ins w:id="8155" w:author="arkat" w:date="2017-10-11T16:39:00Z">
        <w:r w:rsidR="007976A2">
          <w:rPr>
            <w:lang w:val="en-US"/>
          </w:rPr>
          <w:t>.</w:t>
        </w:r>
      </w:ins>
    </w:p>
    <w:p w14:paraId="4AEDB060" w14:textId="6A0A3C09" w:rsidR="00EC093E" w:rsidRDefault="00EC093E">
      <w:pPr>
        <w:spacing w:after="0"/>
        <w:ind w:firstLine="360"/>
        <w:rPr>
          <w:ins w:id="8156" w:author="arkat" w:date="2017-10-11T16:08:00Z"/>
          <w:lang w:val="en-US"/>
        </w:rPr>
        <w:pPrChange w:id="8157" w:author="arkat" w:date="2017-10-11T16:03:00Z">
          <w:pPr>
            <w:spacing w:after="0"/>
            <w:jc w:val="left"/>
          </w:pPr>
        </w:pPrChange>
      </w:pPr>
      <w:ins w:id="8158" w:author="arkat" w:date="2017-10-11T16:03:00Z">
        <w:r w:rsidRPr="00EC093E">
          <w:rPr>
            <w:lang w:val="en-US"/>
          </w:rPr>
          <w:t>Penggunaan aturan matematika dan logika sangat penting bagi proses formalisasi karena mengurangi kemungkinan kesalahpahaman</w:t>
        </w:r>
      </w:ins>
      <w:ins w:id="8159" w:author="arkat" w:date="2017-10-11T16:04:00Z">
        <w:r>
          <w:rPr>
            <w:lang w:val="en-US"/>
          </w:rPr>
          <w:t xml:space="preserve"> konsep</w:t>
        </w:r>
      </w:ins>
      <w:ins w:id="8160" w:author="arkat" w:date="2017-10-11T16:03:00Z">
        <w:r w:rsidRPr="00EC093E">
          <w:rPr>
            <w:lang w:val="en-US"/>
          </w:rPr>
          <w:t xml:space="preserve"> dan kesalahpahama</w:t>
        </w:r>
        <w:r>
          <w:rPr>
            <w:lang w:val="en-US"/>
          </w:rPr>
          <w:t xml:space="preserve">n tentang sistem. Formalisisasi dalam penelitian </w:t>
        </w:r>
      </w:ins>
      <w:ins w:id="8161" w:author="arkat" w:date="2017-10-11T16:04:00Z">
        <w:r>
          <w:rPr>
            <w:lang w:val="en-US"/>
          </w:rPr>
          <w:t>sistem</w:t>
        </w:r>
      </w:ins>
      <w:ins w:id="8162" w:author="arkat" w:date="2017-10-11T16:03:00Z">
        <w:r>
          <w:rPr>
            <w:lang w:val="en-US"/>
          </w:rPr>
          <w:t xml:space="preserve"> </w:t>
        </w:r>
      </w:ins>
      <w:ins w:id="8163" w:author="arkat" w:date="2017-10-11T16:04:00Z">
        <w:r>
          <w:rPr>
            <w:lang w:val="en-US"/>
          </w:rPr>
          <w:t>informasi</w:t>
        </w:r>
      </w:ins>
      <w:ins w:id="8164" w:author="arkat" w:date="2017-10-11T16:03:00Z">
        <w:r w:rsidRPr="00EC093E">
          <w:rPr>
            <w:lang w:val="en-US"/>
          </w:rPr>
          <w:t xml:space="preserve"> juga dapat mencakup deskripsi berbasis bahasa</w:t>
        </w:r>
        <w:r>
          <w:rPr>
            <w:lang w:val="en-US"/>
          </w:rPr>
          <w:t xml:space="preserve"> formal dari sintaks dan seman</w:t>
        </w:r>
        <w:r w:rsidRPr="00EC093E">
          <w:rPr>
            <w:lang w:val="en-US"/>
          </w:rPr>
          <w:t xml:space="preserve">tik dari sistem </w:t>
        </w:r>
        <w:r>
          <w:rPr>
            <w:lang w:val="en-US"/>
          </w:rPr>
          <w:t>informasi yang dibayangkan, Contoh:</w:t>
        </w:r>
        <w:r w:rsidRPr="00EC093E">
          <w:rPr>
            <w:lang w:val="en-US"/>
          </w:rPr>
          <w:t xml:space="preserve"> Pendekatan hubungan entitas </w:t>
        </w:r>
      </w:ins>
      <w:ins w:id="8165" w:author="arkat" w:date="2017-10-11T16:06:00Z">
        <w:r>
          <w:rPr>
            <w:lang w:val="en-US"/>
          </w:rPr>
          <w:t xml:space="preserve">, </w:t>
        </w:r>
      </w:ins>
      <w:ins w:id="8166" w:author="arkat" w:date="2017-10-11T16:03:00Z">
        <w:r w:rsidRPr="00EC093E">
          <w:rPr>
            <w:lang w:val="en-US"/>
          </w:rPr>
          <w:t xml:space="preserve">bahasa pemodelan terstruktur </w:t>
        </w:r>
      </w:ins>
      <w:ins w:id="8167" w:author="arkat" w:date="2017-10-11T16:45:00Z">
        <w:r w:rsidR="007976A2">
          <w:rPr>
            <w:lang w:val="en-US"/>
          </w:rPr>
          <w:fldChar w:fldCharType="begin" w:fldLock="1"/>
        </w:r>
      </w:ins>
      <w:ins w:id="8168" w:author="arkat" w:date="2017-10-11T16:47:00Z">
        <w:r w:rsidR="00F82E3C">
          <w:rPr>
            <w:lang w:val="en-US"/>
          </w:rPr>
          <w:instrText>ADDIN CSL_CITATION { "citationItems" : [ { "id" : "ITEM-1", "itemData" : { "author" : [ { "dropping-particle" : "", "family" : "Geoffrion", "given" : "Arthur M.", "non-dropping-particle" : "", "parse-names" : false, "suffix" : "" } ], "id" : "ITEM-1", "issued" : { "date-parts" : [ [ "1987" ] ] }, "page" : "547-588", "title" : "An Introduction to Structured Modeling", "type" : "article" }, "uris" : [ "http://www.mendeley.com/documents/?uuid=32587b9f-b423-45d0-966d-efbd80503d07" ] } ], "mendeley" : { "formattedCitation" : "(Geoffrion, 1987)", "plainTextFormattedCitation" : "(Geoffrion, 1987)", "previouslyFormattedCitation" : "(Geoffrion, 1987)" }, "properties" : { "noteIndex" : 0 }, "schema" : "https://github.com/citation-style-language/schema/raw/master/csl-citation.json" }</w:instrText>
        </w:r>
      </w:ins>
      <w:r w:rsidR="007976A2">
        <w:rPr>
          <w:lang w:val="en-US"/>
        </w:rPr>
        <w:fldChar w:fldCharType="separate"/>
      </w:r>
      <w:ins w:id="8169" w:author="arkat" w:date="2017-10-11T16:45:00Z">
        <w:r w:rsidR="007976A2" w:rsidRPr="007976A2">
          <w:rPr>
            <w:noProof/>
            <w:lang w:val="en-US"/>
          </w:rPr>
          <w:t>(Geoffrion, 1987)</w:t>
        </w:r>
        <w:r w:rsidR="007976A2">
          <w:rPr>
            <w:lang w:val="en-US"/>
          </w:rPr>
          <w:fldChar w:fldCharType="end"/>
        </w:r>
      </w:ins>
      <w:ins w:id="8170" w:author="arkat" w:date="2017-10-11T16:03:00Z">
        <w:r w:rsidRPr="00EC093E">
          <w:rPr>
            <w:lang w:val="en-US"/>
          </w:rPr>
          <w:t xml:space="preserve">. Hal ini juga dapat mencakup penerapan teknik formal seperti algoritma optimasi dan heuristik yang diketahui terhadap masalah bisnis. </w:t>
        </w:r>
      </w:ins>
      <w:ins w:id="8171" w:author="arkat" w:date="2017-10-11T16:07:00Z">
        <w:r>
          <w:rPr>
            <w:lang w:val="en-US"/>
          </w:rPr>
          <w:t xml:space="preserve">Jenis </w:t>
        </w:r>
      </w:ins>
      <w:ins w:id="8172" w:author="arkat" w:date="2017-10-11T16:03:00Z">
        <w:r>
          <w:rPr>
            <w:lang w:val="en-US"/>
          </w:rPr>
          <w:t xml:space="preserve">aktivitas lain </w:t>
        </w:r>
        <w:r w:rsidRPr="00EC093E">
          <w:rPr>
            <w:lang w:val="en-US"/>
          </w:rPr>
          <w:t xml:space="preserve">pada tahap ini meliputi pemodelan </w:t>
        </w:r>
      </w:ins>
      <w:ins w:id="8173" w:author="arkat" w:date="2017-10-11T16:08:00Z">
        <w:r>
          <w:rPr>
            <w:lang w:val="en-US"/>
          </w:rPr>
          <w:t xml:space="preserve">matematika, evaluasi, </w:t>
        </w:r>
      </w:ins>
      <w:ins w:id="8174" w:author="arkat" w:date="2017-10-11T16:03:00Z">
        <w:r w:rsidRPr="00EC093E">
          <w:rPr>
            <w:lang w:val="en-US"/>
          </w:rPr>
          <w:t>perhitungan matematika / logika, pemodelan analitis, dan analisis komputasi.</w:t>
        </w:r>
      </w:ins>
    </w:p>
    <w:p w14:paraId="49A700B5" w14:textId="77777777" w:rsidR="00EC093E" w:rsidRPr="00EC093E" w:rsidRDefault="00EC093E">
      <w:pPr>
        <w:spacing w:after="0"/>
        <w:ind w:firstLine="360"/>
        <w:rPr>
          <w:ins w:id="8175" w:author="arkat" w:date="2017-10-11T15:51:00Z"/>
          <w:lang w:val="en-US"/>
        </w:rPr>
        <w:pPrChange w:id="8176" w:author="arkat" w:date="2017-10-11T16:03:00Z">
          <w:pPr>
            <w:spacing w:after="0"/>
            <w:jc w:val="left"/>
          </w:pPr>
        </w:pPrChange>
      </w:pPr>
    </w:p>
    <w:p w14:paraId="64170BEB" w14:textId="67156A81" w:rsidR="008462FD" w:rsidRDefault="008462FD">
      <w:pPr>
        <w:pStyle w:val="ListParagraph"/>
        <w:numPr>
          <w:ilvl w:val="6"/>
          <w:numId w:val="26"/>
        </w:numPr>
        <w:spacing w:after="0"/>
        <w:ind w:left="270" w:hanging="270"/>
        <w:rPr>
          <w:ins w:id="8177" w:author="arkat" w:date="2017-10-11T16:10:00Z"/>
          <w:lang w:val="en-US"/>
        </w:rPr>
        <w:pPrChange w:id="8178" w:author="arkat" w:date="2017-10-11T14:04:00Z">
          <w:pPr>
            <w:spacing w:after="0"/>
            <w:jc w:val="left"/>
          </w:pPr>
        </w:pPrChange>
      </w:pPr>
      <w:ins w:id="8179" w:author="arkat" w:date="2017-10-11T15:51:00Z">
        <w:r>
          <w:rPr>
            <w:lang w:val="en-US"/>
          </w:rPr>
          <w:t>T</w:t>
        </w:r>
        <w:r w:rsidR="000B1D28">
          <w:rPr>
            <w:lang w:val="en-US"/>
          </w:rPr>
          <w:t>ahap Pengembangan</w:t>
        </w:r>
      </w:ins>
    </w:p>
    <w:p w14:paraId="1C65A1D1" w14:textId="77777777" w:rsidR="007976A2" w:rsidRDefault="00EC093E">
      <w:pPr>
        <w:pStyle w:val="ListParagraph"/>
        <w:spacing w:after="0"/>
        <w:ind w:left="0" w:firstLine="270"/>
        <w:rPr>
          <w:ins w:id="8180" w:author="arkat" w:date="2017-10-11T16:46:00Z"/>
          <w:lang w:val="en-US"/>
        </w:rPr>
        <w:pPrChange w:id="8181" w:author="arkat" w:date="2017-10-11T16:46:00Z">
          <w:pPr>
            <w:spacing w:after="0"/>
            <w:jc w:val="left"/>
          </w:pPr>
        </w:pPrChange>
      </w:pPr>
      <w:ins w:id="8182" w:author="arkat" w:date="2017-10-11T16:10:00Z">
        <w:r w:rsidRPr="00EC093E">
          <w:rPr>
            <w:lang w:val="en-US"/>
          </w:rPr>
          <w:t>Ketika konsep penelitian</w:t>
        </w:r>
        <w:r>
          <w:rPr>
            <w:lang w:val="en-US"/>
          </w:rPr>
          <w:t xml:space="preserve"> </w:t>
        </w:r>
        <w:r w:rsidR="000B1D28">
          <w:rPr>
            <w:lang w:val="en-US"/>
          </w:rPr>
          <w:t>si</w:t>
        </w:r>
        <w:r>
          <w:rPr>
            <w:lang w:val="en-US"/>
          </w:rPr>
          <w:t>stem informasi</w:t>
        </w:r>
        <w:r w:rsidRPr="00EC093E">
          <w:rPr>
            <w:lang w:val="en-US"/>
          </w:rPr>
          <w:t xml:space="preserve"> mengusulkan </w:t>
        </w:r>
        <w:proofErr w:type="gramStart"/>
        <w:r w:rsidRPr="00EC093E">
          <w:rPr>
            <w:lang w:val="en-US"/>
          </w:rPr>
          <w:t>cara</w:t>
        </w:r>
        <w:proofErr w:type="gramEnd"/>
        <w:r w:rsidRPr="00EC093E">
          <w:rPr>
            <w:lang w:val="en-US"/>
          </w:rPr>
          <w:t xml:space="preserve"> baru dalam melakukan sesuatu, peneliti dapat memilih untuk mengembangkan sebuah sistem </w:t>
        </w:r>
        <w:r w:rsidRPr="00EC093E">
          <w:rPr>
            <w:lang w:val="en-US"/>
          </w:rPr>
          <w:lastRenderedPageBreak/>
          <w:t xml:space="preserve">untuk menunjukkan validitas solusinya. Pendekatan utama dalam tahap ini adalah </w:t>
        </w:r>
        <w:r w:rsidRPr="000B1D28">
          <w:rPr>
            <w:i/>
            <w:lang w:val="en-US"/>
            <w:rPrChange w:id="8183" w:author="arkat" w:date="2017-10-11T16:12:00Z">
              <w:rPr>
                <w:lang w:val="en-US"/>
              </w:rPr>
            </w:rPrChange>
          </w:rPr>
          <w:t>prototyping</w:t>
        </w:r>
        <w:r w:rsidRPr="00EC093E">
          <w:rPr>
            <w:lang w:val="en-US"/>
          </w:rPr>
          <w:t xml:space="preserve">. Dengan mengembangkan </w:t>
        </w:r>
        <w:r w:rsidRPr="000B1D28">
          <w:rPr>
            <w:i/>
            <w:lang w:val="en-US"/>
            <w:rPrChange w:id="8184" w:author="arkat" w:date="2017-10-11T16:12:00Z">
              <w:rPr>
                <w:lang w:val="en-US"/>
              </w:rPr>
            </w:rPrChange>
          </w:rPr>
          <w:t>prototipe</w:t>
        </w:r>
        <w:r w:rsidRPr="00EC093E">
          <w:rPr>
            <w:lang w:val="en-US"/>
          </w:rPr>
          <w:t>, peneliti dapat mempelajari kinerja sistem di lingkungan yang terkendali. Prototyping adalah proses berulang dimana perkembangan selanjutnya didasarkan pada kesuksesan awal. Pembangunan sistem ini digunakan untuk menunjukkan kelayakannya (Maret dan Smith, 1995)</w:t>
        </w:r>
      </w:ins>
      <w:ins w:id="8185" w:author="arkat" w:date="2017-10-11T16:13:00Z">
        <w:r w:rsidR="000B1D28">
          <w:rPr>
            <w:lang w:val="en-US"/>
          </w:rPr>
          <w:t>.</w:t>
        </w:r>
      </w:ins>
    </w:p>
    <w:p w14:paraId="3BA3B533" w14:textId="43FC2FC7" w:rsidR="000B1D28" w:rsidRPr="007976A2" w:rsidRDefault="000B1D28">
      <w:pPr>
        <w:pStyle w:val="ListParagraph"/>
        <w:spacing w:after="0"/>
        <w:ind w:left="0" w:firstLine="270"/>
        <w:rPr>
          <w:ins w:id="8186" w:author="arkat" w:date="2017-09-29T22:52:00Z"/>
          <w:lang w:val="en-US"/>
        </w:rPr>
        <w:pPrChange w:id="8187" w:author="arkat" w:date="2017-10-11T16:46:00Z">
          <w:pPr>
            <w:spacing w:after="0"/>
            <w:jc w:val="left"/>
          </w:pPr>
        </w:pPrChange>
      </w:pPr>
      <w:ins w:id="8188" w:author="arkat" w:date="2017-10-11T16:13:00Z">
        <w:r w:rsidRPr="007976A2">
          <w:rPr>
            <w:lang w:val="en-US"/>
          </w:rPr>
          <w:t xml:space="preserve">Peneliti sistem informasi sering melakukan penelitian mereka dengan mengembangkan sebuah sistem </w:t>
        </w:r>
        <w:r w:rsidRPr="007976A2">
          <w:rPr>
            <w:i/>
            <w:lang w:val="en-US"/>
            <w:rPrChange w:id="8189" w:author="arkat" w:date="2017-10-11T16:46:00Z">
              <w:rPr>
                <w:lang w:val="en-US"/>
              </w:rPr>
            </w:rPrChange>
          </w:rPr>
          <w:t>prototipe</w:t>
        </w:r>
        <w:r w:rsidRPr="007976A2">
          <w:rPr>
            <w:lang w:val="en-US"/>
          </w:rPr>
          <w:t xml:space="preserve"> untuk menunjukkan kelayakan desain dan pengujian fungsionalitas dari sistem yang diusulkan. Proses pengembangan sistem kerja dapat memberi para peneliti wawasan tentang kelebihan dan kekurangan konsep dan alternatif desain pilihan</w:t>
        </w:r>
      </w:ins>
      <w:ins w:id="8190" w:author="arkat" w:date="2017-10-11T16:47:00Z">
        <w:r w:rsidR="00F82E3C">
          <w:rPr>
            <w:lang w:val="en-US"/>
          </w:rPr>
          <w:t xml:space="preserve"> </w:t>
        </w:r>
        <w:r w:rsidR="00F82E3C">
          <w:rPr>
            <w:lang w:val="en-US"/>
          </w:rPr>
          <w:fldChar w:fldCharType="begin" w:fldLock="1"/>
        </w:r>
      </w:ins>
      <w:ins w:id="8191" w:author="arkat" w:date="2017-10-19T07:27:00Z">
        <w:r w:rsidR="00463706">
          <w:rPr>
            <w:lang w:val="en-US"/>
          </w:rPr>
          <w:instrText>ADDIN CSL_CITATION { "citationItems" : [ { "id" : "ITEM-1", "itemData" : { "DOI" : "10.1109/ISIE.1992.279627", "ISBN" : "0780300424", "ISSN" : "07421222", "abstract" : "The development of an artifact is a valid research methodology for IS.", "author" : [ { "dropping-particle" : "", "family" : "Nunamaker", "given" : "Jay", "non-dropping-particle" : "", "parse-names" : false, "suffix" : "" }, { "dropping-particle" : "", "family" : "Chen", "given" : "Minder", "non-dropping-particle" : "", "parse-names" : false, "suffix" : "" }, { "dropping-particle" : "", "family" : "Purdin", "given" : "Titus", "non-dropping-particle" : "", "parse-names" : false, "suffix" : "" } ], "container-title" : "Journal of Management Information Systems", "id" : "ITEM-1", "issued" : { "date-parts" : [ [ "1991" ] ] }, "page" : "89-106", "title" : "Systems development in Information Systems research", "type" : "article", "volume" : "7" }, "uris" : [ "http://www.mendeley.com/documents/?uuid=9cf1412e-88ba-4c82-b93a-ea800370eb25" ] } ], "mendeley" : { "formattedCitation" : "(Nunamaker &lt;i&gt;et al.&lt;/i&gt;, 1991)", "plainTextFormattedCitation" : "(Nunamaker et al., 1991)", "previouslyFormattedCitation" : "(Nunamaker &lt;i&gt;et al.&lt;/i&gt;, 1991)" }, "properties" : { "noteIndex" : 0 }, "schema" : "https://github.com/citation-style-language/schema/raw/master/csl-citation.json" }</w:instrText>
        </w:r>
      </w:ins>
      <w:r w:rsidR="00F82E3C">
        <w:rPr>
          <w:lang w:val="en-US"/>
        </w:rPr>
        <w:fldChar w:fldCharType="separate"/>
      </w:r>
      <w:ins w:id="8192" w:author="arkat" w:date="2017-10-11T16:47:00Z">
        <w:r w:rsidR="00F82E3C" w:rsidRPr="00F82E3C">
          <w:rPr>
            <w:noProof/>
            <w:lang w:val="en-US"/>
          </w:rPr>
          <w:t xml:space="preserve">(Nunamaker </w:t>
        </w:r>
        <w:r w:rsidR="00F82E3C" w:rsidRPr="00F82E3C">
          <w:rPr>
            <w:i/>
            <w:noProof/>
            <w:lang w:val="en-US"/>
            <w:rPrChange w:id="8193" w:author="arkat" w:date="2017-10-11T16:47:00Z">
              <w:rPr>
                <w:noProof/>
                <w:lang w:val="en-US"/>
              </w:rPr>
            </w:rPrChange>
          </w:rPr>
          <w:t>et al.</w:t>
        </w:r>
        <w:r w:rsidR="00F82E3C" w:rsidRPr="00F82E3C">
          <w:rPr>
            <w:noProof/>
            <w:lang w:val="en-US"/>
          </w:rPr>
          <w:t>, 1991)</w:t>
        </w:r>
        <w:r w:rsidR="00F82E3C">
          <w:rPr>
            <w:lang w:val="en-US"/>
          </w:rPr>
          <w:fldChar w:fldCharType="end"/>
        </w:r>
      </w:ins>
      <w:ins w:id="8194" w:author="arkat" w:date="2017-10-11T16:13:00Z">
        <w:r w:rsidR="00F82E3C">
          <w:rPr>
            <w:lang w:val="en-US"/>
          </w:rPr>
          <w:t xml:space="preserve">. </w:t>
        </w:r>
        <w:r w:rsidRPr="007976A2">
          <w:rPr>
            <w:lang w:val="en-US"/>
          </w:rPr>
          <w:t>Dengan demikian, akumulasi pengalaman dan pengetahuan yang diperoleh selama proses pengembangan sistem merupakan tujuan penelitian yang layak dalam dan dari dirinya sendiri.</w:t>
        </w:r>
      </w:ins>
    </w:p>
    <w:p w14:paraId="7C199D2A" w14:textId="530A9562" w:rsidR="00912EBB" w:rsidRDefault="00912EBB">
      <w:pPr>
        <w:pStyle w:val="Heading1"/>
        <w:numPr>
          <w:ilvl w:val="0"/>
          <w:numId w:val="135"/>
        </w:numPr>
        <w:rPr>
          <w:ins w:id="8195" w:author="arkat" w:date="2017-09-29T22:59:00Z"/>
          <w:lang w:val="en-US"/>
        </w:rPr>
        <w:pPrChange w:id="8196" w:author="arkat" w:date="2017-10-03T08:15:00Z">
          <w:pPr>
            <w:pStyle w:val="BodyTextFirstIndent"/>
          </w:pPr>
        </w:pPrChange>
      </w:pPr>
      <w:bookmarkStart w:id="8197" w:name="_Toc496168332"/>
      <w:ins w:id="8198" w:author="arkat" w:date="2017-09-29T22:59:00Z">
        <w:r>
          <w:rPr>
            <w:lang w:val="en-US"/>
          </w:rPr>
          <w:lastRenderedPageBreak/>
          <w:t>METODOLOGI</w:t>
        </w:r>
        <w:bookmarkEnd w:id="8197"/>
      </w:ins>
    </w:p>
    <w:p w14:paraId="31D896E7" w14:textId="15BF6BE8" w:rsidR="00B74985" w:rsidRDefault="00B74985">
      <w:pPr>
        <w:pStyle w:val="BodyTextFirstIndent"/>
        <w:rPr>
          <w:lang w:val="en-US"/>
        </w:rPr>
      </w:pPr>
      <w:r>
        <w:rPr>
          <w:lang w:val="en-US"/>
        </w:rPr>
        <w:t>Pada penelitian</w:t>
      </w:r>
      <w:r w:rsidRPr="00D00891">
        <w:rPr>
          <w:lang w:val="en-US"/>
        </w:rPr>
        <w:t xml:space="preserve"> ini</w:t>
      </w:r>
      <w:r>
        <w:rPr>
          <w:lang w:val="en-US"/>
        </w:rPr>
        <w:t>, penulis</w:t>
      </w:r>
      <w:r w:rsidRPr="00D00891">
        <w:rPr>
          <w:lang w:val="en-US"/>
        </w:rPr>
        <w:t xml:space="preserve"> </w:t>
      </w:r>
      <w:r>
        <w:rPr>
          <w:lang w:val="en-US"/>
        </w:rPr>
        <w:t>memberikan informasi</w:t>
      </w:r>
      <w:r w:rsidRPr="00710DDC">
        <w:t xml:space="preserve"> mengenai </w:t>
      </w:r>
      <w:r>
        <w:rPr>
          <w:lang w:val="en-US"/>
        </w:rPr>
        <w:t>metode, teknik, dan langkah-langkah yang digun</w:t>
      </w:r>
      <w:del w:id="8199" w:author="arkat" w:date="2017-10-06T08:01:00Z">
        <w:r w:rsidDel="008D650E">
          <w:rPr>
            <w:lang w:val="en-US"/>
          </w:rPr>
          <w:delText>akan</w:delText>
        </w:r>
      </w:del>
      <w:ins w:id="8200" w:author="arkat" w:date="2017-10-11T09:19:00Z">
        <w:del w:id="8201" w:author="arkat" w:date="2017-10-11T10:32:00Z">
          <w:r w:rsidR="00315295" w:rsidDel="00135261">
            <w:rPr>
              <w:lang w:val="en-US"/>
            </w:rPr>
            <w:delText>akan</w:delText>
          </w:r>
        </w:del>
      </w:ins>
      <w:proofErr w:type="gramStart"/>
      <w:ins w:id="8202" w:author="arkat" w:date="2017-10-11T10:32:00Z">
        <w:r w:rsidR="00135261">
          <w:rPr>
            <w:lang w:val="en-US"/>
          </w:rPr>
          <w:t>akan</w:t>
        </w:r>
      </w:ins>
      <w:proofErr w:type="gramEnd"/>
      <w:r>
        <w:rPr>
          <w:lang w:val="en-US"/>
        </w:rPr>
        <w:t xml:space="preserve"> </w:t>
      </w:r>
      <w:r w:rsidR="002A2859">
        <w:rPr>
          <w:lang w:val="en-US"/>
        </w:rPr>
        <w:t>untuk m</w:t>
      </w:r>
      <w:r w:rsidR="00F83024">
        <w:rPr>
          <w:lang w:val="en-US"/>
        </w:rPr>
        <w:t>enyelesaikan permasalahan transf</w:t>
      </w:r>
      <w:r w:rsidR="002A2859">
        <w:rPr>
          <w:lang w:val="en-US"/>
        </w:rPr>
        <w:t>ormasi pemodelan proses bisnis dari EPC</w:t>
      </w:r>
      <w:ins w:id="8203" w:author="arkat" w:date="2017-10-02T10:42:00Z">
        <w:r w:rsidR="0095050F">
          <w:rPr>
            <w:lang w:val="en-US"/>
          </w:rPr>
          <w:t>-ARIS</w:t>
        </w:r>
      </w:ins>
      <w:r w:rsidR="002A2859">
        <w:rPr>
          <w:lang w:val="en-US"/>
        </w:rPr>
        <w:t xml:space="preserve"> ke BPMN</w:t>
      </w:r>
      <w:ins w:id="8204" w:author="arkat" w:date="2017-10-02T10:42:00Z">
        <w:r w:rsidR="00A15877">
          <w:rPr>
            <w:lang w:val="en-US"/>
          </w:rPr>
          <w:t xml:space="preserve"> 2.0</w:t>
        </w:r>
      </w:ins>
      <w:r w:rsidR="002A2859">
        <w:rPr>
          <w:lang w:val="en-US"/>
        </w:rPr>
        <w:t xml:space="preserve">. </w:t>
      </w:r>
    </w:p>
    <w:p w14:paraId="40B5847E" w14:textId="521EB2C0" w:rsidR="00161C34" w:rsidRDefault="00E4119C" w:rsidP="009F2FD2">
      <w:pPr>
        <w:pStyle w:val="BodyTextFirstIndent"/>
        <w:rPr>
          <w:ins w:id="8205" w:author="arkat" w:date="2017-10-04T21:24:00Z"/>
          <w:lang w:val="en-US"/>
        </w:rPr>
      </w:pPr>
      <w:r>
        <w:rPr>
          <w:lang w:val="en-US"/>
        </w:rPr>
        <w:t>T</w:t>
      </w:r>
      <w:del w:id="8206" w:author="arkat" w:date="2017-09-26T15:21:00Z">
        <w:r w:rsidDel="00006620">
          <w:rPr>
            <w:lang w:val="en-US"/>
          </w:rPr>
          <w:delText>h</w:delText>
        </w:r>
      </w:del>
      <w:r>
        <w:rPr>
          <w:lang w:val="en-US"/>
        </w:rPr>
        <w:t xml:space="preserve">esis ini mengadopsi </w:t>
      </w:r>
      <w:r w:rsidRPr="00D4237D">
        <w:rPr>
          <w:i/>
          <w:lang w:val="en-US"/>
          <w:rPrChange w:id="8207" w:author="arkat" w:date="2017-09-26T06:31:00Z">
            <w:rPr>
              <w:lang w:val="en-US"/>
            </w:rPr>
          </w:rPrChange>
        </w:rPr>
        <w:t>Software Engineering Research Methodology</w:t>
      </w:r>
      <w:r>
        <w:rPr>
          <w:lang w:val="en-US"/>
        </w:rPr>
        <w:t xml:space="preserve"> (SERM).  </w:t>
      </w:r>
      <w:r w:rsidR="00E865CF">
        <w:rPr>
          <w:lang w:val="en-US"/>
        </w:rPr>
        <w:t xml:space="preserve">SERM terdiri dari 3 aspek, yakni: konseptualisasi, formalisasi dan pengembangan. </w:t>
      </w:r>
      <w:del w:id="8208" w:author="arkat" w:date="2017-10-04T22:26:00Z">
        <w:r w:rsidR="00E865CF" w:rsidDel="00F30C76">
          <w:rPr>
            <w:lang w:val="en-US"/>
          </w:rPr>
          <w:delText xml:space="preserve">Gambar 3.1 menggambarkan </w:delText>
        </w:r>
        <w:r w:rsidR="00E865CF" w:rsidRPr="00A15877" w:rsidDel="00F30C76">
          <w:rPr>
            <w:i/>
            <w:lang w:val="en-US"/>
            <w:rPrChange w:id="8209" w:author="arkat" w:date="2017-10-02T10:42:00Z">
              <w:rPr>
                <w:lang w:val="en-US"/>
              </w:rPr>
            </w:rPrChange>
          </w:rPr>
          <w:delText>framework</w:delText>
        </w:r>
      </w:del>
      <w:del w:id="8210" w:author="arkat" w:date="2017-09-26T06:24:00Z">
        <w:r w:rsidR="00E865CF" w:rsidDel="00D4237D">
          <w:rPr>
            <w:lang w:val="en-US"/>
          </w:rPr>
          <w:delText xml:space="preserve"> yang digunakan pada penelitian ini</w:delText>
        </w:r>
      </w:del>
      <w:del w:id="8211" w:author="arkat" w:date="2017-10-04T22:26:00Z">
        <w:r w:rsidR="00E865CF" w:rsidDel="00F30C76">
          <w:rPr>
            <w:lang w:val="en-US"/>
          </w:rPr>
          <w:delText>.</w:delText>
        </w:r>
      </w:del>
      <w:ins w:id="8212" w:author="arkat" w:date="2017-09-26T06:20:00Z">
        <w:r w:rsidR="00137CCA">
          <w:rPr>
            <w:lang w:val="en-US"/>
          </w:rPr>
          <w:t xml:space="preserve">Formalisasi dan pengembangan </w:t>
        </w:r>
        <w:r w:rsidR="00D4237D">
          <w:rPr>
            <w:lang w:val="en-US"/>
          </w:rPr>
          <w:t>dapat dilakukan</w:t>
        </w:r>
        <w:r w:rsidR="00137CCA" w:rsidRPr="00137CCA">
          <w:rPr>
            <w:lang w:val="en-US"/>
          </w:rPr>
          <w:t xml:space="preserve"> begitu gagasan penelitian telah dibangun dengan benar. Berdasarkan sudut pandang penelitian di SERM, tidak </w:t>
        </w:r>
        <w:r w:rsidR="00137CCA">
          <w:rPr>
            <w:lang w:val="en-US"/>
          </w:rPr>
          <w:t>cukup melakukan formalisasi dan/</w:t>
        </w:r>
        <w:r w:rsidR="00137CCA" w:rsidRPr="00137CCA">
          <w:rPr>
            <w:lang w:val="en-US"/>
          </w:rPr>
          <w:t>atau pengembangan tanpa konseptualisasi. Dengan</w:t>
        </w:r>
        <w:r w:rsidR="00137CCA">
          <w:rPr>
            <w:lang w:val="en-US"/>
          </w:rPr>
          <w:t xml:space="preserve"> demikian, agar memenuhi syarat</w:t>
        </w:r>
        <w:r w:rsidR="00137CCA" w:rsidRPr="00137CCA">
          <w:rPr>
            <w:lang w:val="en-US"/>
          </w:rPr>
          <w:t xml:space="preserve"> SERM, penelitian harus menangani masalah </w:t>
        </w:r>
        <w:r w:rsidR="00137CCA">
          <w:rPr>
            <w:lang w:val="en-US"/>
          </w:rPr>
          <w:t xml:space="preserve">setidaknya dua dari tiga aspek, </w:t>
        </w:r>
      </w:ins>
      <w:ins w:id="8213" w:author="arkat" w:date="2017-09-26T06:22:00Z">
        <w:r w:rsidR="00137CCA">
          <w:rPr>
            <w:lang w:val="en-US"/>
          </w:rPr>
          <w:t>yakni:</w:t>
        </w:r>
      </w:ins>
      <w:ins w:id="8214" w:author="arkat" w:date="2017-09-26T06:20:00Z">
        <w:r w:rsidR="00137CCA">
          <w:rPr>
            <w:lang w:val="en-US"/>
          </w:rPr>
          <w:t xml:space="preserve"> </w:t>
        </w:r>
        <w:r w:rsidR="00137CCA" w:rsidRPr="00137CCA">
          <w:rPr>
            <w:lang w:val="en-US"/>
          </w:rPr>
          <w:t>konsep</w:t>
        </w:r>
      </w:ins>
      <w:ins w:id="8215" w:author="arkat" w:date="2017-09-26T06:22:00Z">
        <w:r w:rsidR="00137CCA">
          <w:rPr>
            <w:lang w:val="en-US"/>
          </w:rPr>
          <w:t>tualisasi</w:t>
        </w:r>
      </w:ins>
      <w:ins w:id="8216" w:author="arkat" w:date="2017-09-26T06:20:00Z">
        <w:r w:rsidR="00137CCA" w:rsidRPr="00137CCA">
          <w:rPr>
            <w:lang w:val="en-US"/>
          </w:rPr>
          <w:t xml:space="preserve"> dan</w:t>
        </w:r>
      </w:ins>
      <w:ins w:id="8217" w:author="arkat" w:date="2017-10-04T21:18:00Z">
        <w:r w:rsidR="00EC12F3">
          <w:rPr>
            <w:lang w:val="en-US"/>
          </w:rPr>
          <w:t xml:space="preserve"> formalisasi atau</w:t>
        </w:r>
      </w:ins>
      <w:ins w:id="8218" w:author="arkat" w:date="2017-09-26T06:20:00Z">
        <w:r w:rsidR="00137CCA" w:rsidRPr="00137CCA">
          <w:rPr>
            <w:lang w:val="en-US"/>
          </w:rPr>
          <w:t xml:space="preserve"> konseptual</w:t>
        </w:r>
      </w:ins>
      <w:ins w:id="8219" w:author="arkat" w:date="2017-09-26T06:22:00Z">
        <w:r w:rsidR="00137CCA">
          <w:rPr>
            <w:lang w:val="en-US"/>
          </w:rPr>
          <w:t>isasi</w:t>
        </w:r>
      </w:ins>
      <w:ins w:id="8220" w:author="arkat" w:date="2017-09-26T06:20:00Z">
        <w:r w:rsidR="00137CCA">
          <w:rPr>
            <w:lang w:val="en-US"/>
          </w:rPr>
          <w:t xml:space="preserve"> dan penge</w:t>
        </w:r>
        <w:r w:rsidR="00137CCA" w:rsidRPr="00137CCA">
          <w:rPr>
            <w:lang w:val="en-US"/>
          </w:rPr>
          <w:t>mbangan</w:t>
        </w:r>
      </w:ins>
      <w:ins w:id="8221" w:author="arkat" w:date="2017-09-26T06:30:00Z">
        <w:r w:rsidR="00D4237D">
          <w:rPr>
            <w:lang w:val="en-US"/>
          </w:rPr>
          <w:t xml:space="preserve"> </w:t>
        </w:r>
        <w:r w:rsidR="00D4237D">
          <w:rPr>
            <w:lang w:val="en-US"/>
          </w:rPr>
          <w:fldChar w:fldCharType="begin" w:fldLock="1"/>
        </w:r>
      </w:ins>
      <w:ins w:id="8222" w:author="arkat" w:date="2017-10-19T07:27:00Z">
        <w:r w:rsidR="00463706">
          <w:rPr>
            <w:lang w:val="en-US"/>
          </w:rPr>
          <w:instrText>ADDIN CSL_CITATION { "citationItems" : [ { "id" : "ITEM-1", "itemData" : { "author" : [ { "dropping-particle" : "", "family" : "Gregg", "given" : "Dawn G.", "non-dropping-particle" : "", "parse-names" : false, "suffix" : "" }, { "dropping-particle" : "", "family" : "Kulkarni", "given" : "Uday R.", "non-dropping-particle" : "", "parse-names" : false, "suffix" : "" }, { "dropping-particle" : "", "family" : "Vinz\u00e9.", "given" : "Ajay S.", "non-dropping-particle" : "", "parse-names" : false, "suffix" : "" } ], "container-title" : "Information Systems Frontiers", "id" : "ITEM-1", "issue" : "No. 2", "issued" : { "date-parts" : [ [ "2001" ] ] }, "page" : "169-183", "title" : "Understanding the Philosophical Underpinnings of Software Engineering Research in Information Systems", "type" : "article-journal", "volume" : "3" }, "uris" : [ "http://www.mendeley.com/documents/?uuid=bff0fe5c-dcb9-40fa-9d4e-d6e77d2775ed" ] } ], "mendeley" : { "formattedCitation" : "(Gregg &lt;i&gt;et al.&lt;/i&gt;, 2001)", "manualFormatting" : "(Gregg et al., 2011)", "plainTextFormattedCitation" : "(Gregg et al., 2001)", "previouslyFormattedCitation" : "(Gregg &lt;i&gt;et al.&lt;/i&gt;, 2001)" }, "properties" : { "noteIndex" : 0 }, "schema" : "https://github.com/citation-style-language/schema/raw/master/csl-citation.json" }</w:instrText>
        </w:r>
      </w:ins>
      <w:del w:id="8223" w:author="arkat" w:date="2017-10-19T07:27:00Z">
        <w:r w:rsidR="001529D6" w:rsidDel="00463706">
          <w:rPr>
            <w:lang w:val="en-US"/>
          </w:rPr>
          <w:delInstrText>ADDIN CSL_CITATION { "citationItems" : [ { "id" : "ITEM-1", "itemData" : { "author" : [ { "dropping-particle" : "", "family" : "Gregg", "given" : "Dawn G.", "non-dropping-particle" : "", "parse-names" : false, "suffix" : "" }, { "dropping-particle" : "", "family" : "Kulkarni", "given" : "Uday R.", "non-dropping-particle" : "", "parse-names" : false, "suffix" : "" }, { "dropping-particle" : "", "family" : "Vinz\u00e9.", "given" : "Ajay S.", "non-dropping-particle" : "", "parse-names" : false, "suffix" : "" } ], "container-title" : "Information Systems Frontiers", "id" : "ITEM-1", "issue" : "No. 2", "issued" : { "date-parts" : [ [ "2001" ] ] }, "page" : "169-183", "title" : "Understanding the Philosophical Underpinnings of Software Engineering Research in Information Systems", "type" : "article-journal", "volume" : "3" }, "uris" : [ "http://www.mendeley.com/documents/?uuid=bff0fe5c-dcb9-40fa-9d4e-d6e77d2775ed" ] } ], "mendeley" : { "formattedCitation" : "(Gregg &lt;i&gt;et al.&lt;/i&gt;, 2001)", "plainTextFormattedCitation" : "(Gregg et al., 2001)", "previouslyFormattedCitation" : "(Gregg &lt;i&gt;et al.&lt;/i&gt;, 2001)" }, "properties" : { "noteIndex" : 0 }, "schema" : "https://github.com/citation-style-language/schema/raw/master/csl-citation.json" }</w:delInstrText>
        </w:r>
      </w:del>
      <w:r w:rsidR="00D4237D">
        <w:rPr>
          <w:lang w:val="en-US"/>
        </w:rPr>
        <w:fldChar w:fldCharType="separate"/>
      </w:r>
      <w:r w:rsidR="00D4237D" w:rsidRPr="00D4237D">
        <w:rPr>
          <w:noProof/>
          <w:lang w:val="en-US"/>
        </w:rPr>
        <w:t xml:space="preserve">(Gregg </w:t>
      </w:r>
      <w:r w:rsidR="00D4237D" w:rsidRPr="00D4237D">
        <w:rPr>
          <w:i/>
          <w:noProof/>
          <w:lang w:val="en-US"/>
        </w:rPr>
        <w:t>et al.</w:t>
      </w:r>
      <w:r w:rsidR="00D4237D" w:rsidRPr="00D4237D">
        <w:rPr>
          <w:noProof/>
          <w:lang w:val="en-US"/>
        </w:rPr>
        <w:t>, 20</w:t>
      </w:r>
      <w:del w:id="8224" w:author="arkat" w:date="2017-10-19T07:26:00Z">
        <w:r w:rsidR="00D4237D" w:rsidRPr="00D4237D" w:rsidDel="00463706">
          <w:rPr>
            <w:noProof/>
            <w:lang w:val="en-US"/>
          </w:rPr>
          <w:delText>0</w:delText>
        </w:r>
      </w:del>
      <w:r w:rsidR="00D4237D" w:rsidRPr="00D4237D">
        <w:rPr>
          <w:noProof/>
          <w:lang w:val="en-US"/>
        </w:rPr>
        <w:t>1</w:t>
      </w:r>
      <w:ins w:id="8225" w:author="arkat" w:date="2017-10-19T07:27:00Z">
        <w:r w:rsidR="00463706">
          <w:rPr>
            <w:noProof/>
            <w:lang w:val="en-US"/>
          </w:rPr>
          <w:t>1</w:t>
        </w:r>
      </w:ins>
      <w:r w:rsidR="00D4237D" w:rsidRPr="00D4237D">
        <w:rPr>
          <w:noProof/>
          <w:lang w:val="en-US"/>
        </w:rPr>
        <w:t>)</w:t>
      </w:r>
      <w:ins w:id="8226" w:author="arkat" w:date="2017-09-26T06:30:00Z">
        <w:r w:rsidR="00D4237D">
          <w:rPr>
            <w:lang w:val="en-US"/>
          </w:rPr>
          <w:fldChar w:fldCharType="end"/>
        </w:r>
      </w:ins>
      <w:ins w:id="8227" w:author="arkat" w:date="2017-09-26T06:20:00Z">
        <w:r w:rsidR="00137CCA" w:rsidRPr="00137CCA">
          <w:rPr>
            <w:lang w:val="en-US"/>
          </w:rPr>
          <w:t>.</w:t>
        </w:r>
      </w:ins>
      <w:ins w:id="8228" w:author="arkat" w:date="2017-10-04T21:18:00Z">
        <w:r w:rsidR="00EC12F3">
          <w:rPr>
            <w:lang w:val="en-US"/>
          </w:rPr>
          <w:t xml:space="preserve"> Penelitian ini mengambil </w:t>
        </w:r>
        <w:r w:rsidR="005901A4">
          <w:rPr>
            <w:lang w:val="en-US"/>
          </w:rPr>
          <w:t xml:space="preserve">semuan </w:t>
        </w:r>
        <w:r w:rsidR="00EC12F3">
          <w:rPr>
            <w:lang w:val="en-US"/>
          </w:rPr>
          <w:t xml:space="preserve">aspek </w:t>
        </w:r>
      </w:ins>
      <w:ins w:id="8229" w:author="arkat" w:date="2017-10-04T21:20:00Z">
        <w:r w:rsidR="00EC12F3">
          <w:rPr>
            <w:i/>
            <w:lang w:val="en-US"/>
          </w:rPr>
          <w:t xml:space="preserve">framework </w:t>
        </w:r>
        <w:r w:rsidR="00EC12F3">
          <w:rPr>
            <w:lang w:val="en-US"/>
          </w:rPr>
          <w:t xml:space="preserve">SERM, yakni: konseptualisasi, formalisasi dan pengembangan.  Sehingga tahapan penelitian pada penelitian ini sebagaimana pada </w:t>
        </w:r>
      </w:ins>
      <w:ins w:id="8230" w:author="arkat" w:date="2017-10-11T10:56:00Z">
        <w:r w:rsidR="00001848">
          <w:rPr>
            <w:lang w:val="en-US"/>
          </w:rPr>
          <w:t>G</w:t>
        </w:r>
      </w:ins>
      <w:ins w:id="8231" w:author="arkat" w:date="2017-10-04T21:20:00Z">
        <w:del w:id="8232" w:author="arkat" w:date="2017-10-11T10:56:00Z">
          <w:r w:rsidR="00EC12F3" w:rsidDel="00001848">
            <w:rPr>
              <w:lang w:val="en-US"/>
            </w:rPr>
            <w:delText>g</w:delText>
          </w:r>
        </w:del>
        <w:r w:rsidR="00EC12F3">
          <w:rPr>
            <w:lang w:val="en-US"/>
          </w:rPr>
          <w:t>ambar 3</w:t>
        </w:r>
      </w:ins>
      <w:ins w:id="8233" w:author="arkat" w:date="2017-10-04T21:23:00Z">
        <w:r w:rsidR="00EC12F3">
          <w:rPr>
            <w:lang w:val="en-US"/>
          </w:rPr>
          <w:t>.1.</w:t>
        </w:r>
      </w:ins>
    </w:p>
    <w:p w14:paraId="2052A43A" w14:textId="011B3D13" w:rsidR="00EC12F3" w:rsidRDefault="00001848">
      <w:pPr>
        <w:pStyle w:val="BodyTextFirstIndent"/>
        <w:rPr>
          <w:ins w:id="8234" w:author="arkat" w:date="2017-10-04T21:24:00Z"/>
          <w:lang w:val="en-US"/>
        </w:rPr>
      </w:pPr>
      <w:r>
        <w:rPr>
          <w:noProof/>
          <w:lang w:val="en-US"/>
        </w:rPr>
        <mc:AlternateContent>
          <mc:Choice Requires="wpg">
            <w:drawing>
              <wp:anchor distT="0" distB="0" distL="114300" distR="114300" simplePos="0" relativeHeight="251793920" behindDoc="0" locked="0" layoutInCell="1" allowOverlap="1" wp14:anchorId="0D02C0FF" wp14:editId="7DE444AE">
                <wp:simplePos x="0" y="0"/>
                <wp:positionH relativeFrom="column">
                  <wp:posOffset>1706674</wp:posOffset>
                </wp:positionH>
                <wp:positionV relativeFrom="paragraph">
                  <wp:posOffset>227587</wp:posOffset>
                </wp:positionV>
                <wp:extent cx="1415561" cy="2591361"/>
                <wp:effectExtent l="0" t="0" r="13335" b="57150"/>
                <wp:wrapNone/>
                <wp:docPr id="303" name="Group 303"/>
                <wp:cNvGraphicFramePr/>
                <a:graphic xmlns:a="http://schemas.openxmlformats.org/drawingml/2006/main">
                  <a:graphicData uri="http://schemas.microsoft.com/office/word/2010/wordprocessingGroup">
                    <wpg:wgp>
                      <wpg:cNvGrpSpPr/>
                      <wpg:grpSpPr>
                        <a:xfrm>
                          <a:off x="0" y="0"/>
                          <a:ext cx="1415561" cy="2591361"/>
                          <a:chOff x="0" y="0"/>
                          <a:chExt cx="1415561" cy="2591361"/>
                        </a:xfrm>
                      </wpg:grpSpPr>
                      <wps:wsp>
                        <wps:cNvPr id="122" name="Rectangle 122"/>
                        <wps:cNvSpPr/>
                        <wps:spPr>
                          <a:xfrm>
                            <a:off x="0" y="0"/>
                            <a:ext cx="1415037" cy="432391"/>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1B25005E" w14:textId="7FFBAEBE" w:rsidR="00132FDF" w:rsidRPr="00EC12F3" w:rsidRDefault="00132FDF">
                              <w:pPr>
                                <w:pStyle w:val="ListParagraph"/>
                                <w:numPr>
                                  <w:ilvl w:val="0"/>
                                  <w:numId w:val="145"/>
                                </w:numPr>
                                <w:ind w:left="360"/>
                                <w:jc w:val="left"/>
                                <w:rPr>
                                  <w:lang w:val="en-US"/>
                                  <w:rPrChange w:id="8235" w:author="arkat" w:date="2017-10-04T21:24:00Z">
                                    <w:rPr/>
                                  </w:rPrChange>
                                </w:rPr>
                                <w:pPrChange w:id="8236" w:author="arkat" w:date="2017-10-04T21:32:00Z">
                                  <w:pPr/>
                                </w:pPrChange>
                              </w:pPr>
                              <w:ins w:id="8237" w:author="arkat" w:date="2017-10-04T21:24:00Z">
                                <w:r>
                                  <w:rPr>
                                    <w:lang w:val="en-US"/>
                                  </w:rPr>
                                  <w:t>Studi Literatur</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Straight Arrow Connector 133"/>
                        <wps:cNvCnPr/>
                        <wps:spPr>
                          <a:xfrm>
                            <a:off x="700216" y="436606"/>
                            <a:ext cx="0" cy="433047"/>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23" name="Rectangle 123"/>
                        <wps:cNvSpPr/>
                        <wps:spPr>
                          <a:xfrm>
                            <a:off x="0" y="873211"/>
                            <a:ext cx="1415561" cy="430061"/>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3D8A1F03" w14:textId="1023690D" w:rsidR="00132FDF" w:rsidRPr="00EC12F3" w:rsidRDefault="00132FDF">
                              <w:pPr>
                                <w:pStyle w:val="ListParagraph"/>
                                <w:numPr>
                                  <w:ilvl w:val="0"/>
                                  <w:numId w:val="145"/>
                                </w:numPr>
                                <w:ind w:left="360"/>
                                <w:jc w:val="left"/>
                                <w:rPr>
                                  <w:lang w:val="en-US"/>
                                  <w:rPrChange w:id="8238" w:author="arkat" w:date="2017-10-04T21:24:00Z">
                                    <w:rPr/>
                                  </w:rPrChange>
                                </w:rPr>
                                <w:pPrChange w:id="8239" w:author="arkat" w:date="2017-10-04T21:32:00Z">
                                  <w:pPr/>
                                </w:pPrChange>
                              </w:pPr>
                              <w:ins w:id="8240" w:author="arkat" w:date="2017-10-04T21:25:00Z">
                                <w:r>
                                  <w:rPr>
                                    <w:lang w:val="en-US"/>
                                  </w:rPr>
                                  <w:t>Konseptualisasi Solusi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Straight Arrow Connector 182"/>
                        <wps:cNvCnPr/>
                        <wps:spPr>
                          <a:xfrm>
                            <a:off x="700216" y="1293341"/>
                            <a:ext cx="0" cy="433047"/>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24" name="Rectangle 124"/>
                        <wps:cNvSpPr/>
                        <wps:spPr>
                          <a:xfrm>
                            <a:off x="0" y="1729946"/>
                            <a:ext cx="1415561" cy="430061"/>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3981C68E" w14:textId="3D118E78" w:rsidR="00132FDF" w:rsidRPr="00EC12F3" w:rsidRDefault="00132FDF">
                              <w:pPr>
                                <w:pStyle w:val="ListParagraph"/>
                                <w:numPr>
                                  <w:ilvl w:val="0"/>
                                  <w:numId w:val="145"/>
                                </w:numPr>
                                <w:ind w:left="360"/>
                                <w:jc w:val="left"/>
                                <w:rPr>
                                  <w:lang w:val="en-US"/>
                                  <w:rPrChange w:id="8241" w:author="arkat" w:date="2017-10-04T21:24:00Z">
                                    <w:rPr/>
                                  </w:rPrChange>
                                </w:rPr>
                                <w:pPrChange w:id="8242" w:author="arkat" w:date="2017-10-04T21:33:00Z">
                                  <w:pPr/>
                                </w:pPrChange>
                              </w:pPr>
                              <w:ins w:id="8243" w:author="arkat" w:date="2017-10-04T21:24:00Z">
                                <w:r>
                                  <w:rPr>
                                    <w:lang w:val="en-US"/>
                                  </w:rPr>
                                  <w:t>Pengembangan</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Straight Arrow Connector 299"/>
                        <wps:cNvCnPr/>
                        <wps:spPr>
                          <a:xfrm>
                            <a:off x="700216" y="2158314"/>
                            <a:ext cx="0" cy="433047"/>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D02C0FF" id="Group 303" o:spid="_x0000_s1033" style="position:absolute;left:0;text-align:left;margin-left:134.4pt;margin-top:17.9pt;width:111.45pt;height:204.05pt;z-index:251793920" coordsize="14155,25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">
                <v:rect id="Rectangle 122" o:spid="_x0000_s1034" style="position:absolute;width:14150;height:43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w6zsMA&#10;AADcAAAADwAAAGRycy9kb3ducmV2LnhtbERPyWrDMBC9B/oPYgq9JXJ9yOJENqEkUGhpiNtDjoM1&#10;tU2tkZFU2/n7KlDIbR5vnV0xmU4M5HxrWcHzIgFBXFndcq3g6/M4X4PwAVljZ5kUXMlDkT/Mdphp&#10;O/KZhjLUIoawz1BBE0KfSemrhgz6he2JI/dtncEQoauldjjGcNPJNEmW0mDLsaHBnl4aqn7KX6PA&#10;ntprt3ebj+GdVpe3U0jGaXlQ6ulx2m9BBJrCXfzvftVxfprC7Zl4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w6zsMAAADcAAAADwAAAAAAAAAAAAAAAACYAgAAZHJzL2Rv&#10;d25yZXYueG1sUEsFBgAAAAAEAAQA9QAAAIgDAAAAAA==&#10;" fillcolor="white [3201]" strokecolor="black [3200]" strokeweight="1pt">
                  <v:textbox>
                    <w:txbxContent>
                      <w:p w14:paraId="1B25005E" w14:textId="7FFBAEBE" w:rsidR="00132FDF" w:rsidRPr="00EC12F3" w:rsidRDefault="00132FDF">
                        <w:pPr>
                          <w:pStyle w:val="ListParagraph"/>
                          <w:numPr>
                            <w:ilvl w:val="0"/>
                            <w:numId w:val="145"/>
                          </w:numPr>
                          <w:ind w:left="360"/>
                          <w:jc w:val="left"/>
                          <w:rPr>
                            <w:lang w:val="en-US"/>
                            <w:rPrChange w:id="8244" w:author="arkat" w:date="2017-10-04T21:24:00Z">
                              <w:rPr/>
                            </w:rPrChange>
                          </w:rPr>
                          <w:pPrChange w:id="8245" w:author="arkat" w:date="2017-10-04T21:32:00Z">
                            <w:pPr/>
                          </w:pPrChange>
                        </w:pPr>
                        <w:ins w:id="8246" w:author="arkat" w:date="2017-10-04T21:24:00Z">
                          <w:r>
                            <w:rPr>
                              <w:lang w:val="en-US"/>
                            </w:rPr>
                            <w:t>Studi Literatur</w:t>
                          </w:r>
                        </w:ins>
                      </w:p>
                    </w:txbxContent>
                  </v:textbox>
                </v:rect>
                <v:shape id="Straight Arrow Connector 133" o:spid="_x0000_s1035" type="#_x0000_t32" style="position:absolute;left:7002;top:4366;width:0;height:43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55IIsQAAADcAAAADwAAAGRycy9kb3ducmV2LnhtbERPS2sCMRC+F/wPYYTealaFUrZG8UGh&#10;9FTXltLbsJlutm4maxJ3139vhEJv8/E9Z7EabCM68qF2rGA6yUAQl07XXCn4OLw8PIEIEVlj45gU&#10;XCjAajm6W2CuXc976opYiRTCIUcFJsY2lzKUhiyGiWuJE/fjvMWYoK+k9tincNvIWZY9Sos1pwaD&#10;LW0NlcfibBU03Vt/+jz/nszuvTsU269vs/GtUvfjYf0MItIQ/8V/7led5s/ncHsmXS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nkgixAAAANwAAAAPAAAAAAAAAAAA&#10;AAAAAKECAABkcnMvZG93bnJldi54bWxQSwUGAAAAAAQABAD5AAAAkgMAAAAA&#10;" strokecolor="black [3213]">
                  <v:stroke endarrow="block"/>
                </v:shape>
                <v:rect id="Rectangle 123" o:spid="_x0000_s1036" style="position:absolute;top:8732;width:14155;height:43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CfVcMA&#10;AADcAAAADwAAAGRycy9kb3ducmV2LnhtbERPS2vCQBC+F/oflin0Vje1YD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CfVcMAAADcAAAADwAAAAAAAAAAAAAAAACYAgAAZHJzL2Rv&#10;d25yZXYueG1sUEsFBgAAAAAEAAQA9QAAAIgDAAAAAA==&#10;" fillcolor="white [3201]" strokecolor="black [3200]" strokeweight="1pt">
                  <v:textbox>
                    <w:txbxContent>
                      <w:p w14:paraId="3D8A1F03" w14:textId="1023690D" w:rsidR="00132FDF" w:rsidRPr="00EC12F3" w:rsidRDefault="00132FDF">
                        <w:pPr>
                          <w:pStyle w:val="ListParagraph"/>
                          <w:numPr>
                            <w:ilvl w:val="0"/>
                            <w:numId w:val="145"/>
                          </w:numPr>
                          <w:ind w:left="360"/>
                          <w:jc w:val="left"/>
                          <w:rPr>
                            <w:lang w:val="en-US"/>
                            <w:rPrChange w:id="8247" w:author="arkat" w:date="2017-10-04T21:24:00Z">
                              <w:rPr/>
                            </w:rPrChange>
                          </w:rPr>
                          <w:pPrChange w:id="8248" w:author="arkat" w:date="2017-10-04T21:32:00Z">
                            <w:pPr/>
                          </w:pPrChange>
                        </w:pPr>
                        <w:ins w:id="8249" w:author="arkat" w:date="2017-10-04T21:25:00Z">
                          <w:r>
                            <w:rPr>
                              <w:lang w:val="en-US"/>
                            </w:rPr>
                            <w:t>Konseptualisasi Solusi</w:t>
                          </w:r>
                        </w:ins>
                      </w:p>
                    </w:txbxContent>
                  </v:textbox>
                </v:rect>
                <v:shape id="Straight Arrow Connector 182" o:spid="_x0000_s1037" type="#_x0000_t32" style="position:absolute;left:7002;top:12933;width:0;height:43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0kXsMAAADcAAAADwAAAGRycy9kb3ducmV2LnhtbERPTWsCMRC9F/wPYYTeNKsHkdUoVSkU&#10;T+3aIr0Nm+lm62ayJnF3+++bgtDbPN7nrLeDbURHPtSOFcymGQji0umaKwXvp+fJEkSIyBobx6Tg&#10;hwJsN6OHNeba9fxGXRErkUI45KjAxNjmUobSkMUwdS1x4r6ctxgT9JXUHvsUbhs5z7KFtFhzajDY&#10;0t5QeSluVkHTHfvrx+37ag6v3anYnz/NzrdKPY6HpxWISEP8F9/dLzrNX87h75l0gd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ttJF7DAAAA3AAAAA8AAAAAAAAAAAAA&#10;AAAAoQIAAGRycy9kb3ducmV2LnhtbFBLBQYAAAAABAAEAPkAAACRAwAAAAA=&#10;" strokecolor="black [3213]">
                  <v:stroke endarrow="block"/>
                </v:shape>
                <v:rect id="Rectangle 124" o:spid="_x0000_s1038" style="position:absolute;top:17299;width:14155;height:43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kHIcMA&#10;AADcAAAADwAAAGRycy9kb3ducmV2LnhtbERPS2vCQBC+F/oflin0VjeVYj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kHIcMAAADcAAAADwAAAAAAAAAAAAAAAACYAgAAZHJzL2Rv&#10;d25yZXYueG1sUEsFBgAAAAAEAAQA9QAAAIgDAAAAAA==&#10;" fillcolor="white [3201]" strokecolor="black [3200]" strokeweight="1pt">
                  <v:textbox>
                    <w:txbxContent>
                      <w:p w14:paraId="3981C68E" w14:textId="3D118E78" w:rsidR="00132FDF" w:rsidRPr="00EC12F3" w:rsidRDefault="00132FDF">
                        <w:pPr>
                          <w:pStyle w:val="ListParagraph"/>
                          <w:numPr>
                            <w:ilvl w:val="0"/>
                            <w:numId w:val="145"/>
                          </w:numPr>
                          <w:ind w:left="360"/>
                          <w:jc w:val="left"/>
                          <w:rPr>
                            <w:lang w:val="en-US"/>
                            <w:rPrChange w:id="8250" w:author="arkat" w:date="2017-10-04T21:24:00Z">
                              <w:rPr/>
                            </w:rPrChange>
                          </w:rPr>
                          <w:pPrChange w:id="8251" w:author="arkat" w:date="2017-10-04T21:33:00Z">
                            <w:pPr/>
                          </w:pPrChange>
                        </w:pPr>
                        <w:ins w:id="8252" w:author="arkat" w:date="2017-10-04T21:24:00Z">
                          <w:r>
                            <w:rPr>
                              <w:lang w:val="en-US"/>
                            </w:rPr>
                            <w:t>Pengembangan</w:t>
                          </w:r>
                        </w:ins>
                      </w:p>
                    </w:txbxContent>
                  </v:textbox>
                </v:rect>
                <v:shape id="Straight Arrow Connector 299" o:spid="_x0000_s1039" type="#_x0000_t32" style="position:absolute;left:7002;top:21583;width:0;height:43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VBjsYAAADcAAAADwAAAGRycy9kb3ducmV2LnhtbESPQWsCMRSE7wX/Q3hCbzWrh1JXo1il&#10;UHpq1xbx9tg8N2s3L2sSd7f/vikUPA4z8w2zXA+2ER35UDtWMJ1kIIhLp2uuFHzuXx6eQISIrLFx&#10;TAp+KMB6NbpbYq5dzx/UFbESCcIhRwUmxjaXMpSGLIaJa4mTd3LeYkzSV1J77BPcNnKWZY/SYs1p&#10;wWBLW0Pld3G1Cprurb98Xc8Xs3vv9sX2cDTPvlXqfjxsFiAiDfEW/m+/agWz+Rz+zqQjIF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s1QY7GAAAA3AAAAA8AAAAAAAAA&#10;AAAAAAAAoQIAAGRycy9kb3ducmV2LnhtbFBLBQYAAAAABAAEAPkAAACUAwAAAAA=&#10;" strokecolor="black [3213]">
                  <v:stroke endarrow="block"/>
                </v:shape>
              </v:group>
            </w:pict>
          </mc:Fallback>
        </mc:AlternateContent>
      </w:r>
    </w:p>
    <w:p w14:paraId="1D731865" w14:textId="35D6290F" w:rsidR="00EC12F3" w:rsidRDefault="00EC12F3">
      <w:pPr>
        <w:pStyle w:val="BodyTextFirstIndent"/>
        <w:rPr>
          <w:ins w:id="8253" w:author="arkat" w:date="2017-10-04T21:24:00Z"/>
          <w:lang w:val="en-US"/>
        </w:rPr>
      </w:pPr>
    </w:p>
    <w:p w14:paraId="637B8D91" w14:textId="2729945A" w:rsidR="00EC12F3" w:rsidRDefault="00645344">
      <w:pPr>
        <w:pStyle w:val="BodyTextFirstIndent"/>
        <w:rPr>
          <w:ins w:id="8254" w:author="arkat" w:date="2017-10-04T21:25:00Z"/>
          <w:lang w:val="en-US"/>
        </w:rPr>
      </w:pPr>
      <w:r>
        <w:rPr>
          <w:noProof/>
          <w:lang w:val="en-US"/>
        </w:rPr>
        <mc:AlternateContent>
          <mc:Choice Requires="wpg">
            <w:drawing>
              <wp:anchor distT="0" distB="0" distL="114300" distR="114300" simplePos="0" relativeHeight="251779584" behindDoc="0" locked="0" layoutInCell="1" allowOverlap="1" wp14:anchorId="26B0D9D9" wp14:editId="392BD3DA">
                <wp:simplePos x="0" y="0"/>
                <wp:positionH relativeFrom="column">
                  <wp:posOffset>3443274</wp:posOffset>
                </wp:positionH>
                <wp:positionV relativeFrom="paragraph">
                  <wp:posOffset>151484</wp:posOffset>
                </wp:positionV>
                <wp:extent cx="1767254" cy="1274445"/>
                <wp:effectExtent l="0" t="0" r="23495" b="20955"/>
                <wp:wrapNone/>
                <wp:docPr id="223" name="Group 223"/>
                <wp:cNvGraphicFramePr/>
                <a:graphic xmlns:a="http://schemas.openxmlformats.org/drawingml/2006/main">
                  <a:graphicData uri="http://schemas.microsoft.com/office/word/2010/wordprocessingGroup">
                    <wpg:wgp>
                      <wpg:cNvGrpSpPr/>
                      <wpg:grpSpPr>
                        <a:xfrm>
                          <a:off x="0" y="0"/>
                          <a:ext cx="1767254" cy="1274445"/>
                          <a:chOff x="0" y="0"/>
                          <a:chExt cx="2286000" cy="1274884"/>
                        </a:xfrm>
                      </wpg:grpSpPr>
                      <wps:wsp>
                        <wps:cNvPr id="125" name="Rectangle 125"/>
                        <wps:cNvSpPr/>
                        <wps:spPr>
                          <a:xfrm>
                            <a:off x="123092" y="87923"/>
                            <a:ext cx="2057400" cy="457200"/>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0B8C47AC" w14:textId="774B1818" w:rsidR="00132FDF" w:rsidRPr="00EC12F3" w:rsidRDefault="00132FDF">
                              <w:pPr>
                                <w:pStyle w:val="ListParagraph"/>
                                <w:numPr>
                                  <w:ilvl w:val="1"/>
                                  <w:numId w:val="146"/>
                                </w:numPr>
                                <w:jc w:val="left"/>
                                <w:rPr>
                                  <w:lang w:val="en-US"/>
                                  <w:rPrChange w:id="8255" w:author="arkat" w:date="2017-10-04T21:26:00Z">
                                    <w:rPr/>
                                  </w:rPrChange>
                                </w:rPr>
                                <w:pPrChange w:id="8256" w:author="arkat" w:date="2017-10-04T21:33:00Z">
                                  <w:pPr/>
                                </w:pPrChange>
                              </w:pPr>
                              <w:ins w:id="8257" w:author="arkat" w:date="2017-10-04T21:33:00Z">
                                <w:r>
                                  <w:rPr>
                                    <w:lang w:val="en-US"/>
                                  </w:rPr>
                                  <w:t xml:space="preserve">Perumusan </w:t>
                                </w:r>
                              </w:ins>
                              <w:ins w:id="8258" w:author="arkat" w:date="2017-10-04T21:25:00Z">
                                <w:r w:rsidRPr="009F2FD2">
                                  <w:rPr>
                                    <w:lang w:val="en-US"/>
                                  </w:rPr>
                                  <w:t>Aturan Tran</w:t>
                                </w:r>
                                <w:r>
                                  <w:rPr>
                                    <w:lang w:val="en-US"/>
                                  </w:rPr>
                                  <w:t>sformasi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0" y="0"/>
                            <a:ext cx="2286000" cy="1274884"/>
                          </a:xfrm>
                          <a:prstGeom prst="rect">
                            <a:avLst/>
                          </a:prstGeom>
                          <a:noFill/>
                          <a:ln w="12700">
                            <a:prstDash val="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114300" y="720969"/>
                            <a:ext cx="2057400" cy="457200"/>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36EAE93E" w14:textId="1632B958" w:rsidR="00132FDF" w:rsidRPr="00EC12F3" w:rsidRDefault="00132FDF">
                              <w:pPr>
                                <w:pStyle w:val="ListParagraph"/>
                                <w:numPr>
                                  <w:ilvl w:val="1"/>
                                  <w:numId w:val="146"/>
                                </w:numPr>
                                <w:rPr>
                                  <w:lang w:val="en-US"/>
                                  <w:rPrChange w:id="8259" w:author="arkat" w:date="2017-10-04T21:26:00Z">
                                    <w:rPr/>
                                  </w:rPrChange>
                                </w:rPr>
                                <w:pPrChange w:id="8260" w:author="arkat" w:date="2017-10-04T21:26:00Z">
                                  <w:pPr/>
                                </w:pPrChange>
                              </w:pPr>
                              <w:ins w:id="8261" w:author="arkat" w:date="2017-10-04T21:25:00Z">
                                <w:r>
                                  <w:rPr>
                                    <w:lang w:val="en-US"/>
                                  </w:rPr>
                                  <w:t>Formalisasi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Straight Arrow Connector 222"/>
                        <wps:cNvCnPr/>
                        <wps:spPr>
                          <a:xfrm>
                            <a:off x="1151792" y="545123"/>
                            <a:ext cx="0" cy="18288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6B0D9D9" id="Group 223" o:spid="_x0000_s1040" style="position:absolute;left:0;text-align:left;margin-left:271.1pt;margin-top:11.95pt;width:139.15pt;height:100.35pt;z-index:251779584" coordsize="22860,12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">
                <v:rect id="Rectangle 125" o:spid="_x0000_s1041" style="position:absolute;left:1230;top:879;width:2057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WiusMA&#10;AADcAAAADwAAAGRycy9kb3ducmV2LnhtbERPS2vCQBC+F/oflin0VjcVaj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WiusMAAADcAAAADwAAAAAAAAAAAAAAAACYAgAAZHJzL2Rv&#10;d25yZXYueG1sUEsFBgAAAAAEAAQA9QAAAIgDAAAAAA==&#10;" fillcolor="white [3201]" strokecolor="black [3200]" strokeweight="1pt">
                  <v:textbox>
                    <w:txbxContent>
                      <w:p w14:paraId="0B8C47AC" w14:textId="774B1818" w:rsidR="00132FDF" w:rsidRPr="00EC12F3" w:rsidRDefault="00132FDF">
                        <w:pPr>
                          <w:pStyle w:val="ListParagraph"/>
                          <w:numPr>
                            <w:ilvl w:val="1"/>
                            <w:numId w:val="146"/>
                          </w:numPr>
                          <w:jc w:val="left"/>
                          <w:rPr>
                            <w:lang w:val="en-US"/>
                            <w:rPrChange w:id="8262" w:author="arkat" w:date="2017-10-04T21:26:00Z">
                              <w:rPr/>
                            </w:rPrChange>
                          </w:rPr>
                          <w:pPrChange w:id="8263" w:author="arkat" w:date="2017-10-04T21:33:00Z">
                            <w:pPr/>
                          </w:pPrChange>
                        </w:pPr>
                        <w:ins w:id="8264" w:author="arkat" w:date="2017-10-04T21:33:00Z">
                          <w:r>
                            <w:rPr>
                              <w:lang w:val="en-US"/>
                            </w:rPr>
                            <w:t xml:space="preserve">Perumusan </w:t>
                          </w:r>
                        </w:ins>
                        <w:ins w:id="8265" w:author="arkat" w:date="2017-10-04T21:25:00Z">
                          <w:r w:rsidRPr="009F2FD2">
                            <w:rPr>
                              <w:lang w:val="en-US"/>
                            </w:rPr>
                            <w:t>Aturan Tran</w:t>
                          </w:r>
                          <w:r>
                            <w:rPr>
                              <w:lang w:val="en-US"/>
                            </w:rPr>
                            <w:t>sformasi</w:t>
                          </w:r>
                        </w:ins>
                      </w:p>
                    </w:txbxContent>
                  </v:textbox>
                </v:rect>
                <v:rect id="Rectangle 210" o:spid="_x0000_s1042" style="position:absolute;width:22860;height:127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iGl8IA&#10;AADcAAAADwAAAGRycy9kb3ducmV2LnhtbERPTWvCQBC9F/wPywi91Y0iUlJXEUERFKQq0uMkOybB&#10;7GzIjpr6691DocfH+57OO1erO7Wh8mxgOEhAEefeVlwYOB1XH5+ggiBbrD2TgV8KMJ/13qaYWv/g&#10;b7ofpFAxhEOKBkqRJtU65CU5DAPfEEfu4luHEmFbaNviI4a7Wo+SZKIdVhwbSmxoWVJ+PdycgVXI&#10;1vvsvM2uS2l88nPbPWW8M+a93y2+QAl18i/+c2+sgdEwzo9n4hH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mIaXwgAAANwAAAAPAAAAAAAAAAAAAAAAAJgCAABkcnMvZG93&#10;bnJldi54bWxQSwUGAAAAAAQABAD1AAAAhwMAAAAA&#10;" filled="f" strokecolor="black [3200]" strokeweight="1pt">
                  <v:stroke dashstyle="dash"/>
                </v:rect>
                <v:rect id="Rectangle 126" o:spid="_x0000_s1043" style="position:absolute;left:1143;top:7209;width:2057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c8zcMA&#10;AADcAAAADwAAAGRycy9kb3ducmV2LnhtbERPTWvCQBC9C/0PyxR60009RI1ughSFQkvFtAePQ3aa&#10;hGZnw+42if++KxS8zeN9zq6YTCcGcr61rOB5kYAgrqxuuVbw9Xmcr0H4gKyxs0wKruShyB9mO8y0&#10;HflMQxlqEUPYZ6igCaHPpPRVQwb9wvbEkfu2zmCI0NVSOxxjuOnkMklSabDl2NBgTy8NVT/lr1Fg&#10;T+2127vNx/BOq8vbKSTjlB6Uenqc9lsQgaZwF/+7X3Wcv0zh9ky8QO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c8zcMAAADcAAAADwAAAAAAAAAAAAAAAACYAgAAZHJzL2Rv&#10;d25yZXYueG1sUEsFBgAAAAAEAAQA9QAAAIgDAAAAAA==&#10;" fillcolor="white [3201]" strokecolor="black [3200]" strokeweight="1pt">
                  <v:textbox>
                    <w:txbxContent>
                      <w:p w14:paraId="36EAE93E" w14:textId="1632B958" w:rsidR="00132FDF" w:rsidRPr="00EC12F3" w:rsidRDefault="00132FDF">
                        <w:pPr>
                          <w:pStyle w:val="ListParagraph"/>
                          <w:numPr>
                            <w:ilvl w:val="1"/>
                            <w:numId w:val="146"/>
                          </w:numPr>
                          <w:rPr>
                            <w:lang w:val="en-US"/>
                            <w:rPrChange w:id="8266" w:author="arkat" w:date="2017-10-04T21:26:00Z">
                              <w:rPr/>
                            </w:rPrChange>
                          </w:rPr>
                          <w:pPrChange w:id="8267" w:author="arkat" w:date="2017-10-04T21:26:00Z">
                            <w:pPr/>
                          </w:pPrChange>
                        </w:pPr>
                        <w:ins w:id="8268" w:author="arkat" w:date="2017-10-04T21:25:00Z">
                          <w:r>
                            <w:rPr>
                              <w:lang w:val="en-US"/>
                            </w:rPr>
                            <w:t>Formalisasi</w:t>
                          </w:r>
                        </w:ins>
                      </w:p>
                    </w:txbxContent>
                  </v:textbox>
                </v:rect>
                <v:shape id="Straight Arrow Connector 222" o:spid="_x0000_s1044" type="#_x0000_t32" style="position:absolute;left:11517;top:5451;width:0;height:18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4aGMUAAADcAAAADwAAAGRycy9kb3ducmV2LnhtbESPQUvEMBSE74L/ITzBm03tQZa62bJW&#10;BPHkdlfE26N521Sbl26Sbeu/N4LgcZiZb5h1tdhBTORD71jBbZaDIG6d7rlTcNg/3axAhIiscXBM&#10;Cr4pQLW5vFhjqd3MO5qa2IkE4VCiAhPjWEoZWkMWQ+ZG4uQdnbcYk/Sd1B7nBLeDLPL8TlrsOS0Y&#10;HKk21H41Z6tgmF7m09v582QeX6d9U79/mAc/KnV9tWzvQURa4n/4r/2sFRRFAb9n0hGQm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i4aGMUAAADcAAAADwAAAAAAAAAA&#10;AAAAAAChAgAAZHJzL2Rvd25yZXYueG1sUEsFBgAAAAAEAAQA+QAAAJMDAAAAAA==&#10;" strokecolor="black [3213]">
                  <v:stroke endarrow="block"/>
                </v:shape>
              </v:group>
            </w:pict>
          </mc:Fallback>
        </mc:AlternateContent>
      </w:r>
    </w:p>
    <w:p w14:paraId="3ED48243" w14:textId="25F3EE86" w:rsidR="00EC12F3" w:rsidRDefault="00EC12F3">
      <w:pPr>
        <w:pStyle w:val="BodyTextFirstIndent"/>
        <w:rPr>
          <w:ins w:id="8269" w:author="arkat" w:date="2017-10-04T21:25:00Z"/>
          <w:lang w:val="en-US"/>
        </w:rPr>
      </w:pPr>
    </w:p>
    <w:p w14:paraId="79961782" w14:textId="5ABBF133" w:rsidR="00EC12F3" w:rsidRDefault="00001848">
      <w:pPr>
        <w:pStyle w:val="BodyTextFirstIndent"/>
        <w:rPr>
          <w:ins w:id="8270" w:author="arkat" w:date="2017-10-04T21:25:00Z"/>
          <w:lang w:val="en-US"/>
        </w:rPr>
      </w:pPr>
      <w:r>
        <w:rPr>
          <w:noProof/>
          <w:lang w:val="en-US"/>
        </w:rPr>
        <mc:AlternateContent>
          <mc:Choice Requires="wpg">
            <w:drawing>
              <wp:anchor distT="0" distB="0" distL="114300" distR="114300" simplePos="0" relativeHeight="251799040" behindDoc="0" locked="0" layoutInCell="1" allowOverlap="1" wp14:anchorId="76BA8D7C" wp14:editId="616B29C9">
                <wp:simplePos x="0" y="0"/>
                <wp:positionH relativeFrom="column">
                  <wp:posOffset>-451639</wp:posOffset>
                </wp:positionH>
                <wp:positionV relativeFrom="paragraph">
                  <wp:posOffset>167108</wp:posOffset>
                </wp:positionV>
                <wp:extent cx="1845945" cy="2644346"/>
                <wp:effectExtent l="0" t="0" r="20955" b="22860"/>
                <wp:wrapNone/>
                <wp:docPr id="302" name="Group 302"/>
                <wp:cNvGraphicFramePr/>
                <a:graphic xmlns:a="http://schemas.openxmlformats.org/drawingml/2006/main">
                  <a:graphicData uri="http://schemas.microsoft.com/office/word/2010/wordprocessingGroup">
                    <wpg:wgp>
                      <wpg:cNvGrpSpPr/>
                      <wpg:grpSpPr>
                        <a:xfrm>
                          <a:off x="0" y="0"/>
                          <a:ext cx="1845945" cy="2644346"/>
                          <a:chOff x="0" y="0"/>
                          <a:chExt cx="1845945" cy="2644346"/>
                        </a:xfrm>
                      </wpg:grpSpPr>
                      <wps:wsp>
                        <wps:cNvPr id="128" name="Rectangle 128"/>
                        <wps:cNvSpPr/>
                        <wps:spPr>
                          <a:xfrm>
                            <a:off x="131805" y="74141"/>
                            <a:ext cx="1625428" cy="447675"/>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1EBB248F" w14:textId="17E6AE5B" w:rsidR="00132FDF" w:rsidRPr="0031163B" w:rsidRDefault="00132FDF">
                              <w:pPr>
                                <w:pStyle w:val="ListParagraph"/>
                                <w:numPr>
                                  <w:ilvl w:val="1"/>
                                  <w:numId w:val="147"/>
                                </w:numPr>
                                <w:jc w:val="left"/>
                                <w:rPr>
                                  <w:lang w:val="en-US"/>
                                  <w:rPrChange w:id="8271" w:author="arkat" w:date="2017-10-04T21:27:00Z">
                                    <w:rPr/>
                                  </w:rPrChange>
                                </w:rPr>
                                <w:pPrChange w:id="8272" w:author="arkat" w:date="2017-10-04T21:47:00Z">
                                  <w:pPr/>
                                </w:pPrChange>
                              </w:pPr>
                              <w:ins w:id="8273" w:author="arkat" w:date="2017-10-04T21:27:00Z">
                                <w:r>
                                  <w:rPr>
                                    <w:lang w:val="en-US"/>
                                  </w:rPr>
                                  <w:t xml:space="preserve">Analisis </w:t>
                                </w:r>
                                <w:del w:id="8274" w:author="arkat" w:date="2017-10-11T10:51:00Z">
                                  <w:r w:rsidDel="00001848">
                                    <w:rPr>
                                      <w:lang w:val="en-US"/>
                                    </w:rPr>
                                    <w:delText>dan Perancangan</w:delText>
                                  </w:r>
                                </w:del>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131805" y="733168"/>
                            <a:ext cx="1625428" cy="447775"/>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57E6D564" w14:textId="07BBA32B" w:rsidR="00132FDF" w:rsidRPr="0031163B" w:rsidRDefault="00132FDF">
                              <w:pPr>
                                <w:pStyle w:val="ListParagraph"/>
                                <w:numPr>
                                  <w:ilvl w:val="1"/>
                                  <w:numId w:val="148"/>
                                </w:numPr>
                                <w:rPr>
                                  <w:lang w:val="en-US"/>
                                  <w:rPrChange w:id="8275" w:author="arkat" w:date="2017-10-04T21:28:00Z">
                                    <w:rPr/>
                                  </w:rPrChange>
                                </w:rPr>
                                <w:pPrChange w:id="8276" w:author="arkat" w:date="2017-10-04T21:28:00Z">
                                  <w:pPr/>
                                </w:pPrChange>
                              </w:pPr>
                              <w:ins w:id="8277" w:author="arkat" w:date="2017-10-11T10:51:00Z">
                                <w:r>
                                  <w:rPr>
                                    <w:lang w:val="en-US"/>
                                  </w:rPr>
                                  <w:t>Perancangan</w:t>
                                </w:r>
                              </w:ins>
                              <w:ins w:id="8278" w:author="arkat" w:date="2017-10-04T21:28:00Z">
                                <w:del w:id="8279" w:author="arkat" w:date="2017-10-11T10:51:00Z">
                                  <w:r w:rsidRPr="009F2FD2" w:rsidDel="00001848">
                                    <w:rPr>
                                      <w:lang w:val="en-US"/>
                                    </w:rPr>
                                    <w:delText>Implementasi</w:delText>
                                  </w:r>
                                </w:del>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Straight Arrow Connector 288"/>
                        <wps:cNvCnPr/>
                        <wps:spPr>
                          <a:xfrm>
                            <a:off x="930875" y="518984"/>
                            <a:ext cx="0" cy="21102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89" name="Straight Arrow Connector 289"/>
                        <wps:cNvCnPr/>
                        <wps:spPr>
                          <a:xfrm>
                            <a:off x="922637" y="1194486"/>
                            <a:ext cx="0" cy="21082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30" name="Rectangle 130"/>
                        <wps:cNvSpPr/>
                        <wps:spPr>
                          <a:xfrm>
                            <a:off x="131805" y="1392195"/>
                            <a:ext cx="1625428" cy="447775"/>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542A3CC1" w14:textId="0E18CA55" w:rsidR="00132FDF" w:rsidRPr="0031163B" w:rsidRDefault="00132FDF" w:rsidP="009F2FD2">
                              <w:pPr>
                                <w:rPr>
                                  <w:lang w:val="en-US"/>
                                  <w:rPrChange w:id="8280" w:author="arkat" w:date="2017-10-04T21:28:00Z">
                                    <w:rPr/>
                                  </w:rPrChange>
                                </w:rPr>
                              </w:pPr>
                              <w:ins w:id="8281" w:author="arkat" w:date="2017-10-04T21:28:00Z">
                                <w:r>
                                  <w:rPr>
                                    <w:lang w:val="en-US"/>
                                  </w:rPr>
                                  <w:t>3.</w:t>
                                </w:r>
                              </w:ins>
                              <w:ins w:id="8282" w:author="arkat" w:date="2017-10-11T10:51:00Z">
                                <w:r>
                                  <w:rPr>
                                    <w:lang w:val="en-US"/>
                                  </w:rPr>
                                  <w:t>3</w:t>
                                </w:r>
                              </w:ins>
                              <w:ins w:id="8283" w:author="arkat" w:date="2017-10-04T21:28:00Z">
                                <w:del w:id="8284" w:author="arkat" w:date="2017-10-11T10:51:00Z">
                                  <w:r w:rsidDel="00001848">
                                    <w:rPr>
                                      <w:lang w:val="en-US"/>
                                    </w:rPr>
                                    <w:delText>2</w:delText>
                                  </w:r>
                                </w:del>
                              </w:ins>
                              <w:ins w:id="8285" w:author="arkat" w:date="2017-10-11T10:51:00Z">
                                <w:r>
                                  <w:rPr>
                                    <w:lang w:val="en-US"/>
                                  </w:rPr>
                                  <w:t xml:space="preserve"> </w:t>
                                </w:r>
                              </w:ins>
                              <w:ins w:id="8286" w:author="arkat" w:date="2017-10-04T21:28:00Z">
                                <w:del w:id="8287" w:author="arkat" w:date="2017-10-11T10:51:00Z">
                                  <w:r w:rsidDel="00001848">
                                    <w:rPr>
                                      <w:lang w:val="en-US"/>
                                    </w:rPr>
                                    <w:delText xml:space="preserve"> </w:delText>
                                  </w:r>
                                </w:del>
                              </w:ins>
                              <w:ins w:id="8288" w:author="arkat" w:date="2017-10-11T10:51:00Z">
                                <w:r>
                                  <w:rPr>
                                    <w:lang w:val="en-US"/>
                                  </w:rPr>
                                  <w:t>Implementasi Kode</w:t>
                                </w:r>
                              </w:ins>
                              <w:ins w:id="8289" w:author="arkat" w:date="2017-10-04T21:28:00Z">
                                <w:del w:id="8290" w:author="arkat" w:date="2017-10-11T10:51:00Z">
                                  <w:r w:rsidDel="00001848">
                                    <w:rPr>
                                      <w:lang w:val="en-US"/>
                                    </w:rPr>
                                    <w:delText>Pengujian</w:delText>
                                  </w:r>
                                </w:del>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Rectangle 290"/>
                        <wps:cNvSpPr/>
                        <wps:spPr>
                          <a:xfrm>
                            <a:off x="0" y="0"/>
                            <a:ext cx="1845945" cy="2644346"/>
                          </a:xfrm>
                          <a:prstGeom prst="rect">
                            <a:avLst/>
                          </a:prstGeom>
                          <a:noFill/>
                          <a:ln w="12700">
                            <a:prstDash val="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Rectangle 300"/>
                        <wps:cNvSpPr/>
                        <wps:spPr>
                          <a:xfrm>
                            <a:off x="115329" y="2042984"/>
                            <a:ext cx="1625428" cy="447775"/>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5DEC03B3" w14:textId="6816D7AC" w:rsidR="00132FDF" w:rsidRPr="0031163B" w:rsidRDefault="00132FDF" w:rsidP="00001848">
                              <w:pPr>
                                <w:rPr>
                                  <w:lang w:val="en-US"/>
                                  <w:rPrChange w:id="8291" w:author="arkat" w:date="2017-10-04T21:28:00Z">
                                    <w:rPr/>
                                  </w:rPrChange>
                                </w:rPr>
                              </w:pPr>
                              <w:ins w:id="8292" w:author="arkat" w:date="2017-10-04T21:28:00Z">
                                <w:r>
                                  <w:rPr>
                                    <w:lang w:val="en-US"/>
                                  </w:rPr>
                                  <w:t>3.</w:t>
                                </w:r>
                              </w:ins>
                              <w:ins w:id="8293" w:author="arkat" w:date="2017-10-11T10:52:00Z">
                                <w:r>
                                  <w:rPr>
                                    <w:lang w:val="en-US"/>
                                  </w:rPr>
                                  <w:t>4</w:t>
                                </w:r>
                              </w:ins>
                              <w:ins w:id="8294" w:author="arkat" w:date="2017-10-04T21:28:00Z">
                                <w:del w:id="8295" w:author="arkat" w:date="2017-10-11T10:52:00Z">
                                  <w:r w:rsidDel="00001848">
                                    <w:rPr>
                                      <w:lang w:val="en-US"/>
                                    </w:rPr>
                                    <w:delText>2</w:delText>
                                  </w:r>
                                </w:del>
                                <w:r>
                                  <w:rPr>
                                    <w:lang w:val="en-US"/>
                                  </w:rPr>
                                  <w:t xml:space="preserve"> Pengujian</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Straight Arrow Connector 301"/>
                        <wps:cNvCnPr/>
                        <wps:spPr>
                          <a:xfrm>
                            <a:off x="914400" y="1837038"/>
                            <a:ext cx="0" cy="21082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6BA8D7C" id="Group 302" o:spid="_x0000_s1045" style="position:absolute;left:0;text-align:left;margin-left:-35.55pt;margin-top:13.15pt;width:145.35pt;height:208.2pt;z-index:251799040" coordsize="18459,26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">
                <v:rect id="Rectangle 128" o:spid="_x0000_s1046" style="position:absolute;left:1318;top:741;width:16254;height:4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QNJMUA&#10;AADcAAAADwAAAGRycy9kb3ducmV2LnhtbESPT2vCQBDF70K/wzKF3nRTD1ajq4hYKLRU/HPwOGTH&#10;JDQ7G3a3Sfz2nUPB2wzvzXu/WW0G16iOQqw9G3idZKCIC29rLg1czu/jOaiYkC02nsnAnSJs1k+j&#10;FebW93yk7pRKJSEcczRQpdTmWseiIodx4lti0W4+OEyyhlLbgL2Eu0ZPs2ymHdYsDRW2tKuo+Dn9&#10;OgP+UN+bbVh8d1/0dv08pKwfZntjXp6H7RJUoiE9zP/XH1bwp0Irz8gEe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BA0kxQAAANwAAAAPAAAAAAAAAAAAAAAAAJgCAABkcnMv&#10;ZG93bnJldi54bWxQSwUGAAAAAAQABAD1AAAAigMAAAAA&#10;" fillcolor="white [3201]" strokecolor="black [3200]" strokeweight="1pt">
                  <v:textbox>
                    <w:txbxContent>
                      <w:p w14:paraId="1EBB248F" w14:textId="17E6AE5B" w:rsidR="00132FDF" w:rsidRPr="0031163B" w:rsidRDefault="00132FDF">
                        <w:pPr>
                          <w:pStyle w:val="ListParagraph"/>
                          <w:numPr>
                            <w:ilvl w:val="1"/>
                            <w:numId w:val="147"/>
                          </w:numPr>
                          <w:jc w:val="left"/>
                          <w:rPr>
                            <w:lang w:val="en-US"/>
                            <w:rPrChange w:id="8296" w:author="arkat" w:date="2017-10-04T21:27:00Z">
                              <w:rPr/>
                            </w:rPrChange>
                          </w:rPr>
                          <w:pPrChange w:id="8297" w:author="arkat" w:date="2017-10-04T21:47:00Z">
                            <w:pPr/>
                          </w:pPrChange>
                        </w:pPr>
                        <w:ins w:id="8298" w:author="arkat" w:date="2017-10-04T21:27:00Z">
                          <w:r>
                            <w:rPr>
                              <w:lang w:val="en-US"/>
                            </w:rPr>
                            <w:t xml:space="preserve">Analisis </w:t>
                          </w:r>
                          <w:del w:id="8299" w:author="arkat" w:date="2017-10-11T10:51:00Z">
                            <w:r w:rsidDel="00001848">
                              <w:rPr>
                                <w:lang w:val="en-US"/>
                              </w:rPr>
                              <w:delText>dan Perancangan</w:delText>
                            </w:r>
                          </w:del>
                        </w:ins>
                      </w:p>
                    </w:txbxContent>
                  </v:textbox>
                </v:rect>
                <v:rect id="Rectangle 129" o:spid="_x0000_s1047" style="position:absolute;left:1318;top:7331;width:16254;height:4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iov8MA&#10;AADcAAAADwAAAGRycy9kb3ducmV2LnhtbERPTWvCQBC9F/wPywi9NRs92CZmFZEWCi0VowePQ3ZM&#10;gtnZsLtN4r/vFgq9zeN9TrGdTCcGcr61rGCRpCCIK6tbrhWcT29PLyB8QNbYWSYFd/Kw3cweCsy1&#10;HflIQxlqEUPY56igCaHPpfRVQwZ9YnviyF2tMxgidLXUDscYbjq5TNOVNNhybGiwp31D1a38Ngrs&#10;ob13O5d9DZ/0fPk4hHScVq9KPc6n3RpEoCn8i//c7zrOX2b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iov8MAAADcAAAADwAAAAAAAAAAAAAAAACYAgAAZHJzL2Rv&#10;d25yZXYueG1sUEsFBgAAAAAEAAQA9QAAAIgDAAAAAA==&#10;" fillcolor="white [3201]" strokecolor="black [3200]" strokeweight="1pt">
                  <v:textbox>
                    <w:txbxContent>
                      <w:p w14:paraId="57E6D564" w14:textId="07BBA32B" w:rsidR="00132FDF" w:rsidRPr="0031163B" w:rsidRDefault="00132FDF">
                        <w:pPr>
                          <w:pStyle w:val="ListParagraph"/>
                          <w:numPr>
                            <w:ilvl w:val="1"/>
                            <w:numId w:val="148"/>
                          </w:numPr>
                          <w:rPr>
                            <w:lang w:val="en-US"/>
                            <w:rPrChange w:id="8300" w:author="arkat" w:date="2017-10-04T21:28:00Z">
                              <w:rPr/>
                            </w:rPrChange>
                          </w:rPr>
                          <w:pPrChange w:id="8301" w:author="arkat" w:date="2017-10-04T21:28:00Z">
                            <w:pPr/>
                          </w:pPrChange>
                        </w:pPr>
                        <w:ins w:id="8302" w:author="arkat" w:date="2017-10-11T10:51:00Z">
                          <w:r>
                            <w:rPr>
                              <w:lang w:val="en-US"/>
                            </w:rPr>
                            <w:t>Perancangan</w:t>
                          </w:r>
                        </w:ins>
                        <w:ins w:id="8303" w:author="arkat" w:date="2017-10-04T21:28:00Z">
                          <w:del w:id="8304" w:author="arkat" w:date="2017-10-11T10:51:00Z">
                            <w:r w:rsidRPr="009F2FD2" w:rsidDel="00001848">
                              <w:rPr>
                                <w:lang w:val="en-US"/>
                              </w:rPr>
                              <w:delText>Implementasi</w:delText>
                            </w:r>
                          </w:del>
                        </w:ins>
                      </w:p>
                    </w:txbxContent>
                  </v:textbox>
                </v:rect>
                <v:shape id="Straight Arrow Connector 288" o:spid="_x0000_s1048" type="#_x0000_t32" style="position:absolute;left:9308;top:5189;width:0;height:21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ByyMIAAADcAAAADwAAAGRycy9kb3ducmV2LnhtbERPz2vCMBS+D/wfwhO8zVQPItUoUxHG&#10;TltVxm6P5q2pNi81iW333y+HwY4f3+/1drCN6MiH2rGC2TQDQVw6XXOl4Hw6Pi9BhIissXFMCn4o&#10;wHYzelpjrl3PH9QVsRIphEOOCkyMbS5lKA1ZDFPXEifu23mLMUFfSe2xT+G2kfMsW0iLNacGgy3t&#10;DZW34mEVNN1bf788rndzeO9Oxf7zy+x8q9RkPLysQEQa4r/4z/2qFcyXaW06k46A3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aByyMIAAADcAAAADwAAAAAAAAAAAAAA&#10;AAChAgAAZHJzL2Rvd25yZXYueG1sUEsFBgAAAAAEAAQA+QAAAJADAAAAAA==&#10;" strokecolor="black [3213]">
                  <v:stroke endarrow="block"/>
                </v:shape>
                <v:shape id="Straight Arrow Connector 289" o:spid="_x0000_s1049" type="#_x0000_t32" style="position:absolute;left:9226;top:11944;width:0;height:21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XU8UAAADcAAAADwAAAGRycy9kb3ducmV2LnhtbESPQUvDQBSE74L/YXmCN7OxB6mx26AR&#10;QTxpqkhvj+xrNpp9m+5uk/TfdwWhx2FmvmFW5Wx7MZIPnWMFt1kOgrhxuuNWwefm5WYJIkRkjb1j&#10;UnCkAOX68mKFhXYTf9BYx1YkCIcCFZgYh0LK0BiyGDI3ECdv57zFmKRvpfY4Jbjt5SLP76TFjtOC&#10;wYEqQ81vfbAK+vFt2n8dfvbm+X3c1NX31jz5Qanrq/nxAUSkOZ7D/+1XrWCxvIe/M+kIyPU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zXU8UAAADcAAAADwAAAAAAAAAA&#10;AAAAAAChAgAAZHJzL2Rvd25yZXYueG1sUEsFBgAAAAAEAAQA+QAAAJMDAAAAAA==&#10;" strokecolor="black [3213]">
                  <v:stroke endarrow="block"/>
                </v:shape>
                <v:rect id="Rectangle 130" o:spid="_x0000_s1050" style="position:absolute;left:1318;top:13921;width:16254;height:4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uX/8YA&#10;AADcAAAADwAAAGRycy9kb3ducmV2LnhtbESPT2vCQBDF7wW/wzIFb3XTClajq4i0UGip+OfgcchO&#10;k9DsbNjdJvHbdw6Ctxnem/d+s9oMrlEdhVh7NvA8yUARF97WXBo4n96f5qBiQrbYeCYDV4qwWY8e&#10;Vphb3/OBumMqlYRwzNFAlVKbax2LihzGiW+JRfvxwWGSNZTaBuwl3DX6Jctm2mHN0lBhS7uKit/j&#10;nzPg9/W12YbFd/dFr5fPfcr6YfZmzPhx2C5BJRrS3Xy7/rCCPxV8eUYm0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uX/8YAAADcAAAADwAAAAAAAAAAAAAAAACYAgAAZHJz&#10;L2Rvd25yZXYueG1sUEsFBgAAAAAEAAQA9QAAAIsDAAAAAA==&#10;" fillcolor="white [3201]" strokecolor="black [3200]" strokeweight="1pt">
                  <v:textbox>
                    <w:txbxContent>
                      <w:p w14:paraId="542A3CC1" w14:textId="0E18CA55" w:rsidR="00132FDF" w:rsidRPr="0031163B" w:rsidRDefault="00132FDF" w:rsidP="009F2FD2">
                        <w:pPr>
                          <w:rPr>
                            <w:lang w:val="en-US"/>
                            <w:rPrChange w:id="8305" w:author="arkat" w:date="2017-10-04T21:28:00Z">
                              <w:rPr/>
                            </w:rPrChange>
                          </w:rPr>
                        </w:pPr>
                        <w:ins w:id="8306" w:author="arkat" w:date="2017-10-04T21:28:00Z">
                          <w:r>
                            <w:rPr>
                              <w:lang w:val="en-US"/>
                            </w:rPr>
                            <w:t>3.</w:t>
                          </w:r>
                        </w:ins>
                        <w:ins w:id="8307" w:author="arkat" w:date="2017-10-11T10:51:00Z">
                          <w:r>
                            <w:rPr>
                              <w:lang w:val="en-US"/>
                            </w:rPr>
                            <w:t>3</w:t>
                          </w:r>
                        </w:ins>
                        <w:ins w:id="8308" w:author="arkat" w:date="2017-10-04T21:28:00Z">
                          <w:del w:id="8309" w:author="arkat" w:date="2017-10-11T10:51:00Z">
                            <w:r w:rsidDel="00001848">
                              <w:rPr>
                                <w:lang w:val="en-US"/>
                              </w:rPr>
                              <w:delText>2</w:delText>
                            </w:r>
                          </w:del>
                        </w:ins>
                        <w:ins w:id="8310" w:author="arkat" w:date="2017-10-11T10:51:00Z">
                          <w:r>
                            <w:rPr>
                              <w:lang w:val="en-US"/>
                            </w:rPr>
                            <w:t xml:space="preserve"> </w:t>
                          </w:r>
                        </w:ins>
                        <w:ins w:id="8311" w:author="arkat" w:date="2017-10-04T21:28:00Z">
                          <w:del w:id="8312" w:author="arkat" w:date="2017-10-11T10:51:00Z">
                            <w:r w:rsidDel="00001848">
                              <w:rPr>
                                <w:lang w:val="en-US"/>
                              </w:rPr>
                              <w:delText xml:space="preserve"> </w:delText>
                            </w:r>
                          </w:del>
                        </w:ins>
                        <w:ins w:id="8313" w:author="arkat" w:date="2017-10-11T10:51:00Z">
                          <w:r>
                            <w:rPr>
                              <w:lang w:val="en-US"/>
                            </w:rPr>
                            <w:t>Implementasi Kode</w:t>
                          </w:r>
                        </w:ins>
                        <w:ins w:id="8314" w:author="arkat" w:date="2017-10-04T21:28:00Z">
                          <w:del w:id="8315" w:author="arkat" w:date="2017-10-11T10:51:00Z">
                            <w:r w:rsidDel="00001848">
                              <w:rPr>
                                <w:lang w:val="en-US"/>
                              </w:rPr>
                              <w:delText>Pengujian</w:delText>
                            </w:r>
                          </w:del>
                        </w:ins>
                      </w:p>
                    </w:txbxContent>
                  </v:textbox>
                </v:rect>
                <v:rect id="Rectangle 290" o:spid="_x0000_s1051" style="position:absolute;width:18459;height:264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uFzcIA&#10;AADcAAAADwAAAGRycy9kb3ducmV2LnhtbERPTWvCQBC9F/oflhF6qxtFikZXKYJFqCBqKR4n2WkS&#10;zM6G7Kipv949CB4f73u26FytLtSGyrOBQT8BRZx7W3Fh4Oeweh+DCoJssfZMBv4pwGL++jLD1Por&#10;7+iyl0LFEA4pGihFmlTrkJfkMPR9Qxy5P986lAjbQtsWrzHc1XqYJB/aYcWxocSGliXlp/3ZGViF&#10;7Gub/X5np6U0PjmeNzcZbYx563WfU1BCnTzFD/faGhhO4vx4Jh4BP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S4XNwgAAANwAAAAPAAAAAAAAAAAAAAAAAJgCAABkcnMvZG93&#10;bnJldi54bWxQSwUGAAAAAAQABAD1AAAAhwMAAAAA&#10;" filled="f" strokecolor="black [3200]" strokeweight="1pt">
                  <v:stroke dashstyle="dash"/>
                </v:rect>
                <v:rect id="Rectangle 300" o:spid="_x0000_s1052" style="position:absolute;left:1153;top:20429;width:16254;height:4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Mzo8IA&#10;AADcAAAADwAAAGRycy9kb3ducmV2LnhtbERPz2vCMBS+C/sfwht402QTdOtMi4wJgkPR7bDjo3lr&#10;y5qXksS2/vfLQfD48f1eF6NtRU8+NI41PM0VCOLSmYYrDd9f29kLiBCRDbaOScOVAhT5w2SNmXED&#10;n6g/x0qkEA4Zaqhj7DIpQ1mTxTB3HXHifp23GBP0lTQehxRuW/ms1FJabDg11NjRe03l3/liNbhj&#10;c203/vXQf9LqZ3+MahiXH1pPH8fNG4hIY7yLb+6d0bBQaX46k46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AzOjwgAAANwAAAAPAAAAAAAAAAAAAAAAAJgCAABkcnMvZG93&#10;bnJldi54bWxQSwUGAAAAAAQABAD1AAAAhwMAAAAA&#10;" fillcolor="white [3201]" strokecolor="black [3200]" strokeweight="1pt">
                  <v:textbox>
                    <w:txbxContent>
                      <w:p w14:paraId="5DEC03B3" w14:textId="6816D7AC" w:rsidR="00132FDF" w:rsidRPr="0031163B" w:rsidRDefault="00132FDF" w:rsidP="00001848">
                        <w:pPr>
                          <w:rPr>
                            <w:lang w:val="en-US"/>
                            <w:rPrChange w:id="8316" w:author="arkat" w:date="2017-10-04T21:28:00Z">
                              <w:rPr/>
                            </w:rPrChange>
                          </w:rPr>
                        </w:pPr>
                        <w:ins w:id="8317" w:author="arkat" w:date="2017-10-04T21:28:00Z">
                          <w:r>
                            <w:rPr>
                              <w:lang w:val="en-US"/>
                            </w:rPr>
                            <w:t>3.</w:t>
                          </w:r>
                        </w:ins>
                        <w:ins w:id="8318" w:author="arkat" w:date="2017-10-11T10:52:00Z">
                          <w:r>
                            <w:rPr>
                              <w:lang w:val="en-US"/>
                            </w:rPr>
                            <w:t>4</w:t>
                          </w:r>
                        </w:ins>
                        <w:ins w:id="8319" w:author="arkat" w:date="2017-10-04T21:28:00Z">
                          <w:del w:id="8320" w:author="arkat" w:date="2017-10-11T10:52:00Z">
                            <w:r w:rsidDel="00001848">
                              <w:rPr>
                                <w:lang w:val="en-US"/>
                              </w:rPr>
                              <w:delText>2</w:delText>
                            </w:r>
                          </w:del>
                          <w:r>
                            <w:rPr>
                              <w:lang w:val="en-US"/>
                            </w:rPr>
                            <w:t xml:space="preserve"> Pengujian</w:t>
                          </w:r>
                        </w:ins>
                      </w:p>
                    </w:txbxContent>
                  </v:textbox>
                </v:rect>
                <v:shape id="Straight Arrow Connector 301" o:spid="_x0000_s1053" type="#_x0000_t32" style="position:absolute;left:9144;top:18370;width:0;height:21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jXksYAAADcAAAADwAAAGRycy9kb3ducmV2LnhtbESPzWrDMBCE74W8g9hAbo2cBkpxo4T8&#10;UAg5tU5D6G2xtpYba+VIiu2+fVUo9DjMzDfMYjXYRnTkQ+1YwWyagSAuna65UvB+fLl/AhEissbG&#10;MSn4pgCr5ehugbl2Pb9RV8RKJAiHHBWYGNtcylAashimriVO3qfzFmOSvpLaY5/gtpEPWfYoLdac&#10;Fgy2tDVUXoqbVdB0h/56un1dze61Oxbb84fZ+FapyXhYP4OINMT/8F97rxXMsxn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uo15LGAAAA3AAAAA8AAAAAAAAA&#10;AAAAAAAAoQIAAGRycy9kb3ducmV2LnhtbFBLBQYAAAAABAAEAPkAAACUAwAAAAA=&#10;" strokecolor="black [3213]">
                  <v:stroke endarrow="block"/>
                </v:shape>
              </v:group>
            </w:pict>
          </mc:Fallback>
        </mc:AlternateContent>
      </w:r>
      <w:r w:rsidR="00645344">
        <w:rPr>
          <w:noProof/>
          <w:lang w:val="en-US"/>
        </w:rPr>
        <mc:AlternateContent>
          <mc:Choice Requires="wps">
            <w:drawing>
              <wp:anchor distT="0" distB="0" distL="114300" distR="114300" simplePos="0" relativeHeight="251787776" behindDoc="0" locked="0" layoutInCell="1" allowOverlap="1" wp14:anchorId="2D40215C" wp14:editId="672EEAD2">
                <wp:simplePos x="0" y="0"/>
                <wp:positionH relativeFrom="column">
                  <wp:posOffset>3126751</wp:posOffset>
                </wp:positionH>
                <wp:positionV relativeFrom="paragraph">
                  <wp:posOffset>260021</wp:posOffset>
                </wp:positionV>
                <wp:extent cx="289560" cy="0"/>
                <wp:effectExtent l="0" t="76200" r="15240" b="95250"/>
                <wp:wrapNone/>
                <wp:docPr id="293" name="Straight Arrow Connector 293"/>
                <wp:cNvGraphicFramePr/>
                <a:graphic xmlns:a="http://schemas.openxmlformats.org/drawingml/2006/main">
                  <a:graphicData uri="http://schemas.microsoft.com/office/word/2010/wordprocessingShape">
                    <wps:wsp>
                      <wps:cNvCnPr/>
                      <wps:spPr>
                        <a:xfrm>
                          <a:off x="0" y="0"/>
                          <a:ext cx="289560" cy="0"/>
                        </a:xfrm>
                        <a:prstGeom prst="straightConnector1">
                          <a:avLst/>
                        </a:prstGeom>
                        <a:ln w="12700">
                          <a:solidFill>
                            <a:schemeClr val="tx1"/>
                          </a:solidFill>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1D5F03F7" id="Straight Arrow Connector 293" o:spid="_x0000_s1026" type="#_x0000_t32" style="position:absolute;margin-left:246.2pt;margin-top:20.45pt;width:22.8pt;height:0;z-index:25178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" strokecolor="black [3213]" strokeweight="1pt">
                <v:stroke endarrow="block"/>
              </v:shape>
            </w:pict>
          </mc:Fallback>
        </mc:AlternateContent>
      </w:r>
    </w:p>
    <w:p w14:paraId="0E10C7E5" w14:textId="0A22B1F7" w:rsidR="00EC12F3" w:rsidRDefault="00EC12F3">
      <w:pPr>
        <w:pStyle w:val="BodyTextFirstIndent"/>
        <w:rPr>
          <w:ins w:id="8321" w:author="arkat" w:date="2017-10-04T21:25:00Z"/>
          <w:lang w:val="en-US"/>
        </w:rPr>
      </w:pPr>
    </w:p>
    <w:p w14:paraId="34D164CC" w14:textId="23F7394A" w:rsidR="00EC12F3" w:rsidRDefault="006C76CF">
      <w:pPr>
        <w:pStyle w:val="BodyTextFirstIndent"/>
        <w:rPr>
          <w:ins w:id="8322" w:author="arkat" w:date="2017-10-04T21:25:00Z"/>
          <w:lang w:val="en-US"/>
        </w:rPr>
      </w:pPr>
      <w:del w:id="8323" w:author="arkat" w:date="2017-10-04T21:39:00Z">
        <w:r w:rsidDel="006C76CF">
          <w:rPr>
            <w:noProof/>
            <w:lang w:val="en-US"/>
          </w:rPr>
          <mc:AlternateContent>
            <mc:Choice Requires="wps">
              <w:drawing>
                <wp:anchor distT="0" distB="0" distL="114300" distR="114300" simplePos="0" relativeHeight="251759104" behindDoc="0" locked="0" layoutInCell="1" allowOverlap="1" wp14:anchorId="220DA571" wp14:editId="0DF35C39">
                  <wp:simplePos x="0" y="0"/>
                  <wp:positionH relativeFrom="column">
                    <wp:posOffset>2499897</wp:posOffset>
                  </wp:positionH>
                  <wp:positionV relativeFrom="paragraph">
                    <wp:posOffset>202907</wp:posOffset>
                  </wp:positionV>
                  <wp:extent cx="45719" cy="569741"/>
                  <wp:effectExtent l="38100" t="0" r="50165" b="59055"/>
                  <wp:wrapNone/>
                  <wp:docPr id="212" name="Straight Arrow Connector 212"/>
                  <wp:cNvGraphicFramePr/>
                  <a:graphic xmlns:a="http://schemas.openxmlformats.org/drawingml/2006/main">
                    <a:graphicData uri="http://schemas.microsoft.com/office/word/2010/wordprocessingShape">
                      <wps:wsp>
                        <wps:cNvCnPr/>
                        <wps:spPr>
                          <a:xfrm flipH="1">
                            <a:off x="0" y="0"/>
                            <a:ext cx="45719" cy="569741"/>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02242A" id="Straight Arrow Connector 212" o:spid="_x0000_s1026" type="#_x0000_t32" style="position:absolute;margin-left:196.85pt;margin-top:16pt;width:3.6pt;height:44.85pt;flip:x;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" strokecolor="black [3213]">
                  <v:stroke endarrow="block"/>
                </v:shape>
              </w:pict>
            </mc:Fallback>
          </mc:AlternateContent>
        </w:r>
      </w:del>
    </w:p>
    <w:p w14:paraId="72A45318" w14:textId="1678218E" w:rsidR="00EC12F3" w:rsidRDefault="00EC12F3">
      <w:pPr>
        <w:pStyle w:val="BodyTextFirstIndent"/>
        <w:rPr>
          <w:ins w:id="8324" w:author="arkat" w:date="2017-10-04T21:25:00Z"/>
          <w:lang w:val="en-US"/>
        </w:rPr>
      </w:pPr>
    </w:p>
    <w:p w14:paraId="2514A699" w14:textId="22AC7311" w:rsidR="00EC12F3" w:rsidRDefault="00645344">
      <w:pPr>
        <w:pStyle w:val="BodyTextFirstIndent"/>
        <w:rPr>
          <w:ins w:id="8325" w:author="arkat" w:date="2017-10-04T21:25:00Z"/>
          <w:lang w:val="en-US"/>
        </w:rPr>
      </w:pPr>
      <w:r>
        <w:rPr>
          <w:noProof/>
          <w:lang w:val="en-US"/>
        </w:rPr>
        <mc:AlternateContent>
          <mc:Choice Requires="wps">
            <w:drawing>
              <wp:anchor distT="0" distB="0" distL="114300" distR="114300" simplePos="0" relativeHeight="251788800" behindDoc="0" locked="0" layoutInCell="1" allowOverlap="1" wp14:anchorId="76241DC9" wp14:editId="4C25B9B1">
                <wp:simplePos x="0" y="0"/>
                <wp:positionH relativeFrom="column">
                  <wp:posOffset>1421043</wp:posOffset>
                </wp:positionH>
                <wp:positionV relativeFrom="paragraph">
                  <wp:posOffset>72647</wp:posOffset>
                </wp:positionV>
                <wp:extent cx="290146" cy="0"/>
                <wp:effectExtent l="38100" t="76200" r="0" b="95250"/>
                <wp:wrapNone/>
                <wp:docPr id="294" name="Straight Arrow Connector 294"/>
                <wp:cNvGraphicFramePr/>
                <a:graphic xmlns:a="http://schemas.openxmlformats.org/drawingml/2006/main">
                  <a:graphicData uri="http://schemas.microsoft.com/office/word/2010/wordprocessingShape">
                    <wps:wsp>
                      <wps:cNvCnPr/>
                      <wps:spPr>
                        <a:xfrm flipH="1">
                          <a:off x="0" y="0"/>
                          <a:ext cx="290146" cy="0"/>
                        </a:xfrm>
                        <a:prstGeom prst="straightConnector1">
                          <a:avLst/>
                        </a:prstGeom>
                        <a:ln w="12700">
                          <a:solidFill>
                            <a:schemeClr val="tx1"/>
                          </a:solidFill>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2094177E" id="Straight Arrow Connector 294" o:spid="_x0000_s1026" type="#_x0000_t32" style="position:absolute;margin-left:111.9pt;margin-top:5.7pt;width:22.85pt;height:0;flip:x;z-index:251788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" strokecolor="black [3213]" strokeweight="1pt">
                <v:stroke endarrow="block"/>
              </v:shape>
            </w:pict>
          </mc:Fallback>
        </mc:AlternateContent>
      </w:r>
    </w:p>
    <w:p w14:paraId="2447FE32" w14:textId="7D10E41D" w:rsidR="00EC12F3" w:rsidRDefault="00EC12F3">
      <w:pPr>
        <w:pStyle w:val="BodyTextFirstIndent"/>
        <w:rPr>
          <w:ins w:id="8326" w:author="arkat" w:date="2017-10-02T15:04:00Z"/>
          <w:lang w:val="en-US"/>
        </w:rPr>
      </w:pPr>
    </w:p>
    <w:p w14:paraId="08AC5FBF" w14:textId="0D324667" w:rsidR="002E7949" w:rsidRDefault="00001848">
      <w:pPr>
        <w:pStyle w:val="BodyTextFirstIndent"/>
        <w:ind w:firstLine="0"/>
        <w:rPr>
          <w:ins w:id="8327" w:author="arkat" w:date="2017-10-04T21:53:00Z"/>
          <w:lang w:val="en-US"/>
        </w:rPr>
      </w:pPr>
      <w:ins w:id="8328" w:author="arkat" w:date="2017-10-11T10:49:00Z">
        <w:r>
          <w:rPr>
            <w:noProof/>
            <w:lang w:val="en-US"/>
          </w:rPr>
          <mc:AlternateContent>
            <mc:Choice Requires="wps">
              <w:drawing>
                <wp:anchor distT="0" distB="0" distL="114300" distR="114300" simplePos="0" relativeHeight="251790848" behindDoc="0" locked="0" layoutInCell="1" allowOverlap="1" wp14:anchorId="6A776B62" wp14:editId="5E51A3F9">
                  <wp:simplePos x="0" y="0"/>
                  <wp:positionH relativeFrom="column">
                    <wp:posOffset>1711325</wp:posOffset>
                  </wp:positionH>
                  <wp:positionV relativeFrom="paragraph">
                    <wp:posOffset>197502</wp:posOffset>
                  </wp:positionV>
                  <wp:extent cx="1415561" cy="430061"/>
                  <wp:effectExtent l="0" t="0" r="13335" b="27305"/>
                  <wp:wrapNone/>
                  <wp:docPr id="298" name="Rectangle 298"/>
                  <wp:cNvGraphicFramePr/>
                  <a:graphic xmlns:a="http://schemas.openxmlformats.org/drawingml/2006/main">
                    <a:graphicData uri="http://schemas.microsoft.com/office/word/2010/wordprocessingShape">
                      <wps:wsp>
                        <wps:cNvSpPr/>
                        <wps:spPr>
                          <a:xfrm>
                            <a:off x="0" y="0"/>
                            <a:ext cx="1415561" cy="430061"/>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3A31BCC4" w14:textId="6EFD5DE8" w:rsidR="00132FDF" w:rsidRPr="00EC12F3" w:rsidRDefault="00132FDF">
                              <w:pPr>
                                <w:pStyle w:val="ListParagraph"/>
                                <w:numPr>
                                  <w:ilvl w:val="0"/>
                                  <w:numId w:val="145"/>
                                </w:numPr>
                                <w:ind w:left="360"/>
                                <w:jc w:val="left"/>
                                <w:rPr>
                                  <w:lang w:val="en-US"/>
                                  <w:rPrChange w:id="8329" w:author="arkat" w:date="2017-10-04T21:24:00Z">
                                    <w:rPr/>
                                  </w:rPrChange>
                                </w:rPr>
                                <w:pPrChange w:id="8330" w:author="arkat" w:date="2017-10-04T21:33:00Z">
                                  <w:pPr/>
                                </w:pPrChange>
                              </w:pPr>
                              <w:ins w:id="8331" w:author="arkat" w:date="2017-10-11T10:49:00Z">
                                <w:r>
                                  <w:rPr>
                                    <w:lang w:val="en-US"/>
                                  </w:rPr>
                                  <w:t>Analisis Hasil</w:t>
                                </w:r>
                              </w:ins>
                              <w:ins w:id="8332" w:author="arkat" w:date="2017-10-04T21:24:00Z">
                                <w:del w:id="8333" w:author="arkat" w:date="2017-10-11T10:49:00Z">
                                  <w:r w:rsidDel="00001848">
                                    <w:rPr>
                                      <w:lang w:val="en-US"/>
                                    </w:rPr>
                                    <w:delText>Pengembangan</w:delText>
                                  </w:r>
                                </w:del>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776B62" id="Rectangle 298" o:spid="_x0000_s1054" style="position:absolute;left:0;text-align:left;margin-left:134.75pt;margin-top:15.55pt;width:111.45pt;height:33.85pt;z-index:251790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" fillcolor="white [3201]" strokecolor="black [3200]" strokeweight="1pt">
                  <v:textbox>
                    <w:txbxContent>
                      <w:p w14:paraId="3A31BCC4" w14:textId="6EFD5DE8" w:rsidR="00132FDF" w:rsidRPr="00EC12F3" w:rsidRDefault="00132FDF">
                        <w:pPr>
                          <w:pStyle w:val="ListParagraph"/>
                          <w:numPr>
                            <w:ilvl w:val="0"/>
                            <w:numId w:val="145"/>
                          </w:numPr>
                          <w:ind w:left="360"/>
                          <w:jc w:val="left"/>
                          <w:rPr>
                            <w:lang w:val="en-US"/>
                            <w:rPrChange w:id="8334" w:author="arkat" w:date="2017-10-04T21:24:00Z">
                              <w:rPr/>
                            </w:rPrChange>
                          </w:rPr>
                          <w:pPrChange w:id="8335" w:author="arkat" w:date="2017-10-04T21:33:00Z">
                            <w:pPr/>
                          </w:pPrChange>
                        </w:pPr>
                        <w:ins w:id="8336" w:author="arkat" w:date="2017-10-11T10:49:00Z">
                          <w:r>
                            <w:rPr>
                              <w:lang w:val="en-US"/>
                            </w:rPr>
                            <w:t>Analisis Hasil</w:t>
                          </w:r>
                        </w:ins>
                        <w:ins w:id="8337" w:author="arkat" w:date="2017-10-04T21:24:00Z">
                          <w:del w:id="8338" w:author="arkat" w:date="2017-10-11T10:49:00Z">
                            <w:r w:rsidDel="00001848">
                              <w:rPr>
                                <w:lang w:val="en-US"/>
                              </w:rPr>
                              <w:delText>Pengembangan</w:delText>
                            </w:r>
                          </w:del>
                        </w:ins>
                      </w:p>
                    </w:txbxContent>
                  </v:textbox>
                </v:rect>
              </w:pict>
            </mc:Fallback>
          </mc:AlternateContent>
        </w:r>
      </w:ins>
    </w:p>
    <w:p w14:paraId="57E1CAB2" w14:textId="254B1B1A" w:rsidR="002E7949" w:rsidRDefault="002E7949">
      <w:pPr>
        <w:pStyle w:val="BodyTextFirstIndent"/>
        <w:ind w:firstLine="0"/>
        <w:rPr>
          <w:ins w:id="8339" w:author="arkat" w:date="2017-10-04T21:53:00Z"/>
          <w:lang w:val="en-US"/>
        </w:rPr>
      </w:pPr>
    </w:p>
    <w:p w14:paraId="573599D3" w14:textId="128B913E" w:rsidR="00001848" w:rsidRDefault="00001848">
      <w:pPr>
        <w:pStyle w:val="BodyTextFirstIndent"/>
        <w:ind w:firstLine="0"/>
        <w:rPr>
          <w:ins w:id="8340" w:author="arkat" w:date="2017-10-11T10:49:00Z"/>
          <w:lang w:val="en-US"/>
        </w:rPr>
      </w:pPr>
    </w:p>
    <w:p w14:paraId="3E5B1D14" w14:textId="2C8C3634" w:rsidR="00001848" w:rsidRDefault="00001848">
      <w:pPr>
        <w:pStyle w:val="BodyTextFirstIndent"/>
        <w:ind w:firstLine="0"/>
        <w:rPr>
          <w:ins w:id="8341" w:author="arkat" w:date="2017-10-11T10:49:00Z"/>
          <w:lang w:val="en-US"/>
        </w:rPr>
      </w:pPr>
    </w:p>
    <w:p w14:paraId="4877518C" w14:textId="77777777" w:rsidR="00001848" w:rsidRDefault="00001848">
      <w:pPr>
        <w:pStyle w:val="BodyTextFirstIndent"/>
        <w:ind w:firstLine="0"/>
        <w:rPr>
          <w:ins w:id="8342" w:author="arkat" w:date="2017-10-11T10:49:00Z"/>
          <w:lang w:val="en-US"/>
        </w:rPr>
      </w:pPr>
    </w:p>
    <w:p w14:paraId="70C5DD26" w14:textId="0D48A3B4" w:rsidR="0041256A" w:rsidDel="00EC12F3" w:rsidRDefault="00161C34" w:rsidP="009F2FD2">
      <w:pPr>
        <w:pStyle w:val="BodyTextFirstIndent"/>
        <w:rPr>
          <w:del w:id="8343" w:author="arkat" w:date="2017-10-04T21:23:00Z"/>
          <w:lang w:val="en-US"/>
        </w:rPr>
      </w:pPr>
      <w:del w:id="8344" w:author="arkat" w:date="2017-10-04T21:18:00Z">
        <w:r w:rsidDel="00EC12F3">
          <w:rPr>
            <w:noProof/>
            <w:lang w:val="en-US"/>
          </w:rPr>
          <mc:AlternateContent>
            <mc:Choice Requires="wpg">
              <w:drawing>
                <wp:anchor distT="0" distB="0" distL="114300" distR="114300" simplePos="0" relativeHeight="251725312" behindDoc="0" locked="0" layoutInCell="1" allowOverlap="1" wp14:anchorId="202EAA2D" wp14:editId="7D0C7E24">
                  <wp:simplePos x="0" y="0"/>
                  <wp:positionH relativeFrom="column">
                    <wp:posOffset>283112</wp:posOffset>
                  </wp:positionH>
                  <wp:positionV relativeFrom="paragraph">
                    <wp:posOffset>12602</wp:posOffset>
                  </wp:positionV>
                  <wp:extent cx="4422531" cy="2180492"/>
                  <wp:effectExtent l="0" t="0" r="16510" b="10795"/>
                  <wp:wrapNone/>
                  <wp:docPr id="218" name="Group 218"/>
                  <wp:cNvGraphicFramePr/>
                  <a:graphic xmlns:a="http://schemas.openxmlformats.org/drawingml/2006/main">
                    <a:graphicData uri="http://schemas.microsoft.com/office/word/2010/wordprocessingGroup">
                      <wpg:wgp>
                        <wpg:cNvGrpSpPr/>
                        <wpg:grpSpPr>
                          <a:xfrm>
                            <a:off x="0" y="0"/>
                            <a:ext cx="4422531" cy="2180492"/>
                            <a:chOff x="0" y="0"/>
                            <a:chExt cx="4422531" cy="2180492"/>
                          </a:xfrm>
                        </wpg:grpSpPr>
                        <wps:wsp>
                          <wps:cNvPr id="213" name="Rectangle 213"/>
                          <wps:cNvSpPr/>
                          <wps:spPr>
                            <a:xfrm>
                              <a:off x="0" y="1565031"/>
                              <a:ext cx="1459523" cy="615461"/>
                            </a:xfrm>
                            <a:prstGeom prst="rect">
                              <a:avLst/>
                            </a:prstGeom>
                          </wps:spPr>
                          <wps:style>
                            <a:lnRef idx="2">
                              <a:schemeClr val="dk1"/>
                            </a:lnRef>
                            <a:fillRef idx="1">
                              <a:schemeClr val="lt1"/>
                            </a:fillRef>
                            <a:effectRef idx="0">
                              <a:schemeClr val="dk1"/>
                            </a:effectRef>
                            <a:fontRef idx="minor">
                              <a:schemeClr val="dk1"/>
                            </a:fontRef>
                          </wps:style>
                          <wps:txbx>
                            <w:txbxContent>
                              <w:p w14:paraId="0FEFA72E" w14:textId="25E196CD" w:rsidR="00132FDF" w:rsidRPr="0041256A" w:rsidRDefault="00132FDF">
                                <w:pPr>
                                  <w:jc w:val="center"/>
                                  <w:rPr>
                                    <w:lang w:val="en-US"/>
                                    <w:rPrChange w:id="8345" w:author="arkat" w:date="2017-10-02T15:02:00Z">
                                      <w:rPr/>
                                    </w:rPrChange>
                                  </w:rPr>
                                  <w:pPrChange w:id="8346" w:author="arkat" w:date="2017-10-02T15:02:00Z">
                                    <w:pPr/>
                                  </w:pPrChange>
                                </w:pPr>
                                <w:ins w:id="8347" w:author="arkat" w:date="2017-10-02T15:03:00Z">
                                  <w:r>
                                    <w:rPr>
                                      <w:lang w:val="en-US"/>
                                    </w:rPr>
                                    <w:t>Formalisasi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ctangle 214"/>
                          <wps:cNvSpPr/>
                          <wps:spPr>
                            <a:xfrm>
                              <a:off x="3042139" y="1529862"/>
                              <a:ext cx="1380392" cy="615315"/>
                            </a:xfrm>
                            <a:prstGeom prst="rect">
                              <a:avLst/>
                            </a:prstGeom>
                          </wps:spPr>
                          <wps:style>
                            <a:lnRef idx="2">
                              <a:schemeClr val="dk1"/>
                            </a:lnRef>
                            <a:fillRef idx="1">
                              <a:schemeClr val="lt1"/>
                            </a:fillRef>
                            <a:effectRef idx="0">
                              <a:schemeClr val="dk1"/>
                            </a:effectRef>
                            <a:fontRef idx="minor">
                              <a:schemeClr val="dk1"/>
                            </a:fontRef>
                          </wps:style>
                          <wps:txbx>
                            <w:txbxContent>
                              <w:p w14:paraId="04DFBD72" w14:textId="23703604" w:rsidR="00132FDF" w:rsidRPr="0041256A" w:rsidRDefault="00132FDF">
                                <w:pPr>
                                  <w:jc w:val="center"/>
                                  <w:rPr>
                                    <w:lang w:val="en-US"/>
                                    <w:rPrChange w:id="8348" w:author="arkat" w:date="2017-10-02T15:02:00Z">
                                      <w:rPr/>
                                    </w:rPrChange>
                                  </w:rPr>
                                  <w:pPrChange w:id="8349" w:author="arkat" w:date="2017-10-02T15:02:00Z">
                                    <w:pPr/>
                                  </w:pPrChange>
                                </w:pPr>
                                <w:ins w:id="8350" w:author="arkat" w:date="2017-10-02T15:03:00Z">
                                  <w:r>
                                    <w:rPr>
                                      <w:lang w:val="en-US"/>
                                    </w:rPr>
                                    <w:t>Pengembangan</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Rectangle 211"/>
                          <wps:cNvSpPr/>
                          <wps:spPr>
                            <a:xfrm>
                              <a:off x="1459523" y="0"/>
                              <a:ext cx="1582420" cy="615315"/>
                            </a:xfrm>
                            <a:prstGeom prst="rect">
                              <a:avLst/>
                            </a:prstGeom>
                          </wps:spPr>
                          <wps:style>
                            <a:lnRef idx="2">
                              <a:schemeClr val="dk1"/>
                            </a:lnRef>
                            <a:fillRef idx="1">
                              <a:schemeClr val="lt1"/>
                            </a:fillRef>
                            <a:effectRef idx="0">
                              <a:schemeClr val="dk1"/>
                            </a:effectRef>
                            <a:fontRef idx="minor">
                              <a:schemeClr val="dk1"/>
                            </a:fontRef>
                          </wps:style>
                          <wps:txbx>
                            <w:txbxContent>
                              <w:p w14:paraId="466C3201" w14:textId="77777777" w:rsidR="00132FDF" w:rsidRPr="0041256A" w:rsidRDefault="00132FDF">
                                <w:pPr>
                                  <w:jc w:val="center"/>
                                  <w:rPr>
                                    <w:lang w:val="en-US"/>
                                    <w:rPrChange w:id="8351" w:author="arkat" w:date="2017-10-02T15:02:00Z">
                                      <w:rPr/>
                                    </w:rPrChange>
                                  </w:rPr>
                                  <w:pPrChange w:id="8352" w:author="arkat" w:date="2017-10-02T15:03:00Z">
                                    <w:pPr/>
                                  </w:pPrChange>
                                </w:pPr>
                                <w:ins w:id="8353" w:author="arkat" w:date="2017-10-02T15:02:00Z">
                                  <w:r>
                                    <w:rPr>
                                      <w:lang w:val="en-US"/>
                                    </w:rPr>
                                    <w:t>Konseptualisasi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Straight Arrow Connector 215"/>
                          <wps:cNvCnPr/>
                          <wps:spPr>
                            <a:xfrm flipH="1">
                              <a:off x="703385" y="615462"/>
                              <a:ext cx="1468315" cy="914547"/>
                            </a:xfrm>
                            <a:prstGeom prst="straightConnector1">
                              <a:avLst/>
                            </a:prstGeom>
                            <a:ln w="50800">
                              <a:tailEnd type="triangle"/>
                            </a:ln>
                          </wps:spPr>
                          <wps:style>
                            <a:lnRef idx="2">
                              <a:schemeClr val="accent1"/>
                            </a:lnRef>
                            <a:fillRef idx="0">
                              <a:schemeClr val="accent1"/>
                            </a:fillRef>
                            <a:effectRef idx="1">
                              <a:schemeClr val="accent1"/>
                            </a:effectRef>
                            <a:fontRef idx="minor">
                              <a:schemeClr val="tx1"/>
                            </a:fontRef>
                          </wps:style>
                          <wps:bodyPr/>
                        </wps:wsp>
                        <wps:wsp>
                          <wps:cNvPr id="216" name="Straight Arrow Connector 216"/>
                          <wps:cNvCnPr/>
                          <wps:spPr>
                            <a:xfrm>
                              <a:off x="2171700" y="615462"/>
                              <a:ext cx="1574018" cy="914400"/>
                            </a:xfrm>
                            <a:prstGeom prst="straightConnector1">
                              <a:avLst/>
                            </a:prstGeom>
                            <a:ln w="50800">
                              <a:tailEnd type="triangle"/>
                            </a:ln>
                          </wps:spPr>
                          <wps:style>
                            <a:lnRef idx="2">
                              <a:schemeClr val="accent1"/>
                            </a:lnRef>
                            <a:fillRef idx="0">
                              <a:schemeClr val="accent1"/>
                            </a:fillRef>
                            <a:effectRef idx="1">
                              <a:schemeClr val="accent1"/>
                            </a:effectRef>
                            <a:fontRef idx="minor">
                              <a:schemeClr val="tx1"/>
                            </a:fontRef>
                          </wps:style>
                          <wps:bodyPr/>
                        </wps:wsp>
                        <wps:wsp>
                          <wps:cNvPr id="217" name="Straight Arrow Connector 217"/>
                          <wps:cNvCnPr/>
                          <wps:spPr>
                            <a:xfrm flipV="1">
                              <a:off x="1459523" y="1925516"/>
                              <a:ext cx="1582616" cy="8792"/>
                            </a:xfrm>
                            <a:prstGeom prst="straightConnector1">
                              <a:avLst/>
                            </a:prstGeom>
                            <a:ln w="50800" cmpd="sng">
                              <a:headEnd type="triangle"/>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202EAA2D" id="Group 218" o:spid="_x0000_s1055" style="position:absolute;left:0;text-align:left;margin-left:22.3pt;margin-top:1pt;width:348.25pt;height:171.7pt;z-index:251725312" coordsize="44225,21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">
                  <v:rect id="Rectangle 213" o:spid="_x0000_s1056" style="position:absolute;top:15650;width:14595;height:61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qbV8QA&#10;AADcAAAADwAAAGRycy9kb3ducmV2LnhtbESPQYvCMBSE7wv+h/AEb2uqgqzVKFKQFT1t1YO3R/Ns&#10;i81LabK19dcbYWGPw8x8w6w2nalES40rLSuYjCMQxJnVJecKzqfd5xcI55E1VpZJQU8ONuvBxwpj&#10;bR/8Q23qcxEg7GJUUHhfx1K6rCCDbmxr4uDdbGPQB9nkUjf4CHBTyWkUzaXBksNCgTUlBWX39Nco&#10;OPbSt+fLfPFsk7LX6TX5PlCi1GjYbZcgPHX+P/zX3msF08kM3mfC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qm1fEAAAA3AAAAA8AAAAAAAAAAAAAAAAAmAIAAGRycy9k&#10;b3ducmV2LnhtbFBLBQYAAAAABAAEAPUAAACJAwAAAAA=&#10;" fillcolor="white [3201]" strokecolor="black [3200]" strokeweight="2pt">
                    <v:textbox>
                      <w:txbxContent>
                        <w:p w14:paraId="0FEFA72E" w14:textId="25E196CD" w:rsidR="00132FDF" w:rsidRPr="0041256A" w:rsidRDefault="00132FDF">
                          <w:pPr>
                            <w:jc w:val="center"/>
                            <w:rPr>
                              <w:lang w:val="en-US"/>
                              <w:rPrChange w:id="8354" w:author="arkat" w:date="2017-10-02T15:02:00Z">
                                <w:rPr/>
                              </w:rPrChange>
                            </w:rPr>
                            <w:pPrChange w:id="8355" w:author="arkat" w:date="2017-10-02T15:02:00Z">
                              <w:pPr/>
                            </w:pPrChange>
                          </w:pPr>
                          <w:ins w:id="8356" w:author="arkat" w:date="2017-10-02T15:03:00Z">
                            <w:r>
                              <w:rPr>
                                <w:lang w:val="en-US"/>
                              </w:rPr>
                              <w:t>Formalisasi</w:t>
                            </w:r>
                          </w:ins>
                        </w:p>
                      </w:txbxContent>
                    </v:textbox>
                  </v:rect>
                  <v:rect id="Rectangle 214" o:spid="_x0000_s1057" style="position:absolute;left:30421;top:15298;width:13804;height:6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MDI8QA&#10;AADcAAAADwAAAGRycy9kb3ducmV2LnhtbESPQYvCMBSE7wv+h/AEb2uqiKzVKFKQFT1t1YO3R/Ns&#10;i81LabK19dcbYWGPw8x8w6w2nalES40rLSuYjCMQxJnVJecKzqfd5xcI55E1VpZJQU8ONuvBxwpj&#10;bR/8Q23qcxEg7GJUUHhfx1K6rCCDbmxr4uDdbGPQB9nkUjf4CHBTyWkUzaXBksNCgTUlBWX39Nco&#10;OPbSt+fLfPFsk7LX6TX5PlCi1GjYbZcgPHX+P/zX3msF08kM3mfC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AyPEAAAA3AAAAA8AAAAAAAAAAAAAAAAAmAIAAGRycy9k&#10;b3ducmV2LnhtbFBLBQYAAAAABAAEAPUAAACJAwAAAAA=&#10;" fillcolor="white [3201]" strokecolor="black [3200]" strokeweight="2pt">
                    <v:textbox>
                      <w:txbxContent>
                        <w:p w14:paraId="04DFBD72" w14:textId="23703604" w:rsidR="00132FDF" w:rsidRPr="0041256A" w:rsidRDefault="00132FDF">
                          <w:pPr>
                            <w:jc w:val="center"/>
                            <w:rPr>
                              <w:lang w:val="en-US"/>
                              <w:rPrChange w:id="8357" w:author="arkat" w:date="2017-10-02T15:02:00Z">
                                <w:rPr/>
                              </w:rPrChange>
                            </w:rPr>
                            <w:pPrChange w:id="8358" w:author="arkat" w:date="2017-10-02T15:02:00Z">
                              <w:pPr/>
                            </w:pPrChange>
                          </w:pPr>
                          <w:ins w:id="8359" w:author="arkat" w:date="2017-10-02T15:03:00Z">
                            <w:r>
                              <w:rPr>
                                <w:lang w:val="en-US"/>
                              </w:rPr>
                              <w:t>Pengembangan</w:t>
                            </w:r>
                          </w:ins>
                        </w:p>
                      </w:txbxContent>
                    </v:textbox>
                  </v:rect>
                  <v:rect id="Rectangle 211" o:spid="_x0000_s1058" style="position:absolute;left:14595;width:15824;height:6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gu8MA&#10;AADcAAAADwAAAGRycy9kb3ducmV2LnhtbESPQYvCMBSE78L+h/AW9qZpPYh2jSKFZWU9WfXg7dG8&#10;bYvNS2libf31RhA8DjPzDbNc96YWHbWusqwgnkQgiHOrKy4UHA8/4zkI55E11pZJwUAO1quP0RIT&#10;bW+8py7zhQgQdgkqKL1vEildXpJBN7ENcfD+bWvQB9kWUrd4C3BTy2kUzaTBisNCiQ2lJeWX7GoU&#10;7Abpu+Nptrh3aTXo7Jz+/lGq1Ndnv/kG4an37/CrvdUKpnEMzzPhCM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gu8MAAADcAAAADwAAAAAAAAAAAAAAAACYAgAAZHJzL2Rv&#10;d25yZXYueG1sUEsFBgAAAAAEAAQA9QAAAIgDAAAAAA==&#10;" fillcolor="white [3201]" strokecolor="black [3200]" strokeweight="2pt">
                    <v:textbox>
                      <w:txbxContent>
                        <w:p w14:paraId="466C3201" w14:textId="77777777" w:rsidR="00132FDF" w:rsidRPr="0041256A" w:rsidRDefault="00132FDF">
                          <w:pPr>
                            <w:jc w:val="center"/>
                            <w:rPr>
                              <w:lang w:val="en-US"/>
                              <w:rPrChange w:id="8360" w:author="arkat" w:date="2017-10-02T15:02:00Z">
                                <w:rPr/>
                              </w:rPrChange>
                            </w:rPr>
                            <w:pPrChange w:id="8361" w:author="arkat" w:date="2017-10-02T15:03:00Z">
                              <w:pPr/>
                            </w:pPrChange>
                          </w:pPr>
                          <w:ins w:id="8362" w:author="arkat" w:date="2017-10-02T15:02:00Z">
                            <w:r>
                              <w:rPr>
                                <w:lang w:val="en-US"/>
                              </w:rPr>
                              <w:t>Konseptualisasi</w:t>
                            </w:r>
                          </w:ins>
                        </w:p>
                      </w:txbxContent>
                    </v:textbox>
                  </v:rect>
                  <v:shape id="Straight Arrow Connector 215" o:spid="_x0000_s1059" type="#_x0000_t32" style="position:absolute;left:7033;top:6154;width:14684;height:914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Qi+MEAAADcAAAADwAAAGRycy9kb3ducmV2LnhtbESPQYvCMBSE7wv+h/AEb2uquGKrUUQs&#10;eFWLXh/Ns602L6WJWv/9RhA8DjPzDbNYdaYWD2pdZVnBaBiBIM6trrhQkB3T3xkI55E11pZJwYsc&#10;rJa9nwUm2j55T4+DL0SAsEtQQel9k0jp8pIMuqFtiIN3sa1BH2RbSN3iM8BNLcdRNJUGKw4LJTa0&#10;KSm/He5GwSnl6Tk+k9wX3dVuojSbxPFWqUG/W89BeOr8N/xp77SC8egP3mfCEZD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xCL4wQAAANwAAAAPAAAAAAAAAAAAAAAA&#10;AKECAABkcnMvZG93bnJldi54bWxQSwUGAAAAAAQABAD5AAAAjwMAAAAA&#10;" strokecolor="#4f81bd [3204]" strokeweight="4pt">
                    <v:stroke endarrow="block"/>
                    <v:shadow on="t" color="black" opacity="24903f" origin=",.5" offset="0,.55556mm"/>
                  </v:shape>
                  <v:shape id="Straight Arrow Connector 216" o:spid="_x0000_s1060" type="#_x0000_t32" style="position:absolute;left:21717;top:6154;width:15740;height:91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3Ka8EAAADcAAAADwAAAGRycy9kb3ducmV2LnhtbESPwWrDMBBE74X8g9hCbo0skwbjRjYm&#10;UOi1cXtfrI1tYq2MpCRuv74KBHocZuYNs68XO4kr+TA61qA2GQjizpmRew1f7ftLASJEZIOTY9Lw&#10;QwHqavW0x9K4G3/S9Rh7kSAcStQwxDiXUoZuIIth42bi5J2ctxiT9L00Hm8JbieZZ9lOWhw5LQw4&#10;02Gg7ny8WA2vuW8LUuq8LRb8PqjfhtvQaL1+Xpo3EJGW+B9+tD+Mhlzt4H4mHQFZ/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cprwQAAANwAAAAPAAAAAAAAAAAAAAAA&#10;AKECAABkcnMvZG93bnJldi54bWxQSwUGAAAAAAQABAD5AAAAjwMAAAAA&#10;" strokecolor="#4f81bd [3204]" strokeweight="4pt">
                    <v:stroke endarrow="block"/>
                    <v:shadow on="t" color="black" opacity="24903f" origin=",.5" offset="0,.55556mm"/>
                  </v:shape>
                  <v:shape id="Straight Arrow Connector 217" o:spid="_x0000_s1061" type="#_x0000_t32" style="position:absolute;left:14595;top:19255;width:15826;height: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PF+sUAAADcAAAADwAAAGRycy9kb3ducmV2LnhtbESPzWrDMBCE74W8g9hAbo2cHOriWA6l&#10;EMgllLr5uS7Wxja2Vo6kJE6fvioUehxm5hsmX4+mFzdyvrWsYDFPQBBXVrdcK9h/bZ5fQfiArLG3&#10;TAoe5GFdTJ5yzLS98yfdylCLCGGfoYImhCGT0lcNGfRzOxBH72ydwRClq6V2eI9w08tlkrxIgy3H&#10;hQYHem+o6sqrUeB38uO4dyc/6os12y7t+u9DotRsOr6tQAQaw3/4r73VCpaLFH7PxCMgi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xPF+sUAAADcAAAADwAAAAAAAAAA&#10;AAAAAAChAgAAZHJzL2Rvd25yZXYueG1sUEsFBgAAAAAEAAQA+QAAAJMDAAAAAA==&#10;" strokecolor="#4f81bd [3204]" strokeweight="4pt">
                    <v:stroke startarrow="block" endarrow="block"/>
                    <v:shadow on="t" color="black" opacity="24903f" origin=",.5" offset="0,.55556mm"/>
                  </v:shape>
                </v:group>
              </w:pict>
            </mc:Fallback>
          </mc:AlternateContent>
        </w:r>
      </w:del>
    </w:p>
    <w:p w14:paraId="38AB1DBE" w14:textId="0352F028" w:rsidR="0041256A" w:rsidRDefault="00E4119C">
      <w:pPr>
        <w:pStyle w:val="BodyTextFirstIndent"/>
        <w:ind w:firstLine="0"/>
        <w:rPr>
          <w:lang w:val="en-US"/>
        </w:rPr>
      </w:pPr>
      <w:del w:id="8363" w:author="arkat" w:date="2017-10-02T14:25:00Z">
        <w:r w:rsidDel="001611BC">
          <w:rPr>
            <w:noProof/>
            <w:lang w:val="en-US"/>
          </w:rPr>
          <w:drawing>
            <wp:inline distT="0" distB="0" distL="0" distR="0" wp14:anchorId="1C051ABA" wp14:editId="6AD912B8">
              <wp:extent cx="5117567" cy="2159213"/>
              <wp:effectExtent l="0" t="57150" r="0" b="50800"/>
              <wp:docPr id="81" name="Diagram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5" r:lo="rId176" r:qs="rId177" r:cs="rId178"/>
                </a:graphicData>
              </a:graphic>
            </wp:inline>
          </w:drawing>
        </w:r>
      </w:del>
    </w:p>
    <w:p w14:paraId="3B9CE272" w14:textId="0C2A043B" w:rsidR="00B31F86" w:rsidRPr="00A15877" w:rsidRDefault="002E7949">
      <w:pPr>
        <w:pStyle w:val="GambarBab3"/>
        <w:jc w:val="center"/>
        <w:rPr>
          <w:ins w:id="8364" w:author="arkat" w:date="2017-10-02T08:59:00Z"/>
          <w:b/>
          <w:rPrChange w:id="8365" w:author="arkat" w:date="2017-10-02T10:42:00Z">
            <w:rPr>
              <w:ins w:id="8366" w:author="arkat" w:date="2017-10-02T08:59:00Z"/>
            </w:rPr>
          </w:rPrChange>
        </w:rPr>
      </w:pPr>
      <w:bookmarkStart w:id="8367" w:name="_Toc495046384"/>
      <w:ins w:id="8368" w:author="arkat" w:date="2017-10-04T21:53:00Z">
        <w:r>
          <w:rPr>
            <w:b/>
          </w:rPr>
          <w:t>Diagram Alur Penelitian</w:t>
        </w:r>
      </w:ins>
      <w:bookmarkEnd w:id="8367"/>
      <w:del w:id="8369" w:author="arkat" w:date="2017-10-04T21:53:00Z">
        <w:r w:rsidR="00E4119C" w:rsidRPr="00A15877" w:rsidDel="002E7949">
          <w:rPr>
            <w:b/>
            <w:rPrChange w:id="8370" w:author="arkat" w:date="2017-10-02T10:42:00Z">
              <w:rPr/>
            </w:rPrChange>
          </w:rPr>
          <w:delText>Framework SERM</w:delText>
        </w:r>
      </w:del>
      <w:del w:id="8371" w:author="arkat" w:date="2017-10-02T08:59:00Z">
        <w:r w:rsidR="00E4119C" w:rsidRPr="00A15877" w:rsidDel="00B31F86">
          <w:rPr>
            <w:b/>
            <w:rPrChange w:id="8372" w:author="arkat" w:date="2017-10-02T10:42:00Z">
              <w:rPr/>
            </w:rPrChange>
          </w:rPr>
          <w:delText>, diadop</w:delText>
        </w:r>
      </w:del>
    </w:p>
    <w:p w14:paraId="22339A33" w14:textId="63D645FE" w:rsidR="00E4119C" w:rsidDel="002E7949" w:rsidRDefault="00E4119C">
      <w:pPr>
        <w:jc w:val="center"/>
        <w:rPr>
          <w:del w:id="8373" w:author="arkat" w:date="2017-10-04T21:53:00Z"/>
        </w:rPr>
        <w:pPrChange w:id="8374" w:author="arkat" w:date="2017-10-02T09:00:00Z">
          <w:pPr>
            <w:pStyle w:val="GambarBab3"/>
            <w:jc w:val="center"/>
          </w:pPr>
        </w:pPrChange>
      </w:pPr>
      <w:del w:id="8375" w:author="arkat" w:date="2017-09-29T09:52:00Z">
        <w:r w:rsidDel="00814597">
          <w:delText>si dari</w:delText>
        </w:r>
      </w:del>
      <w:bookmarkStart w:id="8376" w:name="_Toc494920069"/>
      <w:bookmarkStart w:id="8377" w:name="_Toc494923132"/>
      <w:bookmarkStart w:id="8378" w:name="_Toc495046350"/>
      <w:bookmarkStart w:id="8379" w:name="_Toc496166789"/>
      <w:bookmarkStart w:id="8380" w:name="_Toc496167930"/>
      <w:bookmarkStart w:id="8381" w:name="_Toc496168333"/>
      <w:bookmarkEnd w:id="8376"/>
      <w:bookmarkEnd w:id="8377"/>
      <w:bookmarkEnd w:id="8378"/>
      <w:bookmarkEnd w:id="8379"/>
      <w:bookmarkEnd w:id="8380"/>
      <w:bookmarkEnd w:id="8381"/>
    </w:p>
    <w:p w14:paraId="0BF3C42B" w14:textId="1AAFF6C1" w:rsidR="00CB129A" w:rsidRDefault="002E7949">
      <w:pPr>
        <w:pStyle w:val="Heading2"/>
        <w:numPr>
          <w:ilvl w:val="1"/>
          <w:numId w:val="135"/>
        </w:numPr>
        <w:rPr>
          <w:ins w:id="8382" w:author="arkat" w:date="2017-10-04T21:53:00Z"/>
          <w:lang w:val="en-US"/>
        </w:rPr>
        <w:pPrChange w:id="8383" w:author="arkat" w:date="2017-10-03T08:15:00Z">
          <w:pPr>
            <w:pStyle w:val="Heading2"/>
          </w:pPr>
        </w:pPrChange>
      </w:pPr>
      <w:bookmarkStart w:id="8384" w:name="_Toc496168334"/>
      <w:ins w:id="8385" w:author="arkat" w:date="2017-10-04T09:44:00Z">
        <w:r>
          <w:rPr>
            <w:lang w:val="en-US"/>
          </w:rPr>
          <w:t>Studi</w:t>
        </w:r>
        <w:r w:rsidR="00CB129A">
          <w:rPr>
            <w:lang w:val="en-US"/>
          </w:rPr>
          <w:t xml:space="preserve"> Literatur</w:t>
        </w:r>
      </w:ins>
      <w:bookmarkEnd w:id="8384"/>
    </w:p>
    <w:p w14:paraId="7CB891F1" w14:textId="43F42446" w:rsidR="002E7949" w:rsidRDefault="002E7949">
      <w:pPr>
        <w:pStyle w:val="BodyTextFirstIndent"/>
        <w:ind w:firstLine="720"/>
        <w:rPr>
          <w:ins w:id="8386" w:author="arkat" w:date="2017-10-04T21:56:00Z"/>
          <w:lang w:val="en-US"/>
        </w:rPr>
        <w:pPrChange w:id="8387" w:author="arkat" w:date="2017-10-04T21:54:00Z">
          <w:pPr>
            <w:pStyle w:val="BodyTextFirstIndent"/>
            <w:numPr>
              <w:numId w:val="135"/>
            </w:numPr>
            <w:ind w:firstLine="0"/>
          </w:pPr>
        </w:pPrChange>
      </w:pPr>
      <w:ins w:id="8388" w:author="arkat" w:date="2017-10-04T21:53:00Z">
        <w:r>
          <w:rPr>
            <w:lang w:val="en-US"/>
          </w:rPr>
          <w:t>Pada t</w:t>
        </w:r>
        <w:r w:rsidRPr="00D47D8B">
          <w:rPr>
            <w:lang w:val="en-US"/>
          </w:rPr>
          <w:t>ahap</w:t>
        </w:r>
        <w:r>
          <w:rPr>
            <w:lang w:val="en-US"/>
          </w:rPr>
          <w:t>an</w:t>
        </w:r>
        <w:r w:rsidRPr="00D47D8B">
          <w:rPr>
            <w:lang w:val="en-US"/>
          </w:rPr>
          <w:t xml:space="preserve"> ini</w:t>
        </w:r>
        <w:r>
          <w:rPr>
            <w:lang w:val="en-US"/>
          </w:rPr>
          <w:t>, penulis melakukan proses studi literatur yang</w:t>
        </w:r>
        <w:r w:rsidRPr="00D47D8B">
          <w:rPr>
            <w:lang w:val="en-US"/>
          </w:rPr>
          <w:t xml:space="preserve"> meliputi proses pencarian dan pengumpulan </w:t>
        </w:r>
        <w:r>
          <w:rPr>
            <w:lang w:val="en-US"/>
          </w:rPr>
          <w:t xml:space="preserve">literatur untuk memahami </w:t>
        </w:r>
      </w:ins>
      <w:ins w:id="8389" w:author="arkat" w:date="2017-10-04T21:55:00Z">
        <w:r>
          <w:rPr>
            <w:lang w:val="en-US"/>
          </w:rPr>
          <w:t xml:space="preserve">transformasi model proses bisnis </w:t>
        </w:r>
      </w:ins>
      <w:ins w:id="8390" w:author="arkat" w:date="2017-10-04T21:53:00Z">
        <w:r>
          <w:rPr>
            <w:lang w:val="en-US"/>
          </w:rPr>
          <w:t xml:space="preserve">beserta teori pendukung untuk membangun solusi </w:t>
        </w:r>
        <w:r>
          <w:rPr>
            <w:lang w:val="en-US"/>
          </w:rPr>
          <w:lastRenderedPageBreak/>
          <w:t xml:space="preserve">permasalahan. </w:t>
        </w:r>
        <w:r w:rsidRPr="00D47D8B">
          <w:rPr>
            <w:lang w:val="en-US"/>
          </w:rPr>
          <w:t>Literatur yang digun</w:t>
        </w:r>
      </w:ins>
      <w:ins w:id="8391" w:author="arkat" w:date="2017-10-11T09:19:00Z">
        <w:del w:id="8392" w:author="arkat" w:date="2017-10-11T10:32:00Z">
          <w:r w:rsidR="00315295" w:rsidDel="00135261">
            <w:rPr>
              <w:lang w:val="en-US"/>
            </w:rPr>
            <w:delText>akan</w:delText>
          </w:r>
        </w:del>
      </w:ins>
      <w:proofErr w:type="gramStart"/>
      <w:ins w:id="8393" w:author="arkat" w:date="2017-10-11T10:32:00Z">
        <w:r w:rsidR="00135261">
          <w:rPr>
            <w:lang w:val="en-US"/>
          </w:rPr>
          <w:t>akan</w:t>
        </w:r>
      </w:ins>
      <w:proofErr w:type="gramEnd"/>
      <w:ins w:id="8394" w:author="arkat" w:date="2017-10-04T21:53:00Z">
        <w:r w:rsidRPr="00D47D8B">
          <w:rPr>
            <w:lang w:val="en-US"/>
          </w:rPr>
          <w:t xml:space="preserve"> antara lain buku, </w:t>
        </w:r>
        <w:r>
          <w:rPr>
            <w:lang w:val="en-US"/>
          </w:rPr>
          <w:t>jurnal nasional, jurnal internasional</w:t>
        </w:r>
        <w:r w:rsidRPr="00D47D8B">
          <w:rPr>
            <w:lang w:val="en-US"/>
          </w:rPr>
          <w:t>,</w:t>
        </w:r>
        <w:r>
          <w:rPr>
            <w:lang w:val="en-US"/>
          </w:rPr>
          <w:t xml:space="preserve"> jurnal</w:t>
        </w:r>
        <w:r w:rsidRPr="00D47D8B">
          <w:rPr>
            <w:lang w:val="en-US"/>
          </w:rPr>
          <w:t xml:space="preserve"> </w:t>
        </w:r>
        <w:r w:rsidRPr="00D47D8B">
          <w:rPr>
            <w:i/>
            <w:lang w:val="en-US"/>
          </w:rPr>
          <w:t>proceeding</w:t>
        </w:r>
        <w:r w:rsidRPr="00D47D8B">
          <w:rPr>
            <w:lang w:val="en-US"/>
          </w:rPr>
          <w:t>, laporan</w:t>
        </w:r>
        <w:r>
          <w:rPr>
            <w:lang w:val="en-US"/>
          </w:rPr>
          <w:t xml:space="preserve"> penelitian</w:t>
        </w:r>
        <w:r w:rsidRPr="00D47D8B">
          <w:rPr>
            <w:lang w:val="en-US"/>
          </w:rPr>
          <w:t>,</w:t>
        </w:r>
        <w:r>
          <w:rPr>
            <w:lang w:val="en-US"/>
          </w:rPr>
          <w:t xml:space="preserve"> website bereputasi,</w:t>
        </w:r>
        <w:r w:rsidRPr="00D47D8B">
          <w:rPr>
            <w:lang w:val="en-US"/>
          </w:rPr>
          <w:t xml:space="preserve"> dan literatur </w:t>
        </w:r>
        <w:r w:rsidRPr="00B02A75">
          <w:rPr>
            <w:i/>
            <w:lang w:val="en-US"/>
          </w:rPr>
          <w:t>online</w:t>
        </w:r>
        <w:r w:rsidRPr="00D47D8B">
          <w:rPr>
            <w:lang w:val="en-US"/>
          </w:rPr>
          <w:t>.</w:t>
        </w:r>
      </w:ins>
      <w:ins w:id="8395" w:author="arkat" w:date="2017-10-04T21:55:00Z">
        <w:r>
          <w:rPr>
            <w:lang w:val="en-US"/>
          </w:rPr>
          <w:t xml:space="preserve"> Pada tahap ini fokus utama peneliti adalah beberapa hal sebagai berikut:</w:t>
        </w:r>
      </w:ins>
    </w:p>
    <w:p w14:paraId="2AC94384" w14:textId="235D47DF" w:rsidR="002E7949" w:rsidRDefault="002E7949" w:rsidP="002E7949">
      <w:pPr>
        <w:pStyle w:val="BodyText"/>
        <w:numPr>
          <w:ilvl w:val="0"/>
          <w:numId w:val="120"/>
        </w:numPr>
        <w:ind w:left="360"/>
        <w:rPr>
          <w:ins w:id="8396" w:author="arkat" w:date="2017-10-04T21:56:00Z"/>
          <w:lang w:val="en-US"/>
        </w:rPr>
      </w:pPr>
      <w:ins w:id="8397" w:author="arkat" w:date="2017-10-04T21:56:00Z">
        <w:r>
          <w:rPr>
            <w:lang w:val="en-US"/>
          </w:rPr>
          <w:t xml:space="preserve">Mendefinisikan elemen-elemen EPC di </w:t>
        </w:r>
        <w:r w:rsidRPr="009D6EB4">
          <w:rPr>
            <w:i/>
            <w:lang w:val="en-US"/>
          </w:rPr>
          <w:t>tool</w:t>
        </w:r>
        <w:r w:rsidRPr="00FA28F2">
          <w:rPr>
            <w:lang w:val="en-US"/>
          </w:rPr>
          <w:t xml:space="preserve"> </w:t>
        </w:r>
        <w:r>
          <w:rPr>
            <w:lang w:val="en-US"/>
          </w:rPr>
          <w:t>ARIS Express,</w:t>
        </w:r>
        <w:r w:rsidR="0095050F">
          <w:rPr>
            <w:lang w:val="en-US"/>
          </w:rPr>
          <w:t xml:space="preserve"> definisi elemen EPC-ARIS</w:t>
        </w:r>
        <w:r>
          <w:rPr>
            <w:lang w:val="en-US"/>
          </w:rPr>
          <w:t xml:space="preserve"> didasarkan pada </w:t>
        </w:r>
        <w:r w:rsidRPr="00FA28F2">
          <w:rPr>
            <w:i/>
            <w:lang w:val="en-US"/>
          </w:rPr>
          <w:t>ARIS Express quick reference</w:t>
        </w:r>
        <w:r w:rsidRPr="00FA28F2">
          <w:rPr>
            <w:lang w:val="en-US"/>
          </w:rPr>
          <w:t>.</w:t>
        </w:r>
      </w:ins>
    </w:p>
    <w:p w14:paraId="24630F96" w14:textId="77777777" w:rsidR="002E7949" w:rsidRDefault="002E7949">
      <w:pPr>
        <w:pStyle w:val="BodyText"/>
        <w:numPr>
          <w:ilvl w:val="0"/>
          <w:numId w:val="120"/>
        </w:numPr>
        <w:ind w:left="360"/>
        <w:rPr>
          <w:ins w:id="8398" w:author="arkat" w:date="2017-10-06T09:31:00Z"/>
          <w:lang w:val="en-US"/>
        </w:rPr>
        <w:pPrChange w:id="8399" w:author="arkat" w:date="2017-10-04T21:57:00Z">
          <w:pPr>
            <w:pStyle w:val="Heading2"/>
          </w:pPr>
        </w:pPrChange>
      </w:pPr>
      <w:ins w:id="8400" w:author="arkat" w:date="2017-10-04T21:56:00Z">
        <w:r>
          <w:rPr>
            <w:lang w:val="en-US"/>
          </w:rPr>
          <w:t>Mendefinisikan elemen-elemen BPMN 2.0, definisi elemen BPMN 2.0 didasarkan  pada dokumen spesifikasi BPMN 2.0 yang diterbitkan oleh OMG.</w:t>
        </w:r>
      </w:ins>
    </w:p>
    <w:p w14:paraId="5863C705" w14:textId="21506E33" w:rsidR="0095050F" w:rsidRPr="009F2FD2" w:rsidRDefault="0095050F">
      <w:pPr>
        <w:pStyle w:val="BodyText"/>
        <w:numPr>
          <w:ilvl w:val="0"/>
          <w:numId w:val="120"/>
        </w:numPr>
        <w:ind w:left="360"/>
        <w:rPr>
          <w:ins w:id="8401" w:author="arkat" w:date="2017-10-04T09:44:00Z"/>
          <w:lang w:val="en-US"/>
        </w:rPr>
        <w:pPrChange w:id="8402" w:author="arkat" w:date="2017-10-04T21:57:00Z">
          <w:pPr>
            <w:pStyle w:val="Heading2"/>
          </w:pPr>
        </w:pPrChange>
      </w:pPr>
      <w:ins w:id="8403" w:author="arkat" w:date="2017-10-06T09:31:00Z">
        <w:r>
          <w:rPr>
            <w:lang w:val="en-US"/>
          </w:rPr>
          <w:t xml:space="preserve">Menentukan teknik transformasi </w:t>
        </w:r>
      </w:ins>
      <w:ins w:id="8404" w:author="arkat" w:date="2017-10-06T09:32:00Z">
        <w:r>
          <w:rPr>
            <w:lang w:val="en-US"/>
          </w:rPr>
          <w:t xml:space="preserve">yang </w:t>
        </w:r>
      </w:ins>
      <w:ins w:id="8405" w:author="arkat" w:date="2017-10-11T09:19:00Z">
        <w:del w:id="8406" w:author="arkat" w:date="2017-10-11T10:32:00Z">
          <w:r w:rsidR="00315295" w:rsidDel="00135261">
            <w:rPr>
              <w:lang w:val="en-US"/>
            </w:rPr>
            <w:delText>akan</w:delText>
          </w:r>
        </w:del>
      </w:ins>
      <w:proofErr w:type="gramStart"/>
      <w:ins w:id="8407" w:author="arkat" w:date="2017-10-11T10:32:00Z">
        <w:r w:rsidR="00135261">
          <w:rPr>
            <w:lang w:val="en-US"/>
          </w:rPr>
          <w:t>akan</w:t>
        </w:r>
      </w:ins>
      <w:proofErr w:type="gramEnd"/>
      <w:ins w:id="8408" w:author="arkat" w:date="2017-10-06T09:32:00Z">
        <w:r>
          <w:rPr>
            <w:lang w:val="en-US"/>
          </w:rPr>
          <w:t xml:space="preserve"> digun</w:t>
        </w:r>
      </w:ins>
      <w:ins w:id="8409" w:author="arkat" w:date="2017-10-11T09:19:00Z">
        <w:del w:id="8410" w:author="arkat" w:date="2017-10-11T10:32:00Z">
          <w:r w:rsidR="00315295" w:rsidDel="00135261">
            <w:rPr>
              <w:lang w:val="en-US"/>
            </w:rPr>
            <w:delText>akan</w:delText>
          </w:r>
        </w:del>
      </w:ins>
      <w:ins w:id="8411" w:author="arkat" w:date="2017-10-11T10:32:00Z">
        <w:r w:rsidR="00135261">
          <w:rPr>
            <w:lang w:val="en-US"/>
          </w:rPr>
          <w:t>akan</w:t>
        </w:r>
      </w:ins>
      <w:ins w:id="8412" w:author="arkat" w:date="2017-10-06T09:32:00Z">
        <w:r>
          <w:rPr>
            <w:lang w:val="en-US"/>
          </w:rPr>
          <w:t xml:space="preserve"> untuk melakukan transformasi dari meta data </w:t>
        </w:r>
      </w:ins>
      <w:ins w:id="8413" w:author="arkat" w:date="2017-10-06T09:33:00Z">
        <w:r>
          <w:rPr>
            <w:lang w:val="en-US"/>
          </w:rPr>
          <w:t xml:space="preserve">elemen </w:t>
        </w:r>
      </w:ins>
      <w:ins w:id="8414" w:author="arkat" w:date="2017-10-06T09:32:00Z">
        <w:r>
          <w:rPr>
            <w:lang w:val="en-US"/>
          </w:rPr>
          <w:t xml:space="preserve">EPC-ARIS ke </w:t>
        </w:r>
      </w:ins>
      <w:ins w:id="8415" w:author="arkat" w:date="2017-10-06T09:33:00Z">
        <w:r>
          <w:rPr>
            <w:lang w:val="en-US"/>
          </w:rPr>
          <w:t>meta data elemen BPMN 2.0.</w:t>
        </w:r>
      </w:ins>
    </w:p>
    <w:p w14:paraId="1299561F" w14:textId="7BD09F6F" w:rsidR="000C2549" w:rsidRDefault="00F83024">
      <w:pPr>
        <w:pStyle w:val="Heading2"/>
        <w:numPr>
          <w:ilvl w:val="1"/>
          <w:numId w:val="135"/>
        </w:numPr>
        <w:rPr>
          <w:ins w:id="8416" w:author="arkat" w:date="2017-10-04T10:26:00Z"/>
          <w:lang w:val="en-US"/>
        </w:rPr>
        <w:pPrChange w:id="8417" w:author="arkat" w:date="2017-10-03T08:15:00Z">
          <w:pPr>
            <w:pStyle w:val="Heading2"/>
          </w:pPr>
        </w:pPrChange>
      </w:pPr>
      <w:bookmarkStart w:id="8418" w:name="_Toc496168335"/>
      <w:r>
        <w:rPr>
          <w:lang w:val="en-US"/>
        </w:rPr>
        <w:t>Konseptualisasi</w:t>
      </w:r>
      <w:ins w:id="8419" w:author="arkat" w:date="2017-10-04T09:47:00Z">
        <w:r w:rsidR="00053AEC">
          <w:rPr>
            <w:lang w:val="en-US"/>
          </w:rPr>
          <w:t xml:space="preserve"> </w:t>
        </w:r>
      </w:ins>
      <w:ins w:id="8420" w:author="arkat" w:date="2017-10-04T21:58:00Z">
        <w:r w:rsidR="00B715D0">
          <w:rPr>
            <w:lang w:val="en-US"/>
          </w:rPr>
          <w:t>Solusi</w:t>
        </w:r>
      </w:ins>
      <w:bookmarkEnd w:id="8418"/>
    </w:p>
    <w:p w14:paraId="3B6CC06C" w14:textId="3EE53FE2" w:rsidR="009A7DBB" w:rsidDel="00463706" w:rsidRDefault="009A7DBB" w:rsidP="00463706">
      <w:pPr>
        <w:pStyle w:val="BodyText"/>
        <w:ind w:firstLine="450"/>
        <w:rPr>
          <w:del w:id="8421" w:author="arkat" w:date="2017-10-04T21:58:00Z"/>
          <w:lang w:val="en-US"/>
        </w:rPr>
        <w:pPrChange w:id="8422" w:author="arkat" w:date="2017-10-19T07:30:00Z">
          <w:pPr>
            <w:pStyle w:val="BodyText"/>
          </w:pPr>
        </w:pPrChange>
      </w:pPr>
    </w:p>
    <w:p w14:paraId="572A2CB0" w14:textId="075FFEEC" w:rsidR="00B715D0" w:rsidRDefault="00463706" w:rsidP="006E1B87">
      <w:pPr>
        <w:pStyle w:val="BodyText"/>
        <w:ind w:firstLine="450"/>
        <w:rPr>
          <w:ins w:id="8423" w:author="arkat" w:date="2017-10-04T22:00:00Z"/>
          <w:lang w:val="en-US"/>
        </w:rPr>
        <w:pPrChange w:id="8424" w:author="arkat" w:date="2017-10-19T07:38:00Z">
          <w:pPr>
            <w:pStyle w:val="BodyText"/>
          </w:pPr>
        </w:pPrChange>
      </w:pPr>
      <w:ins w:id="8425" w:author="arkat" w:date="2017-10-19T07:28:00Z">
        <w:r>
          <w:rPr>
            <w:lang w:val="en-US"/>
          </w:rPr>
          <w:t xml:space="preserve">Pada tahap ini peneliti </w:t>
        </w:r>
        <w:proofErr w:type="gramStart"/>
        <w:r>
          <w:rPr>
            <w:lang w:val="en-US"/>
          </w:rPr>
          <w:t>akan</w:t>
        </w:r>
        <w:proofErr w:type="gramEnd"/>
        <w:r>
          <w:rPr>
            <w:lang w:val="en-US"/>
          </w:rPr>
          <w:t xml:space="preserve"> melakukan pembentukan konsep </w:t>
        </w:r>
      </w:ins>
      <w:ins w:id="8426" w:author="arkat" w:date="2017-10-19T07:30:00Z">
        <w:r>
          <w:rPr>
            <w:lang w:val="en-US"/>
          </w:rPr>
          <w:t xml:space="preserve">yang didasarkan pada tahap studi literatur. Peneliti </w:t>
        </w:r>
        <w:proofErr w:type="gramStart"/>
        <w:r>
          <w:rPr>
            <w:lang w:val="en-US"/>
          </w:rPr>
          <w:t>akan</w:t>
        </w:r>
        <w:proofErr w:type="gramEnd"/>
        <w:r>
          <w:rPr>
            <w:lang w:val="en-US"/>
          </w:rPr>
          <w:t xml:space="preserve"> melakukan </w:t>
        </w:r>
      </w:ins>
      <w:ins w:id="8427" w:author="arkat" w:date="2017-10-19T07:36:00Z">
        <w:r>
          <w:rPr>
            <w:lang w:val="en-US"/>
          </w:rPr>
          <w:t>pemahaman kon</w:t>
        </w:r>
        <w:r w:rsidR="006E1B87">
          <w:rPr>
            <w:lang w:val="en-US"/>
          </w:rPr>
          <w:t>sep</w:t>
        </w:r>
        <w:r>
          <w:rPr>
            <w:lang w:val="en-US"/>
          </w:rPr>
          <w:t xml:space="preserve"> </w:t>
        </w:r>
      </w:ins>
      <w:ins w:id="8428" w:author="arkat" w:date="2017-10-19T07:38:00Z">
        <w:r w:rsidR="006E1B87">
          <w:rPr>
            <w:lang w:val="en-US"/>
          </w:rPr>
          <w:t>dan perumusan solusi terhadap masalah yang sedang dihadapi, yakni transformasi dari EPC-ARIS ke BPMN 2.0</w:t>
        </w:r>
      </w:ins>
      <w:ins w:id="8429" w:author="arkat" w:date="2017-10-19T07:37:00Z">
        <w:r w:rsidR="006E1B87">
          <w:rPr>
            <w:lang w:val="en-US"/>
          </w:rPr>
          <w:t>.</w:t>
        </w:r>
      </w:ins>
      <w:ins w:id="8430" w:author="arkat" w:date="2017-10-19T07:30:00Z">
        <w:r>
          <w:rPr>
            <w:lang w:val="en-US"/>
          </w:rPr>
          <w:t xml:space="preserve"> </w:t>
        </w:r>
      </w:ins>
      <w:ins w:id="8431" w:author="arkat" w:date="2017-10-19T07:38:00Z">
        <w:r w:rsidR="006E1B87">
          <w:rPr>
            <w:lang w:val="en-US"/>
          </w:rPr>
          <w:t xml:space="preserve"> </w:t>
        </w:r>
      </w:ins>
      <w:del w:id="8432" w:author="arkat" w:date="2017-10-04T22:30:00Z">
        <w:r w:rsidR="00E4119C" w:rsidDel="005901A4">
          <w:rPr>
            <w:lang w:val="en-US"/>
          </w:rPr>
          <w:delText xml:space="preserve">    </w:delText>
        </w:r>
      </w:del>
      <w:del w:id="8433" w:author="arkat" w:date="2017-10-04T22:29:00Z">
        <w:r w:rsidR="00E4119C" w:rsidDel="005901A4">
          <w:rPr>
            <w:lang w:val="en-US"/>
          </w:rPr>
          <w:delText>Konseptualisasi adalah aktivitas utama, pada fase ini teori dasar didefinisikan.</w:delText>
        </w:r>
        <w:r w:rsidR="00376989" w:rsidDel="005901A4">
          <w:rPr>
            <w:lang w:val="en-US"/>
          </w:rPr>
          <w:delText xml:space="preserve"> </w:delText>
        </w:r>
      </w:del>
      <w:del w:id="8434" w:author="arkat" w:date="2017-10-19T07:38:00Z">
        <w:r w:rsidR="00E4119C" w:rsidRPr="00E4119C" w:rsidDel="006E1B87">
          <w:rPr>
            <w:lang w:val="en-US"/>
          </w:rPr>
          <w:delText xml:space="preserve">Keberhasilan fase ini tergantung </w:delText>
        </w:r>
      </w:del>
      <w:del w:id="8435" w:author="arkat" w:date="2017-10-02T15:11:00Z">
        <w:r w:rsidR="00E4119C" w:rsidRPr="00E4119C" w:rsidDel="00161C34">
          <w:rPr>
            <w:lang w:val="en-US"/>
          </w:rPr>
          <w:delText xml:space="preserve">pada </w:delText>
        </w:r>
        <w:r w:rsidR="00E865CF" w:rsidDel="00161C34">
          <w:rPr>
            <w:lang w:val="en-US"/>
          </w:rPr>
          <w:delText>ar</w:delText>
        </w:r>
      </w:del>
      <w:del w:id="8436" w:author="arkat" w:date="2017-10-19T07:38:00Z">
        <w:r w:rsidR="00E865CF" w:rsidDel="006E1B87">
          <w:rPr>
            <w:lang w:val="en-US"/>
          </w:rPr>
          <w:delText>tikulasi dan pemahaman terhadap domain permasalahan penelitian</w:delText>
        </w:r>
      </w:del>
      <w:ins w:id="8437" w:author="arkat" w:date="2017-10-04T22:05:00Z">
        <w:r w:rsidR="00B715D0">
          <w:rPr>
            <w:lang w:val="en-US"/>
          </w:rPr>
          <w:t>Pada tahap ini dibagi menjadi 2 fase, yakni perumusan aturan transformasi dan formalisasi.</w:t>
        </w:r>
      </w:ins>
    </w:p>
    <w:p w14:paraId="354D18DE" w14:textId="5D0AC596" w:rsidR="00B715D0" w:rsidRDefault="00B715D0">
      <w:pPr>
        <w:pStyle w:val="Heading3"/>
        <w:numPr>
          <w:ilvl w:val="2"/>
          <w:numId w:val="135"/>
        </w:numPr>
        <w:ind w:left="630" w:hanging="630"/>
        <w:rPr>
          <w:ins w:id="8438" w:author="arkat" w:date="2017-10-04T22:02:00Z"/>
          <w:lang w:val="en-US"/>
        </w:rPr>
        <w:pPrChange w:id="8439" w:author="arkat" w:date="2017-10-04T22:12:00Z">
          <w:pPr>
            <w:pStyle w:val="BodyText"/>
          </w:pPr>
        </w:pPrChange>
      </w:pPr>
      <w:bookmarkStart w:id="8440" w:name="_Toc496168336"/>
      <w:ins w:id="8441" w:author="arkat" w:date="2017-10-04T22:00:00Z">
        <w:r w:rsidRPr="009F2FD2">
          <w:rPr>
            <w:lang w:val="en-US"/>
          </w:rPr>
          <w:t>Perumusan Aturan Transformasi</w:t>
        </w:r>
      </w:ins>
      <w:bookmarkEnd w:id="8440"/>
    </w:p>
    <w:p w14:paraId="48DC37E3" w14:textId="6DA09027" w:rsidR="00B715D0" w:rsidRPr="009F2FD2" w:rsidRDefault="00B715D0">
      <w:pPr>
        <w:pStyle w:val="BodyText"/>
        <w:ind w:firstLine="450"/>
        <w:rPr>
          <w:ins w:id="8442" w:author="arkat" w:date="2017-10-04T22:00:00Z"/>
          <w:lang w:val="en-US"/>
        </w:rPr>
        <w:pPrChange w:id="8443" w:author="arkat" w:date="2017-10-04T22:12:00Z">
          <w:pPr>
            <w:pStyle w:val="BodyText"/>
          </w:pPr>
        </w:pPrChange>
      </w:pPr>
      <w:ins w:id="8444" w:author="arkat" w:date="2017-10-04T22:02:00Z">
        <w:r>
          <w:rPr>
            <w:lang w:val="en-US"/>
          </w:rPr>
          <w:t xml:space="preserve">Pada tahap ini penulis </w:t>
        </w:r>
      </w:ins>
      <w:ins w:id="8445" w:author="arkat" w:date="2017-10-11T09:19:00Z">
        <w:del w:id="8446" w:author="arkat" w:date="2017-10-11T10:32:00Z">
          <w:r w:rsidR="00315295" w:rsidDel="00135261">
            <w:rPr>
              <w:lang w:val="en-US"/>
            </w:rPr>
            <w:delText>akan</w:delText>
          </w:r>
        </w:del>
      </w:ins>
      <w:proofErr w:type="gramStart"/>
      <w:ins w:id="8447" w:author="arkat" w:date="2017-10-11T10:32:00Z">
        <w:r w:rsidR="00135261">
          <w:rPr>
            <w:lang w:val="en-US"/>
          </w:rPr>
          <w:t>akan</w:t>
        </w:r>
      </w:ins>
      <w:proofErr w:type="gramEnd"/>
      <w:ins w:id="8448" w:author="arkat" w:date="2017-10-04T22:02:00Z">
        <w:r>
          <w:rPr>
            <w:lang w:val="en-US"/>
          </w:rPr>
          <w:t xml:space="preserve"> merumuskan aturan pemetaan (</w:t>
        </w:r>
        <w:r>
          <w:rPr>
            <w:i/>
            <w:lang w:val="en-US"/>
          </w:rPr>
          <w:t>mapping rules</w:t>
        </w:r>
        <w:r>
          <w:rPr>
            <w:lang w:val="en-US"/>
          </w:rPr>
          <w:t xml:space="preserve">) untuk melakukan transformasi </w:t>
        </w:r>
        <w:r w:rsidR="0095050F">
          <w:rPr>
            <w:lang w:val="en-US"/>
          </w:rPr>
          <w:t>dari EPC-ARIS</w:t>
        </w:r>
        <w:r>
          <w:rPr>
            <w:lang w:val="en-US"/>
          </w:rPr>
          <w:t xml:space="preserve"> ke BPMN 2.0. </w:t>
        </w:r>
      </w:ins>
      <w:ins w:id="8449" w:author="arkat" w:date="2017-10-04T22:06:00Z">
        <w:r>
          <w:rPr>
            <w:lang w:val="en-US"/>
          </w:rPr>
          <w:t>Aturan</w:t>
        </w:r>
      </w:ins>
      <w:ins w:id="8450" w:author="arkat" w:date="2017-10-04T22:02:00Z">
        <w:r>
          <w:rPr>
            <w:lang w:val="en-US"/>
          </w:rPr>
          <w:t xml:space="preserve"> transformasi dibangun berdasarkan </w:t>
        </w:r>
      </w:ins>
      <w:ins w:id="8451" w:author="arkat" w:date="2017-10-04T22:06:00Z">
        <w:r>
          <w:rPr>
            <w:lang w:val="en-US"/>
          </w:rPr>
          <w:t>studi literatur pada tahap sebel</w:t>
        </w:r>
        <w:r w:rsidR="00435159">
          <w:rPr>
            <w:lang w:val="en-US"/>
          </w:rPr>
          <w:t xml:space="preserve">umnya. Penulis memulainya dengan </w:t>
        </w:r>
      </w:ins>
      <w:ins w:id="8452" w:author="arkat" w:date="2017-10-04T22:07:00Z">
        <w:r w:rsidR="00435159">
          <w:rPr>
            <w:lang w:val="en-US"/>
          </w:rPr>
          <w:t xml:space="preserve">melakukan analisa </w:t>
        </w:r>
      </w:ins>
      <w:ins w:id="8453" w:author="arkat" w:date="2017-10-04T22:02:00Z">
        <w:r>
          <w:rPr>
            <w:lang w:val="en-US"/>
          </w:rPr>
          <w:t>definisi dari masing-masing elemen</w:t>
        </w:r>
      </w:ins>
      <w:ins w:id="8454" w:author="arkat" w:date="2017-10-04T22:08:00Z">
        <w:r w:rsidR="0095050F">
          <w:rPr>
            <w:lang w:val="en-US"/>
          </w:rPr>
          <w:t xml:space="preserve"> EPC-ARIS</w:t>
        </w:r>
        <w:r w:rsidR="00435159">
          <w:rPr>
            <w:lang w:val="en-US"/>
          </w:rPr>
          <w:t xml:space="preserve"> dan mencari pemetaan yang sesuai dengan definisi tersebut pada elemen BPMN 2.0. </w:t>
        </w:r>
      </w:ins>
      <w:ins w:id="8455" w:author="arkat" w:date="2017-10-06T09:34:00Z">
        <w:r w:rsidR="0095050F">
          <w:rPr>
            <w:lang w:val="en-US"/>
          </w:rPr>
          <w:t xml:space="preserve">Jika </w:t>
        </w:r>
      </w:ins>
      <w:ins w:id="8456" w:author="arkat" w:date="2017-10-06T09:37:00Z">
        <w:r w:rsidR="0095050F">
          <w:rPr>
            <w:lang w:val="en-US"/>
          </w:rPr>
          <w:t xml:space="preserve">elemen tersebut </w:t>
        </w:r>
      </w:ins>
      <w:ins w:id="8457" w:author="arkat" w:date="2017-10-06T09:34:00Z">
        <w:r w:rsidR="0095050F">
          <w:rPr>
            <w:lang w:val="en-US"/>
          </w:rPr>
          <w:t xml:space="preserve">tidak ada </w:t>
        </w:r>
      </w:ins>
      <w:ins w:id="8458" w:author="arkat" w:date="2017-10-06T09:37:00Z">
        <w:r w:rsidR="0095050F">
          <w:rPr>
            <w:lang w:val="en-US"/>
          </w:rPr>
          <w:t>yang sesuai</w:t>
        </w:r>
      </w:ins>
      <w:ins w:id="8459" w:author="arkat" w:date="2017-10-06T09:38:00Z">
        <w:r w:rsidR="0095050F">
          <w:rPr>
            <w:lang w:val="en-US"/>
          </w:rPr>
          <w:t xml:space="preserve"> se</w:t>
        </w:r>
      </w:ins>
      <w:ins w:id="8460" w:author="arkat" w:date="2017-10-11T09:20:00Z">
        <w:r w:rsidR="00315295">
          <w:rPr>
            <w:lang w:val="en-US"/>
          </w:rPr>
          <w:t>cara</w:t>
        </w:r>
      </w:ins>
      <w:ins w:id="8461" w:author="arkat" w:date="2017-10-06T09:38:00Z">
        <w:r w:rsidR="0095050F">
          <w:rPr>
            <w:lang w:val="en-US"/>
          </w:rPr>
          <w:t xml:space="preserve"> tepat</w:t>
        </w:r>
      </w:ins>
      <w:ins w:id="8462" w:author="arkat" w:date="2017-10-06T09:37:00Z">
        <w:r w:rsidR="0095050F">
          <w:rPr>
            <w:lang w:val="en-US"/>
          </w:rPr>
          <w:t xml:space="preserve"> dengan </w:t>
        </w:r>
      </w:ins>
      <w:ins w:id="8463" w:author="arkat" w:date="2017-10-06T09:34:00Z">
        <w:r w:rsidR="0095050F">
          <w:rPr>
            <w:lang w:val="en-US"/>
          </w:rPr>
          <w:t xml:space="preserve">elemen yang </w:t>
        </w:r>
      </w:ins>
      <w:ins w:id="8464" w:author="arkat" w:date="2017-10-06T09:37:00Z">
        <w:r w:rsidR="0095050F">
          <w:rPr>
            <w:lang w:val="en-US"/>
          </w:rPr>
          <w:t xml:space="preserve">ada </w:t>
        </w:r>
      </w:ins>
      <w:ins w:id="8465" w:author="arkat" w:date="2017-10-06T09:34:00Z">
        <w:r w:rsidR="0095050F">
          <w:rPr>
            <w:lang w:val="en-US"/>
          </w:rPr>
          <w:t xml:space="preserve">di BPMN 2.0 penulis </w:t>
        </w:r>
      </w:ins>
      <w:ins w:id="8466" w:author="arkat" w:date="2017-10-11T09:19:00Z">
        <w:del w:id="8467" w:author="arkat" w:date="2017-10-11T10:32:00Z">
          <w:r w:rsidR="00315295" w:rsidDel="00135261">
            <w:rPr>
              <w:lang w:val="en-US"/>
            </w:rPr>
            <w:delText>akan</w:delText>
          </w:r>
        </w:del>
      </w:ins>
      <w:proofErr w:type="gramStart"/>
      <w:ins w:id="8468" w:author="arkat" w:date="2017-10-11T10:32:00Z">
        <w:r w:rsidR="00135261">
          <w:rPr>
            <w:lang w:val="en-US"/>
          </w:rPr>
          <w:t>akan</w:t>
        </w:r>
      </w:ins>
      <w:proofErr w:type="gramEnd"/>
      <w:ins w:id="8469" w:author="arkat" w:date="2017-10-06T09:34:00Z">
        <w:r w:rsidR="0095050F">
          <w:rPr>
            <w:lang w:val="en-US"/>
          </w:rPr>
          <w:t xml:space="preserve"> mencari</w:t>
        </w:r>
      </w:ins>
      <w:ins w:id="8470" w:author="arkat" w:date="2017-10-06T09:37:00Z">
        <w:r w:rsidR="0095050F">
          <w:rPr>
            <w:lang w:val="en-US"/>
          </w:rPr>
          <w:t xml:space="preserve"> solusi pemecahanya </w:t>
        </w:r>
      </w:ins>
      <w:ins w:id="8471" w:author="arkat" w:date="2017-10-06T09:38:00Z">
        <w:r w:rsidR="0095050F">
          <w:rPr>
            <w:lang w:val="en-US"/>
          </w:rPr>
          <w:t>dengan menggun</w:t>
        </w:r>
      </w:ins>
      <w:ins w:id="8472" w:author="arkat" w:date="2017-10-11T09:19:00Z">
        <w:del w:id="8473" w:author="arkat" w:date="2017-10-11T10:32:00Z">
          <w:r w:rsidR="00315295" w:rsidDel="00135261">
            <w:rPr>
              <w:lang w:val="en-US"/>
            </w:rPr>
            <w:delText>akan</w:delText>
          </w:r>
        </w:del>
      </w:ins>
      <w:ins w:id="8474" w:author="arkat" w:date="2017-10-11T10:32:00Z">
        <w:r w:rsidR="00135261">
          <w:rPr>
            <w:lang w:val="en-US"/>
          </w:rPr>
          <w:t>akan</w:t>
        </w:r>
      </w:ins>
      <w:ins w:id="8475" w:author="arkat" w:date="2017-10-06T09:38:00Z">
        <w:r w:rsidR="0095050F">
          <w:rPr>
            <w:lang w:val="en-US"/>
          </w:rPr>
          <w:t xml:space="preserve"> beberapa pendekatan dan konsep </w:t>
        </w:r>
      </w:ins>
      <w:ins w:id="8476" w:author="arkat" w:date="2017-10-06T09:39:00Z">
        <w:r w:rsidR="0095050F">
          <w:rPr>
            <w:lang w:val="en-US"/>
          </w:rPr>
          <w:t xml:space="preserve">yang paling mendekati </w:t>
        </w:r>
      </w:ins>
      <w:ins w:id="8477" w:author="arkat" w:date="2017-10-06T09:38:00Z">
        <w:r w:rsidR="0095050F">
          <w:rPr>
            <w:lang w:val="en-US"/>
          </w:rPr>
          <w:t xml:space="preserve">dengan </w:t>
        </w:r>
      </w:ins>
      <w:ins w:id="8478" w:author="arkat" w:date="2017-10-11T09:20:00Z">
        <w:r w:rsidR="00315295">
          <w:rPr>
            <w:lang w:val="en-US"/>
          </w:rPr>
          <w:t>cara</w:t>
        </w:r>
      </w:ins>
      <w:ins w:id="8479" w:author="arkat" w:date="2017-10-06T09:38:00Z">
        <w:r w:rsidR="0095050F">
          <w:rPr>
            <w:lang w:val="en-US"/>
          </w:rPr>
          <w:t xml:space="preserve"> melakukan studi literatur.</w:t>
        </w:r>
      </w:ins>
    </w:p>
    <w:p w14:paraId="7BE295A0" w14:textId="4AA1627C" w:rsidR="00B715D0" w:rsidRPr="00D048A8" w:rsidRDefault="00B715D0">
      <w:pPr>
        <w:pStyle w:val="Heading3"/>
        <w:numPr>
          <w:ilvl w:val="2"/>
          <w:numId w:val="135"/>
        </w:numPr>
        <w:ind w:left="450" w:hanging="450"/>
        <w:rPr>
          <w:ins w:id="8480" w:author="arkat" w:date="2017-10-04T22:00:00Z"/>
          <w:lang w:val="en-US"/>
        </w:rPr>
        <w:pPrChange w:id="8481" w:author="arkat" w:date="2017-10-04T22:12:00Z">
          <w:pPr>
            <w:pStyle w:val="BodyText"/>
          </w:pPr>
        </w:pPrChange>
      </w:pPr>
      <w:bookmarkStart w:id="8482" w:name="_Toc496168337"/>
      <w:ins w:id="8483" w:author="arkat" w:date="2017-10-04T22:00:00Z">
        <w:r w:rsidRPr="00A42612">
          <w:rPr>
            <w:lang w:val="en-US"/>
          </w:rPr>
          <w:t>Formalisasi</w:t>
        </w:r>
        <w:bookmarkEnd w:id="8482"/>
      </w:ins>
    </w:p>
    <w:p w14:paraId="245150A6" w14:textId="08C36287" w:rsidR="00E55B96" w:rsidRPr="00053AEC" w:rsidDel="00901404" w:rsidRDefault="00E865CF" w:rsidP="006E1B87">
      <w:pPr>
        <w:ind w:firstLine="360"/>
        <w:rPr>
          <w:del w:id="8484" w:author="arkat" w:date="2017-10-02T13:40:00Z"/>
          <w:rPrChange w:id="8485" w:author="arkat" w:date="2017-10-04T09:48:00Z">
            <w:rPr>
              <w:del w:id="8486" w:author="arkat" w:date="2017-10-02T13:40:00Z"/>
              <w:lang w:val="en-US"/>
            </w:rPr>
          </w:rPrChange>
        </w:rPr>
        <w:pPrChange w:id="8487" w:author="arkat" w:date="2017-10-19T07:40:00Z">
          <w:pPr>
            <w:pStyle w:val="BodyText"/>
          </w:pPr>
        </w:pPrChange>
      </w:pPr>
      <w:del w:id="8488" w:author="arkat" w:date="2017-10-02T13:28:00Z">
        <w:r w:rsidDel="00E55B96">
          <w:rPr>
            <w:lang w:val="en-US"/>
          </w:rPr>
          <w:delText xml:space="preserve">. </w:delText>
        </w:r>
        <w:r w:rsidR="008079CF" w:rsidDel="00E55B96">
          <w:rPr>
            <w:lang w:val="en-US"/>
          </w:rPr>
          <w:delText xml:space="preserve">Pada langkah ini, penulis berfokus pada proses penggalian informasi mengenai solusi yang sudah diusulkan untuk melakukan transformasi dari EPC ke BPMN beserta kelemahan solusi tersebut. Penulis menggunakan teknik studi literatur terhadap beberapa referensi jurnal nasional, internasional maupun sumber informasi yang akurat. </w:delText>
        </w:r>
        <w:r w:rsidR="00997EB3" w:rsidDel="00E55B96">
          <w:rPr>
            <w:lang w:val="en-US"/>
          </w:rPr>
          <w:delText>Pada tahap ini, kami mengidentifikasi permasalahan transformasi dari EPC ke BPMN.</w:delText>
        </w:r>
        <w:r w:rsidR="00EA43DE" w:rsidDel="00E55B96">
          <w:rPr>
            <w:lang w:val="en-US"/>
          </w:rPr>
          <w:delText xml:space="preserve"> Termasuk permasalahan pe</w:delText>
        </w:r>
        <w:r w:rsidR="008079CF" w:rsidDel="00E55B96">
          <w:rPr>
            <w:lang w:val="en-US"/>
          </w:rPr>
          <w:delText xml:space="preserve">rbedaan notasi dari EPC ke BPMN. </w:delText>
        </w:r>
        <w:r w:rsidR="00997EB3" w:rsidDel="00E55B96">
          <w:rPr>
            <w:lang w:val="en-US"/>
          </w:rPr>
          <w:delText xml:space="preserve">Berdasarkan </w:delText>
        </w:r>
        <w:r w:rsidR="008079CF" w:rsidDel="00E55B96">
          <w:rPr>
            <w:lang w:val="en-US"/>
          </w:rPr>
          <w:delText xml:space="preserve">kelemahan </w:delText>
        </w:r>
        <w:r w:rsidR="00997EB3" w:rsidDel="00E55B96">
          <w:rPr>
            <w:lang w:val="en-US"/>
          </w:rPr>
          <w:delText xml:space="preserve">yang </w:delText>
        </w:r>
        <w:r w:rsidR="008079CF" w:rsidDel="00E55B96">
          <w:rPr>
            <w:lang w:val="en-US"/>
          </w:rPr>
          <w:delText xml:space="preserve">telah </w:delText>
        </w:r>
        <w:r w:rsidR="00997EB3" w:rsidDel="00E55B96">
          <w:rPr>
            <w:lang w:val="en-US"/>
          </w:rPr>
          <w:delText>teridentifikasi, kami me</w:delText>
        </w:r>
        <w:r w:rsidR="008079CF" w:rsidDel="00E55B96">
          <w:rPr>
            <w:lang w:val="en-US"/>
          </w:rPr>
          <w:delText xml:space="preserve">lakukan analisa terhadap </w:delText>
        </w:r>
        <w:r w:rsidR="00997EB3" w:rsidDel="00E55B96">
          <w:rPr>
            <w:lang w:val="en-US"/>
          </w:rPr>
          <w:delText xml:space="preserve">pendekatan </w:delText>
        </w:r>
        <w:r w:rsidR="008079CF" w:rsidDel="00E55B96">
          <w:rPr>
            <w:lang w:val="en-US"/>
          </w:rPr>
          <w:delText>yang sesuai untuk menyelesaikan permasalahan yang telah ditemukan.</w:delText>
        </w:r>
      </w:del>
      <w:ins w:id="8489" w:author="arkat" w:date="2017-10-04T21:59:00Z">
        <w:r w:rsidR="00B715D0">
          <w:rPr>
            <w:lang w:val="en-US"/>
          </w:rPr>
          <w:t>Setelah</w:t>
        </w:r>
      </w:ins>
      <w:ins w:id="8490" w:author="arkat" w:date="2017-10-04T22:13:00Z">
        <w:r w:rsidR="00435159">
          <w:rPr>
            <w:i/>
            <w:lang w:val="en-US"/>
          </w:rPr>
          <w:t xml:space="preserve"> </w:t>
        </w:r>
        <w:r w:rsidR="00435159">
          <w:rPr>
            <w:lang w:val="en-US"/>
          </w:rPr>
          <w:t>aturan</w:t>
        </w:r>
      </w:ins>
      <w:ins w:id="8491" w:author="arkat" w:date="2017-10-02T15:38:00Z">
        <w:r w:rsidR="005427D0" w:rsidRPr="00053AEC">
          <w:rPr>
            <w:rPrChange w:id="8492" w:author="arkat" w:date="2017-10-04T09:48:00Z">
              <w:rPr>
                <w:i/>
                <w:lang w:val="en-US"/>
              </w:rPr>
            </w:rPrChange>
          </w:rPr>
          <w:t xml:space="preserve"> transformasi </w:t>
        </w:r>
      </w:ins>
      <w:ins w:id="8493" w:author="arkat" w:date="2017-10-04T22:13:00Z">
        <w:r w:rsidR="00435159">
          <w:rPr>
            <w:lang w:val="en-US"/>
          </w:rPr>
          <w:t xml:space="preserve">dari </w:t>
        </w:r>
      </w:ins>
      <w:ins w:id="8494" w:author="arkat" w:date="2017-10-02T15:39:00Z">
        <w:r w:rsidR="0095050F" w:rsidRPr="0075366F">
          <w:t>EPC-ARIS</w:t>
        </w:r>
        <w:r w:rsidR="005427D0" w:rsidRPr="00053AEC">
          <w:rPr>
            <w:rPrChange w:id="8495" w:author="arkat" w:date="2017-10-04T09:48:00Z">
              <w:rPr>
                <w:lang w:val="en-US"/>
              </w:rPr>
            </w:rPrChange>
          </w:rPr>
          <w:t xml:space="preserve"> </w:t>
        </w:r>
      </w:ins>
      <w:ins w:id="8496" w:author="arkat" w:date="2017-10-02T15:41:00Z">
        <w:r w:rsidR="005427D0" w:rsidRPr="00053AEC">
          <w:rPr>
            <w:rPrChange w:id="8497" w:author="arkat" w:date="2017-10-04T09:48:00Z">
              <w:rPr>
                <w:lang w:val="en-US"/>
              </w:rPr>
            </w:rPrChange>
          </w:rPr>
          <w:t xml:space="preserve">ke BPMN 2.0 </w:t>
        </w:r>
      </w:ins>
      <w:ins w:id="8498" w:author="arkat" w:date="2017-10-04T09:47:00Z">
        <w:r w:rsidR="00435159" w:rsidRPr="009F2FD2">
          <w:t>terbentuk, langkah selanjutnya adalah melakukan formalisasi</w:t>
        </w:r>
      </w:ins>
      <w:ins w:id="8499" w:author="arkat" w:date="2017-10-02T15:41:00Z">
        <w:r w:rsidR="005427D0" w:rsidRPr="00053AEC">
          <w:rPr>
            <w:rPrChange w:id="8500" w:author="arkat" w:date="2017-10-04T09:48:00Z">
              <w:rPr>
                <w:lang w:val="en-US"/>
              </w:rPr>
            </w:rPrChange>
          </w:rPr>
          <w:t xml:space="preserve">. </w:t>
        </w:r>
      </w:ins>
      <w:ins w:id="8501" w:author="arkat" w:date="2017-10-04T09:47:00Z">
        <w:r w:rsidR="00053AEC" w:rsidRPr="00053AEC">
          <w:rPr>
            <w:rPrChange w:id="8502" w:author="arkat" w:date="2017-10-04T09:48:00Z">
              <w:rPr>
                <w:lang w:val="en-US"/>
              </w:rPr>
            </w:rPrChange>
          </w:rPr>
          <w:t xml:space="preserve">Formalisasi berkaitan dengan penerapan matematika atau logika untuk menggambarkan, mengembangkan dan menverifikasi perangkat lunak. </w:t>
        </w:r>
      </w:ins>
    </w:p>
    <w:p w14:paraId="19BFA2A2" w14:textId="4AA790C3" w:rsidR="00376989" w:rsidRPr="00376989" w:rsidDel="006E1B87" w:rsidRDefault="00376989" w:rsidP="006E1B87">
      <w:pPr>
        <w:ind w:firstLine="360"/>
        <w:rPr>
          <w:del w:id="8503" w:author="arkat" w:date="2017-10-19T07:40:00Z"/>
          <w:lang w:val="en-US"/>
        </w:rPr>
        <w:pPrChange w:id="8504" w:author="arkat" w:date="2017-10-19T07:40:00Z">
          <w:pPr>
            <w:pStyle w:val="BodyText"/>
          </w:pPr>
        </w:pPrChange>
      </w:pPr>
      <w:del w:id="8505" w:author="arkat" w:date="2017-10-02T13:40:00Z">
        <w:r w:rsidDel="00901404">
          <w:rPr>
            <w:lang w:val="en-US"/>
          </w:rPr>
          <w:delText xml:space="preserve"> </w:delText>
        </w:r>
      </w:del>
    </w:p>
    <w:p w14:paraId="6C615EBA" w14:textId="5433FB71" w:rsidR="00F83024" w:rsidDel="00053AEC" w:rsidRDefault="00F83024" w:rsidP="006E1B87">
      <w:pPr>
        <w:ind w:firstLine="360"/>
        <w:rPr>
          <w:del w:id="8506" w:author="arkat" w:date="2017-10-04T09:47:00Z"/>
          <w:lang w:val="en-US"/>
        </w:rPr>
        <w:pPrChange w:id="8507" w:author="arkat" w:date="2017-10-19T07:40:00Z">
          <w:pPr>
            <w:pStyle w:val="Heading2"/>
          </w:pPr>
        </w:pPrChange>
      </w:pPr>
      <w:del w:id="8508" w:author="arkat" w:date="2017-10-04T09:47:00Z">
        <w:r w:rsidDel="00053AEC">
          <w:rPr>
            <w:lang w:val="en-US"/>
          </w:rPr>
          <w:delText>Formalisasi</w:delText>
        </w:r>
      </w:del>
    </w:p>
    <w:p w14:paraId="15DE9324" w14:textId="2818E865" w:rsidR="00AB25F9" w:rsidRPr="002E3C08" w:rsidRDefault="00E865CF" w:rsidP="006E1B87">
      <w:pPr>
        <w:ind w:firstLine="360"/>
        <w:rPr>
          <w:lang w:val="en-US"/>
        </w:rPr>
        <w:pPrChange w:id="8509" w:author="arkat" w:date="2017-10-19T07:40:00Z">
          <w:pPr>
            <w:pStyle w:val="BodyText"/>
          </w:pPr>
        </w:pPrChange>
      </w:pPr>
      <w:del w:id="8510" w:author="arkat" w:date="2017-10-04T09:47:00Z">
        <w:r w:rsidDel="00053AEC">
          <w:rPr>
            <w:lang w:val="en-US"/>
          </w:rPr>
          <w:delText xml:space="preserve">   Formalisasi berkaitan dengan penerapan matematika atau logika untuk menggambarkan, mengembangkan dan menverifikasi perangkat lunak</w:delText>
        </w:r>
      </w:del>
      <w:del w:id="8511" w:author="arkat" w:date="2017-10-02T16:56:00Z">
        <w:r w:rsidDel="00AB25F9">
          <w:rPr>
            <w:lang w:val="en-US"/>
          </w:rPr>
          <w:delText xml:space="preserve">. </w:delText>
        </w:r>
        <w:r w:rsidR="00997EB3" w:rsidDel="00AB25F9">
          <w:rPr>
            <w:lang w:val="en-US"/>
          </w:rPr>
          <w:delText>Tahap ini merupakan tahap memberikan penjelasan berbasis logika untuk mengurangi kemungkinan kesalahpahaman.</w:delText>
        </w:r>
      </w:del>
      <w:ins w:id="8512" w:author="arkat" w:date="2017-10-02T16:56:00Z">
        <w:r w:rsidR="00AB25F9">
          <w:rPr>
            <w:lang w:val="en-US"/>
          </w:rPr>
          <w:t>Pada tahap ini aturan pemetaan untuk melakukan transformasi</w:t>
        </w:r>
      </w:ins>
      <w:ins w:id="8513" w:author="arkat" w:date="2017-10-02T16:57:00Z">
        <w:r w:rsidR="0095050F">
          <w:rPr>
            <w:lang w:val="en-US"/>
          </w:rPr>
          <w:t xml:space="preserve"> dari EPC-ARIS</w:t>
        </w:r>
        <w:r w:rsidR="00AB25F9">
          <w:rPr>
            <w:lang w:val="en-US"/>
          </w:rPr>
          <w:t xml:space="preserve"> ke BPMN 2.0</w:t>
        </w:r>
      </w:ins>
      <w:ins w:id="8514" w:author="arkat" w:date="2017-10-02T16:56:00Z">
        <w:r w:rsidR="00AB25F9">
          <w:rPr>
            <w:lang w:val="en-US"/>
          </w:rPr>
          <w:t xml:space="preserve"> yang telah diusulkan dibentuk menggun</w:t>
        </w:r>
      </w:ins>
      <w:ins w:id="8515" w:author="arkat" w:date="2017-10-11T09:19:00Z">
        <w:del w:id="8516" w:author="arkat" w:date="2017-10-11T10:32:00Z">
          <w:r w:rsidR="00315295" w:rsidDel="00135261">
            <w:rPr>
              <w:lang w:val="en-US"/>
            </w:rPr>
            <w:delText>akan</w:delText>
          </w:r>
        </w:del>
      </w:ins>
      <w:proofErr w:type="gramStart"/>
      <w:ins w:id="8517" w:author="arkat" w:date="2017-10-11T10:32:00Z">
        <w:r w:rsidR="00135261">
          <w:rPr>
            <w:lang w:val="en-US"/>
          </w:rPr>
          <w:t>akan</w:t>
        </w:r>
      </w:ins>
      <w:proofErr w:type="gramEnd"/>
      <w:ins w:id="8518" w:author="arkat" w:date="2017-10-02T16:56:00Z">
        <w:r w:rsidR="00AB25F9">
          <w:rPr>
            <w:lang w:val="en-US"/>
          </w:rPr>
          <w:t xml:space="preserve"> bahasa formal</w:t>
        </w:r>
      </w:ins>
      <w:ins w:id="8519" w:author="arkat" w:date="2017-10-02T16:57:00Z">
        <w:r w:rsidR="00AB25F9">
          <w:rPr>
            <w:lang w:val="en-US"/>
          </w:rPr>
          <w:t>.</w:t>
        </w:r>
      </w:ins>
    </w:p>
    <w:p w14:paraId="01876524" w14:textId="4A52F72F" w:rsidR="00F83024" w:rsidRDefault="00997EB3">
      <w:pPr>
        <w:pStyle w:val="Heading2"/>
        <w:numPr>
          <w:ilvl w:val="1"/>
          <w:numId w:val="135"/>
        </w:numPr>
        <w:rPr>
          <w:lang w:val="en-US"/>
        </w:rPr>
        <w:pPrChange w:id="8520" w:author="arkat" w:date="2017-10-03T08:15:00Z">
          <w:pPr>
            <w:pStyle w:val="Heading2"/>
          </w:pPr>
        </w:pPrChange>
      </w:pPr>
      <w:bookmarkStart w:id="8521" w:name="_Toc496168338"/>
      <w:r>
        <w:rPr>
          <w:lang w:val="en-US"/>
        </w:rPr>
        <w:t>Pengembangan</w:t>
      </w:r>
      <w:bookmarkEnd w:id="8521"/>
    </w:p>
    <w:p w14:paraId="0F943D54" w14:textId="7D9BA51F" w:rsidR="0013611C" w:rsidRDefault="00997EB3">
      <w:pPr>
        <w:pStyle w:val="BodyText"/>
        <w:rPr>
          <w:ins w:id="8522" w:author="arkat" w:date="2017-10-02T15:51:00Z"/>
          <w:lang w:val="en-US"/>
        </w:rPr>
        <w:pPrChange w:id="8523" w:author="arkat" w:date="2017-09-25T23:26:00Z">
          <w:pPr>
            <w:pStyle w:val="BodyTextFirstIndent"/>
          </w:pPr>
        </w:pPrChange>
      </w:pPr>
      <w:r>
        <w:rPr>
          <w:lang w:val="en-US"/>
        </w:rPr>
        <w:t xml:space="preserve">    </w:t>
      </w:r>
      <w:ins w:id="8524" w:author="arkat" w:date="2017-10-04T22:22:00Z">
        <w:r w:rsidR="00F30C76">
          <w:rPr>
            <w:lang w:val="en-US"/>
          </w:rPr>
          <w:t xml:space="preserve">Pada </w:t>
        </w:r>
        <w:r w:rsidR="00F30C76">
          <w:rPr>
            <w:i/>
            <w:lang w:val="en-US"/>
          </w:rPr>
          <w:t xml:space="preserve">framework </w:t>
        </w:r>
        <w:r w:rsidR="00F30C76">
          <w:rPr>
            <w:lang w:val="en-US"/>
          </w:rPr>
          <w:t xml:space="preserve">SERM, </w:t>
        </w:r>
      </w:ins>
      <w:ins w:id="8525" w:author="arkat" w:date="2017-10-02T17:00:00Z">
        <w:r w:rsidR="00AB25F9">
          <w:rPr>
            <w:lang w:val="en-US"/>
          </w:rPr>
          <w:t xml:space="preserve">Tahap pengembangan </w:t>
        </w:r>
      </w:ins>
      <w:ins w:id="8526" w:author="arkat" w:date="2017-10-04T22:15:00Z">
        <w:r w:rsidR="00435159">
          <w:rPr>
            <w:lang w:val="en-US"/>
          </w:rPr>
          <w:t xml:space="preserve">berkaitan dengan </w:t>
        </w:r>
      </w:ins>
      <w:ins w:id="8527" w:author="arkat" w:date="2017-10-02T16:59:00Z">
        <w:r w:rsidR="00AB25F9">
          <w:rPr>
            <w:lang w:val="en-US"/>
          </w:rPr>
          <w:t xml:space="preserve">pengembangan </w:t>
        </w:r>
      </w:ins>
      <w:ins w:id="8528" w:author="arkat" w:date="2017-10-02T17:00:00Z">
        <w:r w:rsidR="00AB25F9" w:rsidRPr="00AB25F9">
          <w:rPr>
            <w:i/>
            <w:lang w:val="en-US"/>
            <w:rPrChange w:id="8529" w:author="arkat" w:date="2017-10-02T17:00:00Z">
              <w:rPr>
                <w:lang w:val="en-US"/>
              </w:rPr>
            </w:rPrChange>
          </w:rPr>
          <w:t>p</w:t>
        </w:r>
      </w:ins>
      <w:del w:id="8530" w:author="arkat" w:date="2017-10-02T17:00:00Z">
        <w:r w:rsidDel="00AB25F9">
          <w:rPr>
            <w:lang w:val="en-US"/>
          </w:rPr>
          <w:delText>Tahap pengembangan/</w:delText>
        </w:r>
        <w:r w:rsidRPr="00A15877" w:rsidDel="00AB25F9">
          <w:rPr>
            <w:i/>
            <w:lang w:val="en-US"/>
            <w:rPrChange w:id="8531" w:author="arkat" w:date="2017-10-02T10:45:00Z">
              <w:rPr>
                <w:lang w:val="en-US"/>
              </w:rPr>
            </w:rPrChange>
          </w:rPr>
          <w:delText>development</w:delText>
        </w:r>
        <w:r w:rsidDel="00AB25F9">
          <w:rPr>
            <w:lang w:val="en-US"/>
          </w:rPr>
          <w:delText xml:space="preserve"> berkaitan dengan </w:delText>
        </w:r>
        <w:r w:rsidRPr="005021DB" w:rsidDel="00AB25F9">
          <w:rPr>
            <w:i/>
            <w:lang w:val="en-US"/>
            <w:rPrChange w:id="8532" w:author="arkat" w:date="2017-09-25T23:25:00Z">
              <w:rPr>
                <w:lang w:val="en-US"/>
              </w:rPr>
            </w:rPrChange>
          </w:rPr>
          <w:delText>prototyping</w:delText>
        </w:r>
        <w:r w:rsidDel="00AB25F9">
          <w:rPr>
            <w:lang w:val="en-US"/>
          </w:rPr>
          <w:delText>.</w:delText>
        </w:r>
      </w:del>
      <w:del w:id="8533" w:author="arkat" w:date="2017-09-26T05:08:00Z">
        <w:r w:rsidRPr="005021DB" w:rsidDel="004D2BE7">
          <w:rPr>
            <w:i/>
            <w:lang w:val="en-US"/>
            <w:rPrChange w:id="8534" w:author="arkat" w:date="2017-09-25T23:25:00Z">
              <w:rPr>
                <w:lang w:val="en-US"/>
              </w:rPr>
            </w:rPrChange>
          </w:rPr>
          <w:delText>prototype</w:delText>
        </w:r>
      </w:del>
      <w:ins w:id="8535" w:author="arkat" w:date="2017-09-26T05:08:00Z">
        <w:r w:rsidR="004D2BE7" w:rsidRPr="00D4237D">
          <w:rPr>
            <w:i/>
            <w:lang w:val="en-US"/>
          </w:rPr>
          <w:t>rototype</w:t>
        </w:r>
      </w:ins>
      <w:r>
        <w:rPr>
          <w:lang w:val="en-US"/>
        </w:rPr>
        <w:t xml:space="preserve"> </w:t>
      </w:r>
      <w:ins w:id="8536" w:author="arkat" w:date="2017-10-02T17:00:00Z">
        <w:r w:rsidR="00AB25F9">
          <w:rPr>
            <w:lang w:val="en-US"/>
          </w:rPr>
          <w:t xml:space="preserve">untuk </w:t>
        </w:r>
      </w:ins>
      <w:r>
        <w:rPr>
          <w:lang w:val="en-US"/>
        </w:rPr>
        <w:t xml:space="preserve">membantu peneliti </w:t>
      </w:r>
      <w:del w:id="8537" w:author="arkat" w:date="2017-10-02T17:00:00Z">
        <w:r w:rsidDel="00AB25F9">
          <w:rPr>
            <w:lang w:val="en-US"/>
          </w:rPr>
          <w:delText xml:space="preserve">untuk </w:delText>
        </w:r>
      </w:del>
      <w:r>
        <w:rPr>
          <w:lang w:val="en-US"/>
        </w:rPr>
        <w:t>menguji validitas solusi yang diusulkan</w:t>
      </w:r>
      <w:ins w:id="8538" w:author="arkat" w:date="2017-09-26T07:32:00Z">
        <w:r w:rsidR="006E1B87">
          <w:rPr>
            <w:lang w:val="en-US"/>
          </w:rPr>
          <w:t xml:space="preserve"> dengan </w:t>
        </w:r>
        <w:proofErr w:type="gramStart"/>
        <w:r w:rsidR="006E1B87">
          <w:rPr>
            <w:lang w:val="en-US"/>
          </w:rPr>
          <w:t>cara</w:t>
        </w:r>
        <w:proofErr w:type="gramEnd"/>
        <w:r w:rsidR="006E1B87">
          <w:rPr>
            <w:lang w:val="en-US"/>
          </w:rPr>
          <w:t xml:space="preserve"> membuat </w:t>
        </w:r>
      </w:ins>
      <w:ins w:id="8539" w:author="arkat" w:date="2017-10-02T15:47:00Z">
        <w:r w:rsidR="0013611C">
          <w:rPr>
            <w:lang w:val="en-US"/>
          </w:rPr>
          <w:t xml:space="preserve">sebuah </w:t>
        </w:r>
        <w:r w:rsidR="0013611C" w:rsidRPr="0013611C">
          <w:rPr>
            <w:i/>
            <w:lang w:val="en-US"/>
            <w:rPrChange w:id="8540" w:author="arkat" w:date="2017-10-02T15:48:00Z">
              <w:rPr>
                <w:lang w:val="en-US"/>
              </w:rPr>
            </w:rPrChange>
          </w:rPr>
          <w:t>prototype</w:t>
        </w:r>
      </w:ins>
      <w:ins w:id="8541" w:author="arkat" w:date="2017-09-26T07:32:00Z">
        <w:r w:rsidR="00976108">
          <w:rPr>
            <w:lang w:val="en-US"/>
          </w:rPr>
          <w:t xml:space="preserve"> </w:t>
        </w:r>
      </w:ins>
      <w:ins w:id="8542" w:author="arkat" w:date="2017-10-02T16:58:00Z">
        <w:r w:rsidR="006E1B87">
          <w:rPr>
            <w:lang w:val="en-US"/>
          </w:rPr>
          <w:t>yang teruji. P</w:t>
        </w:r>
        <w:r w:rsidR="00AB25F9">
          <w:rPr>
            <w:lang w:val="en-US"/>
          </w:rPr>
          <w:t>en</w:t>
        </w:r>
      </w:ins>
      <w:ins w:id="8543" w:author="arkat" w:date="2017-10-19T07:41:00Z">
        <w:r w:rsidR="006E1B87">
          <w:rPr>
            <w:lang w:val="en-US"/>
          </w:rPr>
          <w:t xml:space="preserve">eliti </w:t>
        </w:r>
        <w:proofErr w:type="gramStart"/>
        <w:r w:rsidR="006E1B87">
          <w:rPr>
            <w:lang w:val="en-US"/>
          </w:rPr>
          <w:t>akan</w:t>
        </w:r>
        <w:proofErr w:type="gramEnd"/>
        <w:r w:rsidR="006E1B87">
          <w:rPr>
            <w:lang w:val="en-US"/>
          </w:rPr>
          <w:t xml:space="preserve"> </w:t>
        </w:r>
      </w:ins>
      <w:ins w:id="8544" w:author="arkat" w:date="2017-10-02T15:51:00Z">
        <w:r w:rsidR="0013611C">
          <w:rPr>
            <w:lang w:val="en-US"/>
          </w:rPr>
          <w:t>menggun</w:t>
        </w:r>
      </w:ins>
      <w:ins w:id="8545" w:author="arkat" w:date="2017-10-11T09:19:00Z">
        <w:del w:id="8546" w:author="arkat" w:date="2017-10-11T10:32:00Z">
          <w:r w:rsidR="00315295" w:rsidDel="00135261">
            <w:rPr>
              <w:lang w:val="en-US"/>
            </w:rPr>
            <w:delText>akan</w:delText>
          </w:r>
        </w:del>
      </w:ins>
      <w:ins w:id="8547" w:author="arkat" w:date="2017-10-11T10:32:00Z">
        <w:r w:rsidR="00135261">
          <w:rPr>
            <w:lang w:val="en-US"/>
          </w:rPr>
          <w:t>akan</w:t>
        </w:r>
      </w:ins>
      <w:ins w:id="8548" w:author="arkat" w:date="2017-10-02T15:51:00Z">
        <w:r w:rsidR="0013611C">
          <w:rPr>
            <w:lang w:val="en-US"/>
          </w:rPr>
          <w:t xml:space="preserve"> langkah-langkah sebagai berikut:</w:t>
        </w:r>
      </w:ins>
    </w:p>
    <w:p w14:paraId="028CAF94" w14:textId="252878CA" w:rsidR="00901404" w:rsidRDefault="00DB25BE">
      <w:pPr>
        <w:pStyle w:val="Heading3"/>
        <w:numPr>
          <w:ilvl w:val="2"/>
          <w:numId w:val="135"/>
        </w:numPr>
        <w:ind w:left="630" w:hanging="630"/>
        <w:rPr>
          <w:ins w:id="8549" w:author="arkat" w:date="2017-10-02T13:42:00Z"/>
          <w:lang w:val="en-US"/>
        </w:rPr>
        <w:pPrChange w:id="8550" w:author="arkat" w:date="2017-10-03T08:15:00Z">
          <w:pPr>
            <w:pStyle w:val="BodyTextFirstIndent"/>
          </w:pPr>
        </w:pPrChange>
      </w:pPr>
      <w:bookmarkStart w:id="8551" w:name="_Toc496168339"/>
      <w:ins w:id="8552" w:author="arkat" w:date="2017-10-02T18:57:00Z">
        <w:r>
          <w:rPr>
            <w:lang w:val="en-US"/>
          </w:rPr>
          <w:lastRenderedPageBreak/>
          <w:t xml:space="preserve">Analisis dan </w:t>
        </w:r>
      </w:ins>
      <w:del w:id="8553" w:author="arkat" w:date="2017-10-02T18:17:00Z">
        <w:r w:rsidR="00997EB3" w:rsidDel="008920EA">
          <w:rPr>
            <w:lang w:val="en-US"/>
          </w:rPr>
          <w:delText>.</w:delText>
        </w:r>
        <w:r w:rsidR="00EA43DE" w:rsidDel="008920EA">
          <w:rPr>
            <w:lang w:val="en-US"/>
          </w:rPr>
          <w:delText xml:space="preserve"> Pada tahap ini, kami fokus untuk mengembangkan system untuk mendemonstrasikan solusi yang diusulkan. </w:delText>
        </w:r>
      </w:del>
      <w:del w:id="8554" w:author="arkat" w:date="2017-09-26T07:32:00Z">
        <w:r w:rsidR="00EA43DE" w:rsidDel="00976108">
          <w:rPr>
            <w:lang w:val="en-US"/>
          </w:rPr>
          <w:delText>Pada penelitian ini, kami menambahkan fungsi transformasi pada BPMN2 Modeller, yakni plugin eclipse untuk memodelkan BPMN.</w:delText>
        </w:r>
      </w:del>
      <w:del w:id="8555" w:author="arkat" w:date="2017-09-26T06:01:00Z">
        <w:r w:rsidR="00EA43DE" w:rsidDel="005C7A52">
          <w:rPr>
            <w:lang w:val="en-US"/>
          </w:rPr>
          <w:delText xml:space="preserve"> </w:delText>
        </w:r>
      </w:del>
      <w:del w:id="8556" w:author="arkat" w:date="2017-09-26T07:32:00Z">
        <w:r w:rsidR="00EA43DE" w:rsidDel="00976108">
          <w:rPr>
            <w:lang w:val="en-US"/>
          </w:rPr>
          <w:delText xml:space="preserve">Kemudian peneliti mengevaluasi system tersebut berdasarkan akurasi dan </w:delText>
        </w:r>
        <w:r w:rsidR="003A2A19" w:rsidDel="00976108">
          <w:rPr>
            <w:lang w:val="en-US"/>
          </w:rPr>
          <w:delText>unjuk kerja system tersebut.</w:delText>
        </w:r>
      </w:del>
      <w:ins w:id="8557" w:author="arkat" w:date="2017-10-02T13:34:00Z">
        <w:r w:rsidR="00901404">
          <w:rPr>
            <w:lang w:val="en-US"/>
          </w:rPr>
          <w:t>Perancangan</w:t>
        </w:r>
      </w:ins>
      <w:bookmarkEnd w:id="8551"/>
    </w:p>
    <w:p w14:paraId="5C7B29A3" w14:textId="571A915E" w:rsidR="00435159" w:rsidRDefault="00435159">
      <w:pPr>
        <w:pStyle w:val="BodyTextFirstIndent"/>
        <w:rPr>
          <w:ins w:id="8558" w:author="arkat" w:date="2017-10-04T22:15:00Z"/>
          <w:lang w:val="en-US"/>
        </w:rPr>
        <w:pPrChange w:id="8559" w:author="arkat" w:date="2017-10-04T22:23:00Z">
          <w:pPr>
            <w:pStyle w:val="BodyText"/>
            <w:numPr>
              <w:numId w:val="120"/>
            </w:numPr>
            <w:ind w:left="720" w:hanging="360"/>
          </w:pPr>
        </w:pPrChange>
      </w:pPr>
      <w:ins w:id="8560" w:author="arkat" w:date="2017-10-04T22:16:00Z">
        <w:r>
          <w:rPr>
            <w:lang w:val="en-US"/>
          </w:rPr>
          <w:t>Tahap analisis</w:t>
        </w:r>
      </w:ins>
      <w:ins w:id="8561" w:author="arkat" w:date="2017-10-04T22:15:00Z">
        <w:r w:rsidR="00F30C76">
          <w:rPr>
            <w:lang w:val="en-US"/>
          </w:rPr>
          <w:t xml:space="preserve"> digun</w:t>
        </w:r>
      </w:ins>
      <w:ins w:id="8562" w:author="arkat" w:date="2017-10-11T09:19:00Z">
        <w:del w:id="8563" w:author="arkat" w:date="2017-10-11T10:32:00Z">
          <w:r w:rsidR="00315295" w:rsidDel="00135261">
            <w:rPr>
              <w:lang w:val="en-US"/>
            </w:rPr>
            <w:delText>akan</w:delText>
          </w:r>
        </w:del>
      </w:ins>
      <w:proofErr w:type="gramStart"/>
      <w:ins w:id="8564" w:author="arkat" w:date="2017-10-11T10:32:00Z">
        <w:r w:rsidR="00135261">
          <w:rPr>
            <w:lang w:val="en-US"/>
          </w:rPr>
          <w:t>akan</w:t>
        </w:r>
      </w:ins>
      <w:proofErr w:type="gramEnd"/>
      <w:ins w:id="8565" w:author="arkat" w:date="2017-10-04T22:15:00Z">
        <w:r w:rsidR="00F30C76">
          <w:rPr>
            <w:lang w:val="en-US"/>
          </w:rPr>
          <w:t xml:space="preserve"> untuk</w:t>
        </w:r>
        <w:r>
          <w:rPr>
            <w:lang w:val="en-US"/>
          </w:rPr>
          <w:t xml:space="preserve"> menentukan domain permasalahan dan mencari informasi penunjang yang berhubu</w:t>
        </w:r>
        <w:r w:rsidR="00F30C76">
          <w:rPr>
            <w:lang w:val="en-US"/>
          </w:rPr>
          <w:t>ngan dengan domain permasalahan.</w:t>
        </w:r>
        <w:r>
          <w:rPr>
            <w:lang w:val="en-US"/>
          </w:rPr>
          <w:t xml:space="preserve"> </w:t>
        </w:r>
      </w:ins>
      <w:ins w:id="8566" w:author="arkat" w:date="2017-10-04T22:18:00Z">
        <w:r w:rsidR="00F30C76">
          <w:rPr>
            <w:lang w:val="en-US"/>
          </w:rPr>
          <w:t xml:space="preserve">Pada tahap </w:t>
        </w:r>
      </w:ins>
      <w:ins w:id="8567" w:author="arkat" w:date="2017-10-04T22:23:00Z">
        <w:r w:rsidR="00F30C76">
          <w:rPr>
            <w:lang w:val="en-US"/>
          </w:rPr>
          <w:t xml:space="preserve">ini </w:t>
        </w:r>
      </w:ins>
      <w:ins w:id="8568" w:author="arkat" w:date="2017-10-11T09:19:00Z">
        <w:del w:id="8569" w:author="arkat" w:date="2017-10-11T10:32:00Z">
          <w:r w:rsidR="00315295" w:rsidDel="00135261">
            <w:rPr>
              <w:lang w:val="en-US"/>
            </w:rPr>
            <w:delText>akan</w:delText>
          </w:r>
        </w:del>
      </w:ins>
      <w:proofErr w:type="gramStart"/>
      <w:ins w:id="8570" w:author="arkat" w:date="2017-10-11T10:32:00Z">
        <w:r w:rsidR="00135261">
          <w:rPr>
            <w:lang w:val="en-US"/>
          </w:rPr>
          <w:t>akan</w:t>
        </w:r>
      </w:ins>
      <w:proofErr w:type="gramEnd"/>
      <w:ins w:id="8571" w:author="arkat" w:date="2017-10-04T22:18:00Z">
        <w:r w:rsidR="00F30C76">
          <w:rPr>
            <w:lang w:val="en-US"/>
          </w:rPr>
          <w:t xml:space="preserve"> menghasilkan informasi detil pernyataan kebutuhan, baik kebutuhan fungsional maupun non fungsional.</w:t>
        </w:r>
      </w:ins>
      <w:ins w:id="8572" w:author="arkat" w:date="2017-10-04T22:21:00Z">
        <w:r w:rsidR="00F30C76">
          <w:rPr>
            <w:lang w:val="en-US"/>
          </w:rPr>
          <w:t xml:space="preserve">  </w:t>
        </w:r>
      </w:ins>
    </w:p>
    <w:p w14:paraId="2CF7602B" w14:textId="6381DA02" w:rsidR="00387A90" w:rsidRDefault="00F30C76">
      <w:pPr>
        <w:pStyle w:val="BodyTextFirstIndent"/>
        <w:rPr>
          <w:ins w:id="8573" w:author="arkat" w:date="2017-10-02T17:15:00Z"/>
          <w:lang w:val="en-US"/>
        </w:rPr>
        <w:pPrChange w:id="8574" w:author="arkat" w:date="2017-10-02T15:44:00Z">
          <w:pPr>
            <w:pStyle w:val="BodyText"/>
            <w:numPr>
              <w:numId w:val="120"/>
            </w:numPr>
            <w:ind w:left="720" w:hanging="360"/>
          </w:pPr>
        </w:pPrChange>
      </w:pPr>
      <w:ins w:id="8575" w:author="arkat" w:date="2017-10-04T22:23:00Z">
        <w:r>
          <w:rPr>
            <w:lang w:val="en-US"/>
          </w:rPr>
          <w:t xml:space="preserve">Sedangkan perancangan atau </w:t>
        </w:r>
        <w:r w:rsidRPr="00FC40F7">
          <w:rPr>
            <w:i/>
            <w:lang w:val="en-US"/>
          </w:rPr>
          <w:t>design</w:t>
        </w:r>
        <w:r>
          <w:rPr>
            <w:lang w:val="en-US"/>
          </w:rPr>
          <w:t xml:space="preserve"> digun</w:t>
        </w:r>
      </w:ins>
      <w:ins w:id="8576" w:author="arkat" w:date="2017-10-11T09:19:00Z">
        <w:del w:id="8577" w:author="arkat" w:date="2017-10-11T10:32:00Z">
          <w:r w:rsidR="00315295" w:rsidDel="00135261">
            <w:rPr>
              <w:lang w:val="en-US"/>
            </w:rPr>
            <w:delText>akan</w:delText>
          </w:r>
        </w:del>
      </w:ins>
      <w:proofErr w:type="gramStart"/>
      <w:ins w:id="8578" w:author="arkat" w:date="2017-10-11T10:32:00Z">
        <w:r w:rsidR="00135261">
          <w:rPr>
            <w:lang w:val="en-US"/>
          </w:rPr>
          <w:t>akan</w:t>
        </w:r>
      </w:ins>
      <w:proofErr w:type="gramEnd"/>
      <w:ins w:id="8579" w:author="arkat" w:date="2017-10-04T22:23:00Z">
        <w:r>
          <w:rPr>
            <w:lang w:val="en-US"/>
          </w:rPr>
          <w:t xml:space="preserve"> untuk</w:t>
        </w:r>
        <w:r w:rsidRPr="003A08F6">
          <w:rPr>
            <w:lang w:val="en-US"/>
          </w:rPr>
          <w:t xml:space="preserve"> </w:t>
        </w:r>
        <w:r>
          <w:rPr>
            <w:lang w:val="en-US"/>
          </w:rPr>
          <w:t>men</w:t>
        </w:r>
        <w:r w:rsidRPr="003A08F6">
          <w:rPr>
            <w:lang w:val="en-US"/>
          </w:rPr>
          <w:t>deskripsi</w:t>
        </w:r>
        <w:r>
          <w:rPr>
            <w:lang w:val="en-US"/>
          </w:rPr>
          <w:t>kan</w:t>
        </w:r>
        <w:r w:rsidRPr="003A08F6">
          <w:rPr>
            <w:lang w:val="en-US"/>
          </w:rPr>
          <w:t xml:space="preserve"> struktur perangkat lunak yang </w:t>
        </w:r>
      </w:ins>
      <w:ins w:id="8580" w:author="arkat" w:date="2017-10-11T09:19:00Z">
        <w:del w:id="8581" w:author="arkat" w:date="2017-10-11T10:32:00Z">
          <w:r w:rsidR="00315295" w:rsidDel="00135261">
            <w:rPr>
              <w:lang w:val="en-US"/>
            </w:rPr>
            <w:delText>akan</w:delText>
          </w:r>
        </w:del>
      </w:ins>
      <w:ins w:id="8582" w:author="arkat" w:date="2017-10-11T10:32:00Z">
        <w:r w:rsidR="00135261">
          <w:rPr>
            <w:lang w:val="en-US"/>
          </w:rPr>
          <w:t>akan</w:t>
        </w:r>
      </w:ins>
      <w:ins w:id="8583" w:author="arkat" w:date="2017-10-04T22:23:00Z">
        <w:r w:rsidRPr="003A08F6">
          <w:rPr>
            <w:lang w:val="en-US"/>
          </w:rPr>
          <w:t xml:space="preserve"> di</w:t>
        </w:r>
        <w:r>
          <w:rPr>
            <w:lang w:val="en-US"/>
          </w:rPr>
          <w:t>bangun</w:t>
        </w:r>
        <w:r w:rsidR="006E1B87">
          <w:rPr>
            <w:lang w:val="en-US"/>
          </w:rPr>
          <w:t xml:space="preserve"> (</w:t>
        </w:r>
        <w:r w:rsidRPr="003A08F6">
          <w:rPr>
            <w:lang w:val="en-US"/>
          </w:rPr>
          <w:t>model data dan struktur yang digun</w:t>
        </w:r>
      </w:ins>
      <w:ins w:id="8584" w:author="arkat" w:date="2017-10-11T09:19:00Z">
        <w:del w:id="8585" w:author="arkat" w:date="2017-10-11T10:32:00Z">
          <w:r w:rsidR="00315295" w:rsidDel="00135261">
            <w:rPr>
              <w:lang w:val="en-US"/>
            </w:rPr>
            <w:delText>akan</w:delText>
          </w:r>
        </w:del>
      </w:ins>
      <w:ins w:id="8586" w:author="arkat" w:date="2017-10-11T10:32:00Z">
        <w:r w:rsidR="00135261">
          <w:rPr>
            <w:lang w:val="en-US"/>
          </w:rPr>
          <w:t>akan</w:t>
        </w:r>
      </w:ins>
      <w:ins w:id="8587" w:author="arkat" w:date="2017-10-04T22:23:00Z">
        <w:r w:rsidRPr="003A08F6">
          <w:rPr>
            <w:lang w:val="en-US"/>
          </w:rPr>
          <w:t xml:space="preserve"> oleh sistem, komponen sistem dan, algoritma yang digun</w:t>
        </w:r>
      </w:ins>
      <w:ins w:id="8588" w:author="arkat" w:date="2017-10-11T09:19:00Z">
        <w:del w:id="8589" w:author="arkat" w:date="2017-10-11T10:32:00Z">
          <w:r w:rsidR="00315295" w:rsidDel="00135261">
            <w:rPr>
              <w:lang w:val="en-US"/>
            </w:rPr>
            <w:delText>akan</w:delText>
          </w:r>
        </w:del>
      </w:ins>
      <w:ins w:id="8590" w:author="arkat" w:date="2017-10-11T10:32:00Z">
        <w:r w:rsidR="00135261">
          <w:rPr>
            <w:lang w:val="en-US"/>
          </w:rPr>
          <w:t>akan</w:t>
        </w:r>
      </w:ins>
      <w:ins w:id="8591" w:author="arkat" w:date="2017-10-04T22:23:00Z">
        <w:r w:rsidR="006E1B87">
          <w:rPr>
            <w:lang w:val="en-US"/>
          </w:rPr>
          <w:t>)</w:t>
        </w:r>
        <w:r w:rsidRPr="003A08F6">
          <w:rPr>
            <w:lang w:val="en-US"/>
          </w:rPr>
          <w:t>.</w:t>
        </w:r>
        <w:r>
          <w:rPr>
            <w:lang w:val="en-US"/>
          </w:rPr>
          <w:t xml:space="preserve"> </w:t>
        </w:r>
      </w:ins>
      <w:ins w:id="8592" w:author="arkat" w:date="2017-10-02T15:42:00Z">
        <w:r w:rsidR="005427D0">
          <w:rPr>
            <w:lang w:val="en-US"/>
          </w:rPr>
          <w:t>Terdapat dua pendekatan dalam perancangan perangkat lunak</w:t>
        </w:r>
      </w:ins>
      <w:ins w:id="8593" w:author="arkat" w:date="2017-10-02T17:04:00Z">
        <w:r w:rsidR="00EA6E20">
          <w:rPr>
            <w:lang w:val="en-US"/>
          </w:rPr>
          <w:t>, yakni</w:t>
        </w:r>
      </w:ins>
      <w:ins w:id="8594" w:author="arkat" w:date="2017-10-02T17:02:00Z">
        <w:r w:rsidR="00EA6E20">
          <w:rPr>
            <w:lang w:val="en-US"/>
          </w:rPr>
          <w:t xml:space="preserve"> </w:t>
        </w:r>
      </w:ins>
      <w:ins w:id="8595" w:author="arkat" w:date="2017-10-02T15:42:00Z">
        <w:r w:rsidR="005427D0">
          <w:rPr>
            <w:lang w:val="en-US"/>
          </w:rPr>
          <w:t xml:space="preserve">pendekatan terstruktur dan pendekatan berorientasi objek. </w:t>
        </w:r>
        <w:r w:rsidR="00EA6E20">
          <w:rPr>
            <w:lang w:val="en-US"/>
          </w:rPr>
          <w:t>Penulis</w:t>
        </w:r>
      </w:ins>
      <w:ins w:id="8596" w:author="arkat" w:date="2017-10-02T17:03:00Z">
        <w:r w:rsidR="00EA6E20">
          <w:rPr>
            <w:lang w:val="en-US"/>
          </w:rPr>
          <w:t xml:space="preserve"> </w:t>
        </w:r>
      </w:ins>
      <w:ins w:id="8597" w:author="arkat" w:date="2017-10-02T15:42:00Z">
        <w:r w:rsidR="00EA6E20">
          <w:rPr>
            <w:lang w:val="en-US"/>
          </w:rPr>
          <w:t>memilih</w:t>
        </w:r>
      </w:ins>
      <w:ins w:id="8598" w:author="arkat" w:date="2017-10-02T17:03:00Z">
        <w:r w:rsidR="00EA6E20">
          <w:rPr>
            <w:lang w:val="en-US"/>
          </w:rPr>
          <w:t xml:space="preserve"> </w:t>
        </w:r>
      </w:ins>
      <w:ins w:id="8599" w:author="arkat" w:date="2017-10-02T17:04:00Z">
        <w:r w:rsidR="00EA6E20">
          <w:rPr>
            <w:lang w:val="en-US"/>
          </w:rPr>
          <w:t xml:space="preserve">perancangan dengan </w:t>
        </w:r>
      </w:ins>
      <w:ins w:id="8600" w:author="arkat" w:date="2017-10-02T15:42:00Z">
        <w:r w:rsidR="005427D0">
          <w:rPr>
            <w:lang w:val="en-US"/>
          </w:rPr>
          <w:t>pendekatan berorientasi objek</w:t>
        </w:r>
        <w:r w:rsidR="00EA6E20">
          <w:rPr>
            <w:lang w:val="en-US"/>
          </w:rPr>
          <w:t xml:space="preserve">, </w:t>
        </w:r>
      </w:ins>
      <w:ins w:id="8601" w:author="arkat" w:date="2017-10-02T17:04:00Z">
        <w:r w:rsidR="00EA6E20">
          <w:rPr>
            <w:lang w:val="en-US"/>
          </w:rPr>
          <w:t xml:space="preserve">atau yang lebih dikenal dengan istilah </w:t>
        </w:r>
      </w:ins>
      <w:ins w:id="8602" w:author="arkat" w:date="2017-10-02T15:42:00Z">
        <w:r w:rsidR="005427D0" w:rsidRPr="009608D2">
          <w:rPr>
            <w:i/>
            <w:lang w:val="en-US"/>
          </w:rPr>
          <w:t>object oriented design</w:t>
        </w:r>
        <w:r w:rsidR="005427D0">
          <w:rPr>
            <w:lang w:val="en-US"/>
          </w:rPr>
          <w:t xml:space="preserve"> (OOD).</w:t>
        </w:r>
      </w:ins>
      <w:ins w:id="8603" w:author="arkat" w:date="2017-10-19T07:43:00Z">
        <w:r w:rsidR="006E1B87">
          <w:rPr>
            <w:lang w:val="en-US"/>
          </w:rPr>
          <w:t xml:space="preserve"> Pada tahap ini </w:t>
        </w:r>
        <w:proofErr w:type="gramStart"/>
        <w:r w:rsidR="006E1B87">
          <w:rPr>
            <w:lang w:val="en-US"/>
          </w:rPr>
          <w:t>akan</w:t>
        </w:r>
        <w:proofErr w:type="gramEnd"/>
        <w:r w:rsidR="006E1B87">
          <w:rPr>
            <w:lang w:val="en-US"/>
          </w:rPr>
          <w:t xml:space="preserve"> memodelkan 4 aspek, yakni perancangan data, perancangan interface, perancangan arsitektural dan perancangan komponen.</w:t>
        </w:r>
      </w:ins>
      <w:ins w:id="8604" w:author="arkat" w:date="2017-10-02T15:42:00Z">
        <w:r w:rsidR="005427D0">
          <w:rPr>
            <w:lang w:val="en-US"/>
          </w:rPr>
          <w:t xml:space="preserve"> </w:t>
        </w:r>
      </w:ins>
    </w:p>
    <w:p w14:paraId="1401B054" w14:textId="00976B1A" w:rsidR="00901404" w:rsidRDefault="00901404">
      <w:pPr>
        <w:pStyle w:val="Heading3"/>
        <w:numPr>
          <w:ilvl w:val="2"/>
          <w:numId w:val="135"/>
        </w:numPr>
        <w:ind w:hanging="2700"/>
        <w:rPr>
          <w:ins w:id="8605" w:author="arkat" w:date="2017-10-02T15:44:00Z"/>
          <w:lang w:val="en-US"/>
        </w:rPr>
        <w:pPrChange w:id="8606" w:author="arkat" w:date="2017-10-03T08:15:00Z">
          <w:pPr>
            <w:pStyle w:val="BodyTextFirstIndent"/>
          </w:pPr>
        </w:pPrChange>
      </w:pPr>
      <w:bookmarkStart w:id="8607" w:name="_Toc496168340"/>
      <w:ins w:id="8608" w:author="arkat" w:date="2017-10-02T13:35:00Z">
        <w:r>
          <w:rPr>
            <w:lang w:val="en-US"/>
          </w:rPr>
          <w:t>Implementasi</w:t>
        </w:r>
      </w:ins>
      <w:ins w:id="8609" w:author="arkat" w:date="2017-10-18T09:53:00Z">
        <w:r w:rsidR="004259B8">
          <w:rPr>
            <w:lang w:val="en-US"/>
          </w:rPr>
          <w:t xml:space="preserve"> </w:t>
        </w:r>
      </w:ins>
      <w:ins w:id="8610" w:author="arkat" w:date="2017-10-18T09:54:00Z">
        <w:r w:rsidR="004259B8">
          <w:rPr>
            <w:lang w:val="en-US"/>
          </w:rPr>
          <w:t xml:space="preserve">Ke </w:t>
        </w:r>
      </w:ins>
      <w:ins w:id="8611" w:author="arkat" w:date="2017-10-18T09:53:00Z">
        <w:r w:rsidR="004259B8">
          <w:rPr>
            <w:lang w:val="en-US"/>
          </w:rPr>
          <w:t>Kode Program</w:t>
        </w:r>
      </w:ins>
      <w:bookmarkEnd w:id="8607"/>
    </w:p>
    <w:p w14:paraId="370A9588" w14:textId="7A628030" w:rsidR="0013611C" w:rsidRDefault="005427D0">
      <w:pPr>
        <w:pStyle w:val="BodyTextFirstIndent"/>
        <w:rPr>
          <w:ins w:id="8612" w:author="arkat" w:date="2017-10-02T15:52:00Z"/>
          <w:lang w:val="en-US"/>
        </w:rPr>
      </w:pPr>
      <w:ins w:id="8613" w:author="arkat" w:date="2017-10-02T15:44:00Z">
        <w:r>
          <w:rPr>
            <w:lang w:val="en-US"/>
          </w:rPr>
          <w:t>Tahapan implementasi merup</w:t>
        </w:r>
      </w:ins>
      <w:ins w:id="8614" w:author="arkat" w:date="2017-10-11T09:19:00Z">
        <w:del w:id="8615" w:author="arkat" w:date="2017-10-11T10:32:00Z">
          <w:r w:rsidR="00315295" w:rsidDel="00135261">
            <w:rPr>
              <w:lang w:val="en-US"/>
            </w:rPr>
            <w:delText>akan</w:delText>
          </w:r>
        </w:del>
      </w:ins>
      <w:proofErr w:type="gramStart"/>
      <w:ins w:id="8616" w:author="arkat" w:date="2017-10-11T10:32:00Z">
        <w:r w:rsidR="00135261">
          <w:rPr>
            <w:lang w:val="en-US"/>
          </w:rPr>
          <w:t>akan</w:t>
        </w:r>
      </w:ins>
      <w:proofErr w:type="gramEnd"/>
      <w:ins w:id="8617" w:author="arkat" w:date="2017-10-02T15:44:00Z">
        <w:r>
          <w:rPr>
            <w:lang w:val="en-US"/>
          </w:rPr>
          <w:t xml:space="preserve"> tahapan untuk mengimplementasi</w:t>
        </w:r>
      </w:ins>
      <w:ins w:id="8618" w:author="arkat" w:date="2017-10-04T22:32:00Z">
        <w:r w:rsidR="005901A4">
          <w:rPr>
            <w:lang w:val="en-US"/>
          </w:rPr>
          <w:t>kan</w:t>
        </w:r>
      </w:ins>
      <w:ins w:id="8619" w:author="arkat" w:date="2017-10-02T15:44:00Z">
        <w:r>
          <w:rPr>
            <w:lang w:val="en-US"/>
          </w:rPr>
          <w:t xml:space="preserve"> </w:t>
        </w:r>
      </w:ins>
      <w:ins w:id="8620" w:author="arkat" w:date="2017-10-04T22:35:00Z">
        <w:r w:rsidR="005901A4" w:rsidRPr="00B43256">
          <w:rPr>
            <w:lang w:val="en-US"/>
          </w:rPr>
          <w:t>hasil dari perancangan ke dalam kode sesuai dengan sikntaksis dari bahasa pemrograman yang digun</w:t>
        </w:r>
      </w:ins>
      <w:ins w:id="8621" w:author="arkat" w:date="2017-10-11T09:19:00Z">
        <w:del w:id="8622" w:author="arkat" w:date="2017-10-11T10:32:00Z">
          <w:r w:rsidR="00315295" w:rsidDel="00135261">
            <w:rPr>
              <w:lang w:val="en-US"/>
            </w:rPr>
            <w:delText>akan</w:delText>
          </w:r>
        </w:del>
      </w:ins>
      <w:ins w:id="8623" w:author="arkat" w:date="2017-10-11T10:32:00Z">
        <w:r w:rsidR="00135261">
          <w:rPr>
            <w:lang w:val="en-US"/>
          </w:rPr>
          <w:t>akan</w:t>
        </w:r>
      </w:ins>
      <w:ins w:id="8624" w:author="arkat" w:date="2017-10-02T15:44:00Z">
        <w:r w:rsidR="005901A4">
          <w:rPr>
            <w:lang w:val="en-US"/>
          </w:rPr>
          <w:t xml:space="preserve">. </w:t>
        </w:r>
      </w:ins>
      <w:ins w:id="8625" w:author="arkat" w:date="2017-10-19T07:44:00Z">
        <w:r w:rsidR="006E1B87">
          <w:rPr>
            <w:lang w:val="en-US"/>
          </w:rPr>
          <w:t xml:space="preserve">Pada tahap ini peneliti </w:t>
        </w:r>
      </w:ins>
      <w:ins w:id="8626" w:author="arkat" w:date="2017-10-02T15:44:00Z">
        <w:r>
          <w:rPr>
            <w:lang w:val="en-US"/>
          </w:rPr>
          <w:t xml:space="preserve">berfokus </w:t>
        </w:r>
        <w:r w:rsidRPr="00163C09">
          <w:rPr>
            <w:lang w:val="en-US"/>
          </w:rPr>
          <w:t xml:space="preserve">pada pengembangan sistem untuk memperlihatkan keabsahan dari solusi yang </w:t>
        </w:r>
      </w:ins>
      <w:ins w:id="8627" w:author="arkat" w:date="2017-10-19T07:45:00Z">
        <w:r w:rsidR="006E1B87">
          <w:rPr>
            <w:lang w:val="en-US"/>
          </w:rPr>
          <w:t xml:space="preserve">diusulkan. </w:t>
        </w:r>
      </w:ins>
      <w:ins w:id="8628" w:author="arkat" w:date="2017-10-04T22:35:00Z">
        <w:r w:rsidR="005901A4">
          <w:rPr>
            <w:lang w:val="en-US"/>
          </w:rPr>
          <w:t xml:space="preserve">Implementasi ke dalam kode program dengan </w:t>
        </w:r>
      </w:ins>
      <w:ins w:id="8629" w:author="arkat" w:date="2017-10-02T15:44:00Z">
        <w:r w:rsidRPr="00B43256">
          <w:rPr>
            <w:lang w:val="en-US"/>
          </w:rPr>
          <w:t>menggun</w:t>
        </w:r>
      </w:ins>
      <w:ins w:id="8630" w:author="arkat" w:date="2017-10-11T09:19:00Z">
        <w:del w:id="8631" w:author="arkat" w:date="2017-10-11T10:32:00Z">
          <w:r w:rsidR="00315295" w:rsidDel="00135261">
            <w:rPr>
              <w:lang w:val="en-US"/>
            </w:rPr>
            <w:delText>akan</w:delText>
          </w:r>
        </w:del>
      </w:ins>
      <w:proofErr w:type="gramStart"/>
      <w:ins w:id="8632" w:author="arkat" w:date="2017-10-11T10:32:00Z">
        <w:r w:rsidR="00135261">
          <w:rPr>
            <w:lang w:val="en-US"/>
          </w:rPr>
          <w:t>akan</w:t>
        </w:r>
      </w:ins>
      <w:proofErr w:type="gramEnd"/>
      <w:ins w:id="8633" w:author="arkat" w:date="2017-10-02T15:44:00Z">
        <w:r w:rsidRPr="00B43256">
          <w:rPr>
            <w:lang w:val="en-US"/>
          </w:rPr>
          <w:t xml:space="preserve"> bahasa pemrograman berorientasi objek atau </w:t>
        </w:r>
        <w:r w:rsidRPr="00BC2100">
          <w:rPr>
            <w:i/>
            <w:lang w:val="en-US"/>
          </w:rPr>
          <w:t>object oriented programming</w:t>
        </w:r>
        <w:r w:rsidRPr="00B43256">
          <w:rPr>
            <w:lang w:val="en-US"/>
          </w:rPr>
          <w:t xml:space="preserve"> OOP.</w:t>
        </w:r>
        <w:r>
          <w:rPr>
            <w:lang w:val="en-US"/>
          </w:rPr>
          <w:t xml:space="preserve"> </w:t>
        </w:r>
      </w:ins>
    </w:p>
    <w:p w14:paraId="05233C02" w14:textId="53013D6B" w:rsidR="005427D0" w:rsidRPr="005427D0" w:rsidRDefault="00ED30B1">
      <w:pPr>
        <w:pStyle w:val="BodyTextFirstIndent"/>
        <w:rPr>
          <w:ins w:id="8634" w:author="arkat" w:date="2017-10-02T13:35:00Z"/>
          <w:lang w:val="en-US"/>
        </w:rPr>
      </w:pPr>
      <w:ins w:id="8635" w:author="arkat" w:date="2017-10-02T15:44:00Z">
        <w:r>
          <w:rPr>
            <w:lang w:val="en-US"/>
          </w:rPr>
          <w:t>Implementasi</w:t>
        </w:r>
        <w:r w:rsidR="005427D0">
          <w:rPr>
            <w:lang w:val="en-US"/>
          </w:rPr>
          <w:t xml:space="preserve"> dilakukan </w:t>
        </w:r>
      </w:ins>
      <w:ins w:id="8636" w:author="arkat" w:date="2017-10-02T15:52:00Z">
        <w:r w:rsidR="0013611C">
          <w:rPr>
            <w:lang w:val="en-US"/>
          </w:rPr>
          <w:t xml:space="preserve">dengan menambahkan fungsi </w:t>
        </w:r>
      </w:ins>
      <w:ins w:id="8637" w:author="arkat" w:date="2017-10-02T16:43:00Z">
        <w:r>
          <w:rPr>
            <w:lang w:val="en-US"/>
          </w:rPr>
          <w:t xml:space="preserve">transformasi </w:t>
        </w:r>
      </w:ins>
      <w:ins w:id="8638" w:author="arkat" w:date="2017-10-02T15:52:00Z">
        <w:r w:rsidR="0013611C">
          <w:rPr>
            <w:lang w:val="en-US"/>
          </w:rPr>
          <w:t xml:space="preserve">pada </w:t>
        </w:r>
      </w:ins>
      <w:ins w:id="8639" w:author="arkat" w:date="2017-10-02T16:43:00Z">
        <w:r>
          <w:rPr>
            <w:i/>
            <w:lang w:val="en-US"/>
          </w:rPr>
          <w:t xml:space="preserve">tool </w:t>
        </w:r>
      </w:ins>
      <w:ins w:id="8640" w:author="arkat" w:date="2017-10-02T15:52:00Z">
        <w:r w:rsidR="0013611C">
          <w:rPr>
            <w:lang w:val="en-US"/>
          </w:rPr>
          <w:t xml:space="preserve">BPMN2 Modeller, yakni </w:t>
        </w:r>
        <w:r w:rsidR="0013611C" w:rsidRPr="00ED30B1">
          <w:rPr>
            <w:i/>
            <w:lang w:val="en-US"/>
            <w:rPrChange w:id="8641" w:author="arkat" w:date="2017-10-02T16:43:00Z">
              <w:rPr>
                <w:lang w:val="en-US"/>
              </w:rPr>
            </w:rPrChange>
          </w:rPr>
          <w:t>plugin</w:t>
        </w:r>
        <w:r w:rsidR="0013611C">
          <w:rPr>
            <w:lang w:val="en-US"/>
          </w:rPr>
          <w:t xml:space="preserve"> eclipse yang digun</w:t>
        </w:r>
      </w:ins>
      <w:ins w:id="8642" w:author="arkat" w:date="2017-10-11T09:19:00Z">
        <w:del w:id="8643" w:author="arkat" w:date="2017-10-11T10:32:00Z">
          <w:r w:rsidR="00315295" w:rsidDel="00135261">
            <w:rPr>
              <w:lang w:val="en-US"/>
            </w:rPr>
            <w:delText>akan</w:delText>
          </w:r>
        </w:del>
      </w:ins>
      <w:proofErr w:type="gramStart"/>
      <w:ins w:id="8644" w:author="arkat" w:date="2017-10-11T10:32:00Z">
        <w:r w:rsidR="00135261">
          <w:rPr>
            <w:lang w:val="en-US"/>
          </w:rPr>
          <w:t>akan</w:t>
        </w:r>
      </w:ins>
      <w:proofErr w:type="gramEnd"/>
      <w:ins w:id="8645" w:author="arkat" w:date="2017-10-02T15:52:00Z">
        <w:r w:rsidR="0013611C">
          <w:rPr>
            <w:lang w:val="en-US"/>
          </w:rPr>
          <w:t xml:space="preserve"> untuk melakukan pemodelan BPMN</w:t>
        </w:r>
      </w:ins>
      <w:ins w:id="8646" w:author="arkat" w:date="2017-10-02T15:44:00Z">
        <w:r w:rsidR="005427D0">
          <w:rPr>
            <w:lang w:val="en-US"/>
          </w:rPr>
          <w:t>. Hasil dari tahapan ini adalah kode program yang siap dijalankan, sehingga aplikasi yang dikembangankan dapat mengatasi permasalahan yang telah didefinisikan. Selanjutnya, penulis melakukan pengujian pada hasil implementasi tersebut.</w:t>
        </w:r>
      </w:ins>
    </w:p>
    <w:p w14:paraId="6334E8E8" w14:textId="026B10F2" w:rsidR="00901404" w:rsidRDefault="00901404">
      <w:pPr>
        <w:pStyle w:val="Heading3"/>
        <w:numPr>
          <w:ilvl w:val="2"/>
          <w:numId w:val="135"/>
        </w:numPr>
        <w:ind w:hanging="2700"/>
        <w:rPr>
          <w:ins w:id="8647" w:author="arkat" w:date="2017-10-02T13:35:00Z"/>
          <w:lang w:val="en-US"/>
        </w:rPr>
        <w:pPrChange w:id="8648" w:author="arkat" w:date="2017-10-03T08:15:00Z">
          <w:pPr>
            <w:pStyle w:val="BodyTextFirstIndent"/>
          </w:pPr>
        </w:pPrChange>
      </w:pPr>
      <w:bookmarkStart w:id="8649" w:name="_Toc496168341"/>
      <w:ins w:id="8650" w:author="arkat" w:date="2017-10-02T13:35:00Z">
        <w:r>
          <w:rPr>
            <w:lang w:val="en-US"/>
          </w:rPr>
          <w:t>Pengujian</w:t>
        </w:r>
        <w:bookmarkEnd w:id="8649"/>
      </w:ins>
    </w:p>
    <w:p w14:paraId="4CEF4999" w14:textId="6A6B4664" w:rsidR="00D94824" w:rsidRPr="00915C50" w:rsidRDefault="005427D0">
      <w:pPr>
        <w:pStyle w:val="BodyTextFirstIndent"/>
        <w:rPr>
          <w:ins w:id="8651" w:author="arkat" w:date="2017-10-02T21:05:00Z"/>
          <w:lang w:val="en-US"/>
          <w:rPrChange w:id="8652" w:author="arkat" w:date="2017-10-19T07:48:00Z">
            <w:rPr>
              <w:ins w:id="8653" w:author="arkat" w:date="2017-10-02T21:05:00Z"/>
              <w:i/>
              <w:lang w:val="en-US"/>
            </w:rPr>
          </w:rPrChange>
        </w:rPr>
      </w:pPr>
      <w:ins w:id="8654" w:author="arkat" w:date="2017-10-02T15:45:00Z">
        <w:r>
          <w:rPr>
            <w:lang w:val="en-US"/>
          </w:rPr>
          <w:t xml:space="preserve">Pada tahapan ini, penulis melakukan proses pengujian berdasarkan hasil dari tahapan implementasi. Pengujian ini ditujukan untuk mengetahui apakah hasil dari pengembangan tersebut telah </w:t>
        </w:r>
      </w:ins>
      <w:ins w:id="8655" w:author="arkat" w:date="2017-10-02T18:32:00Z">
        <w:r w:rsidR="00481A27">
          <w:rPr>
            <w:lang w:val="en-US"/>
          </w:rPr>
          <w:t>sesuai dengan kebutuhan yang telah didefinisikan</w:t>
        </w:r>
      </w:ins>
      <w:ins w:id="8656" w:author="arkat" w:date="2017-10-02T15:45:00Z">
        <w:r>
          <w:rPr>
            <w:lang w:val="en-US"/>
          </w:rPr>
          <w:t xml:space="preserve"> atau tidak. </w:t>
        </w:r>
      </w:ins>
      <w:ins w:id="8657" w:author="arkat" w:date="2017-10-19T07:46:00Z">
        <w:r w:rsidR="006E1B87">
          <w:rPr>
            <w:lang w:val="en-US"/>
          </w:rPr>
          <w:t xml:space="preserve">Pada tahap ini </w:t>
        </w:r>
        <w:proofErr w:type="gramStart"/>
        <w:r w:rsidR="006E1B87">
          <w:rPr>
            <w:lang w:val="en-US"/>
          </w:rPr>
          <w:t>akan</w:t>
        </w:r>
        <w:proofErr w:type="gramEnd"/>
        <w:r w:rsidR="006E1B87">
          <w:rPr>
            <w:lang w:val="en-US"/>
          </w:rPr>
          <w:t xml:space="preserve"> melakukan pengujian unit (</w:t>
        </w:r>
        <w:r w:rsidR="006E1B87" w:rsidRPr="006E1B87">
          <w:rPr>
            <w:i/>
            <w:lang w:val="en-US"/>
            <w:rPrChange w:id="8658" w:author="arkat" w:date="2017-10-19T07:46:00Z">
              <w:rPr>
                <w:lang w:val="en-US"/>
              </w:rPr>
            </w:rPrChange>
          </w:rPr>
          <w:t>unit testing</w:t>
        </w:r>
        <w:r w:rsidR="006E1B87">
          <w:rPr>
            <w:lang w:val="en-US"/>
          </w:rPr>
          <w:t xml:space="preserve">) </w:t>
        </w:r>
      </w:ins>
      <w:ins w:id="8659" w:author="arkat" w:date="2017-10-19T07:47:00Z">
        <w:r w:rsidR="00915C50">
          <w:rPr>
            <w:lang w:val="en-US"/>
          </w:rPr>
          <w:t xml:space="preserve">yang dimaksudkan untuk melakukan pengecekan bahwa semua </w:t>
        </w:r>
      </w:ins>
      <w:ins w:id="8660" w:author="arkat" w:date="2017-10-19T07:50:00Z">
        <w:r w:rsidR="00915C50">
          <w:rPr>
            <w:lang w:val="en-US"/>
          </w:rPr>
          <w:t xml:space="preserve">spesidikasi kebutuhan </w:t>
        </w:r>
      </w:ins>
      <w:ins w:id="8661" w:author="arkat" w:date="2017-10-19T07:47:00Z">
        <w:r w:rsidR="00915C50">
          <w:rPr>
            <w:lang w:val="en-US"/>
          </w:rPr>
          <w:t xml:space="preserve">telah dipenuhi oleh aplikasi yang dibuat. </w:t>
        </w:r>
      </w:ins>
      <w:ins w:id="8662" w:author="arkat" w:date="2017-10-02T18:47:00Z">
        <w:r w:rsidR="00B40710">
          <w:rPr>
            <w:i/>
            <w:lang w:val="en-US"/>
          </w:rPr>
          <w:t xml:space="preserve"> </w:t>
        </w:r>
      </w:ins>
      <w:ins w:id="8663" w:author="arkat" w:date="2017-10-19T07:51:00Z">
        <w:r w:rsidR="00915C50">
          <w:rPr>
            <w:lang w:val="en-US"/>
          </w:rPr>
          <w:t>Sebagai contoh adalah</w:t>
        </w:r>
      </w:ins>
      <w:ins w:id="8664" w:author="arkat" w:date="2017-10-19T07:49:00Z">
        <w:r w:rsidR="00915C50">
          <w:rPr>
            <w:lang w:val="en-US"/>
          </w:rPr>
          <w:t xml:space="preserve"> </w:t>
        </w:r>
      </w:ins>
      <w:ins w:id="8665" w:author="arkat" w:date="2017-10-19T07:51:00Z">
        <w:r w:rsidR="00915C50">
          <w:rPr>
            <w:lang w:val="en-US"/>
          </w:rPr>
          <w:t xml:space="preserve">melakukan validasi untuk </w:t>
        </w:r>
      </w:ins>
      <w:ins w:id="8666" w:author="arkat" w:date="2017-10-19T07:49:00Z">
        <w:r w:rsidR="00915C50">
          <w:rPr>
            <w:lang w:val="en-US"/>
          </w:rPr>
          <w:t xml:space="preserve">memastikan bahwa semua aturan pemetaan yang telah dijelaskan sebelumnya telah diimplementasikan </w:t>
        </w:r>
      </w:ins>
      <w:ins w:id="8667" w:author="arkat" w:date="2017-10-19T07:51:00Z">
        <w:r w:rsidR="00915C50">
          <w:rPr>
            <w:lang w:val="en-US"/>
          </w:rPr>
          <w:t>secara benar pada kode program.</w:t>
        </w:r>
      </w:ins>
    </w:p>
    <w:p w14:paraId="22EC1EDA" w14:textId="3677C349" w:rsidR="00DE59C1" w:rsidRDefault="00430D0D">
      <w:pPr>
        <w:pStyle w:val="Heading2"/>
        <w:numPr>
          <w:ilvl w:val="1"/>
          <w:numId w:val="135"/>
        </w:numPr>
        <w:rPr>
          <w:ins w:id="8668" w:author="arkat" w:date="2017-10-11T11:06:00Z"/>
          <w:lang w:val="en-US"/>
        </w:rPr>
        <w:pPrChange w:id="8669" w:author="arkat" w:date="2017-10-12T14:41:00Z">
          <w:pPr>
            <w:widowControl w:val="0"/>
            <w:autoSpaceDE w:val="0"/>
            <w:autoSpaceDN w:val="0"/>
            <w:adjustRightInd w:val="0"/>
            <w:spacing w:after="0"/>
          </w:pPr>
        </w:pPrChange>
      </w:pPr>
      <w:bookmarkStart w:id="8670" w:name="_Toc496168342"/>
      <w:ins w:id="8671" w:author="arkat" w:date="2017-10-12T14:40:00Z">
        <w:r>
          <w:rPr>
            <w:lang w:val="en-US"/>
          </w:rPr>
          <w:t>Analisis Hasil</w:t>
        </w:r>
      </w:ins>
      <w:bookmarkEnd w:id="8670"/>
    </w:p>
    <w:p w14:paraId="1F40D229" w14:textId="14CB315C" w:rsidR="00DE59C1" w:rsidDel="00DE59C1" w:rsidRDefault="00DE59C1">
      <w:pPr>
        <w:widowControl w:val="0"/>
        <w:autoSpaceDE w:val="0"/>
        <w:autoSpaceDN w:val="0"/>
        <w:adjustRightInd w:val="0"/>
        <w:spacing w:after="0"/>
        <w:rPr>
          <w:ins w:id="8672" w:author="arkat" w:date="2017-10-11T10:00:00Z"/>
          <w:del w:id="8673" w:author="arkat" w:date="2017-10-11T11:07:00Z"/>
          <w:rFonts w:ascii="Times New Roman" w:hAnsi="Times New Roman" w:cs="Times New Roman"/>
          <w:szCs w:val="24"/>
        </w:rPr>
      </w:pPr>
    </w:p>
    <w:p w14:paraId="00DD5550" w14:textId="6607D90E" w:rsidR="00F5795E" w:rsidDel="00DE59C1" w:rsidRDefault="00F5795E">
      <w:pPr>
        <w:widowControl w:val="0"/>
        <w:autoSpaceDE w:val="0"/>
        <w:autoSpaceDN w:val="0"/>
        <w:adjustRightInd w:val="0"/>
        <w:spacing w:after="0"/>
        <w:rPr>
          <w:ins w:id="8674" w:author="arkat" w:date="2017-10-11T10:00:00Z"/>
          <w:del w:id="8675" w:author="arkat" w:date="2017-10-11T11:07:00Z"/>
          <w:rFonts w:ascii="Times New Roman" w:hAnsi="Times New Roman" w:cs="Times New Roman"/>
          <w:szCs w:val="24"/>
        </w:rPr>
        <w:pPrChange w:id="8676" w:author="arkat" w:date="2017-10-11T11:07:00Z">
          <w:pPr>
            <w:widowControl w:val="0"/>
            <w:autoSpaceDE w:val="0"/>
            <w:autoSpaceDN w:val="0"/>
            <w:adjustRightInd w:val="0"/>
            <w:spacing w:after="140" w:line="288" w:lineRule="auto"/>
            <w:ind w:left="480" w:hanging="480"/>
          </w:pPr>
        </w:pPrChange>
      </w:pPr>
      <w:ins w:id="8677" w:author="arkat" w:date="2017-10-11T10:00:00Z">
        <w:del w:id="8678"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461E913D" w14:textId="7727B269" w:rsidR="00F5795E" w:rsidDel="00DE59C1" w:rsidRDefault="00F5795E">
      <w:pPr>
        <w:widowControl w:val="0"/>
        <w:autoSpaceDE w:val="0"/>
        <w:autoSpaceDN w:val="0"/>
        <w:adjustRightInd w:val="0"/>
        <w:spacing w:after="0"/>
        <w:rPr>
          <w:ins w:id="8679" w:author="arkat" w:date="2017-10-11T10:00:00Z"/>
          <w:del w:id="8680" w:author="arkat" w:date="2017-10-11T11:07:00Z"/>
          <w:rFonts w:ascii="Times New Roman" w:hAnsi="Times New Roman" w:cs="Times New Roman"/>
          <w:szCs w:val="24"/>
        </w:rPr>
        <w:pPrChange w:id="8681" w:author="arkat" w:date="2017-10-11T11:07:00Z">
          <w:pPr>
            <w:widowControl w:val="0"/>
            <w:autoSpaceDE w:val="0"/>
            <w:autoSpaceDN w:val="0"/>
            <w:adjustRightInd w:val="0"/>
            <w:spacing w:after="140" w:line="288" w:lineRule="auto"/>
            <w:ind w:left="480" w:hanging="480"/>
          </w:pPr>
        </w:pPrChange>
      </w:pPr>
      <w:ins w:id="8682" w:author="arkat" w:date="2017-10-11T10:00:00Z">
        <w:del w:id="8683"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1DB6AD53" w14:textId="48F468D2" w:rsidR="00F5795E" w:rsidDel="00DE59C1" w:rsidRDefault="00F5795E">
      <w:pPr>
        <w:widowControl w:val="0"/>
        <w:autoSpaceDE w:val="0"/>
        <w:autoSpaceDN w:val="0"/>
        <w:adjustRightInd w:val="0"/>
        <w:spacing w:after="0"/>
        <w:rPr>
          <w:ins w:id="8684" w:author="arkat" w:date="2017-10-11T10:00:00Z"/>
          <w:del w:id="8685" w:author="arkat" w:date="2017-10-11T11:07:00Z"/>
          <w:rFonts w:ascii="Times New Roman" w:hAnsi="Times New Roman" w:cs="Times New Roman"/>
          <w:szCs w:val="24"/>
        </w:rPr>
        <w:pPrChange w:id="8686" w:author="arkat" w:date="2017-10-11T11:07:00Z">
          <w:pPr>
            <w:widowControl w:val="0"/>
            <w:autoSpaceDE w:val="0"/>
            <w:autoSpaceDN w:val="0"/>
            <w:adjustRightInd w:val="0"/>
            <w:spacing w:after="140" w:line="288" w:lineRule="auto"/>
            <w:ind w:left="480" w:hanging="480"/>
          </w:pPr>
        </w:pPrChange>
      </w:pPr>
      <w:ins w:id="8687" w:author="arkat" w:date="2017-10-11T10:00:00Z">
        <w:del w:id="8688" w:author="arkat" w:date="2017-10-11T11:07:00Z">
          <w:r w:rsidDel="00DE59C1">
            <w:rPr>
              <w:rFonts w:ascii="Times New Roman" w:hAnsi="Times New Roman" w:cs="Times New Roman"/>
              <w:szCs w:val="24"/>
            </w:rPr>
            <w:delText>Arkin, A. &amp; Intalio 2002. Business Process Modeling Language. 98.</w:delText>
          </w:r>
        </w:del>
      </w:ins>
    </w:p>
    <w:p w14:paraId="04241821" w14:textId="2F656F89" w:rsidR="00F5795E" w:rsidDel="00DE59C1" w:rsidRDefault="00F5795E">
      <w:pPr>
        <w:widowControl w:val="0"/>
        <w:autoSpaceDE w:val="0"/>
        <w:autoSpaceDN w:val="0"/>
        <w:adjustRightInd w:val="0"/>
        <w:spacing w:after="0"/>
        <w:rPr>
          <w:ins w:id="8689" w:author="arkat" w:date="2017-10-11T10:00:00Z"/>
          <w:del w:id="8690" w:author="arkat" w:date="2017-10-11T11:07:00Z"/>
          <w:rFonts w:ascii="Times New Roman" w:hAnsi="Times New Roman" w:cs="Times New Roman"/>
          <w:szCs w:val="24"/>
        </w:rPr>
        <w:pPrChange w:id="8691" w:author="arkat" w:date="2017-10-11T11:07:00Z">
          <w:pPr>
            <w:widowControl w:val="0"/>
            <w:autoSpaceDE w:val="0"/>
            <w:autoSpaceDN w:val="0"/>
            <w:adjustRightInd w:val="0"/>
            <w:spacing w:after="140" w:line="288" w:lineRule="auto"/>
            <w:ind w:left="480" w:hanging="480"/>
          </w:pPr>
        </w:pPrChange>
      </w:pPr>
      <w:ins w:id="8692" w:author="arkat" w:date="2017-10-11T10:00:00Z">
        <w:del w:id="8693"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77BE6EB2" w14:textId="0604D9BB" w:rsidR="00F5795E" w:rsidDel="00DE59C1" w:rsidRDefault="00F5795E">
      <w:pPr>
        <w:widowControl w:val="0"/>
        <w:autoSpaceDE w:val="0"/>
        <w:autoSpaceDN w:val="0"/>
        <w:adjustRightInd w:val="0"/>
        <w:spacing w:after="0"/>
        <w:rPr>
          <w:ins w:id="8694" w:author="arkat" w:date="2017-10-11T10:00:00Z"/>
          <w:del w:id="8695" w:author="arkat" w:date="2017-10-11T11:07:00Z"/>
          <w:rFonts w:ascii="Times New Roman" w:hAnsi="Times New Roman" w:cs="Times New Roman"/>
          <w:szCs w:val="24"/>
        </w:rPr>
        <w:pPrChange w:id="8696" w:author="arkat" w:date="2017-10-11T11:07:00Z">
          <w:pPr>
            <w:widowControl w:val="0"/>
            <w:autoSpaceDE w:val="0"/>
            <w:autoSpaceDN w:val="0"/>
            <w:adjustRightInd w:val="0"/>
            <w:spacing w:after="140" w:line="288" w:lineRule="auto"/>
            <w:ind w:left="480" w:hanging="480"/>
          </w:pPr>
        </w:pPrChange>
      </w:pPr>
      <w:ins w:id="8697" w:author="arkat" w:date="2017-10-11T10:00:00Z">
        <w:del w:id="8698"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5FA99228" w14:textId="3F8D8097" w:rsidR="00F5795E" w:rsidDel="00DE59C1" w:rsidRDefault="00F5795E">
      <w:pPr>
        <w:widowControl w:val="0"/>
        <w:autoSpaceDE w:val="0"/>
        <w:autoSpaceDN w:val="0"/>
        <w:adjustRightInd w:val="0"/>
        <w:spacing w:after="0"/>
        <w:rPr>
          <w:ins w:id="8699" w:author="arkat" w:date="2017-10-11T10:00:00Z"/>
          <w:del w:id="8700" w:author="arkat" w:date="2017-10-11T11:07:00Z"/>
          <w:rFonts w:ascii="Times New Roman" w:hAnsi="Times New Roman" w:cs="Times New Roman"/>
          <w:szCs w:val="24"/>
        </w:rPr>
        <w:pPrChange w:id="8701" w:author="arkat" w:date="2017-10-11T11:07:00Z">
          <w:pPr>
            <w:widowControl w:val="0"/>
            <w:autoSpaceDE w:val="0"/>
            <w:autoSpaceDN w:val="0"/>
            <w:adjustRightInd w:val="0"/>
            <w:spacing w:after="140" w:line="288" w:lineRule="auto"/>
            <w:ind w:left="480" w:hanging="480"/>
          </w:pPr>
        </w:pPrChange>
      </w:pPr>
      <w:ins w:id="8702" w:author="arkat" w:date="2017-10-11T10:00:00Z">
        <w:del w:id="8703"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0758ED2A" w14:textId="16FA2104" w:rsidR="00F5795E" w:rsidDel="00DE59C1" w:rsidRDefault="00F5795E">
      <w:pPr>
        <w:widowControl w:val="0"/>
        <w:autoSpaceDE w:val="0"/>
        <w:autoSpaceDN w:val="0"/>
        <w:adjustRightInd w:val="0"/>
        <w:spacing w:after="0"/>
        <w:rPr>
          <w:ins w:id="8704" w:author="arkat" w:date="2017-10-11T10:00:00Z"/>
          <w:del w:id="8705" w:author="arkat" w:date="2017-10-11T11:07:00Z"/>
          <w:rFonts w:ascii="Times New Roman" w:hAnsi="Times New Roman" w:cs="Times New Roman"/>
          <w:szCs w:val="24"/>
        </w:rPr>
        <w:pPrChange w:id="8706" w:author="arkat" w:date="2017-10-11T11:07:00Z">
          <w:pPr>
            <w:widowControl w:val="0"/>
            <w:autoSpaceDE w:val="0"/>
            <w:autoSpaceDN w:val="0"/>
            <w:adjustRightInd w:val="0"/>
            <w:spacing w:after="140" w:line="288" w:lineRule="auto"/>
            <w:ind w:left="480" w:hanging="480"/>
          </w:pPr>
        </w:pPrChange>
      </w:pPr>
      <w:ins w:id="8707" w:author="arkat" w:date="2017-10-11T10:00:00Z">
        <w:del w:id="8708"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798F158F" w14:textId="2C2451F3" w:rsidR="00F5795E" w:rsidDel="00DE59C1" w:rsidRDefault="00F5795E">
      <w:pPr>
        <w:widowControl w:val="0"/>
        <w:autoSpaceDE w:val="0"/>
        <w:autoSpaceDN w:val="0"/>
        <w:adjustRightInd w:val="0"/>
        <w:spacing w:after="0"/>
        <w:rPr>
          <w:ins w:id="8709" w:author="arkat" w:date="2017-10-11T10:00:00Z"/>
          <w:del w:id="8710" w:author="arkat" w:date="2017-10-11T11:07:00Z"/>
          <w:rFonts w:ascii="Times New Roman" w:hAnsi="Times New Roman" w:cs="Times New Roman"/>
          <w:szCs w:val="24"/>
        </w:rPr>
        <w:pPrChange w:id="8711" w:author="arkat" w:date="2017-10-11T11:07:00Z">
          <w:pPr>
            <w:widowControl w:val="0"/>
            <w:autoSpaceDE w:val="0"/>
            <w:autoSpaceDN w:val="0"/>
            <w:adjustRightInd w:val="0"/>
            <w:spacing w:after="140" w:line="288" w:lineRule="auto"/>
            <w:ind w:left="480" w:hanging="480"/>
          </w:pPr>
        </w:pPrChange>
      </w:pPr>
      <w:ins w:id="8712" w:author="arkat" w:date="2017-10-11T10:00:00Z">
        <w:del w:id="8713"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013AFCB9" w14:textId="621863E1" w:rsidR="00F5795E" w:rsidDel="00DE59C1" w:rsidRDefault="00F5795E">
      <w:pPr>
        <w:widowControl w:val="0"/>
        <w:autoSpaceDE w:val="0"/>
        <w:autoSpaceDN w:val="0"/>
        <w:adjustRightInd w:val="0"/>
        <w:spacing w:after="0"/>
        <w:rPr>
          <w:ins w:id="8714" w:author="arkat" w:date="2017-10-11T10:00:00Z"/>
          <w:del w:id="8715" w:author="arkat" w:date="2017-10-11T11:07:00Z"/>
          <w:rFonts w:ascii="Times New Roman" w:hAnsi="Times New Roman" w:cs="Times New Roman"/>
          <w:szCs w:val="24"/>
        </w:rPr>
        <w:pPrChange w:id="8716" w:author="arkat" w:date="2017-10-11T11:07:00Z">
          <w:pPr>
            <w:widowControl w:val="0"/>
            <w:autoSpaceDE w:val="0"/>
            <w:autoSpaceDN w:val="0"/>
            <w:adjustRightInd w:val="0"/>
            <w:spacing w:after="140" w:line="288" w:lineRule="auto"/>
            <w:ind w:left="480" w:hanging="480"/>
          </w:pPr>
        </w:pPrChange>
      </w:pPr>
      <w:ins w:id="8717" w:author="arkat" w:date="2017-10-11T10:00:00Z">
        <w:del w:id="8718"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4EFDFCBA" w14:textId="24CBB81A" w:rsidR="00F5795E" w:rsidDel="00DE59C1" w:rsidRDefault="00F5795E">
      <w:pPr>
        <w:widowControl w:val="0"/>
        <w:autoSpaceDE w:val="0"/>
        <w:autoSpaceDN w:val="0"/>
        <w:adjustRightInd w:val="0"/>
        <w:spacing w:after="0"/>
        <w:rPr>
          <w:ins w:id="8719" w:author="arkat" w:date="2017-10-11T10:00:00Z"/>
          <w:del w:id="8720" w:author="arkat" w:date="2017-10-11T11:07:00Z"/>
          <w:rFonts w:ascii="Times New Roman" w:hAnsi="Times New Roman" w:cs="Times New Roman"/>
          <w:szCs w:val="24"/>
        </w:rPr>
        <w:pPrChange w:id="8721" w:author="arkat" w:date="2017-10-11T11:07:00Z">
          <w:pPr>
            <w:widowControl w:val="0"/>
            <w:autoSpaceDE w:val="0"/>
            <w:autoSpaceDN w:val="0"/>
            <w:adjustRightInd w:val="0"/>
            <w:spacing w:after="140" w:line="288" w:lineRule="auto"/>
            <w:ind w:left="480" w:hanging="480"/>
          </w:pPr>
        </w:pPrChange>
      </w:pPr>
      <w:ins w:id="8722" w:author="arkat" w:date="2017-10-11T10:00:00Z">
        <w:del w:id="8723"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00D55C45" w14:textId="2C3373F0" w:rsidR="00F5795E" w:rsidDel="00DE59C1" w:rsidRDefault="00F5795E">
      <w:pPr>
        <w:widowControl w:val="0"/>
        <w:autoSpaceDE w:val="0"/>
        <w:autoSpaceDN w:val="0"/>
        <w:adjustRightInd w:val="0"/>
        <w:spacing w:after="0"/>
        <w:rPr>
          <w:ins w:id="8724" w:author="arkat" w:date="2017-10-11T10:00:00Z"/>
          <w:del w:id="8725" w:author="arkat" w:date="2017-10-11T11:07:00Z"/>
          <w:rFonts w:ascii="Times New Roman" w:hAnsi="Times New Roman" w:cs="Times New Roman"/>
          <w:szCs w:val="24"/>
        </w:rPr>
        <w:pPrChange w:id="8726" w:author="arkat" w:date="2017-10-11T11:07:00Z">
          <w:pPr>
            <w:widowControl w:val="0"/>
            <w:autoSpaceDE w:val="0"/>
            <w:autoSpaceDN w:val="0"/>
            <w:adjustRightInd w:val="0"/>
            <w:spacing w:after="140" w:line="288" w:lineRule="auto"/>
            <w:ind w:left="480" w:hanging="480"/>
          </w:pPr>
        </w:pPrChange>
      </w:pPr>
      <w:ins w:id="8727" w:author="arkat" w:date="2017-10-11T10:00:00Z">
        <w:del w:id="8728"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144162D7" w14:textId="409744C0" w:rsidR="00F5795E" w:rsidDel="00DE59C1" w:rsidRDefault="00F5795E">
      <w:pPr>
        <w:widowControl w:val="0"/>
        <w:autoSpaceDE w:val="0"/>
        <w:autoSpaceDN w:val="0"/>
        <w:adjustRightInd w:val="0"/>
        <w:spacing w:after="0"/>
        <w:rPr>
          <w:ins w:id="8729" w:author="arkat" w:date="2017-10-11T10:00:00Z"/>
          <w:del w:id="8730" w:author="arkat" w:date="2017-10-11T11:07:00Z"/>
          <w:rFonts w:ascii="Times New Roman" w:hAnsi="Times New Roman" w:cs="Times New Roman"/>
          <w:szCs w:val="24"/>
        </w:rPr>
        <w:pPrChange w:id="8731" w:author="arkat" w:date="2017-10-11T11:07:00Z">
          <w:pPr>
            <w:widowControl w:val="0"/>
            <w:autoSpaceDE w:val="0"/>
            <w:autoSpaceDN w:val="0"/>
            <w:adjustRightInd w:val="0"/>
            <w:spacing w:after="140" w:line="288" w:lineRule="auto"/>
            <w:ind w:left="480" w:hanging="480"/>
          </w:pPr>
        </w:pPrChange>
      </w:pPr>
      <w:ins w:id="8732" w:author="arkat" w:date="2017-10-11T10:00:00Z">
        <w:del w:id="8733"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2B79862F" w14:textId="2F1106F8" w:rsidR="00F5795E" w:rsidDel="00DE59C1" w:rsidRDefault="00F5795E">
      <w:pPr>
        <w:widowControl w:val="0"/>
        <w:autoSpaceDE w:val="0"/>
        <w:autoSpaceDN w:val="0"/>
        <w:adjustRightInd w:val="0"/>
        <w:spacing w:after="0"/>
        <w:rPr>
          <w:ins w:id="8734" w:author="arkat" w:date="2017-10-11T10:00:00Z"/>
          <w:del w:id="8735" w:author="arkat" w:date="2017-10-11T11:07:00Z"/>
          <w:rFonts w:ascii="Times New Roman" w:hAnsi="Times New Roman" w:cs="Times New Roman"/>
          <w:szCs w:val="24"/>
        </w:rPr>
        <w:pPrChange w:id="8736" w:author="arkat" w:date="2017-10-11T11:07:00Z">
          <w:pPr>
            <w:widowControl w:val="0"/>
            <w:autoSpaceDE w:val="0"/>
            <w:autoSpaceDN w:val="0"/>
            <w:adjustRightInd w:val="0"/>
            <w:spacing w:after="140" w:line="288" w:lineRule="auto"/>
            <w:ind w:left="480" w:hanging="480"/>
          </w:pPr>
        </w:pPrChange>
      </w:pPr>
      <w:ins w:id="8737" w:author="arkat" w:date="2017-10-11T10:00:00Z">
        <w:del w:id="8738"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701D8144" w14:textId="39F72313" w:rsidR="00F5795E" w:rsidDel="00DE59C1" w:rsidRDefault="00F5795E">
      <w:pPr>
        <w:widowControl w:val="0"/>
        <w:autoSpaceDE w:val="0"/>
        <w:autoSpaceDN w:val="0"/>
        <w:adjustRightInd w:val="0"/>
        <w:spacing w:after="0"/>
        <w:rPr>
          <w:ins w:id="8739" w:author="arkat" w:date="2017-10-11T10:00:00Z"/>
          <w:del w:id="8740" w:author="arkat" w:date="2017-10-11T11:07:00Z"/>
          <w:rFonts w:ascii="Times New Roman" w:hAnsi="Times New Roman" w:cs="Times New Roman"/>
          <w:szCs w:val="24"/>
        </w:rPr>
        <w:pPrChange w:id="8741" w:author="arkat" w:date="2017-10-11T11:07:00Z">
          <w:pPr>
            <w:widowControl w:val="0"/>
            <w:autoSpaceDE w:val="0"/>
            <w:autoSpaceDN w:val="0"/>
            <w:adjustRightInd w:val="0"/>
            <w:spacing w:after="140" w:line="288" w:lineRule="auto"/>
            <w:ind w:left="480" w:hanging="480"/>
          </w:pPr>
        </w:pPrChange>
      </w:pPr>
      <w:ins w:id="8742" w:author="arkat" w:date="2017-10-11T10:00:00Z">
        <w:del w:id="8743"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36F4FB23" w14:textId="2BEA57D1" w:rsidR="00F5795E" w:rsidDel="00DE59C1" w:rsidRDefault="00F5795E">
      <w:pPr>
        <w:widowControl w:val="0"/>
        <w:autoSpaceDE w:val="0"/>
        <w:autoSpaceDN w:val="0"/>
        <w:adjustRightInd w:val="0"/>
        <w:spacing w:after="0"/>
        <w:rPr>
          <w:ins w:id="8744" w:author="arkat" w:date="2017-10-11T10:00:00Z"/>
          <w:del w:id="8745" w:author="arkat" w:date="2017-10-11T11:07:00Z"/>
          <w:rFonts w:ascii="Times New Roman" w:hAnsi="Times New Roman" w:cs="Times New Roman"/>
          <w:szCs w:val="24"/>
        </w:rPr>
        <w:pPrChange w:id="8746" w:author="arkat" w:date="2017-10-11T11:07:00Z">
          <w:pPr>
            <w:widowControl w:val="0"/>
            <w:autoSpaceDE w:val="0"/>
            <w:autoSpaceDN w:val="0"/>
            <w:adjustRightInd w:val="0"/>
            <w:spacing w:after="140" w:line="288" w:lineRule="auto"/>
            <w:ind w:left="480" w:hanging="480"/>
          </w:pPr>
        </w:pPrChange>
      </w:pPr>
      <w:ins w:id="8747" w:author="arkat" w:date="2017-10-11T10:00:00Z">
        <w:del w:id="8748"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6F533F76" w14:textId="1551E5D6" w:rsidR="00F5795E" w:rsidDel="00DE59C1" w:rsidRDefault="00F5795E">
      <w:pPr>
        <w:widowControl w:val="0"/>
        <w:autoSpaceDE w:val="0"/>
        <w:autoSpaceDN w:val="0"/>
        <w:adjustRightInd w:val="0"/>
        <w:spacing w:after="0"/>
        <w:rPr>
          <w:ins w:id="8749" w:author="arkat" w:date="2017-10-11T10:00:00Z"/>
          <w:del w:id="8750" w:author="arkat" w:date="2017-10-11T11:07:00Z"/>
          <w:rFonts w:ascii="Times New Roman" w:hAnsi="Times New Roman" w:cs="Times New Roman"/>
          <w:szCs w:val="24"/>
        </w:rPr>
        <w:pPrChange w:id="8751" w:author="arkat" w:date="2017-10-11T11:07:00Z">
          <w:pPr>
            <w:widowControl w:val="0"/>
            <w:autoSpaceDE w:val="0"/>
            <w:autoSpaceDN w:val="0"/>
            <w:adjustRightInd w:val="0"/>
            <w:spacing w:after="140" w:line="288" w:lineRule="auto"/>
            <w:ind w:left="480" w:hanging="480"/>
          </w:pPr>
        </w:pPrChange>
      </w:pPr>
      <w:ins w:id="8752" w:author="arkat" w:date="2017-10-11T10:00:00Z">
        <w:del w:id="8753"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67B67239" w14:textId="5B946EA9" w:rsidR="00F5795E" w:rsidDel="00DE59C1" w:rsidRDefault="00F5795E">
      <w:pPr>
        <w:widowControl w:val="0"/>
        <w:autoSpaceDE w:val="0"/>
        <w:autoSpaceDN w:val="0"/>
        <w:adjustRightInd w:val="0"/>
        <w:spacing w:after="0"/>
        <w:rPr>
          <w:ins w:id="8754" w:author="arkat" w:date="2017-10-11T10:00:00Z"/>
          <w:del w:id="8755" w:author="arkat" w:date="2017-10-11T11:07:00Z"/>
          <w:rFonts w:ascii="Times New Roman" w:hAnsi="Times New Roman" w:cs="Times New Roman"/>
          <w:szCs w:val="24"/>
        </w:rPr>
        <w:pPrChange w:id="8756" w:author="arkat" w:date="2017-10-11T11:07:00Z">
          <w:pPr>
            <w:widowControl w:val="0"/>
            <w:autoSpaceDE w:val="0"/>
            <w:autoSpaceDN w:val="0"/>
            <w:adjustRightInd w:val="0"/>
            <w:spacing w:after="140" w:line="288" w:lineRule="auto"/>
            <w:ind w:left="480" w:hanging="480"/>
          </w:pPr>
        </w:pPrChange>
      </w:pPr>
      <w:ins w:id="8757" w:author="arkat" w:date="2017-10-11T10:00:00Z">
        <w:del w:id="8758"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5D48E553" w14:textId="6B6DD8D2" w:rsidR="00F5795E" w:rsidDel="00DE59C1" w:rsidRDefault="00F5795E">
      <w:pPr>
        <w:widowControl w:val="0"/>
        <w:autoSpaceDE w:val="0"/>
        <w:autoSpaceDN w:val="0"/>
        <w:adjustRightInd w:val="0"/>
        <w:spacing w:after="0"/>
        <w:rPr>
          <w:ins w:id="8759" w:author="arkat" w:date="2017-10-11T10:00:00Z"/>
          <w:del w:id="8760" w:author="arkat" w:date="2017-10-11T11:07:00Z"/>
          <w:rFonts w:ascii="Times New Roman" w:hAnsi="Times New Roman" w:cs="Times New Roman"/>
          <w:szCs w:val="24"/>
        </w:rPr>
        <w:pPrChange w:id="8761" w:author="arkat" w:date="2017-10-11T11:07:00Z">
          <w:pPr>
            <w:widowControl w:val="0"/>
            <w:autoSpaceDE w:val="0"/>
            <w:autoSpaceDN w:val="0"/>
            <w:adjustRightInd w:val="0"/>
            <w:spacing w:after="140" w:line="288" w:lineRule="auto"/>
            <w:ind w:left="480" w:hanging="480"/>
          </w:pPr>
        </w:pPrChange>
      </w:pPr>
      <w:ins w:id="8762" w:author="arkat" w:date="2017-10-11T10:00:00Z">
        <w:del w:id="8763"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50927B37" w14:textId="2C5DF413" w:rsidR="00F5795E" w:rsidDel="00DE59C1" w:rsidRDefault="00F5795E">
      <w:pPr>
        <w:widowControl w:val="0"/>
        <w:autoSpaceDE w:val="0"/>
        <w:autoSpaceDN w:val="0"/>
        <w:adjustRightInd w:val="0"/>
        <w:spacing w:after="0"/>
        <w:rPr>
          <w:ins w:id="8764" w:author="arkat" w:date="2017-10-11T10:00:00Z"/>
          <w:del w:id="8765" w:author="arkat" w:date="2017-10-11T11:07:00Z"/>
          <w:rFonts w:ascii="Times New Roman" w:hAnsi="Times New Roman" w:cs="Times New Roman"/>
          <w:szCs w:val="24"/>
        </w:rPr>
        <w:pPrChange w:id="8766" w:author="arkat" w:date="2017-10-11T11:07:00Z">
          <w:pPr>
            <w:widowControl w:val="0"/>
            <w:autoSpaceDE w:val="0"/>
            <w:autoSpaceDN w:val="0"/>
            <w:adjustRightInd w:val="0"/>
            <w:spacing w:after="140" w:line="288" w:lineRule="auto"/>
            <w:ind w:left="480" w:hanging="480"/>
          </w:pPr>
        </w:pPrChange>
      </w:pPr>
      <w:ins w:id="8767" w:author="arkat" w:date="2017-10-11T10:00:00Z">
        <w:del w:id="8768"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1E8DD38F" w14:textId="5DADD534" w:rsidR="00F5795E" w:rsidDel="00DE59C1" w:rsidRDefault="00F5795E">
      <w:pPr>
        <w:widowControl w:val="0"/>
        <w:autoSpaceDE w:val="0"/>
        <w:autoSpaceDN w:val="0"/>
        <w:adjustRightInd w:val="0"/>
        <w:spacing w:after="0"/>
        <w:rPr>
          <w:ins w:id="8769" w:author="arkat" w:date="2017-10-11T10:00:00Z"/>
          <w:del w:id="8770" w:author="arkat" w:date="2017-10-11T11:07:00Z"/>
          <w:rFonts w:ascii="Times New Roman" w:hAnsi="Times New Roman" w:cs="Times New Roman"/>
          <w:szCs w:val="24"/>
        </w:rPr>
        <w:pPrChange w:id="8771" w:author="arkat" w:date="2017-10-11T11:07:00Z">
          <w:pPr>
            <w:widowControl w:val="0"/>
            <w:autoSpaceDE w:val="0"/>
            <w:autoSpaceDN w:val="0"/>
            <w:adjustRightInd w:val="0"/>
            <w:spacing w:after="140" w:line="288" w:lineRule="auto"/>
            <w:ind w:left="480" w:hanging="480"/>
          </w:pPr>
        </w:pPrChange>
      </w:pPr>
      <w:ins w:id="8772" w:author="arkat" w:date="2017-10-11T10:00:00Z">
        <w:del w:id="8773"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41F9E1FA" w14:textId="726CF62F" w:rsidR="00F5795E" w:rsidDel="00DE59C1" w:rsidRDefault="00F5795E">
      <w:pPr>
        <w:widowControl w:val="0"/>
        <w:autoSpaceDE w:val="0"/>
        <w:autoSpaceDN w:val="0"/>
        <w:adjustRightInd w:val="0"/>
        <w:spacing w:after="0"/>
        <w:rPr>
          <w:ins w:id="8774" w:author="arkat" w:date="2017-10-11T10:00:00Z"/>
          <w:del w:id="8775" w:author="arkat" w:date="2017-10-11T11:07:00Z"/>
          <w:rFonts w:ascii="Times New Roman" w:hAnsi="Times New Roman" w:cs="Times New Roman"/>
          <w:szCs w:val="24"/>
        </w:rPr>
        <w:pPrChange w:id="8776" w:author="arkat" w:date="2017-10-11T11:07:00Z">
          <w:pPr>
            <w:widowControl w:val="0"/>
            <w:autoSpaceDE w:val="0"/>
            <w:autoSpaceDN w:val="0"/>
            <w:adjustRightInd w:val="0"/>
            <w:spacing w:after="140" w:line="288" w:lineRule="auto"/>
            <w:ind w:left="480" w:hanging="480"/>
          </w:pPr>
        </w:pPrChange>
      </w:pPr>
      <w:ins w:id="8777" w:author="arkat" w:date="2017-10-11T10:00:00Z">
        <w:del w:id="8778"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2A5F032C" w14:textId="3E4F18FD" w:rsidR="00F5795E" w:rsidDel="00DE59C1" w:rsidRDefault="00F5795E">
      <w:pPr>
        <w:widowControl w:val="0"/>
        <w:autoSpaceDE w:val="0"/>
        <w:autoSpaceDN w:val="0"/>
        <w:adjustRightInd w:val="0"/>
        <w:spacing w:after="0"/>
        <w:rPr>
          <w:ins w:id="8779" w:author="arkat" w:date="2017-10-11T10:00:00Z"/>
          <w:del w:id="8780" w:author="arkat" w:date="2017-10-11T11:07:00Z"/>
          <w:rFonts w:ascii="Times New Roman" w:hAnsi="Times New Roman" w:cs="Times New Roman"/>
          <w:szCs w:val="24"/>
        </w:rPr>
        <w:pPrChange w:id="8781" w:author="arkat" w:date="2017-10-11T11:07:00Z">
          <w:pPr>
            <w:widowControl w:val="0"/>
            <w:autoSpaceDE w:val="0"/>
            <w:autoSpaceDN w:val="0"/>
            <w:adjustRightInd w:val="0"/>
            <w:spacing w:after="140" w:line="288" w:lineRule="auto"/>
            <w:ind w:left="480" w:hanging="480"/>
          </w:pPr>
        </w:pPrChange>
      </w:pPr>
      <w:ins w:id="8782" w:author="arkat" w:date="2017-10-11T10:00:00Z">
        <w:del w:id="8783"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1A09702D" w14:textId="466769DA" w:rsidR="00F5795E" w:rsidDel="00DE59C1" w:rsidRDefault="00F5795E">
      <w:pPr>
        <w:widowControl w:val="0"/>
        <w:autoSpaceDE w:val="0"/>
        <w:autoSpaceDN w:val="0"/>
        <w:adjustRightInd w:val="0"/>
        <w:spacing w:after="0"/>
        <w:rPr>
          <w:ins w:id="8784" w:author="arkat" w:date="2017-10-11T10:00:00Z"/>
          <w:del w:id="8785" w:author="arkat" w:date="2017-10-11T11:07:00Z"/>
          <w:rFonts w:ascii="Times New Roman" w:hAnsi="Times New Roman" w:cs="Times New Roman"/>
          <w:szCs w:val="24"/>
        </w:rPr>
        <w:pPrChange w:id="8786" w:author="arkat" w:date="2017-10-11T11:07:00Z">
          <w:pPr>
            <w:widowControl w:val="0"/>
            <w:autoSpaceDE w:val="0"/>
            <w:autoSpaceDN w:val="0"/>
            <w:adjustRightInd w:val="0"/>
            <w:spacing w:after="140" w:line="288" w:lineRule="auto"/>
            <w:ind w:left="480" w:hanging="480"/>
          </w:pPr>
        </w:pPrChange>
      </w:pPr>
      <w:ins w:id="8787" w:author="arkat" w:date="2017-10-11T10:00:00Z">
        <w:del w:id="8788"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772122DF" w14:textId="092AA2C2" w:rsidR="00F5795E" w:rsidDel="00DE59C1" w:rsidRDefault="00F5795E">
      <w:pPr>
        <w:widowControl w:val="0"/>
        <w:autoSpaceDE w:val="0"/>
        <w:autoSpaceDN w:val="0"/>
        <w:adjustRightInd w:val="0"/>
        <w:spacing w:after="0"/>
        <w:rPr>
          <w:ins w:id="8789" w:author="arkat" w:date="2017-10-11T10:00:00Z"/>
          <w:del w:id="8790" w:author="arkat" w:date="2017-10-11T11:07:00Z"/>
          <w:rFonts w:ascii="Times New Roman" w:hAnsi="Times New Roman" w:cs="Times New Roman"/>
          <w:szCs w:val="24"/>
        </w:rPr>
        <w:pPrChange w:id="8791" w:author="arkat" w:date="2017-10-11T11:07:00Z">
          <w:pPr>
            <w:widowControl w:val="0"/>
            <w:autoSpaceDE w:val="0"/>
            <w:autoSpaceDN w:val="0"/>
            <w:adjustRightInd w:val="0"/>
            <w:spacing w:after="140" w:line="288" w:lineRule="auto"/>
            <w:ind w:left="480" w:hanging="480"/>
          </w:pPr>
        </w:pPrChange>
      </w:pPr>
      <w:ins w:id="8792" w:author="arkat" w:date="2017-10-11T10:00:00Z">
        <w:del w:id="8793"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4D43AB83" w14:textId="0E1BFD03" w:rsidR="00F5795E" w:rsidDel="00DE59C1" w:rsidRDefault="00F5795E">
      <w:pPr>
        <w:widowControl w:val="0"/>
        <w:autoSpaceDE w:val="0"/>
        <w:autoSpaceDN w:val="0"/>
        <w:adjustRightInd w:val="0"/>
        <w:spacing w:after="0"/>
        <w:rPr>
          <w:ins w:id="8794" w:author="arkat" w:date="2017-10-11T10:00:00Z"/>
          <w:del w:id="8795" w:author="arkat" w:date="2017-10-11T11:07:00Z"/>
          <w:rFonts w:ascii="Times New Roman" w:hAnsi="Times New Roman" w:cs="Times New Roman"/>
          <w:szCs w:val="24"/>
        </w:rPr>
        <w:pPrChange w:id="8796" w:author="arkat" w:date="2017-10-11T11:07:00Z">
          <w:pPr>
            <w:widowControl w:val="0"/>
            <w:autoSpaceDE w:val="0"/>
            <w:autoSpaceDN w:val="0"/>
            <w:adjustRightInd w:val="0"/>
            <w:spacing w:after="140" w:line="288" w:lineRule="auto"/>
            <w:ind w:left="480" w:hanging="480"/>
          </w:pPr>
        </w:pPrChange>
      </w:pPr>
      <w:ins w:id="8797" w:author="arkat" w:date="2017-10-11T10:00:00Z">
        <w:del w:id="8798"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3817AD03" w14:textId="55F1D3EC" w:rsidR="00F5795E" w:rsidDel="00DE59C1" w:rsidRDefault="00F5795E">
      <w:pPr>
        <w:widowControl w:val="0"/>
        <w:autoSpaceDE w:val="0"/>
        <w:autoSpaceDN w:val="0"/>
        <w:adjustRightInd w:val="0"/>
        <w:spacing w:after="0"/>
        <w:rPr>
          <w:ins w:id="8799" w:author="arkat" w:date="2017-10-11T10:00:00Z"/>
          <w:del w:id="8800" w:author="arkat" w:date="2017-10-11T11:07:00Z"/>
          <w:rFonts w:ascii="Times New Roman" w:hAnsi="Times New Roman" w:cs="Times New Roman"/>
          <w:szCs w:val="24"/>
        </w:rPr>
        <w:pPrChange w:id="8801" w:author="arkat" w:date="2017-10-11T11:07:00Z">
          <w:pPr>
            <w:widowControl w:val="0"/>
            <w:autoSpaceDE w:val="0"/>
            <w:autoSpaceDN w:val="0"/>
            <w:adjustRightInd w:val="0"/>
            <w:spacing w:after="140" w:line="288" w:lineRule="auto"/>
            <w:ind w:left="480" w:hanging="480"/>
          </w:pPr>
        </w:pPrChange>
      </w:pPr>
      <w:ins w:id="8802" w:author="arkat" w:date="2017-10-11T10:00:00Z">
        <w:del w:id="8803"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7F551F8E" w14:textId="175443DE" w:rsidR="00F5795E" w:rsidDel="00DE59C1" w:rsidRDefault="00F5795E">
      <w:pPr>
        <w:widowControl w:val="0"/>
        <w:autoSpaceDE w:val="0"/>
        <w:autoSpaceDN w:val="0"/>
        <w:adjustRightInd w:val="0"/>
        <w:spacing w:after="0"/>
        <w:rPr>
          <w:ins w:id="8804" w:author="arkat" w:date="2017-10-11T10:00:00Z"/>
          <w:del w:id="8805" w:author="arkat" w:date="2017-10-11T11:07:00Z"/>
          <w:rFonts w:ascii="Times New Roman" w:hAnsi="Times New Roman" w:cs="Times New Roman"/>
          <w:szCs w:val="24"/>
        </w:rPr>
        <w:pPrChange w:id="8806" w:author="arkat" w:date="2017-10-11T11:07:00Z">
          <w:pPr>
            <w:widowControl w:val="0"/>
            <w:autoSpaceDE w:val="0"/>
            <w:autoSpaceDN w:val="0"/>
            <w:adjustRightInd w:val="0"/>
            <w:spacing w:after="140" w:line="288" w:lineRule="auto"/>
            <w:ind w:left="480" w:hanging="480"/>
          </w:pPr>
        </w:pPrChange>
      </w:pPr>
      <w:ins w:id="8807" w:author="arkat" w:date="2017-10-11T10:00:00Z">
        <w:del w:id="8808"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7FA8981F" w14:textId="66AFE2D6" w:rsidR="00F5795E" w:rsidDel="00DE59C1" w:rsidRDefault="00F5795E">
      <w:pPr>
        <w:widowControl w:val="0"/>
        <w:autoSpaceDE w:val="0"/>
        <w:autoSpaceDN w:val="0"/>
        <w:adjustRightInd w:val="0"/>
        <w:spacing w:after="0"/>
        <w:rPr>
          <w:ins w:id="8809" w:author="arkat" w:date="2017-10-11T10:00:00Z"/>
          <w:del w:id="8810" w:author="arkat" w:date="2017-10-11T11:07:00Z"/>
          <w:rFonts w:ascii="Times New Roman" w:hAnsi="Times New Roman" w:cs="Times New Roman"/>
          <w:szCs w:val="24"/>
        </w:rPr>
        <w:pPrChange w:id="8811" w:author="arkat" w:date="2017-10-11T11:07:00Z">
          <w:pPr>
            <w:widowControl w:val="0"/>
            <w:autoSpaceDE w:val="0"/>
            <w:autoSpaceDN w:val="0"/>
            <w:adjustRightInd w:val="0"/>
            <w:spacing w:after="140" w:line="288" w:lineRule="auto"/>
            <w:ind w:left="480" w:hanging="480"/>
          </w:pPr>
        </w:pPrChange>
      </w:pPr>
      <w:ins w:id="8812" w:author="arkat" w:date="2017-10-11T10:00:00Z">
        <w:del w:id="8813"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01E0E21D" w14:textId="37CE226D" w:rsidR="00F5795E" w:rsidDel="00DE59C1" w:rsidRDefault="00F5795E">
      <w:pPr>
        <w:widowControl w:val="0"/>
        <w:autoSpaceDE w:val="0"/>
        <w:autoSpaceDN w:val="0"/>
        <w:adjustRightInd w:val="0"/>
        <w:spacing w:after="0"/>
        <w:rPr>
          <w:ins w:id="8814" w:author="arkat" w:date="2017-10-11T10:00:00Z"/>
          <w:del w:id="8815" w:author="arkat" w:date="2017-10-11T11:07:00Z"/>
          <w:rFonts w:ascii="Times New Roman" w:hAnsi="Times New Roman" w:cs="Times New Roman"/>
          <w:szCs w:val="24"/>
        </w:rPr>
        <w:pPrChange w:id="8816" w:author="arkat" w:date="2017-10-11T11:07:00Z">
          <w:pPr>
            <w:widowControl w:val="0"/>
            <w:autoSpaceDE w:val="0"/>
            <w:autoSpaceDN w:val="0"/>
            <w:adjustRightInd w:val="0"/>
            <w:spacing w:after="140" w:line="288" w:lineRule="auto"/>
            <w:ind w:left="480" w:hanging="480"/>
          </w:pPr>
        </w:pPrChange>
      </w:pPr>
      <w:ins w:id="8817" w:author="arkat" w:date="2017-10-11T10:00:00Z">
        <w:del w:id="8818"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2B4F27F6" w14:textId="68548640" w:rsidR="00F5795E" w:rsidDel="00DE59C1" w:rsidRDefault="00F5795E">
      <w:pPr>
        <w:widowControl w:val="0"/>
        <w:autoSpaceDE w:val="0"/>
        <w:autoSpaceDN w:val="0"/>
        <w:adjustRightInd w:val="0"/>
        <w:spacing w:after="0"/>
        <w:rPr>
          <w:ins w:id="8819" w:author="arkat" w:date="2017-10-11T10:00:00Z"/>
          <w:del w:id="8820" w:author="arkat" w:date="2017-10-11T11:07:00Z"/>
          <w:rFonts w:ascii="Times New Roman" w:hAnsi="Times New Roman" w:cs="Times New Roman"/>
          <w:szCs w:val="24"/>
        </w:rPr>
        <w:pPrChange w:id="8821" w:author="arkat" w:date="2017-10-11T11:07:00Z">
          <w:pPr>
            <w:widowControl w:val="0"/>
            <w:autoSpaceDE w:val="0"/>
            <w:autoSpaceDN w:val="0"/>
            <w:adjustRightInd w:val="0"/>
            <w:spacing w:after="140" w:line="288" w:lineRule="auto"/>
            <w:ind w:left="480" w:hanging="480"/>
          </w:pPr>
        </w:pPrChange>
      </w:pPr>
      <w:ins w:id="8822" w:author="arkat" w:date="2017-10-11T10:00:00Z">
        <w:del w:id="8823"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16BCCF68" w14:textId="7999B395" w:rsidR="00F5795E" w:rsidDel="00DE59C1" w:rsidRDefault="00F5795E">
      <w:pPr>
        <w:widowControl w:val="0"/>
        <w:autoSpaceDE w:val="0"/>
        <w:autoSpaceDN w:val="0"/>
        <w:adjustRightInd w:val="0"/>
        <w:spacing w:after="0"/>
        <w:rPr>
          <w:ins w:id="8824" w:author="arkat" w:date="2017-10-11T10:00:00Z"/>
          <w:del w:id="8825" w:author="arkat" w:date="2017-10-11T11:07:00Z"/>
          <w:rFonts w:ascii="Times New Roman" w:hAnsi="Times New Roman" w:cs="Times New Roman"/>
          <w:szCs w:val="24"/>
        </w:rPr>
        <w:pPrChange w:id="8826" w:author="arkat" w:date="2017-10-11T11:07:00Z">
          <w:pPr>
            <w:widowControl w:val="0"/>
            <w:autoSpaceDE w:val="0"/>
            <w:autoSpaceDN w:val="0"/>
            <w:adjustRightInd w:val="0"/>
            <w:spacing w:after="140" w:line="288" w:lineRule="auto"/>
            <w:ind w:left="480" w:hanging="480"/>
          </w:pPr>
        </w:pPrChange>
      </w:pPr>
      <w:ins w:id="8827" w:author="arkat" w:date="2017-10-11T10:00:00Z">
        <w:del w:id="8828"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646D7463" w14:textId="475E8D31" w:rsidR="00F5795E" w:rsidDel="00DE59C1" w:rsidRDefault="00F5795E">
      <w:pPr>
        <w:widowControl w:val="0"/>
        <w:autoSpaceDE w:val="0"/>
        <w:autoSpaceDN w:val="0"/>
        <w:adjustRightInd w:val="0"/>
        <w:spacing w:after="0"/>
        <w:rPr>
          <w:ins w:id="8829" w:author="arkat" w:date="2017-10-11T10:00:00Z"/>
          <w:del w:id="8830" w:author="arkat" w:date="2017-10-11T11:07:00Z"/>
          <w:rFonts w:ascii="Times New Roman" w:hAnsi="Times New Roman" w:cs="Times New Roman"/>
          <w:szCs w:val="24"/>
        </w:rPr>
        <w:pPrChange w:id="8831" w:author="arkat" w:date="2017-10-11T11:07:00Z">
          <w:pPr>
            <w:widowControl w:val="0"/>
            <w:autoSpaceDE w:val="0"/>
            <w:autoSpaceDN w:val="0"/>
            <w:adjustRightInd w:val="0"/>
            <w:spacing w:after="140" w:line="288" w:lineRule="auto"/>
            <w:ind w:left="480" w:hanging="480"/>
          </w:pPr>
        </w:pPrChange>
      </w:pPr>
      <w:ins w:id="8832" w:author="arkat" w:date="2017-10-11T10:00:00Z">
        <w:del w:id="8833"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5616EF3A" w14:textId="66C43410" w:rsidR="00F5795E" w:rsidDel="00DE59C1" w:rsidRDefault="00F5795E">
      <w:pPr>
        <w:widowControl w:val="0"/>
        <w:autoSpaceDE w:val="0"/>
        <w:autoSpaceDN w:val="0"/>
        <w:adjustRightInd w:val="0"/>
        <w:spacing w:after="0"/>
        <w:rPr>
          <w:ins w:id="8834" w:author="arkat" w:date="2017-10-11T10:00:00Z"/>
          <w:del w:id="8835" w:author="arkat" w:date="2017-10-11T11:07:00Z"/>
          <w:rFonts w:ascii="Times New Roman" w:hAnsi="Times New Roman" w:cs="Times New Roman"/>
          <w:szCs w:val="24"/>
        </w:rPr>
        <w:pPrChange w:id="8836" w:author="arkat" w:date="2017-10-11T11:07:00Z">
          <w:pPr>
            <w:widowControl w:val="0"/>
            <w:autoSpaceDE w:val="0"/>
            <w:autoSpaceDN w:val="0"/>
            <w:adjustRightInd w:val="0"/>
            <w:spacing w:after="140" w:line="288" w:lineRule="auto"/>
            <w:ind w:left="480" w:hanging="480"/>
          </w:pPr>
        </w:pPrChange>
      </w:pPr>
      <w:ins w:id="8837" w:author="arkat" w:date="2017-10-11T10:00:00Z">
        <w:del w:id="8838"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48E4682D" w14:textId="684D00EF" w:rsidR="00F5795E" w:rsidDel="00DE59C1" w:rsidRDefault="00F5795E">
      <w:pPr>
        <w:widowControl w:val="0"/>
        <w:autoSpaceDE w:val="0"/>
        <w:autoSpaceDN w:val="0"/>
        <w:adjustRightInd w:val="0"/>
        <w:spacing w:after="0"/>
        <w:rPr>
          <w:ins w:id="8839" w:author="arkat" w:date="2017-10-11T10:00:00Z"/>
          <w:del w:id="8840" w:author="arkat" w:date="2017-10-11T11:07:00Z"/>
          <w:rFonts w:ascii="Times New Roman" w:hAnsi="Times New Roman" w:cs="Times New Roman"/>
          <w:szCs w:val="24"/>
        </w:rPr>
        <w:pPrChange w:id="8841" w:author="arkat" w:date="2017-10-11T11:07:00Z">
          <w:pPr>
            <w:widowControl w:val="0"/>
            <w:autoSpaceDE w:val="0"/>
            <w:autoSpaceDN w:val="0"/>
            <w:adjustRightInd w:val="0"/>
            <w:spacing w:after="140" w:line="288" w:lineRule="auto"/>
            <w:ind w:left="480" w:hanging="480"/>
          </w:pPr>
        </w:pPrChange>
      </w:pPr>
      <w:ins w:id="8842" w:author="arkat" w:date="2017-10-11T10:00:00Z">
        <w:del w:id="8843"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7D7D5398" w14:textId="5ACF7B80" w:rsidR="00F5795E" w:rsidDel="00DE59C1" w:rsidRDefault="00F5795E">
      <w:pPr>
        <w:widowControl w:val="0"/>
        <w:autoSpaceDE w:val="0"/>
        <w:autoSpaceDN w:val="0"/>
        <w:adjustRightInd w:val="0"/>
        <w:spacing w:after="0"/>
        <w:rPr>
          <w:ins w:id="8844" w:author="arkat" w:date="2017-10-11T10:00:00Z"/>
          <w:del w:id="8845" w:author="arkat" w:date="2017-10-11T11:07:00Z"/>
          <w:rFonts w:ascii="Times New Roman" w:hAnsi="Times New Roman" w:cs="Times New Roman"/>
          <w:szCs w:val="24"/>
        </w:rPr>
        <w:pPrChange w:id="8846" w:author="arkat" w:date="2017-10-11T11:07:00Z">
          <w:pPr>
            <w:widowControl w:val="0"/>
            <w:autoSpaceDE w:val="0"/>
            <w:autoSpaceDN w:val="0"/>
            <w:adjustRightInd w:val="0"/>
            <w:spacing w:after="140" w:line="288" w:lineRule="auto"/>
            <w:ind w:left="480" w:hanging="480"/>
          </w:pPr>
        </w:pPrChange>
      </w:pPr>
      <w:ins w:id="8847" w:author="arkat" w:date="2017-10-11T10:00:00Z">
        <w:del w:id="8848"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4BFCF8D6" w14:textId="5921E62D" w:rsidR="00F5795E" w:rsidDel="00DE59C1" w:rsidRDefault="00F5795E">
      <w:pPr>
        <w:widowControl w:val="0"/>
        <w:autoSpaceDE w:val="0"/>
        <w:autoSpaceDN w:val="0"/>
        <w:adjustRightInd w:val="0"/>
        <w:spacing w:after="0"/>
        <w:rPr>
          <w:ins w:id="8849" w:author="arkat" w:date="2017-10-11T10:00:00Z"/>
          <w:del w:id="8850" w:author="arkat" w:date="2017-10-11T11:07:00Z"/>
          <w:rFonts w:ascii="Times New Roman" w:hAnsi="Times New Roman" w:cs="Times New Roman"/>
          <w:szCs w:val="24"/>
        </w:rPr>
        <w:pPrChange w:id="8851" w:author="arkat" w:date="2017-10-11T11:07:00Z">
          <w:pPr>
            <w:widowControl w:val="0"/>
            <w:autoSpaceDE w:val="0"/>
            <w:autoSpaceDN w:val="0"/>
            <w:adjustRightInd w:val="0"/>
            <w:spacing w:after="140" w:line="288" w:lineRule="auto"/>
            <w:ind w:left="480" w:hanging="480"/>
          </w:pPr>
        </w:pPrChange>
      </w:pPr>
      <w:ins w:id="8852" w:author="arkat" w:date="2017-10-11T10:00:00Z">
        <w:del w:id="8853"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42E30514" w14:textId="74BA7BF6" w:rsidR="00F5795E" w:rsidDel="00DE59C1" w:rsidRDefault="00F5795E">
      <w:pPr>
        <w:widowControl w:val="0"/>
        <w:autoSpaceDE w:val="0"/>
        <w:autoSpaceDN w:val="0"/>
        <w:adjustRightInd w:val="0"/>
        <w:spacing w:after="0"/>
        <w:rPr>
          <w:ins w:id="8854" w:author="arkat" w:date="2017-10-11T10:00:00Z"/>
          <w:del w:id="8855" w:author="arkat" w:date="2017-10-11T11:07:00Z"/>
          <w:rFonts w:ascii="Times New Roman" w:hAnsi="Times New Roman" w:cs="Times New Roman"/>
          <w:szCs w:val="24"/>
        </w:rPr>
        <w:pPrChange w:id="8856" w:author="arkat" w:date="2017-10-11T11:07:00Z">
          <w:pPr>
            <w:widowControl w:val="0"/>
            <w:autoSpaceDE w:val="0"/>
            <w:autoSpaceDN w:val="0"/>
            <w:adjustRightInd w:val="0"/>
            <w:spacing w:after="140" w:line="288" w:lineRule="auto"/>
            <w:ind w:left="480" w:hanging="480"/>
          </w:pPr>
        </w:pPrChange>
      </w:pPr>
      <w:ins w:id="8857" w:author="arkat" w:date="2017-10-11T10:00:00Z">
        <w:del w:id="8858"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1A46BA38" w14:textId="3D2BA1D7" w:rsidR="00F5795E" w:rsidDel="00DE59C1" w:rsidRDefault="00F5795E">
      <w:pPr>
        <w:widowControl w:val="0"/>
        <w:autoSpaceDE w:val="0"/>
        <w:autoSpaceDN w:val="0"/>
        <w:adjustRightInd w:val="0"/>
        <w:spacing w:after="0"/>
        <w:rPr>
          <w:ins w:id="8859" w:author="arkat" w:date="2017-10-11T10:00:00Z"/>
          <w:del w:id="8860" w:author="arkat" w:date="2017-10-11T11:07:00Z"/>
          <w:rFonts w:ascii="Times New Roman" w:hAnsi="Times New Roman" w:cs="Times New Roman"/>
          <w:szCs w:val="24"/>
        </w:rPr>
        <w:pPrChange w:id="8861" w:author="arkat" w:date="2017-10-11T11:07:00Z">
          <w:pPr>
            <w:widowControl w:val="0"/>
            <w:autoSpaceDE w:val="0"/>
            <w:autoSpaceDN w:val="0"/>
            <w:adjustRightInd w:val="0"/>
            <w:spacing w:after="140" w:line="288" w:lineRule="auto"/>
            <w:ind w:left="480" w:hanging="480"/>
          </w:pPr>
        </w:pPrChange>
      </w:pPr>
      <w:ins w:id="8862" w:author="arkat" w:date="2017-10-11T10:00:00Z">
        <w:del w:id="8863"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2662A3AD" w14:textId="362B0D5A" w:rsidR="00F5795E" w:rsidDel="00DE59C1" w:rsidRDefault="00F5795E">
      <w:pPr>
        <w:widowControl w:val="0"/>
        <w:autoSpaceDE w:val="0"/>
        <w:autoSpaceDN w:val="0"/>
        <w:adjustRightInd w:val="0"/>
        <w:spacing w:after="0"/>
        <w:rPr>
          <w:ins w:id="8864" w:author="arkat" w:date="2017-10-11T10:00:00Z"/>
          <w:del w:id="8865" w:author="arkat" w:date="2017-10-11T11:07:00Z"/>
          <w:rFonts w:ascii="Times New Roman" w:hAnsi="Times New Roman" w:cs="Times New Roman"/>
          <w:szCs w:val="24"/>
        </w:rPr>
        <w:pPrChange w:id="8866" w:author="arkat" w:date="2017-10-11T11:07:00Z">
          <w:pPr>
            <w:widowControl w:val="0"/>
            <w:autoSpaceDE w:val="0"/>
            <w:autoSpaceDN w:val="0"/>
            <w:adjustRightInd w:val="0"/>
            <w:spacing w:after="140" w:line="288" w:lineRule="auto"/>
            <w:ind w:left="480" w:hanging="480"/>
          </w:pPr>
        </w:pPrChange>
      </w:pPr>
      <w:ins w:id="8867" w:author="arkat" w:date="2017-10-11T10:00:00Z">
        <w:del w:id="8868"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312DF991" w14:textId="2CABF9A8" w:rsidR="00F5795E" w:rsidDel="00DE59C1" w:rsidRDefault="00F5795E">
      <w:pPr>
        <w:widowControl w:val="0"/>
        <w:autoSpaceDE w:val="0"/>
        <w:autoSpaceDN w:val="0"/>
        <w:adjustRightInd w:val="0"/>
        <w:spacing w:after="0"/>
        <w:rPr>
          <w:ins w:id="8869" w:author="arkat" w:date="2017-10-11T10:00:00Z"/>
          <w:del w:id="8870" w:author="arkat" w:date="2017-10-11T11:07:00Z"/>
          <w:rFonts w:ascii="Times New Roman" w:hAnsi="Times New Roman" w:cs="Times New Roman"/>
          <w:szCs w:val="24"/>
        </w:rPr>
        <w:pPrChange w:id="8871" w:author="arkat" w:date="2017-10-11T11:07:00Z">
          <w:pPr>
            <w:widowControl w:val="0"/>
            <w:autoSpaceDE w:val="0"/>
            <w:autoSpaceDN w:val="0"/>
            <w:adjustRightInd w:val="0"/>
            <w:spacing w:after="140" w:line="288" w:lineRule="auto"/>
            <w:ind w:left="480" w:hanging="480"/>
          </w:pPr>
        </w:pPrChange>
      </w:pPr>
      <w:ins w:id="8872" w:author="arkat" w:date="2017-10-11T10:00:00Z">
        <w:del w:id="8873"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4BCC01B9" w14:textId="2FC1AF86" w:rsidR="00F5795E" w:rsidDel="00DE59C1" w:rsidRDefault="00F5795E">
      <w:pPr>
        <w:widowControl w:val="0"/>
        <w:autoSpaceDE w:val="0"/>
        <w:autoSpaceDN w:val="0"/>
        <w:adjustRightInd w:val="0"/>
        <w:spacing w:after="0"/>
        <w:rPr>
          <w:ins w:id="8874" w:author="arkat" w:date="2017-10-11T10:00:00Z"/>
          <w:del w:id="8875" w:author="arkat" w:date="2017-10-11T11:07:00Z"/>
          <w:rFonts w:ascii="Times New Roman" w:hAnsi="Times New Roman" w:cs="Times New Roman"/>
          <w:szCs w:val="24"/>
        </w:rPr>
        <w:pPrChange w:id="8876" w:author="arkat" w:date="2017-10-11T11:07:00Z">
          <w:pPr>
            <w:widowControl w:val="0"/>
            <w:autoSpaceDE w:val="0"/>
            <w:autoSpaceDN w:val="0"/>
            <w:adjustRightInd w:val="0"/>
            <w:spacing w:after="140" w:line="288" w:lineRule="auto"/>
            <w:ind w:left="480" w:hanging="480"/>
          </w:pPr>
        </w:pPrChange>
      </w:pPr>
      <w:ins w:id="8877" w:author="arkat" w:date="2017-10-11T10:00:00Z">
        <w:del w:id="8878"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6C6AEC13" w14:textId="134907C1" w:rsidR="00F5795E" w:rsidDel="00DE59C1" w:rsidRDefault="00F5795E">
      <w:pPr>
        <w:widowControl w:val="0"/>
        <w:autoSpaceDE w:val="0"/>
        <w:autoSpaceDN w:val="0"/>
        <w:adjustRightInd w:val="0"/>
        <w:spacing w:after="0"/>
        <w:rPr>
          <w:ins w:id="8879" w:author="arkat" w:date="2017-10-11T10:00:00Z"/>
          <w:del w:id="8880" w:author="arkat" w:date="2017-10-11T11:07:00Z"/>
          <w:rFonts w:ascii="Times New Roman" w:hAnsi="Times New Roman" w:cs="Times New Roman"/>
          <w:szCs w:val="24"/>
        </w:rPr>
        <w:pPrChange w:id="8881" w:author="arkat" w:date="2017-10-11T11:07:00Z">
          <w:pPr>
            <w:widowControl w:val="0"/>
            <w:autoSpaceDE w:val="0"/>
            <w:autoSpaceDN w:val="0"/>
            <w:adjustRightInd w:val="0"/>
            <w:spacing w:after="140" w:line="288" w:lineRule="auto"/>
            <w:ind w:left="480" w:hanging="480"/>
          </w:pPr>
        </w:pPrChange>
      </w:pPr>
      <w:ins w:id="8882" w:author="arkat" w:date="2017-10-11T10:00:00Z">
        <w:del w:id="8883"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5CEF74E2" w14:textId="4D0B7532" w:rsidR="00F5795E" w:rsidDel="00DE59C1" w:rsidRDefault="00F5795E">
      <w:pPr>
        <w:widowControl w:val="0"/>
        <w:autoSpaceDE w:val="0"/>
        <w:autoSpaceDN w:val="0"/>
        <w:adjustRightInd w:val="0"/>
        <w:spacing w:after="0"/>
        <w:rPr>
          <w:ins w:id="8884" w:author="arkat" w:date="2017-10-11T10:00:00Z"/>
          <w:del w:id="8885" w:author="arkat" w:date="2017-10-11T11:07:00Z"/>
          <w:rFonts w:ascii="Times New Roman" w:hAnsi="Times New Roman" w:cs="Times New Roman"/>
          <w:szCs w:val="24"/>
        </w:rPr>
        <w:pPrChange w:id="8886" w:author="arkat" w:date="2017-10-11T11:07:00Z">
          <w:pPr>
            <w:widowControl w:val="0"/>
            <w:autoSpaceDE w:val="0"/>
            <w:autoSpaceDN w:val="0"/>
            <w:adjustRightInd w:val="0"/>
            <w:spacing w:after="140" w:line="288" w:lineRule="auto"/>
            <w:ind w:left="480" w:hanging="480"/>
          </w:pPr>
        </w:pPrChange>
      </w:pPr>
      <w:ins w:id="8887" w:author="arkat" w:date="2017-10-11T10:00:00Z">
        <w:del w:id="8888"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6963F62A" w14:textId="3595E4E3" w:rsidR="00F5795E" w:rsidDel="00DE59C1" w:rsidRDefault="00F5795E">
      <w:pPr>
        <w:widowControl w:val="0"/>
        <w:autoSpaceDE w:val="0"/>
        <w:autoSpaceDN w:val="0"/>
        <w:adjustRightInd w:val="0"/>
        <w:spacing w:after="0"/>
        <w:rPr>
          <w:ins w:id="8889" w:author="arkat" w:date="2017-10-11T10:00:00Z"/>
          <w:del w:id="8890" w:author="arkat" w:date="2017-10-11T11:07:00Z"/>
          <w:rFonts w:ascii="Times New Roman" w:hAnsi="Times New Roman" w:cs="Times New Roman"/>
          <w:szCs w:val="24"/>
        </w:rPr>
        <w:pPrChange w:id="8891" w:author="arkat" w:date="2017-10-11T11:07:00Z">
          <w:pPr>
            <w:widowControl w:val="0"/>
            <w:autoSpaceDE w:val="0"/>
            <w:autoSpaceDN w:val="0"/>
            <w:adjustRightInd w:val="0"/>
            <w:spacing w:after="140" w:line="288" w:lineRule="auto"/>
            <w:ind w:left="480" w:hanging="480"/>
          </w:pPr>
        </w:pPrChange>
      </w:pPr>
      <w:ins w:id="8892" w:author="arkat" w:date="2017-10-11T10:00:00Z">
        <w:del w:id="8893"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3AE790F6" w14:textId="527ABAC5" w:rsidR="00F5795E" w:rsidDel="00DE59C1" w:rsidRDefault="00F5795E">
      <w:pPr>
        <w:widowControl w:val="0"/>
        <w:autoSpaceDE w:val="0"/>
        <w:autoSpaceDN w:val="0"/>
        <w:adjustRightInd w:val="0"/>
        <w:spacing w:after="0"/>
        <w:rPr>
          <w:ins w:id="8894" w:author="arkat" w:date="2017-10-11T10:00:00Z"/>
          <w:del w:id="8895" w:author="arkat" w:date="2017-10-11T11:07:00Z"/>
          <w:rFonts w:ascii="Times New Roman" w:hAnsi="Times New Roman" w:cs="Times New Roman"/>
          <w:szCs w:val="24"/>
        </w:rPr>
        <w:pPrChange w:id="8896" w:author="arkat" w:date="2017-10-11T11:07:00Z">
          <w:pPr>
            <w:widowControl w:val="0"/>
            <w:autoSpaceDE w:val="0"/>
            <w:autoSpaceDN w:val="0"/>
            <w:adjustRightInd w:val="0"/>
            <w:spacing w:after="140" w:line="288" w:lineRule="auto"/>
            <w:ind w:left="480" w:hanging="480"/>
          </w:pPr>
        </w:pPrChange>
      </w:pPr>
      <w:ins w:id="8897" w:author="arkat" w:date="2017-10-11T10:00:00Z">
        <w:del w:id="8898" w:author="arkat" w:date="2017-10-11T11:07:00Z">
          <w:r w:rsidDel="00DE59C1">
            <w:rPr>
              <w:rFonts w:ascii="Times New Roman" w:hAnsi="Times New Roman" w:cs="Times New Roman"/>
              <w:szCs w:val="24"/>
            </w:rPr>
            <w:delText>Volzer, H. 2010. An Overview of BPMN 2 . 0 and its Potential Use. 2–3.</w:delText>
          </w:r>
        </w:del>
      </w:ins>
    </w:p>
    <w:p w14:paraId="60B0EFD4" w14:textId="01FC5314" w:rsidR="00F5795E" w:rsidDel="00DE59C1" w:rsidRDefault="00F5795E">
      <w:pPr>
        <w:widowControl w:val="0"/>
        <w:autoSpaceDE w:val="0"/>
        <w:autoSpaceDN w:val="0"/>
        <w:adjustRightInd w:val="0"/>
        <w:spacing w:after="0"/>
        <w:rPr>
          <w:ins w:id="8899" w:author="arkat" w:date="2017-10-11T10:00:00Z"/>
          <w:del w:id="8900" w:author="arkat" w:date="2017-10-11T11:07:00Z"/>
          <w:rFonts w:ascii="Times New Roman" w:hAnsi="Times New Roman" w:cs="Times New Roman"/>
          <w:szCs w:val="24"/>
        </w:rPr>
        <w:pPrChange w:id="8901" w:author="arkat" w:date="2017-10-11T11:07:00Z">
          <w:pPr>
            <w:widowControl w:val="0"/>
            <w:autoSpaceDE w:val="0"/>
            <w:autoSpaceDN w:val="0"/>
            <w:adjustRightInd w:val="0"/>
            <w:spacing w:after="140" w:line="288" w:lineRule="auto"/>
            <w:ind w:left="480" w:hanging="480"/>
          </w:pPr>
        </w:pPrChange>
      </w:pPr>
      <w:ins w:id="8902" w:author="arkat" w:date="2017-10-11T10:00:00Z">
        <w:del w:id="8903"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7EED7646" w14:textId="07389EEF" w:rsidR="00F5795E" w:rsidDel="00DE59C1" w:rsidRDefault="00F5795E">
      <w:pPr>
        <w:widowControl w:val="0"/>
        <w:autoSpaceDE w:val="0"/>
        <w:autoSpaceDN w:val="0"/>
        <w:adjustRightInd w:val="0"/>
        <w:spacing w:after="0"/>
        <w:rPr>
          <w:ins w:id="8904" w:author="arkat" w:date="2017-10-11T10:00:00Z"/>
          <w:del w:id="8905" w:author="arkat" w:date="2017-10-11T11:07:00Z"/>
        </w:rPr>
        <w:pPrChange w:id="8906" w:author="arkat" w:date="2017-10-11T11:07:00Z">
          <w:pPr>
            <w:widowControl w:val="0"/>
            <w:autoSpaceDE w:val="0"/>
            <w:autoSpaceDN w:val="0"/>
            <w:adjustRightInd w:val="0"/>
            <w:spacing w:after="140" w:line="288" w:lineRule="auto"/>
            <w:ind w:left="480" w:hanging="480"/>
          </w:pPr>
        </w:pPrChange>
      </w:pPr>
      <w:ins w:id="8907" w:author="arkat" w:date="2017-10-11T10:00:00Z">
        <w:del w:id="8908"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2F15162C" w14:textId="2235F2EB" w:rsidR="00F5795E" w:rsidDel="00DE59C1" w:rsidRDefault="00F5795E">
      <w:pPr>
        <w:widowControl w:val="0"/>
        <w:autoSpaceDE w:val="0"/>
        <w:autoSpaceDN w:val="0"/>
        <w:adjustRightInd w:val="0"/>
        <w:spacing w:after="0"/>
        <w:rPr>
          <w:ins w:id="8909" w:author="arkat" w:date="2017-10-11T10:01:00Z"/>
          <w:del w:id="8910" w:author="arkat" w:date="2017-10-11T11:07:00Z"/>
          <w:rFonts w:ascii="Times New Roman" w:hAnsi="Times New Roman" w:cs="Times New Roman"/>
          <w:szCs w:val="24"/>
        </w:rPr>
      </w:pPr>
    </w:p>
    <w:p w14:paraId="570073A5" w14:textId="61FE51FE" w:rsidR="00F5795E" w:rsidDel="00DE59C1" w:rsidRDefault="00F5795E">
      <w:pPr>
        <w:widowControl w:val="0"/>
        <w:autoSpaceDE w:val="0"/>
        <w:autoSpaceDN w:val="0"/>
        <w:adjustRightInd w:val="0"/>
        <w:spacing w:after="0"/>
        <w:rPr>
          <w:ins w:id="8911" w:author="arkat" w:date="2017-10-11T10:01:00Z"/>
          <w:del w:id="8912" w:author="arkat" w:date="2017-10-11T11:07:00Z"/>
          <w:rFonts w:ascii="Times New Roman" w:hAnsi="Times New Roman" w:cs="Times New Roman"/>
          <w:szCs w:val="24"/>
        </w:rPr>
        <w:pPrChange w:id="8913" w:author="arkat" w:date="2017-10-11T11:07:00Z">
          <w:pPr>
            <w:widowControl w:val="0"/>
            <w:autoSpaceDE w:val="0"/>
            <w:autoSpaceDN w:val="0"/>
            <w:adjustRightInd w:val="0"/>
            <w:spacing w:after="140" w:line="288" w:lineRule="auto"/>
            <w:ind w:left="480" w:hanging="480"/>
          </w:pPr>
        </w:pPrChange>
      </w:pPr>
      <w:ins w:id="8914" w:author="arkat" w:date="2017-10-11T10:01:00Z">
        <w:del w:id="8915"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47615CBA" w14:textId="31C8CB87" w:rsidR="00F5795E" w:rsidDel="00DE59C1" w:rsidRDefault="00F5795E">
      <w:pPr>
        <w:widowControl w:val="0"/>
        <w:autoSpaceDE w:val="0"/>
        <w:autoSpaceDN w:val="0"/>
        <w:adjustRightInd w:val="0"/>
        <w:spacing w:after="0"/>
        <w:rPr>
          <w:ins w:id="8916" w:author="arkat" w:date="2017-10-11T10:01:00Z"/>
          <w:del w:id="8917" w:author="arkat" w:date="2017-10-11T11:07:00Z"/>
          <w:rFonts w:ascii="Times New Roman" w:hAnsi="Times New Roman" w:cs="Times New Roman"/>
          <w:szCs w:val="24"/>
        </w:rPr>
        <w:pPrChange w:id="8918" w:author="arkat" w:date="2017-10-11T11:07:00Z">
          <w:pPr>
            <w:widowControl w:val="0"/>
            <w:autoSpaceDE w:val="0"/>
            <w:autoSpaceDN w:val="0"/>
            <w:adjustRightInd w:val="0"/>
            <w:spacing w:after="140" w:line="288" w:lineRule="auto"/>
            <w:ind w:left="480" w:hanging="480"/>
          </w:pPr>
        </w:pPrChange>
      </w:pPr>
      <w:ins w:id="8919" w:author="arkat" w:date="2017-10-11T10:01:00Z">
        <w:del w:id="8920"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7D2F38F6" w14:textId="7F34D6E0" w:rsidR="00F5795E" w:rsidDel="00DE59C1" w:rsidRDefault="00F5795E">
      <w:pPr>
        <w:widowControl w:val="0"/>
        <w:autoSpaceDE w:val="0"/>
        <w:autoSpaceDN w:val="0"/>
        <w:adjustRightInd w:val="0"/>
        <w:spacing w:after="0"/>
        <w:rPr>
          <w:ins w:id="8921" w:author="arkat" w:date="2017-10-11T10:01:00Z"/>
          <w:del w:id="8922" w:author="arkat" w:date="2017-10-11T11:07:00Z"/>
          <w:rFonts w:ascii="Times New Roman" w:hAnsi="Times New Roman" w:cs="Times New Roman"/>
          <w:szCs w:val="24"/>
        </w:rPr>
        <w:pPrChange w:id="8923" w:author="arkat" w:date="2017-10-11T11:07:00Z">
          <w:pPr>
            <w:widowControl w:val="0"/>
            <w:autoSpaceDE w:val="0"/>
            <w:autoSpaceDN w:val="0"/>
            <w:adjustRightInd w:val="0"/>
            <w:spacing w:after="140" w:line="288" w:lineRule="auto"/>
            <w:ind w:left="480" w:hanging="480"/>
          </w:pPr>
        </w:pPrChange>
      </w:pPr>
      <w:ins w:id="8924" w:author="arkat" w:date="2017-10-11T10:01:00Z">
        <w:del w:id="8925" w:author="arkat" w:date="2017-10-11T11:07:00Z">
          <w:r w:rsidDel="00DE59C1">
            <w:rPr>
              <w:rFonts w:ascii="Times New Roman" w:hAnsi="Times New Roman" w:cs="Times New Roman"/>
              <w:szCs w:val="24"/>
            </w:rPr>
            <w:delText>Arkin, A. &amp; Intalio 2002. Business Process Modeling Language. 98.</w:delText>
          </w:r>
        </w:del>
      </w:ins>
    </w:p>
    <w:p w14:paraId="17A93D11" w14:textId="3EA3B2E6" w:rsidR="00F5795E" w:rsidDel="00DE59C1" w:rsidRDefault="00F5795E">
      <w:pPr>
        <w:widowControl w:val="0"/>
        <w:autoSpaceDE w:val="0"/>
        <w:autoSpaceDN w:val="0"/>
        <w:adjustRightInd w:val="0"/>
        <w:spacing w:after="0"/>
        <w:rPr>
          <w:ins w:id="8926" w:author="arkat" w:date="2017-10-11T10:01:00Z"/>
          <w:del w:id="8927" w:author="arkat" w:date="2017-10-11T11:07:00Z"/>
          <w:rFonts w:ascii="Times New Roman" w:hAnsi="Times New Roman" w:cs="Times New Roman"/>
          <w:szCs w:val="24"/>
        </w:rPr>
        <w:pPrChange w:id="8928" w:author="arkat" w:date="2017-10-11T11:07:00Z">
          <w:pPr>
            <w:widowControl w:val="0"/>
            <w:autoSpaceDE w:val="0"/>
            <w:autoSpaceDN w:val="0"/>
            <w:adjustRightInd w:val="0"/>
            <w:spacing w:after="140" w:line="288" w:lineRule="auto"/>
            <w:ind w:left="480" w:hanging="480"/>
          </w:pPr>
        </w:pPrChange>
      </w:pPr>
      <w:ins w:id="8929" w:author="arkat" w:date="2017-10-11T10:01:00Z">
        <w:del w:id="8930"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529866DA" w14:textId="5A8BCC84" w:rsidR="00F5795E" w:rsidDel="00DE59C1" w:rsidRDefault="00F5795E">
      <w:pPr>
        <w:widowControl w:val="0"/>
        <w:autoSpaceDE w:val="0"/>
        <w:autoSpaceDN w:val="0"/>
        <w:adjustRightInd w:val="0"/>
        <w:spacing w:after="0"/>
        <w:rPr>
          <w:ins w:id="8931" w:author="arkat" w:date="2017-10-11T10:01:00Z"/>
          <w:del w:id="8932" w:author="arkat" w:date="2017-10-11T11:07:00Z"/>
          <w:rFonts w:ascii="Times New Roman" w:hAnsi="Times New Roman" w:cs="Times New Roman"/>
          <w:szCs w:val="24"/>
        </w:rPr>
        <w:pPrChange w:id="8933" w:author="arkat" w:date="2017-10-11T11:07:00Z">
          <w:pPr>
            <w:widowControl w:val="0"/>
            <w:autoSpaceDE w:val="0"/>
            <w:autoSpaceDN w:val="0"/>
            <w:adjustRightInd w:val="0"/>
            <w:spacing w:after="140" w:line="288" w:lineRule="auto"/>
            <w:ind w:left="480" w:hanging="480"/>
          </w:pPr>
        </w:pPrChange>
      </w:pPr>
      <w:ins w:id="8934" w:author="arkat" w:date="2017-10-11T10:01:00Z">
        <w:del w:id="8935"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3BAEA372" w14:textId="760FE0EA" w:rsidR="00F5795E" w:rsidDel="00DE59C1" w:rsidRDefault="00F5795E">
      <w:pPr>
        <w:widowControl w:val="0"/>
        <w:autoSpaceDE w:val="0"/>
        <w:autoSpaceDN w:val="0"/>
        <w:adjustRightInd w:val="0"/>
        <w:spacing w:after="0"/>
        <w:rPr>
          <w:ins w:id="8936" w:author="arkat" w:date="2017-10-11T10:01:00Z"/>
          <w:del w:id="8937" w:author="arkat" w:date="2017-10-11T11:07:00Z"/>
          <w:rFonts w:ascii="Times New Roman" w:hAnsi="Times New Roman" w:cs="Times New Roman"/>
          <w:szCs w:val="24"/>
        </w:rPr>
        <w:pPrChange w:id="8938" w:author="arkat" w:date="2017-10-11T11:07:00Z">
          <w:pPr>
            <w:widowControl w:val="0"/>
            <w:autoSpaceDE w:val="0"/>
            <w:autoSpaceDN w:val="0"/>
            <w:adjustRightInd w:val="0"/>
            <w:spacing w:after="140" w:line="288" w:lineRule="auto"/>
            <w:ind w:left="480" w:hanging="480"/>
          </w:pPr>
        </w:pPrChange>
      </w:pPr>
      <w:ins w:id="8939" w:author="arkat" w:date="2017-10-11T10:01:00Z">
        <w:del w:id="8940"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35C1159F" w14:textId="66819F8C" w:rsidR="00F5795E" w:rsidDel="00DE59C1" w:rsidRDefault="00F5795E">
      <w:pPr>
        <w:widowControl w:val="0"/>
        <w:autoSpaceDE w:val="0"/>
        <w:autoSpaceDN w:val="0"/>
        <w:adjustRightInd w:val="0"/>
        <w:spacing w:after="0"/>
        <w:rPr>
          <w:ins w:id="8941" w:author="arkat" w:date="2017-10-11T10:01:00Z"/>
          <w:del w:id="8942" w:author="arkat" w:date="2017-10-11T11:07:00Z"/>
          <w:rFonts w:ascii="Times New Roman" w:hAnsi="Times New Roman" w:cs="Times New Roman"/>
          <w:szCs w:val="24"/>
        </w:rPr>
        <w:pPrChange w:id="8943" w:author="arkat" w:date="2017-10-11T11:07:00Z">
          <w:pPr>
            <w:widowControl w:val="0"/>
            <w:autoSpaceDE w:val="0"/>
            <w:autoSpaceDN w:val="0"/>
            <w:adjustRightInd w:val="0"/>
            <w:spacing w:after="140" w:line="288" w:lineRule="auto"/>
            <w:ind w:left="480" w:hanging="480"/>
          </w:pPr>
        </w:pPrChange>
      </w:pPr>
      <w:ins w:id="8944" w:author="arkat" w:date="2017-10-11T10:01:00Z">
        <w:del w:id="8945"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4B6739FF" w14:textId="3F708A22" w:rsidR="00F5795E" w:rsidDel="00DE59C1" w:rsidRDefault="00F5795E">
      <w:pPr>
        <w:widowControl w:val="0"/>
        <w:autoSpaceDE w:val="0"/>
        <w:autoSpaceDN w:val="0"/>
        <w:adjustRightInd w:val="0"/>
        <w:spacing w:after="0"/>
        <w:rPr>
          <w:ins w:id="8946" w:author="arkat" w:date="2017-10-11T10:01:00Z"/>
          <w:del w:id="8947" w:author="arkat" w:date="2017-10-11T11:07:00Z"/>
          <w:rFonts w:ascii="Times New Roman" w:hAnsi="Times New Roman" w:cs="Times New Roman"/>
          <w:szCs w:val="24"/>
        </w:rPr>
        <w:pPrChange w:id="8948" w:author="arkat" w:date="2017-10-11T11:07:00Z">
          <w:pPr>
            <w:widowControl w:val="0"/>
            <w:autoSpaceDE w:val="0"/>
            <w:autoSpaceDN w:val="0"/>
            <w:adjustRightInd w:val="0"/>
            <w:spacing w:after="140" w:line="288" w:lineRule="auto"/>
            <w:ind w:left="480" w:hanging="480"/>
          </w:pPr>
        </w:pPrChange>
      </w:pPr>
      <w:ins w:id="8949" w:author="arkat" w:date="2017-10-11T10:01:00Z">
        <w:del w:id="8950"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5228BF2E" w14:textId="4B0EE7ED" w:rsidR="00F5795E" w:rsidDel="00DE59C1" w:rsidRDefault="00F5795E">
      <w:pPr>
        <w:widowControl w:val="0"/>
        <w:autoSpaceDE w:val="0"/>
        <w:autoSpaceDN w:val="0"/>
        <w:adjustRightInd w:val="0"/>
        <w:spacing w:after="0"/>
        <w:rPr>
          <w:ins w:id="8951" w:author="arkat" w:date="2017-10-11T10:01:00Z"/>
          <w:del w:id="8952" w:author="arkat" w:date="2017-10-11T11:07:00Z"/>
          <w:rFonts w:ascii="Times New Roman" w:hAnsi="Times New Roman" w:cs="Times New Roman"/>
          <w:szCs w:val="24"/>
        </w:rPr>
        <w:pPrChange w:id="8953" w:author="arkat" w:date="2017-10-11T11:07:00Z">
          <w:pPr>
            <w:widowControl w:val="0"/>
            <w:autoSpaceDE w:val="0"/>
            <w:autoSpaceDN w:val="0"/>
            <w:adjustRightInd w:val="0"/>
            <w:spacing w:after="140" w:line="288" w:lineRule="auto"/>
            <w:ind w:left="480" w:hanging="480"/>
          </w:pPr>
        </w:pPrChange>
      </w:pPr>
      <w:ins w:id="8954" w:author="arkat" w:date="2017-10-11T10:01:00Z">
        <w:del w:id="8955"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003B35DC" w14:textId="0B8BF14A" w:rsidR="00F5795E" w:rsidDel="00DE59C1" w:rsidRDefault="00F5795E">
      <w:pPr>
        <w:widowControl w:val="0"/>
        <w:autoSpaceDE w:val="0"/>
        <w:autoSpaceDN w:val="0"/>
        <w:adjustRightInd w:val="0"/>
        <w:spacing w:after="0"/>
        <w:rPr>
          <w:ins w:id="8956" w:author="arkat" w:date="2017-10-11T10:01:00Z"/>
          <w:del w:id="8957" w:author="arkat" w:date="2017-10-11T11:07:00Z"/>
          <w:rFonts w:ascii="Times New Roman" w:hAnsi="Times New Roman" w:cs="Times New Roman"/>
          <w:szCs w:val="24"/>
        </w:rPr>
        <w:pPrChange w:id="8958" w:author="arkat" w:date="2017-10-11T11:07:00Z">
          <w:pPr>
            <w:widowControl w:val="0"/>
            <w:autoSpaceDE w:val="0"/>
            <w:autoSpaceDN w:val="0"/>
            <w:adjustRightInd w:val="0"/>
            <w:spacing w:after="140" w:line="288" w:lineRule="auto"/>
            <w:ind w:left="480" w:hanging="480"/>
          </w:pPr>
        </w:pPrChange>
      </w:pPr>
      <w:ins w:id="8959" w:author="arkat" w:date="2017-10-11T10:01:00Z">
        <w:del w:id="8960"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7A8DECD8" w14:textId="6D7EC914" w:rsidR="00F5795E" w:rsidDel="00DE59C1" w:rsidRDefault="00F5795E">
      <w:pPr>
        <w:widowControl w:val="0"/>
        <w:autoSpaceDE w:val="0"/>
        <w:autoSpaceDN w:val="0"/>
        <w:adjustRightInd w:val="0"/>
        <w:spacing w:after="0"/>
        <w:rPr>
          <w:ins w:id="8961" w:author="arkat" w:date="2017-10-11T10:01:00Z"/>
          <w:del w:id="8962" w:author="arkat" w:date="2017-10-11T11:07:00Z"/>
          <w:rFonts w:ascii="Times New Roman" w:hAnsi="Times New Roman" w:cs="Times New Roman"/>
          <w:szCs w:val="24"/>
        </w:rPr>
        <w:pPrChange w:id="8963" w:author="arkat" w:date="2017-10-11T11:07:00Z">
          <w:pPr>
            <w:widowControl w:val="0"/>
            <w:autoSpaceDE w:val="0"/>
            <w:autoSpaceDN w:val="0"/>
            <w:adjustRightInd w:val="0"/>
            <w:spacing w:after="140" w:line="288" w:lineRule="auto"/>
            <w:ind w:left="480" w:hanging="480"/>
          </w:pPr>
        </w:pPrChange>
      </w:pPr>
      <w:ins w:id="8964" w:author="arkat" w:date="2017-10-11T10:01:00Z">
        <w:del w:id="8965"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31C415F4" w14:textId="6EE3FE77" w:rsidR="00F5795E" w:rsidDel="00DE59C1" w:rsidRDefault="00F5795E">
      <w:pPr>
        <w:widowControl w:val="0"/>
        <w:autoSpaceDE w:val="0"/>
        <w:autoSpaceDN w:val="0"/>
        <w:adjustRightInd w:val="0"/>
        <w:spacing w:after="0"/>
        <w:rPr>
          <w:ins w:id="8966" w:author="arkat" w:date="2017-10-11T10:01:00Z"/>
          <w:del w:id="8967" w:author="arkat" w:date="2017-10-11T11:07:00Z"/>
          <w:rFonts w:ascii="Times New Roman" w:hAnsi="Times New Roman" w:cs="Times New Roman"/>
          <w:szCs w:val="24"/>
        </w:rPr>
        <w:pPrChange w:id="8968" w:author="arkat" w:date="2017-10-11T11:07:00Z">
          <w:pPr>
            <w:widowControl w:val="0"/>
            <w:autoSpaceDE w:val="0"/>
            <w:autoSpaceDN w:val="0"/>
            <w:adjustRightInd w:val="0"/>
            <w:spacing w:after="140" w:line="288" w:lineRule="auto"/>
            <w:ind w:left="480" w:hanging="480"/>
          </w:pPr>
        </w:pPrChange>
      </w:pPr>
      <w:ins w:id="8969" w:author="arkat" w:date="2017-10-11T10:01:00Z">
        <w:del w:id="8970"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4A8B00B1" w14:textId="2C5CE1C2" w:rsidR="00F5795E" w:rsidDel="00DE59C1" w:rsidRDefault="00F5795E">
      <w:pPr>
        <w:widowControl w:val="0"/>
        <w:autoSpaceDE w:val="0"/>
        <w:autoSpaceDN w:val="0"/>
        <w:adjustRightInd w:val="0"/>
        <w:spacing w:after="0"/>
        <w:rPr>
          <w:ins w:id="8971" w:author="arkat" w:date="2017-10-11T10:01:00Z"/>
          <w:del w:id="8972" w:author="arkat" w:date="2017-10-11T11:07:00Z"/>
          <w:rFonts w:ascii="Times New Roman" w:hAnsi="Times New Roman" w:cs="Times New Roman"/>
          <w:szCs w:val="24"/>
        </w:rPr>
        <w:pPrChange w:id="8973" w:author="arkat" w:date="2017-10-11T11:07:00Z">
          <w:pPr>
            <w:widowControl w:val="0"/>
            <w:autoSpaceDE w:val="0"/>
            <w:autoSpaceDN w:val="0"/>
            <w:adjustRightInd w:val="0"/>
            <w:spacing w:after="140" w:line="288" w:lineRule="auto"/>
            <w:ind w:left="480" w:hanging="480"/>
          </w:pPr>
        </w:pPrChange>
      </w:pPr>
      <w:ins w:id="8974" w:author="arkat" w:date="2017-10-11T10:01:00Z">
        <w:del w:id="8975"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51A651FA" w14:textId="71A68CE1" w:rsidR="00F5795E" w:rsidDel="00DE59C1" w:rsidRDefault="00F5795E">
      <w:pPr>
        <w:widowControl w:val="0"/>
        <w:autoSpaceDE w:val="0"/>
        <w:autoSpaceDN w:val="0"/>
        <w:adjustRightInd w:val="0"/>
        <w:spacing w:after="0"/>
        <w:rPr>
          <w:ins w:id="8976" w:author="arkat" w:date="2017-10-11T10:01:00Z"/>
          <w:del w:id="8977" w:author="arkat" w:date="2017-10-11T11:07:00Z"/>
          <w:rFonts w:ascii="Times New Roman" w:hAnsi="Times New Roman" w:cs="Times New Roman"/>
          <w:szCs w:val="24"/>
        </w:rPr>
        <w:pPrChange w:id="8978" w:author="arkat" w:date="2017-10-11T11:07:00Z">
          <w:pPr>
            <w:widowControl w:val="0"/>
            <w:autoSpaceDE w:val="0"/>
            <w:autoSpaceDN w:val="0"/>
            <w:adjustRightInd w:val="0"/>
            <w:spacing w:after="140" w:line="288" w:lineRule="auto"/>
            <w:ind w:left="480" w:hanging="480"/>
          </w:pPr>
        </w:pPrChange>
      </w:pPr>
      <w:ins w:id="8979" w:author="arkat" w:date="2017-10-11T10:01:00Z">
        <w:del w:id="8980"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74A3CF31" w14:textId="4E285610" w:rsidR="00F5795E" w:rsidDel="00DE59C1" w:rsidRDefault="00F5795E">
      <w:pPr>
        <w:widowControl w:val="0"/>
        <w:autoSpaceDE w:val="0"/>
        <w:autoSpaceDN w:val="0"/>
        <w:adjustRightInd w:val="0"/>
        <w:spacing w:after="0"/>
        <w:rPr>
          <w:ins w:id="8981" w:author="arkat" w:date="2017-10-11T10:01:00Z"/>
          <w:del w:id="8982" w:author="arkat" w:date="2017-10-11T11:07:00Z"/>
          <w:rFonts w:ascii="Times New Roman" w:hAnsi="Times New Roman" w:cs="Times New Roman"/>
          <w:szCs w:val="24"/>
        </w:rPr>
        <w:pPrChange w:id="8983" w:author="arkat" w:date="2017-10-11T11:07:00Z">
          <w:pPr>
            <w:widowControl w:val="0"/>
            <w:autoSpaceDE w:val="0"/>
            <w:autoSpaceDN w:val="0"/>
            <w:adjustRightInd w:val="0"/>
            <w:spacing w:after="140" w:line="288" w:lineRule="auto"/>
            <w:ind w:left="480" w:hanging="480"/>
          </w:pPr>
        </w:pPrChange>
      </w:pPr>
      <w:ins w:id="8984" w:author="arkat" w:date="2017-10-11T10:01:00Z">
        <w:del w:id="8985"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4B506FCE" w14:textId="4176855B" w:rsidR="00F5795E" w:rsidDel="00DE59C1" w:rsidRDefault="00F5795E">
      <w:pPr>
        <w:widowControl w:val="0"/>
        <w:autoSpaceDE w:val="0"/>
        <w:autoSpaceDN w:val="0"/>
        <w:adjustRightInd w:val="0"/>
        <w:spacing w:after="0"/>
        <w:rPr>
          <w:ins w:id="8986" w:author="arkat" w:date="2017-10-11T10:01:00Z"/>
          <w:del w:id="8987" w:author="arkat" w:date="2017-10-11T11:07:00Z"/>
          <w:rFonts w:ascii="Times New Roman" w:hAnsi="Times New Roman" w:cs="Times New Roman"/>
          <w:szCs w:val="24"/>
        </w:rPr>
        <w:pPrChange w:id="8988" w:author="arkat" w:date="2017-10-11T11:07:00Z">
          <w:pPr>
            <w:widowControl w:val="0"/>
            <w:autoSpaceDE w:val="0"/>
            <w:autoSpaceDN w:val="0"/>
            <w:adjustRightInd w:val="0"/>
            <w:spacing w:after="140" w:line="288" w:lineRule="auto"/>
            <w:ind w:left="480" w:hanging="480"/>
          </w:pPr>
        </w:pPrChange>
      </w:pPr>
      <w:ins w:id="8989" w:author="arkat" w:date="2017-10-11T10:01:00Z">
        <w:del w:id="8990"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67DE05FA" w14:textId="370EA3DC" w:rsidR="00F5795E" w:rsidDel="00DE59C1" w:rsidRDefault="00F5795E">
      <w:pPr>
        <w:widowControl w:val="0"/>
        <w:autoSpaceDE w:val="0"/>
        <w:autoSpaceDN w:val="0"/>
        <w:adjustRightInd w:val="0"/>
        <w:spacing w:after="0"/>
        <w:rPr>
          <w:ins w:id="8991" w:author="arkat" w:date="2017-10-11T10:01:00Z"/>
          <w:del w:id="8992" w:author="arkat" w:date="2017-10-11T11:07:00Z"/>
          <w:rFonts w:ascii="Times New Roman" w:hAnsi="Times New Roman" w:cs="Times New Roman"/>
          <w:szCs w:val="24"/>
        </w:rPr>
        <w:pPrChange w:id="8993" w:author="arkat" w:date="2017-10-11T11:07:00Z">
          <w:pPr>
            <w:widowControl w:val="0"/>
            <w:autoSpaceDE w:val="0"/>
            <w:autoSpaceDN w:val="0"/>
            <w:adjustRightInd w:val="0"/>
            <w:spacing w:after="140" w:line="288" w:lineRule="auto"/>
            <w:ind w:left="480" w:hanging="480"/>
          </w:pPr>
        </w:pPrChange>
      </w:pPr>
      <w:ins w:id="8994" w:author="arkat" w:date="2017-10-11T10:01:00Z">
        <w:del w:id="8995" w:author="arkat" w:date="2017-10-11T11:07:00Z">
          <w:r w:rsidDel="00DE59C1">
            <w:rPr>
              <w:rFonts w:ascii="Times New Roman" w:hAnsi="Times New Roman" w:cs="Times New Roman"/>
              <w:szCs w:val="24"/>
            </w:rPr>
            <w:delText xml:space="preserve">JianHong, Y., ShiXin, S., Wen, L. &amp; Wen, S. 2008. Transformation of BPMN to YAWL. </w:delText>
          </w:r>
          <w:r w:rsidDel="00DE59C1">
            <w:rPr>
              <w:rFonts w:ascii="Times New Roman" w:hAnsi="Times New Roman" w:cs="Times New Roman"/>
              <w:i/>
              <w:iCs/>
              <w:szCs w:val="24"/>
            </w:rPr>
            <w:delText>Proceedings - International Conference on Computer Science and Software Engineering, CSSE 2008</w:delText>
          </w:r>
          <w:r w:rsidDel="00DE59C1">
            <w:rPr>
              <w:rFonts w:ascii="Times New Roman" w:hAnsi="Times New Roman" w:cs="Times New Roman"/>
              <w:szCs w:val="24"/>
            </w:rPr>
            <w:delText>, 2: 354–359.</w:delText>
          </w:r>
        </w:del>
      </w:ins>
    </w:p>
    <w:p w14:paraId="4B984759" w14:textId="7AA8A4FD" w:rsidR="00F5795E" w:rsidDel="00DE59C1" w:rsidRDefault="00F5795E">
      <w:pPr>
        <w:widowControl w:val="0"/>
        <w:autoSpaceDE w:val="0"/>
        <w:autoSpaceDN w:val="0"/>
        <w:adjustRightInd w:val="0"/>
        <w:spacing w:after="0"/>
        <w:rPr>
          <w:ins w:id="8996" w:author="arkat" w:date="2017-10-11T10:01:00Z"/>
          <w:del w:id="8997" w:author="arkat" w:date="2017-10-11T11:07:00Z"/>
          <w:rFonts w:ascii="Times New Roman" w:hAnsi="Times New Roman" w:cs="Times New Roman"/>
          <w:szCs w:val="24"/>
        </w:rPr>
        <w:pPrChange w:id="8998" w:author="arkat" w:date="2017-10-11T11:07:00Z">
          <w:pPr>
            <w:widowControl w:val="0"/>
            <w:autoSpaceDE w:val="0"/>
            <w:autoSpaceDN w:val="0"/>
            <w:adjustRightInd w:val="0"/>
            <w:spacing w:after="140" w:line="288" w:lineRule="auto"/>
            <w:ind w:left="480" w:hanging="480"/>
          </w:pPr>
        </w:pPrChange>
      </w:pPr>
      <w:ins w:id="8999" w:author="arkat" w:date="2017-10-11T10:01:00Z">
        <w:del w:id="9000"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2BF60104" w14:textId="77F41516" w:rsidR="00F5795E" w:rsidDel="00DE59C1" w:rsidRDefault="00F5795E">
      <w:pPr>
        <w:widowControl w:val="0"/>
        <w:autoSpaceDE w:val="0"/>
        <w:autoSpaceDN w:val="0"/>
        <w:adjustRightInd w:val="0"/>
        <w:spacing w:after="0"/>
        <w:rPr>
          <w:ins w:id="9001" w:author="arkat" w:date="2017-10-11T10:01:00Z"/>
          <w:del w:id="9002" w:author="arkat" w:date="2017-10-11T11:07:00Z"/>
          <w:rFonts w:ascii="Times New Roman" w:hAnsi="Times New Roman" w:cs="Times New Roman"/>
          <w:szCs w:val="24"/>
        </w:rPr>
        <w:pPrChange w:id="9003" w:author="arkat" w:date="2017-10-11T11:07:00Z">
          <w:pPr>
            <w:widowControl w:val="0"/>
            <w:autoSpaceDE w:val="0"/>
            <w:autoSpaceDN w:val="0"/>
            <w:adjustRightInd w:val="0"/>
            <w:spacing w:after="140" w:line="288" w:lineRule="auto"/>
            <w:ind w:left="480" w:hanging="480"/>
          </w:pPr>
        </w:pPrChange>
      </w:pPr>
      <w:ins w:id="9004" w:author="arkat" w:date="2017-10-11T10:01:00Z">
        <w:del w:id="9005"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1791CE92" w14:textId="69D9EA92" w:rsidR="00F5795E" w:rsidDel="00DE59C1" w:rsidRDefault="00F5795E">
      <w:pPr>
        <w:widowControl w:val="0"/>
        <w:autoSpaceDE w:val="0"/>
        <w:autoSpaceDN w:val="0"/>
        <w:adjustRightInd w:val="0"/>
        <w:spacing w:after="0"/>
        <w:rPr>
          <w:ins w:id="9006" w:author="arkat" w:date="2017-10-11T10:01:00Z"/>
          <w:del w:id="9007" w:author="arkat" w:date="2017-10-11T11:07:00Z"/>
          <w:rFonts w:ascii="Times New Roman" w:hAnsi="Times New Roman" w:cs="Times New Roman"/>
          <w:szCs w:val="24"/>
        </w:rPr>
        <w:pPrChange w:id="9008" w:author="arkat" w:date="2017-10-11T11:07:00Z">
          <w:pPr>
            <w:widowControl w:val="0"/>
            <w:autoSpaceDE w:val="0"/>
            <w:autoSpaceDN w:val="0"/>
            <w:adjustRightInd w:val="0"/>
            <w:spacing w:after="140" w:line="288" w:lineRule="auto"/>
            <w:ind w:left="480" w:hanging="480"/>
          </w:pPr>
        </w:pPrChange>
      </w:pPr>
      <w:ins w:id="9009" w:author="arkat" w:date="2017-10-11T10:01:00Z">
        <w:del w:id="9010"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4FAE81E4" w14:textId="6A4E1E91" w:rsidR="00F5795E" w:rsidDel="00DE59C1" w:rsidRDefault="00F5795E">
      <w:pPr>
        <w:widowControl w:val="0"/>
        <w:autoSpaceDE w:val="0"/>
        <w:autoSpaceDN w:val="0"/>
        <w:adjustRightInd w:val="0"/>
        <w:spacing w:after="0"/>
        <w:rPr>
          <w:ins w:id="9011" w:author="arkat" w:date="2017-10-11T10:01:00Z"/>
          <w:del w:id="9012" w:author="arkat" w:date="2017-10-11T11:07:00Z"/>
          <w:rFonts w:ascii="Times New Roman" w:hAnsi="Times New Roman" w:cs="Times New Roman"/>
          <w:szCs w:val="24"/>
        </w:rPr>
        <w:pPrChange w:id="9013" w:author="arkat" w:date="2017-10-11T11:07:00Z">
          <w:pPr>
            <w:widowControl w:val="0"/>
            <w:autoSpaceDE w:val="0"/>
            <w:autoSpaceDN w:val="0"/>
            <w:adjustRightInd w:val="0"/>
            <w:spacing w:after="140" w:line="288" w:lineRule="auto"/>
            <w:ind w:left="480" w:hanging="480"/>
          </w:pPr>
        </w:pPrChange>
      </w:pPr>
      <w:ins w:id="9014" w:author="arkat" w:date="2017-10-11T10:01:00Z">
        <w:del w:id="9015"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74B9F346" w14:textId="13F5E174" w:rsidR="00F5795E" w:rsidDel="00DE59C1" w:rsidRDefault="00F5795E">
      <w:pPr>
        <w:widowControl w:val="0"/>
        <w:autoSpaceDE w:val="0"/>
        <w:autoSpaceDN w:val="0"/>
        <w:adjustRightInd w:val="0"/>
        <w:spacing w:after="0"/>
        <w:rPr>
          <w:ins w:id="9016" w:author="arkat" w:date="2017-10-11T10:01:00Z"/>
          <w:del w:id="9017" w:author="arkat" w:date="2017-10-11T11:07:00Z"/>
          <w:rFonts w:ascii="Times New Roman" w:hAnsi="Times New Roman" w:cs="Times New Roman"/>
          <w:szCs w:val="24"/>
        </w:rPr>
        <w:pPrChange w:id="9018" w:author="arkat" w:date="2017-10-11T11:07:00Z">
          <w:pPr>
            <w:widowControl w:val="0"/>
            <w:autoSpaceDE w:val="0"/>
            <w:autoSpaceDN w:val="0"/>
            <w:adjustRightInd w:val="0"/>
            <w:spacing w:after="140" w:line="288" w:lineRule="auto"/>
            <w:ind w:left="480" w:hanging="480"/>
          </w:pPr>
        </w:pPrChange>
      </w:pPr>
      <w:ins w:id="9019" w:author="arkat" w:date="2017-10-11T10:01:00Z">
        <w:del w:id="9020"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CB6B067" w14:textId="003AD37A" w:rsidR="00F5795E" w:rsidDel="00DE59C1" w:rsidRDefault="00F5795E">
      <w:pPr>
        <w:widowControl w:val="0"/>
        <w:autoSpaceDE w:val="0"/>
        <w:autoSpaceDN w:val="0"/>
        <w:adjustRightInd w:val="0"/>
        <w:spacing w:after="0"/>
        <w:rPr>
          <w:ins w:id="9021" w:author="arkat" w:date="2017-10-11T10:01:00Z"/>
          <w:del w:id="9022" w:author="arkat" w:date="2017-10-11T11:07:00Z"/>
          <w:rFonts w:ascii="Times New Roman" w:hAnsi="Times New Roman" w:cs="Times New Roman"/>
          <w:szCs w:val="24"/>
        </w:rPr>
        <w:pPrChange w:id="9023" w:author="arkat" w:date="2017-10-11T11:07:00Z">
          <w:pPr>
            <w:widowControl w:val="0"/>
            <w:autoSpaceDE w:val="0"/>
            <w:autoSpaceDN w:val="0"/>
            <w:adjustRightInd w:val="0"/>
            <w:spacing w:after="140" w:line="288" w:lineRule="auto"/>
            <w:ind w:left="480" w:hanging="480"/>
          </w:pPr>
        </w:pPrChange>
      </w:pPr>
      <w:ins w:id="9024" w:author="arkat" w:date="2017-10-11T10:01:00Z">
        <w:del w:id="9025"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279A2F85" w14:textId="3B2D65B2" w:rsidR="00F5795E" w:rsidDel="00DE59C1" w:rsidRDefault="00F5795E">
      <w:pPr>
        <w:widowControl w:val="0"/>
        <w:autoSpaceDE w:val="0"/>
        <w:autoSpaceDN w:val="0"/>
        <w:adjustRightInd w:val="0"/>
        <w:spacing w:after="0"/>
        <w:rPr>
          <w:ins w:id="9026" w:author="arkat" w:date="2017-10-11T10:01:00Z"/>
          <w:del w:id="9027" w:author="arkat" w:date="2017-10-11T11:07:00Z"/>
          <w:rFonts w:ascii="Times New Roman" w:hAnsi="Times New Roman" w:cs="Times New Roman"/>
          <w:szCs w:val="24"/>
        </w:rPr>
        <w:pPrChange w:id="9028" w:author="arkat" w:date="2017-10-11T11:07:00Z">
          <w:pPr>
            <w:widowControl w:val="0"/>
            <w:autoSpaceDE w:val="0"/>
            <w:autoSpaceDN w:val="0"/>
            <w:adjustRightInd w:val="0"/>
            <w:spacing w:after="140" w:line="288" w:lineRule="auto"/>
            <w:ind w:left="480" w:hanging="480"/>
          </w:pPr>
        </w:pPrChange>
      </w:pPr>
      <w:ins w:id="9029" w:author="arkat" w:date="2017-10-11T10:01:00Z">
        <w:del w:id="9030"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611DBB76" w14:textId="6C31A406" w:rsidR="00F5795E" w:rsidDel="00DE59C1" w:rsidRDefault="00F5795E">
      <w:pPr>
        <w:widowControl w:val="0"/>
        <w:autoSpaceDE w:val="0"/>
        <w:autoSpaceDN w:val="0"/>
        <w:adjustRightInd w:val="0"/>
        <w:spacing w:after="0"/>
        <w:rPr>
          <w:ins w:id="9031" w:author="arkat" w:date="2017-10-11T10:01:00Z"/>
          <w:del w:id="9032" w:author="arkat" w:date="2017-10-11T11:07:00Z"/>
          <w:rFonts w:ascii="Times New Roman" w:hAnsi="Times New Roman" w:cs="Times New Roman"/>
          <w:szCs w:val="24"/>
        </w:rPr>
        <w:pPrChange w:id="9033" w:author="arkat" w:date="2017-10-11T11:07:00Z">
          <w:pPr>
            <w:widowControl w:val="0"/>
            <w:autoSpaceDE w:val="0"/>
            <w:autoSpaceDN w:val="0"/>
            <w:adjustRightInd w:val="0"/>
            <w:spacing w:after="140" w:line="288" w:lineRule="auto"/>
            <w:ind w:left="480" w:hanging="480"/>
          </w:pPr>
        </w:pPrChange>
      </w:pPr>
      <w:ins w:id="9034" w:author="arkat" w:date="2017-10-11T10:01:00Z">
        <w:del w:id="9035"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4CAD75E8" w14:textId="51AB251A" w:rsidR="00F5795E" w:rsidDel="00DE59C1" w:rsidRDefault="00F5795E">
      <w:pPr>
        <w:widowControl w:val="0"/>
        <w:autoSpaceDE w:val="0"/>
        <w:autoSpaceDN w:val="0"/>
        <w:adjustRightInd w:val="0"/>
        <w:spacing w:after="0"/>
        <w:rPr>
          <w:ins w:id="9036" w:author="arkat" w:date="2017-10-11T10:01:00Z"/>
          <w:del w:id="9037" w:author="arkat" w:date="2017-10-11T11:07:00Z"/>
          <w:rFonts w:ascii="Times New Roman" w:hAnsi="Times New Roman" w:cs="Times New Roman"/>
          <w:szCs w:val="24"/>
        </w:rPr>
        <w:pPrChange w:id="9038" w:author="arkat" w:date="2017-10-11T11:07:00Z">
          <w:pPr>
            <w:widowControl w:val="0"/>
            <w:autoSpaceDE w:val="0"/>
            <w:autoSpaceDN w:val="0"/>
            <w:adjustRightInd w:val="0"/>
            <w:spacing w:after="140" w:line="288" w:lineRule="auto"/>
            <w:ind w:left="480" w:hanging="480"/>
          </w:pPr>
        </w:pPrChange>
      </w:pPr>
      <w:ins w:id="9039" w:author="arkat" w:date="2017-10-11T10:01:00Z">
        <w:del w:id="9040"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35912F88" w14:textId="5500A742" w:rsidR="00F5795E" w:rsidDel="00DE59C1" w:rsidRDefault="00F5795E">
      <w:pPr>
        <w:widowControl w:val="0"/>
        <w:autoSpaceDE w:val="0"/>
        <w:autoSpaceDN w:val="0"/>
        <w:adjustRightInd w:val="0"/>
        <w:spacing w:after="0"/>
        <w:rPr>
          <w:ins w:id="9041" w:author="arkat" w:date="2017-10-11T10:01:00Z"/>
          <w:del w:id="9042" w:author="arkat" w:date="2017-10-11T11:07:00Z"/>
          <w:rFonts w:ascii="Times New Roman" w:hAnsi="Times New Roman" w:cs="Times New Roman"/>
          <w:szCs w:val="24"/>
        </w:rPr>
        <w:pPrChange w:id="9043" w:author="arkat" w:date="2017-10-11T11:07:00Z">
          <w:pPr>
            <w:widowControl w:val="0"/>
            <w:autoSpaceDE w:val="0"/>
            <w:autoSpaceDN w:val="0"/>
            <w:adjustRightInd w:val="0"/>
            <w:spacing w:after="140" w:line="288" w:lineRule="auto"/>
            <w:ind w:left="480" w:hanging="480"/>
          </w:pPr>
        </w:pPrChange>
      </w:pPr>
      <w:ins w:id="9044" w:author="arkat" w:date="2017-10-11T10:01:00Z">
        <w:del w:id="9045"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1DD93D9D" w14:textId="655E5F5A" w:rsidR="00F5795E" w:rsidDel="00DE59C1" w:rsidRDefault="00F5795E">
      <w:pPr>
        <w:widowControl w:val="0"/>
        <w:autoSpaceDE w:val="0"/>
        <w:autoSpaceDN w:val="0"/>
        <w:adjustRightInd w:val="0"/>
        <w:spacing w:after="0"/>
        <w:rPr>
          <w:ins w:id="9046" w:author="arkat" w:date="2017-10-11T10:01:00Z"/>
          <w:del w:id="9047" w:author="arkat" w:date="2017-10-11T11:07:00Z"/>
          <w:rFonts w:ascii="Times New Roman" w:hAnsi="Times New Roman" w:cs="Times New Roman"/>
          <w:szCs w:val="24"/>
        </w:rPr>
        <w:pPrChange w:id="9048" w:author="arkat" w:date="2017-10-11T11:07:00Z">
          <w:pPr>
            <w:widowControl w:val="0"/>
            <w:autoSpaceDE w:val="0"/>
            <w:autoSpaceDN w:val="0"/>
            <w:adjustRightInd w:val="0"/>
            <w:spacing w:after="140" w:line="288" w:lineRule="auto"/>
            <w:ind w:left="480" w:hanging="480"/>
          </w:pPr>
        </w:pPrChange>
      </w:pPr>
      <w:ins w:id="9049" w:author="arkat" w:date="2017-10-11T10:01:00Z">
        <w:del w:id="9050"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321D7545" w14:textId="7F8D2CF8" w:rsidR="00F5795E" w:rsidDel="00DE59C1" w:rsidRDefault="00F5795E">
      <w:pPr>
        <w:widowControl w:val="0"/>
        <w:autoSpaceDE w:val="0"/>
        <w:autoSpaceDN w:val="0"/>
        <w:adjustRightInd w:val="0"/>
        <w:spacing w:after="0"/>
        <w:rPr>
          <w:ins w:id="9051" w:author="arkat" w:date="2017-10-11T10:01:00Z"/>
          <w:del w:id="9052" w:author="arkat" w:date="2017-10-11T11:07:00Z"/>
          <w:rFonts w:ascii="Times New Roman" w:hAnsi="Times New Roman" w:cs="Times New Roman"/>
          <w:szCs w:val="24"/>
        </w:rPr>
        <w:pPrChange w:id="9053" w:author="arkat" w:date="2017-10-11T11:07:00Z">
          <w:pPr>
            <w:widowControl w:val="0"/>
            <w:autoSpaceDE w:val="0"/>
            <w:autoSpaceDN w:val="0"/>
            <w:adjustRightInd w:val="0"/>
            <w:spacing w:after="140" w:line="288" w:lineRule="auto"/>
            <w:ind w:left="480" w:hanging="480"/>
          </w:pPr>
        </w:pPrChange>
      </w:pPr>
      <w:ins w:id="9054" w:author="arkat" w:date="2017-10-11T10:01:00Z">
        <w:del w:id="9055"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2F28AB9D" w14:textId="6B9C3660" w:rsidR="00F5795E" w:rsidDel="00DE59C1" w:rsidRDefault="00F5795E">
      <w:pPr>
        <w:widowControl w:val="0"/>
        <w:autoSpaceDE w:val="0"/>
        <w:autoSpaceDN w:val="0"/>
        <w:adjustRightInd w:val="0"/>
        <w:spacing w:after="0"/>
        <w:rPr>
          <w:ins w:id="9056" w:author="arkat" w:date="2017-10-11T10:01:00Z"/>
          <w:del w:id="9057" w:author="arkat" w:date="2017-10-11T11:07:00Z"/>
          <w:rFonts w:ascii="Times New Roman" w:hAnsi="Times New Roman" w:cs="Times New Roman"/>
          <w:szCs w:val="24"/>
        </w:rPr>
        <w:pPrChange w:id="9058" w:author="arkat" w:date="2017-10-11T11:07:00Z">
          <w:pPr>
            <w:widowControl w:val="0"/>
            <w:autoSpaceDE w:val="0"/>
            <w:autoSpaceDN w:val="0"/>
            <w:adjustRightInd w:val="0"/>
            <w:spacing w:after="140" w:line="288" w:lineRule="auto"/>
            <w:ind w:left="480" w:hanging="480"/>
          </w:pPr>
        </w:pPrChange>
      </w:pPr>
      <w:ins w:id="9059" w:author="arkat" w:date="2017-10-11T10:01:00Z">
        <w:del w:id="9060"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464C6DD1" w14:textId="61AFE354" w:rsidR="00F5795E" w:rsidDel="00DE59C1" w:rsidRDefault="00F5795E">
      <w:pPr>
        <w:widowControl w:val="0"/>
        <w:autoSpaceDE w:val="0"/>
        <w:autoSpaceDN w:val="0"/>
        <w:adjustRightInd w:val="0"/>
        <w:spacing w:after="0"/>
        <w:rPr>
          <w:ins w:id="9061" w:author="arkat" w:date="2017-10-11T10:01:00Z"/>
          <w:del w:id="9062" w:author="arkat" w:date="2017-10-11T11:07:00Z"/>
          <w:rFonts w:ascii="Times New Roman" w:hAnsi="Times New Roman" w:cs="Times New Roman"/>
          <w:szCs w:val="24"/>
        </w:rPr>
        <w:pPrChange w:id="9063" w:author="arkat" w:date="2017-10-11T11:07:00Z">
          <w:pPr>
            <w:widowControl w:val="0"/>
            <w:autoSpaceDE w:val="0"/>
            <w:autoSpaceDN w:val="0"/>
            <w:adjustRightInd w:val="0"/>
            <w:spacing w:after="140" w:line="288" w:lineRule="auto"/>
            <w:ind w:left="480" w:hanging="480"/>
          </w:pPr>
        </w:pPrChange>
      </w:pPr>
      <w:ins w:id="9064" w:author="arkat" w:date="2017-10-11T10:01:00Z">
        <w:del w:id="9065"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7D1DC536" w14:textId="391CBA80" w:rsidR="00F5795E" w:rsidDel="00DE59C1" w:rsidRDefault="00F5795E">
      <w:pPr>
        <w:widowControl w:val="0"/>
        <w:autoSpaceDE w:val="0"/>
        <w:autoSpaceDN w:val="0"/>
        <w:adjustRightInd w:val="0"/>
        <w:spacing w:after="0"/>
        <w:rPr>
          <w:ins w:id="9066" w:author="arkat" w:date="2017-10-11T10:01:00Z"/>
          <w:del w:id="9067" w:author="arkat" w:date="2017-10-11T11:07:00Z"/>
          <w:rFonts w:ascii="Times New Roman" w:hAnsi="Times New Roman" w:cs="Times New Roman"/>
          <w:szCs w:val="24"/>
        </w:rPr>
        <w:pPrChange w:id="9068" w:author="arkat" w:date="2017-10-11T11:07:00Z">
          <w:pPr>
            <w:widowControl w:val="0"/>
            <w:autoSpaceDE w:val="0"/>
            <w:autoSpaceDN w:val="0"/>
            <w:adjustRightInd w:val="0"/>
            <w:spacing w:after="140" w:line="288" w:lineRule="auto"/>
            <w:ind w:left="480" w:hanging="480"/>
          </w:pPr>
        </w:pPrChange>
      </w:pPr>
      <w:ins w:id="9069" w:author="arkat" w:date="2017-10-11T10:01:00Z">
        <w:del w:id="9070"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7A23A419" w14:textId="2F24CEBB" w:rsidR="00F5795E" w:rsidDel="00DE59C1" w:rsidRDefault="00F5795E">
      <w:pPr>
        <w:widowControl w:val="0"/>
        <w:autoSpaceDE w:val="0"/>
        <w:autoSpaceDN w:val="0"/>
        <w:adjustRightInd w:val="0"/>
        <w:spacing w:after="0"/>
        <w:rPr>
          <w:ins w:id="9071" w:author="arkat" w:date="2017-10-11T10:01:00Z"/>
          <w:del w:id="9072" w:author="arkat" w:date="2017-10-11T11:07:00Z"/>
          <w:rFonts w:ascii="Times New Roman" w:hAnsi="Times New Roman" w:cs="Times New Roman"/>
          <w:szCs w:val="24"/>
        </w:rPr>
        <w:pPrChange w:id="9073" w:author="arkat" w:date="2017-10-11T11:07:00Z">
          <w:pPr>
            <w:widowControl w:val="0"/>
            <w:autoSpaceDE w:val="0"/>
            <w:autoSpaceDN w:val="0"/>
            <w:adjustRightInd w:val="0"/>
            <w:spacing w:after="140" w:line="288" w:lineRule="auto"/>
            <w:ind w:left="480" w:hanging="480"/>
          </w:pPr>
        </w:pPrChange>
      </w:pPr>
      <w:ins w:id="9074" w:author="arkat" w:date="2017-10-11T10:01:00Z">
        <w:del w:id="9075"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445B3A1C" w14:textId="148F3A00" w:rsidR="00F5795E" w:rsidDel="00DE59C1" w:rsidRDefault="00F5795E">
      <w:pPr>
        <w:widowControl w:val="0"/>
        <w:autoSpaceDE w:val="0"/>
        <w:autoSpaceDN w:val="0"/>
        <w:adjustRightInd w:val="0"/>
        <w:spacing w:after="0"/>
        <w:rPr>
          <w:ins w:id="9076" w:author="arkat" w:date="2017-10-11T10:01:00Z"/>
          <w:del w:id="9077" w:author="arkat" w:date="2017-10-11T11:07:00Z"/>
          <w:rFonts w:ascii="Times New Roman" w:hAnsi="Times New Roman" w:cs="Times New Roman"/>
          <w:szCs w:val="24"/>
        </w:rPr>
        <w:pPrChange w:id="9078" w:author="arkat" w:date="2017-10-11T11:07:00Z">
          <w:pPr>
            <w:widowControl w:val="0"/>
            <w:autoSpaceDE w:val="0"/>
            <w:autoSpaceDN w:val="0"/>
            <w:adjustRightInd w:val="0"/>
            <w:spacing w:after="140" w:line="288" w:lineRule="auto"/>
            <w:ind w:left="480" w:hanging="480"/>
          </w:pPr>
        </w:pPrChange>
      </w:pPr>
      <w:ins w:id="9079" w:author="arkat" w:date="2017-10-11T10:01:00Z">
        <w:del w:id="9080"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7AD114B7" w14:textId="29FE96B3" w:rsidR="00F5795E" w:rsidDel="00DE59C1" w:rsidRDefault="00F5795E">
      <w:pPr>
        <w:widowControl w:val="0"/>
        <w:autoSpaceDE w:val="0"/>
        <w:autoSpaceDN w:val="0"/>
        <w:adjustRightInd w:val="0"/>
        <w:spacing w:after="0"/>
        <w:rPr>
          <w:ins w:id="9081" w:author="arkat" w:date="2017-10-11T10:01:00Z"/>
          <w:del w:id="9082" w:author="arkat" w:date="2017-10-11T11:07:00Z"/>
          <w:rFonts w:ascii="Times New Roman" w:hAnsi="Times New Roman" w:cs="Times New Roman"/>
          <w:szCs w:val="24"/>
        </w:rPr>
        <w:pPrChange w:id="9083" w:author="arkat" w:date="2017-10-11T11:07:00Z">
          <w:pPr>
            <w:widowControl w:val="0"/>
            <w:autoSpaceDE w:val="0"/>
            <w:autoSpaceDN w:val="0"/>
            <w:adjustRightInd w:val="0"/>
            <w:spacing w:after="140" w:line="288" w:lineRule="auto"/>
            <w:ind w:left="480" w:hanging="480"/>
          </w:pPr>
        </w:pPrChange>
      </w:pPr>
      <w:ins w:id="9084" w:author="arkat" w:date="2017-10-11T10:01:00Z">
        <w:del w:id="9085"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4214BACC" w14:textId="6ADD4E07" w:rsidR="00F5795E" w:rsidDel="00DE59C1" w:rsidRDefault="00F5795E">
      <w:pPr>
        <w:widowControl w:val="0"/>
        <w:autoSpaceDE w:val="0"/>
        <w:autoSpaceDN w:val="0"/>
        <w:adjustRightInd w:val="0"/>
        <w:spacing w:after="0"/>
        <w:rPr>
          <w:ins w:id="9086" w:author="arkat" w:date="2017-10-11T10:01:00Z"/>
          <w:del w:id="9087" w:author="arkat" w:date="2017-10-11T11:07:00Z"/>
          <w:rFonts w:ascii="Times New Roman" w:hAnsi="Times New Roman" w:cs="Times New Roman"/>
          <w:szCs w:val="24"/>
        </w:rPr>
        <w:pPrChange w:id="9088" w:author="arkat" w:date="2017-10-11T11:07:00Z">
          <w:pPr>
            <w:widowControl w:val="0"/>
            <w:autoSpaceDE w:val="0"/>
            <w:autoSpaceDN w:val="0"/>
            <w:adjustRightInd w:val="0"/>
            <w:spacing w:after="140" w:line="288" w:lineRule="auto"/>
            <w:ind w:left="480" w:hanging="480"/>
          </w:pPr>
        </w:pPrChange>
      </w:pPr>
      <w:ins w:id="9089" w:author="arkat" w:date="2017-10-11T10:01:00Z">
        <w:del w:id="9090"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304F09F0" w14:textId="33EC5042" w:rsidR="00F5795E" w:rsidDel="00DE59C1" w:rsidRDefault="00F5795E">
      <w:pPr>
        <w:widowControl w:val="0"/>
        <w:autoSpaceDE w:val="0"/>
        <w:autoSpaceDN w:val="0"/>
        <w:adjustRightInd w:val="0"/>
        <w:spacing w:after="0"/>
        <w:rPr>
          <w:ins w:id="9091" w:author="arkat" w:date="2017-10-11T10:01:00Z"/>
          <w:del w:id="9092" w:author="arkat" w:date="2017-10-11T11:07:00Z"/>
          <w:rFonts w:ascii="Times New Roman" w:hAnsi="Times New Roman" w:cs="Times New Roman"/>
          <w:szCs w:val="24"/>
        </w:rPr>
        <w:pPrChange w:id="9093" w:author="arkat" w:date="2017-10-11T11:07:00Z">
          <w:pPr>
            <w:widowControl w:val="0"/>
            <w:autoSpaceDE w:val="0"/>
            <w:autoSpaceDN w:val="0"/>
            <w:adjustRightInd w:val="0"/>
            <w:spacing w:after="140" w:line="288" w:lineRule="auto"/>
            <w:ind w:left="480" w:hanging="480"/>
          </w:pPr>
        </w:pPrChange>
      </w:pPr>
      <w:ins w:id="9094" w:author="arkat" w:date="2017-10-11T10:01:00Z">
        <w:del w:id="9095"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633D1041" w14:textId="6525AB1E" w:rsidR="00F5795E" w:rsidDel="00DE59C1" w:rsidRDefault="00F5795E">
      <w:pPr>
        <w:widowControl w:val="0"/>
        <w:autoSpaceDE w:val="0"/>
        <w:autoSpaceDN w:val="0"/>
        <w:adjustRightInd w:val="0"/>
        <w:spacing w:after="0"/>
        <w:rPr>
          <w:ins w:id="9096" w:author="arkat" w:date="2017-10-11T10:01:00Z"/>
          <w:del w:id="9097" w:author="arkat" w:date="2017-10-11T11:07:00Z"/>
          <w:rFonts w:ascii="Times New Roman" w:hAnsi="Times New Roman" w:cs="Times New Roman"/>
          <w:szCs w:val="24"/>
        </w:rPr>
        <w:pPrChange w:id="9098" w:author="arkat" w:date="2017-10-11T11:07:00Z">
          <w:pPr>
            <w:widowControl w:val="0"/>
            <w:autoSpaceDE w:val="0"/>
            <w:autoSpaceDN w:val="0"/>
            <w:adjustRightInd w:val="0"/>
            <w:spacing w:after="140" w:line="288" w:lineRule="auto"/>
            <w:ind w:left="480" w:hanging="480"/>
          </w:pPr>
        </w:pPrChange>
      </w:pPr>
      <w:ins w:id="9099" w:author="arkat" w:date="2017-10-11T10:01:00Z">
        <w:del w:id="9100"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38A5862C" w14:textId="5EE51E4F" w:rsidR="00F5795E" w:rsidDel="00DE59C1" w:rsidRDefault="00F5795E">
      <w:pPr>
        <w:widowControl w:val="0"/>
        <w:autoSpaceDE w:val="0"/>
        <w:autoSpaceDN w:val="0"/>
        <w:adjustRightInd w:val="0"/>
        <w:spacing w:after="0"/>
        <w:rPr>
          <w:ins w:id="9101" w:author="arkat" w:date="2017-10-11T10:01:00Z"/>
          <w:del w:id="9102" w:author="arkat" w:date="2017-10-11T11:07:00Z"/>
          <w:rFonts w:ascii="Times New Roman" w:hAnsi="Times New Roman" w:cs="Times New Roman"/>
          <w:szCs w:val="24"/>
        </w:rPr>
        <w:pPrChange w:id="9103" w:author="arkat" w:date="2017-10-11T11:07:00Z">
          <w:pPr>
            <w:widowControl w:val="0"/>
            <w:autoSpaceDE w:val="0"/>
            <w:autoSpaceDN w:val="0"/>
            <w:adjustRightInd w:val="0"/>
            <w:spacing w:after="140" w:line="288" w:lineRule="auto"/>
            <w:ind w:left="480" w:hanging="480"/>
          </w:pPr>
        </w:pPrChange>
      </w:pPr>
      <w:ins w:id="9104" w:author="arkat" w:date="2017-10-11T10:01:00Z">
        <w:del w:id="9105"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411929CA" w14:textId="5F06E8E7" w:rsidR="00F5795E" w:rsidDel="00DE59C1" w:rsidRDefault="00F5795E">
      <w:pPr>
        <w:widowControl w:val="0"/>
        <w:autoSpaceDE w:val="0"/>
        <w:autoSpaceDN w:val="0"/>
        <w:adjustRightInd w:val="0"/>
        <w:spacing w:after="0"/>
        <w:rPr>
          <w:ins w:id="9106" w:author="arkat" w:date="2017-10-11T10:01:00Z"/>
          <w:del w:id="9107" w:author="arkat" w:date="2017-10-11T11:07:00Z"/>
          <w:rFonts w:ascii="Times New Roman" w:hAnsi="Times New Roman" w:cs="Times New Roman"/>
          <w:szCs w:val="24"/>
        </w:rPr>
        <w:pPrChange w:id="9108" w:author="arkat" w:date="2017-10-11T11:07:00Z">
          <w:pPr>
            <w:widowControl w:val="0"/>
            <w:autoSpaceDE w:val="0"/>
            <w:autoSpaceDN w:val="0"/>
            <w:adjustRightInd w:val="0"/>
            <w:spacing w:after="140" w:line="288" w:lineRule="auto"/>
            <w:ind w:left="480" w:hanging="480"/>
          </w:pPr>
        </w:pPrChange>
      </w:pPr>
      <w:ins w:id="9109" w:author="arkat" w:date="2017-10-11T10:01:00Z">
        <w:del w:id="9110"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7D65021F" w14:textId="2721D08B" w:rsidR="00F5795E" w:rsidDel="00DE59C1" w:rsidRDefault="00F5795E">
      <w:pPr>
        <w:widowControl w:val="0"/>
        <w:autoSpaceDE w:val="0"/>
        <w:autoSpaceDN w:val="0"/>
        <w:adjustRightInd w:val="0"/>
        <w:spacing w:after="0"/>
        <w:rPr>
          <w:ins w:id="9111" w:author="arkat" w:date="2017-10-11T10:01:00Z"/>
          <w:del w:id="9112" w:author="arkat" w:date="2017-10-11T11:07:00Z"/>
          <w:rFonts w:ascii="Times New Roman" w:hAnsi="Times New Roman" w:cs="Times New Roman"/>
          <w:szCs w:val="24"/>
        </w:rPr>
        <w:pPrChange w:id="9113" w:author="arkat" w:date="2017-10-11T11:07:00Z">
          <w:pPr>
            <w:widowControl w:val="0"/>
            <w:autoSpaceDE w:val="0"/>
            <w:autoSpaceDN w:val="0"/>
            <w:adjustRightInd w:val="0"/>
            <w:spacing w:after="140" w:line="288" w:lineRule="auto"/>
            <w:ind w:left="480" w:hanging="480"/>
          </w:pPr>
        </w:pPrChange>
      </w:pPr>
      <w:ins w:id="9114" w:author="arkat" w:date="2017-10-11T10:01:00Z">
        <w:del w:id="9115"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270F5400" w14:textId="53E164BC" w:rsidR="00F5795E" w:rsidDel="00DE59C1" w:rsidRDefault="00F5795E">
      <w:pPr>
        <w:widowControl w:val="0"/>
        <w:autoSpaceDE w:val="0"/>
        <w:autoSpaceDN w:val="0"/>
        <w:adjustRightInd w:val="0"/>
        <w:spacing w:after="0"/>
        <w:rPr>
          <w:ins w:id="9116" w:author="arkat" w:date="2017-10-11T10:01:00Z"/>
          <w:del w:id="9117" w:author="arkat" w:date="2017-10-11T11:07:00Z"/>
          <w:rFonts w:ascii="Times New Roman" w:hAnsi="Times New Roman" w:cs="Times New Roman"/>
          <w:szCs w:val="24"/>
        </w:rPr>
        <w:pPrChange w:id="9118" w:author="arkat" w:date="2017-10-11T11:07:00Z">
          <w:pPr>
            <w:widowControl w:val="0"/>
            <w:autoSpaceDE w:val="0"/>
            <w:autoSpaceDN w:val="0"/>
            <w:adjustRightInd w:val="0"/>
            <w:spacing w:after="140" w:line="288" w:lineRule="auto"/>
            <w:ind w:left="480" w:hanging="480"/>
          </w:pPr>
        </w:pPrChange>
      </w:pPr>
      <w:ins w:id="9119" w:author="arkat" w:date="2017-10-11T10:01:00Z">
        <w:del w:id="9120"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12165DD8" w14:textId="7E8A3876" w:rsidR="00F5795E" w:rsidDel="00DE59C1" w:rsidRDefault="00F5795E">
      <w:pPr>
        <w:widowControl w:val="0"/>
        <w:autoSpaceDE w:val="0"/>
        <w:autoSpaceDN w:val="0"/>
        <w:adjustRightInd w:val="0"/>
        <w:spacing w:after="0"/>
        <w:rPr>
          <w:ins w:id="9121" w:author="arkat" w:date="2017-10-11T10:01:00Z"/>
          <w:del w:id="9122" w:author="arkat" w:date="2017-10-11T11:07:00Z"/>
          <w:rFonts w:ascii="Times New Roman" w:hAnsi="Times New Roman" w:cs="Times New Roman"/>
          <w:szCs w:val="24"/>
        </w:rPr>
        <w:pPrChange w:id="9123" w:author="arkat" w:date="2017-10-11T11:07:00Z">
          <w:pPr>
            <w:widowControl w:val="0"/>
            <w:autoSpaceDE w:val="0"/>
            <w:autoSpaceDN w:val="0"/>
            <w:adjustRightInd w:val="0"/>
            <w:spacing w:after="140" w:line="288" w:lineRule="auto"/>
            <w:ind w:left="480" w:hanging="480"/>
          </w:pPr>
        </w:pPrChange>
      </w:pPr>
      <w:ins w:id="9124" w:author="arkat" w:date="2017-10-11T10:01:00Z">
        <w:del w:id="9125"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7F1AD2C6" w14:textId="63BAF948" w:rsidR="00F5795E" w:rsidDel="00DE59C1" w:rsidRDefault="00F5795E">
      <w:pPr>
        <w:widowControl w:val="0"/>
        <w:autoSpaceDE w:val="0"/>
        <w:autoSpaceDN w:val="0"/>
        <w:adjustRightInd w:val="0"/>
        <w:spacing w:after="0"/>
        <w:rPr>
          <w:ins w:id="9126" w:author="arkat" w:date="2017-10-11T10:01:00Z"/>
          <w:del w:id="9127" w:author="arkat" w:date="2017-10-11T11:07:00Z"/>
          <w:rFonts w:ascii="Times New Roman" w:hAnsi="Times New Roman" w:cs="Times New Roman"/>
          <w:szCs w:val="24"/>
        </w:rPr>
        <w:pPrChange w:id="9128" w:author="arkat" w:date="2017-10-11T11:07:00Z">
          <w:pPr>
            <w:widowControl w:val="0"/>
            <w:autoSpaceDE w:val="0"/>
            <w:autoSpaceDN w:val="0"/>
            <w:adjustRightInd w:val="0"/>
            <w:spacing w:after="140" w:line="288" w:lineRule="auto"/>
            <w:ind w:left="480" w:hanging="480"/>
          </w:pPr>
        </w:pPrChange>
      </w:pPr>
      <w:ins w:id="9129" w:author="arkat" w:date="2017-10-11T10:01:00Z">
        <w:del w:id="9130"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4314F5AF" w14:textId="191B6112" w:rsidR="00F5795E" w:rsidDel="00DE59C1" w:rsidRDefault="00F5795E">
      <w:pPr>
        <w:widowControl w:val="0"/>
        <w:autoSpaceDE w:val="0"/>
        <w:autoSpaceDN w:val="0"/>
        <w:adjustRightInd w:val="0"/>
        <w:spacing w:after="0"/>
        <w:rPr>
          <w:ins w:id="9131" w:author="arkat" w:date="2017-10-11T10:01:00Z"/>
          <w:del w:id="9132" w:author="arkat" w:date="2017-10-11T11:07:00Z"/>
          <w:rFonts w:ascii="Times New Roman" w:hAnsi="Times New Roman" w:cs="Times New Roman"/>
          <w:szCs w:val="24"/>
        </w:rPr>
        <w:pPrChange w:id="9133" w:author="arkat" w:date="2017-10-11T11:07:00Z">
          <w:pPr>
            <w:widowControl w:val="0"/>
            <w:autoSpaceDE w:val="0"/>
            <w:autoSpaceDN w:val="0"/>
            <w:adjustRightInd w:val="0"/>
            <w:spacing w:after="140" w:line="288" w:lineRule="auto"/>
            <w:ind w:left="480" w:hanging="480"/>
          </w:pPr>
        </w:pPrChange>
      </w:pPr>
      <w:ins w:id="9134" w:author="arkat" w:date="2017-10-11T10:01:00Z">
        <w:del w:id="9135"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162208E1" w14:textId="4A67B49F" w:rsidR="00F5795E" w:rsidDel="00DE59C1" w:rsidRDefault="00F5795E">
      <w:pPr>
        <w:widowControl w:val="0"/>
        <w:autoSpaceDE w:val="0"/>
        <w:autoSpaceDN w:val="0"/>
        <w:adjustRightInd w:val="0"/>
        <w:spacing w:after="0"/>
        <w:rPr>
          <w:ins w:id="9136" w:author="arkat" w:date="2017-10-11T10:01:00Z"/>
          <w:del w:id="9137" w:author="arkat" w:date="2017-10-11T11:07:00Z"/>
          <w:rFonts w:ascii="Times New Roman" w:hAnsi="Times New Roman" w:cs="Times New Roman"/>
          <w:szCs w:val="24"/>
        </w:rPr>
        <w:pPrChange w:id="9138" w:author="arkat" w:date="2017-10-11T11:07:00Z">
          <w:pPr>
            <w:widowControl w:val="0"/>
            <w:autoSpaceDE w:val="0"/>
            <w:autoSpaceDN w:val="0"/>
            <w:adjustRightInd w:val="0"/>
            <w:spacing w:after="140" w:line="288" w:lineRule="auto"/>
            <w:ind w:left="480" w:hanging="480"/>
          </w:pPr>
        </w:pPrChange>
      </w:pPr>
      <w:ins w:id="9139" w:author="arkat" w:date="2017-10-11T10:01:00Z">
        <w:del w:id="9140" w:author="arkat" w:date="2017-10-11T11:07:00Z">
          <w:r w:rsidDel="00DE59C1">
            <w:rPr>
              <w:rFonts w:ascii="Times New Roman" w:hAnsi="Times New Roman" w:cs="Times New Roman"/>
              <w:szCs w:val="24"/>
            </w:rPr>
            <w:delText>Volzer, H. 2010. An Overview of BPMN 2 . 0 and its Potential Use. 2–3.</w:delText>
          </w:r>
        </w:del>
      </w:ins>
    </w:p>
    <w:p w14:paraId="32BB4C19" w14:textId="69ACB4AD" w:rsidR="00F5795E" w:rsidDel="00DE59C1" w:rsidRDefault="00F5795E">
      <w:pPr>
        <w:widowControl w:val="0"/>
        <w:autoSpaceDE w:val="0"/>
        <w:autoSpaceDN w:val="0"/>
        <w:adjustRightInd w:val="0"/>
        <w:spacing w:after="0"/>
        <w:rPr>
          <w:ins w:id="9141" w:author="arkat" w:date="2017-10-11T10:01:00Z"/>
          <w:del w:id="9142" w:author="arkat" w:date="2017-10-11T11:07:00Z"/>
          <w:rFonts w:ascii="Times New Roman" w:hAnsi="Times New Roman" w:cs="Times New Roman"/>
          <w:szCs w:val="24"/>
        </w:rPr>
        <w:pPrChange w:id="9143" w:author="arkat" w:date="2017-10-11T11:07:00Z">
          <w:pPr>
            <w:widowControl w:val="0"/>
            <w:autoSpaceDE w:val="0"/>
            <w:autoSpaceDN w:val="0"/>
            <w:adjustRightInd w:val="0"/>
            <w:spacing w:after="140" w:line="288" w:lineRule="auto"/>
            <w:ind w:left="480" w:hanging="480"/>
          </w:pPr>
        </w:pPrChange>
      </w:pPr>
      <w:ins w:id="9144" w:author="arkat" w:date="2017-10-11T10:01:00Z">
        <w:del w:id="9145"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566322F0" w14:textId="306E9C6F" w:rsidR="00F5795E" w:rsidDel="00DE59C1" w:rsidRDefault="00F5795E">
      <w:pPr>
        <w:widowControl w:val="0"/>
        <w:autoSpaceDE w:val="0"/>
        <w:autoSpaceDN w:val="0"/>
        <w:adjustRightInd w:val="0"/>
        <w:spacing w:after="0"/>
        <w:rPr>
          <w:ins w:id="9146" w:author="arkat" w:date="2017-10-11T10:01:00Z"/>
          <w:del w:id="9147" w:author="arkat" w:date="2017-10-11T11:07:00Z"/>
        </w:rPr>
        <w:pPrChange w:id="9148" w:author="arkat" w:date="2017-10-11T11:07:00Z">
          <w:pPr>
            <w:widowControl w:val="0"/>
            <w:autoSpaceDE w:val="0"/>
            <w:autoSpaceDN w:val="0"/>
            <w:adjustRightInd w:val="0"/>
            <w:spacing w:after="140" w:line="288" w:lineRule="auto"/>
            <w:ind w:left="480" w:hanging="480"/>
          </w:pPr>
        </w:pPrChange>
      </w:pPr>
      <w:ins w:id="9149" w:author="arkat" w:date="2017-10-11T10:01:00Z">
        <w:del w:id="9150"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19496F7B" w14:textId="1E740CE4" w:rsidR="00F5795E" w:rsidDel="00DE59C1" w:rsidRDefault="00F5795E">
      <w:pPr>
        <w:widowControl w:val="0"/>
        <w:autoSpaceDE w:val="0"/>
        <w:autoSpaceDN w:val="0"/>
        <w:adjustRightInd w:val="0"/>
        <w:spacing w:after="0"/>
        <w:rPr>
          <w:ins w:id="9151" w:author="arkat" w:date="2017-10-11T10:01:00Z"/>
          <w:del w:id="9152" w:author="arkat" w:date="2017-10-11T11:07:00Z"/>
          <w:rFonts w:ascii="Times New Roman" w:hAnsi="Times New Roman" w:cs="Times New Roman"/>
          <w:szCs w:val="24"/>
        </w:rPr>
      </w:pPr>
    </w:p>
    <w:p w14:paraId="31468B57" w14:textId="56DFC4AC" w:rsidR="00F5795E" w:rsidDel="00DE59C1" w:rsidRDefault="00F5795E">
      <w:pPr>
        <w:widowControl w:val="0"/>
        <w:autoSpaceDE w:val="0"/>
        <w:autoSpaceDN w:val="0"/>
        <w:adjustRightInd w:val="0"/>
        <w:spacing w:after="0"/>
        <w:rPr>
          <w:ins w:id="9153" w:author="arkat" w:date="2017-10-11T10:01:00Z"/>
          <w:del w:id="9154" w:author="arkat" w:date="2017-10-11T11:07:00Z"/>
          <w:rFonts w:ascii="Times New Roman" w:hAnsi="Times New Roman" w:cs="Times New Roman"/>
          <w:szCs w:val="24"/>
        </w:rPr>
        <w:pPrChange w:id="9155" w:author="arkat" w:date="2017-10-11T11:07:00Z">
          <w:pPr>
            <w:widowControl w:val="0"/>
            <w:autoSpaceDE w:val="0"/>
            <w:autoSpaceDN w:val="0"/>
            <w:adjustRightInd w:val="0"/>
            <w:spacing w:after="140" w:line="288" w:lineRule="auto"/>
            <w:ind w:left="480" w:hanging="480"/>
          </w:pPr>
        </w:pPrChange>
      </w:pPr>
      <w:ins w:id="9156" w:author="arkat" w:date="2017-10-11T10:01:00Z">
        <w:del w:id="9157"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7A5C5148" w14:textId="5A1DDC20" w:rsidR="00F5795E" w:rsidDel="00DE59C1" w:rsidRDefault="00F5795E">
      <w:pPr>
        <w:widowControl w:val="0"/>
        <w:autoSpaceDE w:val="0"/>
        <w:autoSpaceDN w:val="0"/>
        <w:adjustRightInd w:val="0"/>
        <w:spacing w:after="0"/>
        <w:rPr>
          <w:ins w:id="9158" w:author="arkat" w:date="2017-10-11T10:01:00Z"/>
          <w:del w:id="9159" w:author="arkat" w:date="2017-10-11T11:07:00Z"/>
          <w:rFonts w:ascii="Times New Roman" w:hAnsi="Times New Roman" w:cs="Times New Roman"/>
          <w:szCs w:val="24"/>
        </w:rPr>
        <w:pPrChange w:id="9160" w:author="arkat" w:date="2017-10-11T11:07:00Z">
          <w:pPr>
            <w:widowControl w:val="0"/>
            <w:autoSpaceDE w:val="0"/>
            <w:autoSpaceDN w:val="0"/>
            <w:adjustRightInd w:val="0"/>
            <w:spacing w:after="140" w:line="288" w:lineRule="auto"/>
            <w:ind w:left="480" w:hanging="480"/>
          </w:pPr>
        </w:pPrChange>
      </w:pPr>
      <w:ins w:id="9161" w:author="arkat" w:date="2017-10-11T10:01:00Z">
        <w:del w:id="9162"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42A73EB4" w14:textId="46928ED7" w:rsidR="00F5795E" w:rsidDel="00DE59C1" w:rsidRDefault="00F5795E">
      <w:pPr>
        <w:widowControl w:val="0"/>
        <w:autoSpaceDE w:val="0"/>
        <w:autoSpaceDN w:val="0"/>
        <w:adjustRightInd w:val="0"/>
        <w:spacing w:after="0"/>
        <w:rPr>
          <w:ins w:id="9163" w:author="arkat" w:date="2017-10-11T10:01:00Z"/>
          <w:del w:id="9164" w:author="arkat" w:date="2017-10-11T11:07:00Z"/>
          <w:rFonts w:ascii="Times New Roman" w:hAnsi="Times New Roman" w:cs="Times New Roman"/>
          <w:szCs w:val="24"/>
        </w:rPr>
        <w:pPrChange w:id="9165" w:author="arkat" w:date="2017-10-11T11:07:00Z">
          <w:pPr>
            <w:widowControl w:val="0"/>
            <w:autoSpaceDE w:val="0"/>
            <w:autoSpaceDN w:val="0"/>
            <w:adjustRightInd w:val="0"/>
            <w:spacing w:after="140" w:line="288" w:lineRule="auto"/>
            <w:ind w:left="480" w:hanging="480"/>
          </w:pPr>
        </w:pPrChange>
      </w:pPr>
      <w:ins w:id="9166" w:author="arkat" w:date="2017-10-11T10:01:00Z">
        <w:del w:id="9167" w:author="arkat" w:date="2017-10-11T11:07:00Z">
          <w:r w:rsidDel="00DE59C1">
            <w:rPr>
              <w:rFonts w:ascii="Times New Roman" w:hAnsi="Times New Roman" w:cs="Times New Roman"/>
              <w:szCs w:val="24"/>
            </w:rPr>
            <w:delText>Arkin, A. &amp; Intalio 2002. Business Process Modeling Language. 98.</w:delText>
          </w:r>
        </w:del>
      </w:ins>
    </w:p>
    <w:p w14:paraId="251D497F" w14:textId="60EC3FAD" w:rsidR="00F5795E" w:rsidDel="00DE59C1" w:rsidRDefault="00F5795E">
      <w:pPr>
        <w:widowControl w:val="0"/>
        <w:autoSpaceDE w:val="0"/>
        <w:autoSpaceDN w:val="0"/>
        <w:adjustRightInd w:val="0"/>
        <w:spacing w:after="0"/>
        <w:rPr>
          <w:ins w:id="9168" w:author="arkat" w:date="2017-10-11T10:01:00Z"/>
          <w:del w:id="9169" w:author="arkat" w:date="2017-10-11T11:07:00Z"/>
          <w:rFonts w:ascii="Times New Roman" w:hAnsi="Times New Roman" w:cs="Times New Roman"/>
          <w:szCs w:val="24"/>
        </w:rPr>
        <w:pPrChange w:id="9170" w:author="arkat" w:date="2017-10-11T11:07:00Z">
          <w:pPr>
            <w:widowControl w:val="0"/>
            <w:autoSpaceDE w:val="0"/>
            <w:autoSpaceDN w:val="0"/>
            <w:adjustRightInd w:val="0"/>
            <w:spacing w:after="140" w:line="288" w:lineRule="auto"/>
            <w:ind w:left="480" w:hanging="480"/>
          </w:pPr>
        </w:pPrChange>
      </w:pPr>
      <w:ins w:id="9171" w:author="arkat" w:date="2017-10-11T10:01:00Z">
        <w:del w:id="9172"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6F995943" w14:textId="326CC327" w:rsidR="00F5795E" w:rsidDel="00DE59C1" w:rsidRDefault="00F5795E">
      <w:pPr>
        <w:widowControl w:val="0"/>
        <w:autoSpaceDE w:val="0"/>
        <w:autoSpaceDN w:val="0"/>
        <w:adjustRightInd w:val="0"/>
        <w:spacing w:after="0"/>
        <w:rPr>
          <w:ins w:id="9173" w:author="arkat" w:date="2017-10-11T10:01:00Z"/>
          <w:del w:id="9174" w:author="arkat" w:date="2017-10-11T11:07:00Z"/>
          <w:rFonts w:ascii="Times New Roman" w:hAnsi="Times New Roman" w:cs="Times New Roman"/>
          <w:szCs w:val="24"/>
        </w:rPr>
        <w:pPrChange w:id="9175" w:author="arkat" w:date="2017-10-11T11:07:00Z">
          <w:pPr>
            <w:widowControl w:val="0"/>
            <w:autoSpaceDE w:val="0"/>
            <w:autoSpaceDN w:val="0"/>
            <w:adjustRightInd w:val="0"/>
            <w:spacing w:after="140" w:line="288" w:lineRule="auto"/>
            <w:ind w:left="480" w:hanging="480"/>
          </w:pPr>
        </w:pPrChange>
      </w:pPr>
      <w:ins w:id="9176" w:author="arkat" w:date="2017-10-11T10:01:00Z">
        <w:del w:id="9177"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69024E28" w14:textId="37BE0A7C" w:rsidR="00F5795E" w:rsidDel="00DE59C1" w:rsidRDefault="00F5795E">
      <w:pPr>
        <w:widowControl w:val="0"/>
        <w:autoSpaceDE w:val="0"/>
        <w:autoSpaceDN w:val="0"/>
        <w:adjustRightInd w:val="0"/>
        <w:spacing w:after="0"/>
        <w:rPr>
          <w:ins w:id="9178" w:author="arkat" w:date="2017-10-11T10:01:00Z"/>
          <w:del w:id="9179" w:author="arkat" w:date="2017-10-11T11:07:00Z"/>
          <w:rFonts w:ascii="Times New Roman" w:hAnsi="Times New Roman" w:cs="Times New Roman"/>
          <w:szCs w:val="24"/>
        </w:rPr>
        <w:pPrChange w:id="9180" w:author="arkat" w:date="2017-10-11T11:07:00Z">
          <w:pPr>
            <w:widowControl w:val="0"/>
            <w:autoSpaceDE w:val="0"/>
            <w:autoSpaceDN w:val="0"/>
            <w:adjustRightInd w:val="0"/>
            <w:spacing w:after="140" w:line="288" w:lineRule="auto"/>
            <w:ind w:left="480" w:hanging="480"/>
          </w:pPr>
        </w:pPrChange>
      </w:pPr>
      <w:ins w:id="9181" w:author="arkat" w:date="2017-10-11T10:01:00Z">
        <w:del w:id="9182"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187D4740" w14:textId="168D1709" w:rsidR="00F5795E" w:rsidDel="00DE59C1" w:rsidRDefault="00F5795E">
      <w:pPr>
        <w:widowControl w:val="0"/>
        <w:autoSpaceDE w:val="0"/>
        <w:autoSpaceDN w:val="0"/>
        <w:adjustRightInd w:val="0"/>
        <w:spacing w:after="0"/>
        <w:rPr>
          <w:ins w:id="9183" w:author="arkat" w:date="2017-10-11T10:01:00Z"/>
          <w:del w:id="9184" w:author="arkat" w:date="2017-10-11T11:07:00Z"/>
          <w:rFonts w:ascii="Times New Roman" w:hAnsi="Times New Roman" w:cs="Times New Roman"/>
          <w:szCs w:val="24"/>
        </w:rPr>
        <w:pPrChange w:id="9185" w:author="arkat" w:date="2017-10-11T11:07:00Z">
          <w:pPr>
            <w:widowControl w:val="0"/>
            <w:autoSpaceDE w:val="0"/>
            <w:autoSpaceDN w:val="0"/>
            <w:adjustRightInd w:val="0"/>
            <w:spacing w:after="140" w:line="288" w:lineRule="auto"/>
            <w:ind w:left="480" w:hanging="480"/>
          </w:pPr>
        </w:pPrChange>
      </w:pPr>
      <w:ins w:id="9186" w:author="arkat" w:date="2017-10-11T10:01:00Z">
        <w:del w:id="9187"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19231940" w14:textId="751DFB32" w:rsidR="00F5795E" w:rsidDel="00DE59C1" w:rsidRDefault="00F5795E">
      <w:pPr>
        <w:widowControl w:val="0"/>
        <w:autoSpaceDE w:val="0"/>
        <w:autoSpaceDN w:val="0"/>
        <w:adjustRightInd w:val="0"/>
        <w:spacing w:after="0"/>
        <w:rPr>
          <w:ins w:id="9188" w:author="arkat" w:date="2017-10-11T10:01:00Z"/>
          <w:del w:id="9189" w:author="arkat" w:date="2017-10-11T11:07:00Z"/>
          <w:rFonts w:ascii="Times New Roman" w:hAnsi="Times New Roman" w:cs="Times New Roman"/>
          <w:szCs w:val="24"/>
        </w:rPr>
        <w:pPrChange w:id="9190" w:author="arkat" w:date="2017-10-11T11:07:00Z">
          <w:pPr>
            <w:widowControl w:val="0"/>
            <w:autoSpaceDE w:val="0"/>
            <w:autoSpaceDN w:val="0"/>
            <w:adjustRightInd w:val="0"/>
            <w:spacing w:after="140" w:line="288" w:lineRule="auto"/>
            <w:ind w:left="480" w:hanging="480"/>
          </w:pPr>
        </w:pPrChange>
      </w:pPr>
      <w:ins w:id="9191" w:author="arkat" w:date="2017-10-11T10:01:00Z">
        <w:del w:id="9192"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728C6C29" w14:textId="510980D2" w:rsidR="00F5795E" w:rsidDel="00DE59C1" w:rsidRDefault="00F5795E">
      <w:pPr>
        <w:widowControl w:val="0"/>
        <w:autoSpaceDE w:val="0"/>
        <w:autoSpaceDN w:val="0"/>
        <w:adjustRightInd w:val="0"/>
        <w:spacing w:after="0"/>
        <w:rPr>
          <w:ins w:id="9193" w:author="arkat" w:date="2017-10-11T10:01:00Z"/>
          <w:del w:id="9194" w:author="arkat" w:date="2017-10-11T11:07:00Z"/>
          <w:rFonts w:ascii="Times New Roman" w:hAnsi="Times New Roman" w:cs="Times New Roman"/>
          <w:szCs w:val="24"/>
        </w:rPr>
        <w:pPrChange w:id="9195" w:author="arkat" w:date="2017-10-11T11:07:00Z">
          <w:pPr>
            <w:widowControl w:val="0"/>
            <w:autoSpaceDE w:val="0"/>
            <w:autoSpaceDN w:val="0"/>
            <w:adjustRightInd w:val="0"/>
            <w:spacing w:after="140" w:line="288" w:lineRule="auto"/>
            <w:ind w:left="480" w:hanging="480"/>
          </w:pPr>
        </w:pPrChange>
      </w:pPr>
      <w:ins w:id="9196" w:author="arkat" w:date="2017-10-11T10:01:00Z">
        <w:del w:id="9197"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101E5EC7" w14:textId="33D78D07" w:rsidR="00F5795E" w:rsidDel="00DE59C1" w:rsidRDefault="00F5795E">
      <w:pPr>
        <w:widowControl w:val="0"/>
        <w:autoSpaceDE w:val="0"/>
        <w:autoSpaceDN w:val="0"/>
        <w:adjustRightInd w:val="0"/>
        <w:spacing w:after="0"/>
        <w:rPr>
          <w:ins w:id="9198" w:author="arkat" w:date="2017-10-11T10:01:00Z"/>
          <w:del w:id="9199" w:author="arkat" w:date="2017-10-11T11:07:00Z"/>
          <w:rFonts w:ascii="Times New Roman" w:hAnsi="Times New Roman" w:cs="Times New Roman"/>
          <w:szCs w:val="24"/>
        </w:rPr>
        <w:pPrChange w:id="9200" w:author="arkat" w:date="2017-10-11T11:07:00Z">
          <w:pPr>
            <w:widowControl w:val="0"/>
            <w:autoSpaceDE w:val="0"/>
            <w:autoSpaceDN w:val="0"/>
            <w:adjustRightInd w:val="0"/>
            <w:spacing w:after="140" w:line="288" w:lineRule="auto"/>
            <w:ind w:left="480" w:hanging="480"/>
          </w:pPr>
        </w:pPrChange>
      </w:pPr>
      <w:ins w:id="9201" w:author="arkat" w:date="2017-10-11T10:01:00Z">
        <w:del w:id="9202"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7826B1C3" w14:textId="2D65D516" w:rsidR="00F5795E" w:rsidDel="00DE59C1" w:rsidRDefault="00F5795E">
      <w:pPr>
        <w:widowControl w:val="0"/>
        <w:autoSpaceDE w:val="0"/>
        <w:autoSpaceDN w:val="0"/>
        <w:adjustRightInd w:val="0"/>
        <w:spacing w:after="0"/>
        <w:rPr>
          <w:ins w:id="9203" w:author="arkat" w:date="2017-10-11T10:01:00Z"/>
          <w:del w:id="9204" w:author="arkat" w:date="2017-10-11T11:07:00Z"/>
          <w:rFonts w:ascii="Times New Roman" w:hAnsi="Times New Roman" w:cs="Times New Roman"/>
          <w:szCs w:val="24"/>
        </w:rPr>
        <w:pPrChange w:id="9205" w:author="arkat" w:date="2017-10-11T11:07:00Z">
          <w:pPr>
            <w:widowControl w:val="0"/>
            <w:autoSpaceDE w:val="0"/>
            <w:autoSpaceDN w:val="0"/>
            <w:adjustRightInd w:val="0"/>
            <w:spacing w:after="140" w:line="288" w:lineRule="auto"/>
            <w:ind w:left="480" w:hanging="480"/>
          </w:pPr>
        </w:pPrChange>
      </w:pPr>
      <w:ins w:id="9206" w:author="arkat" w:date="2017-10-11T10:01:00Z">
        <w:del w:id="9207"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7F7E6BE3" w14:textId="550D162C" w:rsidR="00F5795E" w:rsidDel="00DE59C1" w:rsidRDefault="00F5795E">
      <w:pPr>
        <w:widowControl w:val="0"/>
        <w:autoSpaceDE w:val="0"/>
        <w:autoSpaceDN w:val="0"/>
        <w:adjustRightInd w:val="0"/>
        <w:spacing w:after="0"/>
        <w:rPr>
          <w:ins w:id="9208" w:author="arkat" w:date="2017-10-11T10:01:00Z"/>
          <w:del w:id="9209" w:author="arkat" w:date="2017-10-11T11:07:00Z"/>
          <w:rFonts w:ascii="Times New Roman" w:hAnsi="Times New Roman" w:cs="Times New Roman"/>
          <w:szCs w:val="24"/>
        </w:rPr>
        <w:pPrChange w:id="9210" w:author="arkat" w:date="2017-10-11T11:07:00Z">
          <w:pPr>
            <w:widowControl w:val="0"/>
            <w:autoSpaceDE w:val="0"/>
            <w:autoSpaceDN w:val="0"/>
            <w:adjustRightInd w:val="0"/>
            <w:spacing w:after="140" w:line="288" w:lineRule="auto"/>
            <w:ind w:left="480" w:hanging="480"/>
          </w:pPr>
        </w:pPrChange>
      </w:pPr>
      <w:ins w:id="9211" w:author="arkat" w:date="2017-10-11T10:01:00Z">
        <w:del w:id="9212"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2FFDF2F4" w14:textId="02A01E99" w:rsidR="00F5795E" w:rsidDel="00DE59C1" w:rsidRDefault="00F5795E">
      <w:pPr>
        <w:widowControl w:val="0"/>
        <w:autoSpaceDE w:val="0"/>
        <w:autoSpaceDN w:val="0"/>
        <w:adjustRightInd w:val="0"/>
        <w:spacing w:after="0"/>
        <w:rPr>
          <w:ins w:id="9213" w:author="arkat" w:date="2017-10-11T10:01:00Z"/>
          <w:del w:id="9214" w:author="arkat" w:date="2017-10-11T11:07:00Z"/>
          <w:rFonts w:ascii="Times New Roman" w:hAnsi="Times New Roman" w:cs="Times New Roman"/>
          <w:szCs w:val="24"/>
        </w:rPr>
        <w:pPrChange w:id="9215" w:author="arkat" w:date="2017-10-11T11:07:00Z">
          <w:pPr>
            <w:widowControl w:val="0"/>
            <w:autoSpaceDE w:val="0"/>
            <w:autoSpaceDN w:val="0"/>
            <w:adjustRightInd w:val="0"/>
            <w:spacing w:after="140" w:line="288" w:lineRule="auto"/>
            <w:ind w:left="480" w:hanging="480"/>
          </w:pPr>
        </w:pPrChange>
      </w:pPr>
      <w:ins w:id="9216" w:author="arkat" w:date="2017-10-11T10:01:00Z">
        <w:del w:id="9217"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3C5E4E7C" w14:textId="1F750786" w:rsidR="00F5795E" w:rsidDel="00DE59C1" w:rsidRDefault="00F5795E">
      <w:pPr>
        <w:widowControl w:val="0"/>
        <w:autoSpaceDE w:val="0"/>
        <w:autoSpaceDN w:val="0"/>
        <w:adjustRightInd w:val="0"/>
        <w:spacing w:after="0"/>
        <w:rPr>
          <w:ins w:id="9218" w:author="arkat" w:date="2017-10-11T10:01:00Z"/>
          <w:del w:id="9219" w:author="arkat" w:date="2017-10-11T11:07:00Z"/>
          <w:rFonts w:ascii="Times New Roman" w:hAnsi="Times New Roman" w:cs="Times New Roman"/>
          <w:szCs w:val="24"/>
        </w:rPr>
        <w:pPrChange w:id="9220" w:author="arkat" w:date="2017-10-11T11:07:00Z">
          <w:pPr>
            <w:widowControl w:val="0"/>
            <w:autoSpaceDE w:val="0"/>
            <w:autoSpaceDN w:val="0"/>
            <w:adjustRightInd w:val="0"/>
            <w:spacing w:after="140" w:line="288" w:lineRule="auto"/>
            <w:ind w:left="480" w:hanging="480"/>
          </w:pPr>
        </w:pPrChange>
      </w:pPr>
      <w:ins w:id="9221" w:author="arkat" w:date="2017-10-11T10:01:00Z">
        <w:del w:id="9222"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08F5CEB5" w14:textId="5105901A" w:rsidR="00F5795E" w:rsidDel="00DE59C1" w:rsidRDefault="00F5795E">
      <w:pPr>
        <w:widowControl w:val="0"/>
        <w:autoSpaceDE w:val="0"/>
        <w:autoSpaceDN w:val="0"/>
        <w:adjustRightInd w:val="0"/>
        <w:spacing w:after="0"/>
        <w:rPr>
          <w:ins w:id="9223" w:author="arkat" w:date="2017-10-11T10:01:00Z"/>
          <w:del w:id="9224" w:author="arkat" w:date="2017-10-11T11:07:00Z"/>
          <w:rFonts w:ascii="Times New Roman" w:hAnsi="Times New Roman" w:cs="Times New Roman"/>
          <w:szCs w:val="24"/>
        </w:rPr>
        <w:pPrChange w:id="9225" w:author="arkat" w:date="2017-10-11T11:07:00Z">
          <w:pPr>
            <w:widowControl w:val="0"/>
            <w:autoSpaceDE w:val="0"/>
            <w:autoSpaceDN w:val="0"/>
            <w:adjustRightInd w:val="0"/>
            <w:spacing w:after="140" w:line="288" w:lineRule="auto"/>
            <w:ind w:left="480" w:hanging="480"/>
          </w:pPr>
        </w:pPrChange>
      </w:pPr>
      <w:ins w:id="9226" w:author="arkat" w:date="2017-10-11T10:01:00Z">
        <w:del w:id="9227"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59079932" w14:textId="5ED1F7B1" w:rsidR="00F5795E" w:rsidDel="00DE59C1" w:rsidRDefault="00F5795E">
      <w:pPr>
        <w:widowControl w:val="0"/>
        <w:autoSpaceDE w:val="0"/>
        <w:autoSpaceDN w:val="0"/>
        <w:adjustRightInd w:val="0"/>
        <w:spacing w:after="0"/>
        <w:rPr>
          <w:ins w:id="9228" w:author="arkat" w:date="2017-10-11T10:01:00Z"/>
          <w:del w:id="9229" w:author="arkat" w:date="2017-10-11T11:07:00Z"/>
          <w:rFonts w:ascii="Times New Roman" w:hAnsi="Times New Roman" w:cs="Times New Roman"/>
          <w:szCs w:val="24"/>
        </w:rPr>
        <w:pPrChange w:id="9230" w:author="arkat" w:date="2017-10-11T11:07:00Z">
          <w:pPr>
            <w:widowControl w:val="0"/>
            <w:autoSpaceDE w:val="0"/>
            <w:autoSpaceDN w:val="0"/>
            <w:adjustRightInd w:val="0"/>
            <w:spacing w:after="140" w:line="288" w:lineRule="auto"/>
            <w:ind w:left="480" w:hanging="480"/>
          </w:pPr>
        </w:pPrChange>
      </w:pPr>
      <w:ins w:id="9231" w:author="arkat" w:date="2017-10-11T10:01:00Z">
        <w:del w:id="9232"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138CE9C9" w14:textId="197DE6A0" w:rsidR="00F5795E" w:rsidDel="00DE59C1" w:rsidRDefault="00F5795E">
      <w:pPr>
        <w:widowControl w:val="0"/>
        <w:autoSpaceDE w:val="0"/>
        <w:autoSpaceDN w:val="0"/>
        <w:adjustRightInd w:val="0"/>
        <w:spacing w:after="0"/>
        <w:rPr>
          <w:ins w:id="9233" w:author="arkat" w:date="2017-10-11T10:01:00Z"/>
          <w:del w:id="9234" w:author="arkat" w:date="2017-10-11T11:07:00Z"/>
          <w:rFonts w:ascii="Times New Roman" w:hAnsi="Times New Roman" w:cs="Times New Roman"/>
          <w:szCs w:val="24"/>
        </w:rPr>
        <w:pPrChange w:id="9235" w:author="arkat" w:date="2017-10-11T11:07:00Z">
          <w:pPr>
            <w:widowControl w:val="0"/>
            <w:autoSpaceDE w:val="0"/>
            <w:autoSpaceDN w:val="0"/>
            <w:adjustRightInd w:val="0"/>
            <w:spacing w:after="140" w:line="288" w:lineRule="auto"/>
            <w:ind w:left="480" w:hanging="480"/>
          </w:pPr>
        </w:pPrChange>
      </w:pPr>
      <w:ins w:id="9236" w:author="arkat" w:date="2017-10-11T10:01:00Z">
        <w:del w:id="9237" w:author="arkat" w:date="2017-10-11T11:07:00Z">
          <w:r w:rsidDel="00DE59C1">
            <w:rPr>
              <w:rFonts w:ascii="Times New Roman" w:hAnsi="Times New Roman" w:cs="Times New Roman"/>
              <w:szCs w:val="24"/>
            </w:rPr>
            <w:delText xml:space="preserve">JianHong, Y., ShiXin, S., Wen, L. &amp; Wen, S. 2008. Transformation of BPMN to YAWL. </w:delText>
          </w:r>
          <w:r w:rsidDel="00DE59C1">
            <w:rPr>
              <w:rFonts w:ascii="Times New Roman" w:hAnsi="Times New Roman" w:cs="Times New Roman"/>
              <w:i/>
              <w:iCs/>
              <w:szCs w:val="24"/>
            </w:rPr>
            <w:delText>Proceedings - International Conference on Computer Science and Software Engineering, CSSE 2008</w:delText>
          </w:r>
          <w:r w:rsidDel="00DE59C1">
            <w:rPr>
              <w:rFonts w:ascii="Times New Roman" w:hAnsi="Times New Roman" w:cs="Times New Roman"/>
              <w:szCs w:val="24"/>
            </w:rPr>
            <w:delText>, 2: 354–359.</w:delText>
          </w:r>
        </w:del>
      </w:ins>
    </w:p>
    <w:p w14:paraId="1FF17699" w14:textId="24D8220B" w:rsidR="00F5795E" w:rsidDel="00DE59C1" w:rsidRDefault="00F5795E">
      <w:pPr>
        <w:widowControl w:val="0"/>
        <w:autoSpaceDE w:val="0"/>
        <w:autoSpaceDN w:val="0"/>
        <w:adjustRightInd w:val="0"/>
        <w:spacing w:after="0"/>
        <w:rPr>
          <w:ins w:id="9238" w:author="arkat" w:date="2017-10-11T10:01:00Z"/>
          <w:del w:id="9239" w:author="arkat" w:date="2017-10-11T11:07:00Z"/>
          <w:rFonts w:ascii="Times New Roman" w:hAnsi="Times New Roman" w:cs="Times New Roman"/>
          <w:szCs w:val="24"/>
        </w:rPr>
        <w:pPrChange w:id="9240" w:author="arkat" w:date="2017-10-11T11:07:00Z">
          <w:pPr>
            <w:widowControl w:val="0"/>
            <w:autoSpaceDE w:val="0"/>
            <w:autoSpaceDN w:val="0"/>
            <w:adjustRightInd w:val="0"/>
            <w:spacing w:after="140" w:line="288" w:lineRule="auto"/>
            <w:ind w:left="480" w:hanging="480"/>
          </w:pPr>
        </w:pPrChange>
      </w:pPr>
      <w:ins w:id="9241" w:author="arkat" w:date="2017-10-11T10:01:00Z">
        <w:del w:id="9242"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0D5F965D" w14:textId="738D56EB" w:rsidR="00F5795E" w:rsidDel="00DE59C1" w:rsidRDefault="00F5795E">
      <w:pPr>
        <w:widowControl w:val="0"/>
        <w:autoSpaceDE w:val="0"/>
        <w:autoSpaceDN w:val="0"/>
        <w:adjustRightInd w:val="0"/>
        <w:spacing w:after="0"/>
        <w:rPr>
          <w:ins w:id="9243" w:author="arkat" w:date="2017-10-11T10:01:00Z"/>
          <w:del w:id="9244" w:author="arkat" w:date="2017-10-11T11:07:00Z"/>
          <w:rFonts w:ascii="Times New Roman" w:hAnsi="Times New Roman" w:cs="Times New Roman"/>
          <w:szCs w:val="24"/>
        </w:rPr>
        <w:pPrChange w:id="9245" w:author="arkat" w:date="2017-10-11T11:07:00Z">
          <w:pPr>
            <w:widowControl w:val="0"/>
            <w:autoSpaceDE w:val="0"/>
            <w:autoSpaceDN w:val="0"/>
            <w:adjustRightInd w:val="0"/>
            <w:spacing w:after="140" w:line="288" w:lineRule="auto"/>
            <w:ind w:left="480" w:hanging="480"/>
          </w:pPr>
        </w:pPrChange>
      </w:pPr>
      <w:ins w:id="9246" w:author="arkat" w:date="2017-10-11T10:01:00Z">
        <w:del w:id="9247"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27182BE7" w14:textId="104C5821" w:rsidR="00F5795E" w:rsidDel="00DE59C1" w:rsidRDefault="00F5795E">
      <w:pPr>
        <w:widowControl w:val="0"/>
        <w:autoSpaceDE w:val="0"/>
        <w:autoSpaceDN w:val="0"/>
        <w:adjustRightInd w:val="0"/>
        <w:spacing w:after="0"/>
        <w:rPr>
          <w:ins w:id="9248" w:author="arkat" w:date="2017-10-11T10:01:00Z"/>
          <w:del w:id="9249" w:author="arkat" w:date="2017-10-11T11:07:00Z"/>
          <w:rFonts w:ascii="Times New Roman" w:hAnsi="Times New Roman" w:cs="Times New Roman"/>
          <w:szCs w:val="24"/>
        </w:rPr>
        <w:pPrChange w:id="9250" w:author="arkat" w:date="2017-10-11T11:07:00Z">
          <w:pPr>
            <w:widowControl w:val="0"/>
            <w:autoSpaceDE w:val="0"/>
            <w:autoSpaceDN w:val="0"/>
            <w:adjustRightInd w:val="0"/>
            <w:spacing w:after="140" w:line="288" w:lineRule="auto"/>
            <w:ind w:left="480" w:hanging="480"/>
          </w:pPr>
        </w:pPrChange>
      </w:pPr>
      <w:ins w:id="9251" w:author="arkat" w:date="2017-10-11T10:01:00Z">
        <w:del w:id="9252"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655906A5" w14:textId="3FABBA9A" w:rsidR="00F5795E" w:rsidDel="00DE59C1" w:rsidRDefault="00F5795E">
      <w:pPr>
        <w:widowControl w:val="0"/>
        <w:autoSpaceDE w:val="0"/>
        <w:autoSpaceDN w:val="0"/>
        <w:adjustRightInd w:val="0"/>
        <w:spacing w:after="0"/>
        <w:rPr>
          <w:ins w:id="9253" w:author="arkat" w:date="2017-10-11T10:01:00Z"/>
          <w:del w:id="9254" w:author="arkat" w:date="2017-10-11T11:07:00Z"/>
          <w:rFonts w:ascii="Times New Roman" w:hAnsi="Times New Roman" w:cs="Times New Roman"/>
          <w:szCs w:val="24"/>
        </w:rPr>
        <w:pPrChange w:id="9255" w:author="arkat" w:date="2017-10-11T11:07:00Z">
          <w:pPr>
            <w:widowControl w:val="0"/>
            <w:autoSpaceDE w:val="0"/>
            <w:autoSpaceDN w:val="0"/>
            <w:adjustRightInd w:val="0"/>
            <w:spacing w:after="140" w:line="288" w:lineRule="auto"/>
            <w:ind w:left="480" w:hanging="480"/>
          </w:pPr>
        </w:pPrChange>
      </w:pPr>
      <w:ins w:id="9256" w:author="arkat" w:date="2017-10-11T10:01:00Z">
        <w:del w:id="9257"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2360DDF5" w14:textId="2420EA37" w:rsidR="00F5795E" w:rsidDel="00DE59C1" w:rsidRDefault="00F5795E">
      <w:pPr>
        <w:widowControl w:val="0"/>
        <w:autoSpaceDE w:val="0"/>
        <w:autoSpaceDN w:val="0"/>
        <w:adjustRightInd w:val="0"/>
        <w:spacing w:after="0"/>
        <w:rPr>
          <w:ins w:id="9258" w:author="arkat" w:date="2017-10-11T10:01:00Z"/>
          <w:del w:id="9259" w:author="arkat" w:date="2017-10-11T11:07:00Z"/>
          <w:rFonts w:ascii="Times New Roman" w:hAnsi="Times New Roman" w:cs="Times New Roman"/>
          <w:szCs w:val="24"/>
        </w:rPr>
        <w:pPrChange w:id="9260" w:author="arkat" w:date="2017-10-11T11:07:00Z">
          <w:pPr>
            <w:widowControl w:val="0"/>
            <w:autoSpaceDE w:val="0"/>
            <w:autoSpaceDN w:val="0"/>
            <w:adjustRightInd w:val="0"/>
            <w:spacing w:after="140" w:line="288" w:lineRule="auto"/>
            <w:ind w:left="480" w:hanging="480"/>
          </w:pPr>
        </w:pPrChange>
      </w:pPr>
      <w:ins w:id="9261" w:author="arkat" w:date="2017-10-11T10:01:00Z">
        <w:del w:id="9262"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562FB6B3" w14:textId="506126EC" w:rsidR="00F5795E" w:rsidDel="00DE59C1" w:rsidRDefault="00F5795E">
      <w:pPr>
        <w:widowControl w:val="0"/>
        <w:autoSpaceDE w:val="0"/>
        <w:autoSpaceDN w:val="0"/>
        <w:adjustRightInd w:val="0"/>
        <w:spacing w:after="0"/>
        <w:rPr>
          <w:ins w:id="9263" w:author="arkat" w:date="2017-10-11T10:01:00Z"/>
          <w:del w:id="9264" w:author="arkat" w:date="2017-10-11T11:07:00Z"/>
          <w:rFonts w:ascii="Times New Roman" w:hAnsi="Times New Roman" w:cs="Times New Roman"/>
          <w:szCs w:val="24"/>
        </w:rPr>
        <w:pPrChange w:id="9265" w:author="arkat" w:date="2017-10-11T11:07:00Z">
          <w:pPr>
            <w:widowControl w:val="0"/>
            <w:autoSpaceDE w:val="0"/>
            <w:autoSpaceDN w:val="0"/>
            <w:adjustRightInd w:val="0"/>
            <w:spacing w:after="140" w:line="288" w:lineRule="auto"/>
            <w:ind w:left="480" w:hanging="480"/>
          </w:pPr>
        </w:pPrChange>
      </w:pPr>
      <w:ins w:id="9266" w:author="arkat" w:date="2017-10-11T10:01:00Z">
        <w:del w:id="9267"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7F80E1CA" w14:textId="64055254" w:rsidR="00F5795E" w:rsidDel="00DE59C1" w:rsidRDefault="00F5795E">
      <w:pPr>
        <w:widowControl w:val="0"/>
        <w:autoSpaceDE w:val="0"/>
        <w:autoSpaceDN w:val="0"/>
        <w:adjustRightInd w:val="0"/>
        <w:spacing w:after="0"/>
        <w:rPr>
          <w:ins w:id="9268" w:author="arkat" w:date="2017-10-11T10:01:00Z"/>
          <w:del w:id="9269" w:author="arkat" w:date="2017-10-11T11:07:00Z"/>
          <w:rFonts w:ascii="Times New Roman" w:hAnsi="Times New Roman" w:cs="Times New Roman"/>
          <w:szCs w:val="24"/>
        </w:rPr>
        <w:pPrChange w:id="9270" w:author="arkat" w:date="2017-10-11T11:07:00Z">
          <w:pPr>
            <w:widowControl w:val="0"/>
            <w:autoSpaceDE w:val="0"/>
            <w:autoSpaceDN w:val="0"/>
            <w:adjustRightInd w:val="0"/>
            <w:spacing w:after="140" w:line="288" w:lineRule="auto"/>
            <w:ind w:left="480" w:hanging="480"/>
          </w:pPr>
        </w:pPrChange>
      </w:pPr>
      <w:ins w:id="9271" w:author="arkat" w:date="2017-10-11T10:01:00Z">
        <w:del w:id="9272"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0E6310C0" w14:textId="3B913BDB" w:rsidR="00F5795E" w:rsidDel="00DE59C1" w:rsidRDefault="00F5795E">
      <w:pPr>
        <w:widowControl w:val="0"/>
        <w:autoSpaceDE w:val="0"/>
        <w:autoSpaceDN w:val="0"/>
        <w:adjustRightInd w:val="0"/>
        <w:spacing w:after="0"/>
        <w:rPr>
          <w:ins w:id="9273" w:author="arkat" w:date="2017-10-11T10:01:00Z"/>
          <w:del w:id="9274" w:author="arkat" w:date="2017-10-11T11:07:00Z"/>
          <w:rFonts w:ascii="Times New Roman" w:hAnsi="Times New Roman" w:cs="Times New Roman"/>
          <w:szCs w:val="24"/>
        </w:rPr>
        <w:pPrChange w:id="9275" w:author="arkat" w:date="2017-10-11T11:07:00Z">
          <w:pPr>
            <w:widowControl w:val="0"/>
            <w:autoSpaceDE w:val="0"/>
            <w:autoSpaceDN w:val="0"/>
            <w:adjustRightInd w:val="0"/>
            <w:spacing w:after="140" w:line="288" w:lineRule="auto"/>
            <w:ind w:left="480" w:hanging="480"/>
          </w:pPr>
        </w:pPrChange>
      </w:pPr>
      <w:ins w:id="9276" w:author="arkat" w:date="2017-10-11T10:01:00Z">
        <w:del w:id="9277"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09864DBA" w14:textId="42AB32DB" w:rsidR="00F5795E" w:rsidDel="00DE59C1" w:rsidRDefault="00F5795E">
      <w:pPr>
        <w:widowControl w:val="0"/>
        <w:autoSpaceDE w:val="0"/>
        <w:autoSpaceDN w:val="0"/>
        <w:adjustRightInd w:val="0"/>
        <w:spacing w:after="0"/>
        <w:rPr>
          <w:ins w:id="9278" w:author="arkat" w:date="2017-10-11T10:01:00Z"/>
          <w:del w:id="9279" w:author="arkat" w:date="2017-10-11T11:07:00Z"/>
          <w:rFonts w:ascii="Times New Roman" w:hAnsi="Times New Roman" w:cs="Times New Roman"/>
          <w:szCs w:val="24"/>
        </w:rPr>
        <w:pPrChange w:id="9280" w:author="arkat" w:date="2017-10-11T11:07:00Z">
          <w:pPr>
            <w:widowControl w:val="0"/>
            <w:autoSpaceDE w:val="0"/>
            <w:autoSpaceDN w:val="0"/>
            <w:adjustRightInd w:val="0"/>
            <w:spacing w:after="140" w:line="288" w:lineRule="auto"/>
            <w:ind w:left="480" w:hanging="480"/>
          </w:pPr>
        </w:pPrChange>
      </w:pPr>
      <w:ins w:id="9281" w:author="arkat" w:date="2017-10-11T10:01:00Z">
        <w:del w:id="9282"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00607FFD" w14:textId="16CF4DAC" w:rsidR="00F5795E" w:rsidDel="00DE59C1" w:rsidRDefault="00F5795E">
      <w:pPr>
        <w:widowControl w:val="0"/>
        <w:autoSpaceDE w:val="0"/>
        <w:autoSpaceDN w:val="0"/>
        <w:adjustRightInd w:val="0"/>
        <w:spacing w:after="0"/>
        <w:rPr>
          <w:ins w:id="9283" w:author="arkat" w:date="2017-10-11T10:01:00Z"/>
          <w:del w:id="9284" w:author="arkat" w:date="2017-10-11T11:07:00Z"/>
          <w:rFonts w:ascii="Times New Roman" w:hAnsi="Times New Roman" w:cs="Times New Roman"/>
          <w:szCs w:val="24"/>
        </w:rPr>
        <w:pPrChange w:id="9285" w:author="arkat" w:date="2017-10-11T11:07:00Z">
          <w:pPr>
            <w:widowControl w:val="0"/>
            <w:autoSpaceDE w:val="0"/>
            <w:autoSpaceDN w:val="0"/>
            <w:adjustRightInd w:val="0"/>
            <w:spacing w:after="140" w:line="288" w:lineRule="auto"/>
            <w:ind w:left="480" w:hanging="480"/>
          </w:pPr>
        </w:pPrChange>
      </w:pPr>
      <w:ins w:id="9286" w:author="arkat" w:date="2017-10-11T10:01:00Z">
        <w:del w:id="9287"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111AAEDB" w14:textId="6771B869" w:rsidR="00F5795E" w:rsidDel="00DE59C1" w:rsidRDefault="00F5795E">
      <w:pPr>
        <w:widowControl w:val="0"/>
        <w:autoSpaceDE w:val="0"/>
        <w:autoSpaceDN w:val="0"/>
        <w:adjustRightInd w:val="0"/>
        <w:spacing w:after="0"/>
        <w:rPr>
          <w:ins w:id="9288" w:author="arkat" w:date="2017-10-11T10:01:00Z"/>
          <w:del w:id="9289" w:author="arkat" w:date="2017-10-11T11:07:00Z"/>
          <w:rFonts w:ascii="Times New Roman" w:hAnsi="Times New Roman" w:cs="Times New Roman"/>
          <w:szCs w:val="24"/>
        </w:rPr>
        <w:pPrChange w:id="9290" w:author="arkat" w:date="2017-10-11T11:07:00Z">
          <w:pPr>
            <w:widowControl w:val="0"/>
            <w:autoSpaceDE w:val="0"/>
            <w:autoSpaceDN w:val="0"/>
            <w:adjustRightInd w:val="0"/>
            <w:spacing w:after="140" w:line="288" w:lineRule="auto"/>
            <w:ind w:left="480" w:hanging="480"/>
          </w:pPr>
        </w:pPrChange>
      </w:pPr>
      <w:ins w:id="9291" w:author="arkat" w:date="2017-10-11T10:01:00Z">
        <w:del w:id="9292"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47B2C5E6" w14:textId="36215767" w:rsidR="00F5795E" w:rsidDel="00DE59C1" w:rsidRDefault="00F5795E">
      <w:pPr>
        <w:widowControl w:val="0"/>
        <w:autoSpaceDE w:val="0"/>
        <w:autoSpaceDN w:val="0"/>
        <w:adjustRightInd w:val="0"/>
        <w:spacing w:after="0"/>
        <w:rPr>
          <w:ins w:id="9293" w:author="arkat" w:date="2017-10-11T10:01:00Z"/>
          <w:del w:id="9294" w:author="arkat" w:date="2017-10-11T11:07:00Z"/>
          <w:rFonts w:ascii="Times New Roman" w:hAnsi="Times New Roman" w:cs="Times New Roman"/>
          <w:szCs w:val="24"/>
        </w:rPr>
        <w:pPrChange w:id="9295" w:author="arkat" w:date="2017-10-11T11:07:00Z">
          <w:pPr>
            <w:widowControl w:val="0"/>
            <w:autoSpaceDE w:val="0"/>
            <w:autoSpaceDN w:val="0"/>
            <w:adjustRightInd w:val="0"/>
            <w:spacing w:after="140" w:line="288" w:lineRule="auto"/>
            <w:ind w:left="480" w:hanging="480"/>
          </w:pPr>
        </w:pPrChange>
      </w:pPr>
      <w:ins w:id="9296" w:author="arkat" w:date="2017-10-11T10:01:00Z">
        <w:del w:id="9297"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305EF58F" w14:textId="3A1C8DD9" w:rsidR="00F5795E" w:rsidDel="00DE59C1" w:rsidRDefault="00F5795E">
      <w:pPr>
        <w:widowControl w:val="0"/>
        <w:autoSpaceDE w:val="0"/>
        <w:autoSpaceDN w:val="0"/>
        <w:adjustRightInd w:val="0"/>
        <w:spacing w:after="0"/>
        <w:rPr>
          <w:ins w:id="9298" w:author="arkat" w:date="2017-10-11T10:01:00Z"/>
          <w:del w:id="9299" w:author="arkat" w:date="2017-10-11T11:07:00Z"/>
          <w:rFonts w:ascii="Times New Roman" w:hAnsi="Times New Roman" w:cs="Times New Roman"/>
          <w:szCs w:val="24"/>
        </w:rPr>
        <w:pPrChange w:id="9300" w:author="arkat" w:date="2017-10-11T11:07:00Z">
          <w:pPr>
            <w:widowControl w:val="0"/>
            <w:autoSpaceDE w:val="0"/>
            <w:autoSpaceDN w:val="0"/>
            <w:adjustRightInd w:val="0"/>
            <w:spacing w:after="140" w:line="288" w:lineRule="auto"/>
            <w:ind w:left="480" w:hanging="480"/>
          </w:pPr>
        </w:pPrChange>
      </w:pPr>
      <w:ins w:id="9301" w:author="arkat" w:date="2017-10-11T10:01:00Z">
        <w:del w:id="9302"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45FF354F" w14:textId="065502D9" w:rsidR="00F5795E" w:rsidDel="00DE59C1" w:rsidRDefault="00F5795E">
      <w:pPr>
        <w:widowControl w:val="0"/>
        <w:autoSpaceDE w:val="0"/>
        <w:autoSpaceDN w:val="0"/>
        <w:adjustRightInd w:val="0"/>
        <w:spacing w:after="0"/>
        <w:rPr>
          <w:ins w:id="9303" w:author="arkat" w:date="2017-10-11T10:01:00Z"/>
          <w:del w:id="9304" w:author="arkat" w:date="2017-10-11T11:07:00Z"/>
          <w:rFonts w:ascii="Times New Roman" w:hAnsi="Times New Roman" w:cs="Times New Roman"/>
          <w:szCs w:val="24"/>
        </w:rPr>
        <w:pPrChange w:id="9305" w:author="arkat" w:date="2017-10-11T11:07:00Z">
          <w:pPr>
            <w:widowControl w:val="0"/>
            <w:autoSpaceDE w:val="0"/>
            <w:autoSpaceDN w:val="0"/>
            <w:adjustRightInd w:val="0"/>
            <w:spacing w:after="140" w:line="288" w:lineRule="auto"/>
            <w:ind w:left="480" w:hanging="480"/>
          </w:pPr>
        </w:pPrChange>
      </w:pPr>
      <w:ins w:id="9306" w:author="arkat" w:date="2017-10-11T10:01:00Z">
        <w:del w:id="9307"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6AACE0AD" w14:textId="6519F671" w:rsidR="00F5795E" w:rsidDel="00DE59C1" w:rsidRDefault="00F5795E">
      <w:pPr>
        <w:widowControl w:val="0"/>
        <w:autoSpaceDE w:val="0"/>
        <w:autoSpaceDN w:val="0"/>
        <w:adjustRightInd w:val="0"/>
        <w:spacing w:after="0"/>
        <w:rPr>
          <w:ins w:id="9308" w:author="arkat" w:date="2017-10-11T10:01:00Z"/>
          <w:del w:id="9309" w:author="arkat" w:date="2017-10-11T11:07:00Z"/>
          <w:rFonts w:ascii="Times New Roman" w:hAnsi="Times New Roman" w:cs="Times New Roman"/>
          <w:szCs w:val="24"/>
        </w:rPr>
        <w:pPrChange w:id="9310" w:author="arkat" w:date="2017-10-11T11:07:00Z">
          <w:pPr>
            <w:widowControl w:val="0"/>
            <w:autoSpaceDE w:val="0"/>
            <w:autoSpaceDN w:val="0"/>
            <w:adjustRightInd w:val="0"/>
            <w:spacing w:after="140" w:line="288" w:lineRule="auto"/>
            <w:ind w:left="480" w:hanging="480"/>
          </w:pPr>
        </w:pPrChange>
      </w:pPr>
      <w:ins w:id="9311" w:author="arkat" w:date="2017-10-11T10:01:00Z">
        <w:del w:id="9312"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053449E8" w14:textId="4CE0C031" w:rsidR="00F5795E" w:rsidDel="00DE59C1" w:rsidRDefault="00F5795E">
      <w:pPr>
        <w:widowControl w:val="0"/>
        <w:autoSpaceDE w:val="0"/>
        <w:autoSpaceDN w:val="0"/>
        <w:adjustRightInd w:val="0"/>
        <w:spacing w:after="0"/>
        <w:rPr>
          <w:ins w:id="9313" w:author="arkat" w:date="2017-10-11T10:01:00Z"/>
          <w:del w:id="9314" w:author="arkat" w:date="2017-10-11T11:07:00Z"/>
          <w:rFonts w:ascii="Times New Roman" w:hAnsi="Times New Roman" w:cs="Times New Roman"/>
          <w:szCs w:val="24"/>
        </w:rPr>
        <w:pPrChange w:id="9315" w:author="arkat" w:date="2017-10-11T11:07:00Z">
          <w:pPr>
            <w:widowControl w:val="0"/>
            <w:autoSpaceDE w:val="0"/>
            <w:autoSpaceDN w:val="0"/>
            <w:adjustRightInd w:val="0"/>
            <w:spacing w:after="140" w:line="288" w:lineRule="auto"/>
            <w:ind w:left="480" w:hanging="480"/>
          </w:pPr>
        </w:pPrChange>
      </w:pPr>
      <w:ins w:id="9316" w:author="arkat" w:date="2017-10-11T10:01:00Z">
        <w:del w:id="9317"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420402D4" w14:textId="062E0CB7" w:rsidR="00F5795E" w:rsidDel="00DE59C1" w:rsidRDefault="00F5795E">
      <w:pPr>
        <w:widowControl w:val="0"/>
        <w:autoSpaceDE w:val="0"/>
        <w:autoSpaceDN w:val="0"/>
        <w:adjustRightInd w:val="0"/>
        <w:spacing w:after="0"/>
        <w:rPr>
          <w:ins w:id="9318" w:author="arkat" w:date="2017-10-11T10:01:00Z"/>
          <w:del w:id="9319" w:author="arkat" w:date="2017-10-11T11:07:00Z"/>
          <w:rFonts w:ascii="Times New Roman" w:hAnsi="Times New Roman" w:cs="Times New Roman"/>
          <w:szCs w:val="24"/>
        </w:rPr>
        <w:pPrChange w:id="9320" w:author="arkat" w:date="2017-10-11T11:07:00Z">
          <w:pPr>
            <w:widowControl w:val="0"/>
            <w:autoSpaceDE w:val="0"/>
            <w:autoSpaceDN w:val="0"/>
            <w:adjustRightInd w:val="0"/>
            <w:spacing w:after="140" w:line="288" w:lineRule="auto"/>
            <w:ind w:left="480" w:hanging="480"/>
          </w:pPr>
        </w:pPrChange>
      </w:pPr>
      <w:ins w:id="9321" w:author="arkat" w:date="2017-10-11T10:01:00Z">
        <w:del w:id="9322"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2EED45AD" w14:textId="06E860B7" w:rsidR="00F5795E" w:rsidDel="00DE59C1" w:rsidRDefault="00F5795E">
      <w:pPr>
        <w:widowControl w:val="0"/>
        <w:autoSpaceDE w:val="0"/>
        <w:autoSpaceDN w:val="0"/>
        <w:adjustRightInd w:val="0"/>
        <w:spacing w:after="0"/>
        <w:rPr>
          <w:ins w:id="9323" w:author="arkat" w:date="2017-10-11T10:01:00Z"/>
          <w:del w:id="9324" w:author="arkat" w:date="2017-10-11T11:07:00Z"/>
          <w:rFonts w:ascii="Times New Roman" w:hAnsi="Times New Roman" w:cs="Times New Roman"/>
          <w:szCs w:val="24"/>
        </w:rPr>
        <w:pPrChange w:id="9325" w:author="arkat" w:date="2017-10-11T11:07:00Z">
          <w:pPr>
            <w:widowControl w:val="0"/>
            <w:autoSpaceDE w:val="0"/>
            <w:autoSpaceDN w:val="0"/>
            <w:adjustRightInd w:val="0"/>
            <w:spacing w:after="140" w:line="288" w:lineRule="auto"/>
            <w:ind w:left="480" w:hanging="480"/>
          </w:pPr>
        </w:pPrChange>
      </w:pPr>
      <w:ins w:id="9326" w:author="arkat" w:date="2017-10-11T10:01:00Z">
        <w:del w:id="9327"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5F96BC56" w14:textId="74964F2E" w:rsidR="00F5795E" w:rsidDel="00DE59C1" w:rsidRDefault="00F5795E">
      <w:pPr>
        <w:widowControl w:val="0"/>
        <w:autoSpaceDE w:val="0"/>
        <w:autoSpaceDN w:val="0"/>
        <w:adjustRightInd w:val="0"/>
        <w:spacing w:after="0"/>
        <w:rPr>
          <w:ins w:id="9328" w:author="arkat" w:date="2017-10-11T10:01:00Z"/>
          <w:del w:id="9329" w:author="arkat" w:date="2017-10-11T11:07:00Z"/>
          <w:rFonts w:ascii="Times New Roman" w:hAnsi="Times New Roman" w:cs="Times New Roman"/>
          <w:szCs w:val="24"/>
        </w:rPr>
        <w:pPrChange w:id="9330" w:author="arkat" w:date="2017-10-11T11:07:00Z">
          <w:pPr>
            <w:widowControl w:val="0"/>
            <w:autoSpaceDE w:val="0"/>
            <w:autoSpaceDN w:val="0"/>
            <w:adjustRightInd w:val="0"/>
            <w:spacing w:after="140" w:line="288" w:lineRule="auto"/>
            <w:ind w:left="480" w:hanging="480"/>
          </w:pPr>
        </w:pPrChange>
      </w:pPr>
      <w:ins w:id="9331" w:author="arkat" w:date="2017-10-11T10:01:00Z">
        <w:del w:id="9332"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34C41BD0" w14:textId="63331867" w:rsidR="00F5795E" w:rsidDel="00DE59C1" w:rsidRDefault="00F5795E">
      <w:pPr>
        <w:widowControl w:val="0"/>
        <w:autoSpaceDE w:val="0"/>
        <w:autoSpaceDN w:val="0"/>
        <w:adjustRightInd w:val="0"/>
        <w:spacing w:after="0"/>
        <w:rPr>
          <w:ins w:id="9333" w:author="arkat" w:date="2017-10-11T10:01:00Z"/>
          <w:del w:id="9334" w:author="arkat" w:date="2017-10-11T11:07:00Z"/>
          <w:rFonts w:ascii="Times New Roman" w:hAnsi="Times New Roman" w:cs="Times New Roman"/>
          <w:szCs w:val="24"/>
        </w:rPr>
        <w:pPrChange w:id="9335" w:author="arkat" w:date="2017-10-11T11:07:00Z">
          <w:pPr>
            <w:widowControl w:val="0"/>
            <w:autoSpaceDE w:val="0"/>
            <w:autoSpaceDN w:val="0"/>
            <w:adjustRightInd w:val="0"/>
            <w:spacing w:after="140" w:line="288" w:lineRule="auto"/>
            <w:ind w:left="480" w:hanging="480"/>
          </w:pPr>
        </w:pPrChange>
      </w:pPr>
      <w:ins w:id="9336" w:author="arkat" w:date="2017-10-11T10:01:00Z">
        <w:del w:id="9337"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626BDBF8" w14:textId="421FA7BB" w:rsidR="00F5795E" w:rsidDel="00DE59C1" w:rsidRDefault="00F5795E">
      <w:pPr>
        <w:widowControl w:val="0"/>
        <w:autoSpaceDE w:val="0"/>
        <w:autoSpaceDN w:val="0"/>
        <w:adjustRightInd w:val="0"/>
        <w:spacing w:after="0"/>
        <w:rPr>
          <w:ins w:id="9338" w:author="arkat" w:date="2017-10-11T10:01:00Z"/>
          <w:del w:id="9339" w:author="arkat" w:date="2017-10-11T11:07:00Z"/>
          <w:rFonts w:ascii="Times New Roman" w:hAnsi="Times New Roman" w:cs="Times New Roman"/>
          <w:szCs w:val="24"/>
        </w:rPr>
        <w:pPrChange w:id="9340" w:author="arkat" w:date="2017-10-11T11:07:00Z">
          <w:pPr>
            <w:widowControl w:val="0"/>
            <w:autoSpaceDE w:val="0"/>
            <w:autoSpaceDN w:val="0"/>
            <w:adjustRightInd w:val="0"/>
            <w:spacing w:after="140" w:line="288" w:lineRule="auto"/>
            <w:ind w:left="480" w:hanging="480"/>
          </w:pPr>
        </w:pPrChange>
      </w:pPr>
      <w:ins w:id="9341" w:author="arkat" w:date="2017-10-11T10:01:00Z">
        <w:del w:id="9342"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5EE29807" w14:textId="6B18EF2E" w:rsidR="00F5795E" w:rsidDel="00DE59C1" w:rsidRDefault="00F5795E">
      <w:pPr>
        <w:widowControl w:val="0"/>
        <w:autoSpaceDE w:val="0"/>
        <w:autoSpaceDN w:val="0"/>
        <w:adjustRightInd w:val="0"/>
        <w:spacing w:after="0"/>
        <w:rPr>
          <w:ins w:id="9343" w:author="arkat" w:date="2017-10-11T10:01:00Z"/>
          <w:del w:id="9344" w:author="arkat" w:date="2017-10-11T11:07:00Z"/>
          <w:rFonts w:ascii="Times New Roman" w:hAnsi="Times New Roman" w:cs="Times New Roman"/>
          <w:szCs w:val="24"/>
        </w:rPr>
        <w:pPrChange w:id="9345" w:author="arkat" w:date="2017-10-11T11:07:00Z">
          <w:pPr>
            <w:widowControl w:val="0"/>
            <w:autoSpaceDE w:val="0"/>
            <w:autoSpaceDN w:val="0"/>
            <w:adjustRightInd w:val="0"/>
            <w:spacing w:after="140" w:line="288" w:lineRule="auto"/>
            <w:ind w:left="480" w:hanging="480"/>
          </w:pPr>
        </w:pPrChange>
      </w:pPr>
      <w:ins w:id="9346" w:author="arkat" w:date="2017-10-11T10:01:00Z">
        <w:del w:id="9347"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35EF23B4" w14:textId="5B3F8E9C" w:rsidR="00F5795E" w:rsidDel="00DE59C1" w:rsidRDefault="00F5795E">
      <w:pPr>
        <w:widowControl w:val="0"/>
        <w:autoSpaceDE w:val="0"/>
        <w:autoSpaceDN w:val="0"/>
        <w:adjustRightInd w:val="0"/>
        <w:spacing w:after="0"/>
        <w:rPr>
          <w:ins w:id="9348" w:author="arkat" w:date="2017-10-11T10:01:00Z"/>
          <w:del w:id="9349" w:author="arkat" w:date="2017-10-11T11:07:00Z"/>
          <w:rFonts w:ascii="Times New Roman" w:hAnsi="Times New Roman" w:cs="Times New Roman"/>
          <w:szCs w:val="24"/>
        </w:rPr>
        <w:pPrChange w:id="9350" w:author="arkat" w:date="2017-10-11T11:07:00Z">
          <w:pPr>
            <w:widowControl w:val="0"/>
            <w:autoSpaceDE w:val="0"/>
            <w:autoSpaceDN w:val="0"/>
            <w:adjustRightInd w:val="0"/>
            <w:spacing w:after="140" w:line="288" w:lineRule="auto"/>
            <w:ind w:left="480" w:hanging="480"/>
          </w:pPr>
        </w:pPrChange>
      </w:pPr>
      <w:ins w:id="9351" w:author="arkat" w:date="2017-10-11T10:01:00Z">
        <w:del w:id="9352"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32397E18" w14:textId="304ECD4A" w:rsidR="00F5795E" w:rsidDel="00DE59C1" w:rsidRDefault="00F5795E">
      <w:pPr>
        <w:widowControl w:val="0"/>
        <w:autoSpaceDE w:val="0"/>
        <w:autoSpaceDN w:val="0"/>
        <w:adjustRightInd w:val="0"/>
        <w:spacing w:after="0"/>
        <w:rPr>
          <w:ins w:id="9353" w:author="arkat" w:date="2017-10-11T10:01:00Z"/>
          <w:del w:id="9354" w:author="arkat" w:date="2017-10-11T11:07:00Z"/>
          <w:rFonts w:ascii="Times New Roman" w:hAnsi="Times New Roman" w:cs="Times New Roman"/>
          <w:szCs w:val="24"/>
        </w:rPr>
        <w:pPrChange w:id="9355" w:author="arkat" w:date="2017-10-11T11:07:00Z">
          <w:pPr>
            <w:widowControl w:val="0"/>
            <w:autoSpaceDE w:val="0"/>
            <w:autoSpaceDN w:val="0"/>
            <w:adjustRightInd w:val="0"/>
            <w:spacing w:after="140" w:line="288" w:lineRule="auto"/>
            <w:ind w:left="480" w:hanging="480"/>
          </w:pPr>
        </w:pPrChange>
      </w:pPr>
      <w:ins w:id="9356" w:author="arkat" w:date="2017-10-11T10:01:00Z">
        <w:del w:id="9357"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62A7200E" w14:textId="78828E65" w:rsidR="00F5795E" w:rsidDel="00DE59C1" w:rsidRDefault="00F5795E">
      <w:pPr>
        <w:widowControl w:val="0"/>
        <w:autoSpaceDE w:val="0"/>
        <w:autoSpaceDN w:val="0"/>
        <w:adjustRightInd w:val="0"/>
        <w:spacing w:after="0"/>
        <w:rPr>
          <w:ins w:id="9358" w:author="arkat" w:date="2017-10-11T10:01:00Z"/>
          <w:del w:id="9359" w:author="arkat" w:date="2017-10-11T11:07:00Z"/>
          <w:rFonts w:ascii="Times New Roman" w:hAnsi="Times New Roman" w:cs="Times New Roman"/>
          <w:szCs w:val="24"/>
        </w:rPr>
        <w:pPrChange w:id="9360" w:author="arkat" w:date="2017-10-11T11:07:00Z">
          <w:pPr>
            <w:widowControl w:val="0"/>
            <w:autoSpaceDE w:val="0"/>
            <w:autoSpaceDN w:val="0"/>
            <w:adjustRightInd w:val="0"/>
            <w:spacing w:after="140" w:line="288" w:lineRule="auto"/>
            <w:ind w:left="480" w:hanging="480"/>
          </w:pPr>
        </w:pPrChange>
      </w:pPr>
      <w:ins w:id="9361" w:author="arkat" w:date="2017-10-11T10:01:00Z">
        <w:del w:id="9362"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4085A1E9" w14:textId="0D607412" w:rsidR="00F5795E" w:rsidDel="00DE59C1" w:rsidRDefault="00F5795E">
      <w:pPr>
        <w:widowControl w:val="0"/>
        <w:autoSpaceDE w:val="0"/>
        <w:autoSpaceDN w:val="0"/>
        <w:adjustRightInd w:val="0"/>
        <w:spacing w:after="0"/>
        <w:rPr>
          <w:ins w:id="9363" w:author="arkat" w:date="2017-10-11T10:01:00Z"/>
          <w:del w:id="9364" w:author="arkat" w:date="2017-10-11T11:07:00Z"/>
          <w:rFonts w:ascii="Times New Roman" w:hAnsi="Times New Roman" w:cs="Times New Roman"/>
          <w:szCs w:val="24"/>
        </w:rPr>
        <w:pPrChange w:id="9365" w:author="arkat" w:date="2017-10-11T11:07:00Z">
          <w:pPr>
            <w:widowControl w:val="0"/>
            <w:autoSpaceDE w:val="0"/>
            <w:autoSpaceDN w:val="0"/>
            <w:adjustRightInd w:val="0"/>
            <w:spacing w:after="140" w:line="288" w:lineRule="auto"/>
            <w:ind w:left="480" w:hanging="480"/>
          </w:pPr>
        </w:pPrChange>
      </w:pPr>
      <w:ins w:id="9366" w:author="arkat" w:date="2017-10-11T10:01:00Z">
        <w:del w:id="9367"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61A145E7" w14:textId="3520C9C6" w:rsidR="00F5795E" w:rsidDel="00DE59C1" w:rsidRDefault="00F5795E">
      <w:pPr>
        <w:widowControl w:val="0"/>
        <w:autoSpaceDE w:val="0"/>
        <w:autoSpaceDN w:val="0"/>
        <w:adjustRightInd w:val="0"/>
        <w:spacing w:after="0"/>
        <w:rPr>
          <w:ins w:id="9368" w:author="arkat" w:date="2017-10-11T10:01:00Z"/>
          <w:del w:id="9369" w:author="arkat" w:date="2017-10-11T11:07:00Z"/>
          <w:rFonts w:ascii="Times New Roman" w:hAnsi="Times New Roman" w:cs="Times New Roman"/>
          <w:szCs w:val="24"/>
        </w:rPr>
        <w:pPrChange w:id="9370" w:author="arkat" w:date="2017-10-11T11:07:00Z">
          <w:pPr>
            <w:widowControl w:val="0"/>
            <w:autoSpaceDE w:val="0"/>
            <w:autoSpaceDN w:val="0"/>
            <w:adjustRightInd w:val="0"/>
            <w:spacing w:after="140" w:line="288" w:lineRule="auto"/>
            <w:ind w:left="480" w:hanging="480"/>
          </w:pPr>
        </w:pPrChange>
      </w:pPr>
      <w:ins w:id="9371" w:author="arkat" w:date="2017-10-11T10:01:00Z">
        <w:del w:id="9372"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03039C18" w14:textId="296F70E8" w:rsidR="00F5795E" w:rsidDel="00DE59C1" w:rsidRDefault="00F5795E">
      <w:pPr>
        <w:widowControl w:val="0"/>
        <w:autoSpaceDE w:val="0"/>
        <w:autoSpaceDN w:val="0"/>
        <w:adjustRightInd w:val="0"/>
        <w:spacing w:after="0"/>
        <w:rPr>
          <w:ins w:id="9373" w:author="arkat" w:date="2017-10-11T10:01:00Z"/>
          <w:del w:id="9374" w:author="arkat" w:date="2017-10-11T11:07:00Z"/>
          <w:rFonts w:ascii="Times New Roman" w:hAnsi="Times New Roman" w:cs="Times New Roman"/>
          <w:szCs w:val="24"/>
        </w:rPr>
        <w:pPrChange w:id="9375" w:author="arkat" w:date="2017-10-11T11:07:00Z">
          <w:pPr>
            <w:widowControl w:val="0"/>
            <w:autoSpaceDE w:val="0"/>
            <w:autoSpaceDN w:val="0"/>
            <w:adjustRightInd w:val="0"/>
            <w:spacing w:after="140" w:line="288" w:lineRule="auto"/>
            <w:ind w:left="480" w:hanging="480"/>
          </w:pPr>
        </w:pPrChange>
      </w:pPr>
      <w:ins w:id="9376" w:author="arkat" w:date="2017-10-11T10:01:00Z">
        <w:del w:id="9377"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3C87EAC8" w14:textId="334B408F" w:rsidR="00F5795E" w:rsidDel="00DE59C1" w:rsidRDefault="00F5795E">
      <w:pPr>
        <w:widowControl w:val="0"/>
        <w:autoSpaceDE w:val="0"/>
        <w:autoSpaceDN w:val="0"/>
        <w:adjustRightInd w:val="0"/>
        <w:spacing w:after="0"/>
        <w:rPr>
          <w:ins w:id="9378" w:author="arkat" w:date="2017-10-11T10:01:00Z"/>
          <w:del w:id="9379" w:author="arkat" w:date="2017-10-11T11:07:00Z"/>
          <w:rFonts w:ascii="Times New Roman" w:hAnsi="Times New Roman" w:cs="Times New Roman"/>
          <w:szCs w:val="24"/>
        </w:rPr>
        <w:pPrChange w:id="9380" w:author="arkat" w:date="2017-10-11T11:07:00Z">
          <w:pPr>
            <w:widowControl w:val="0"/>
            <w:autoSpaceDE w:val="0"/>
            <w:autoSpaceDN w:val="0"/>
            <w:adjustRightInd w:val="0"/>
            <w:spacing w:after="140" w:line="288" w:lineRule="auto"/>
            <w:ind w:left="480" w:hanging="480"/>
          </w:pPr>
        </w:pPrChange>
      </w:pPr>
      <w:ins w:id="9381" w:author="arkat" w:date="2017-10-11T10:01:00Z">
        <w:del w:id="9382" w:author="arkat" w:date="2017-10-11T11:07:00Z">
          <w:r w:rsidDel="00DE59C1">
            <w:rPr>
              <w:rFonts w:ascii="Times New Roman" w:hAnsi="Times New Roman" w:cs="Times New Roman"/>
              <w:szCs w:val="24"/>
            </w:rPr>
            <w:delText>Volzer, H. 2010. An Overview of BPMN 2 . 0 and its Potential Use. 2–3.</w:delText>
          </w:r>
        </w:del>
      </w:ins>
    </w:p>
    <w:p w14:paraId="4546DEFD" w14:textId="58E54938" w:rsidR="00F5795E" w:rsidDel="00DE59C1" w:rsidRDefault="00F5795E">
      <w:pPr>
        <w:widowControl w:val="0"/>
        <w:autoSpaceDE w:val="0"/>
        <w:autoSpaceDN w:val="0"/>
        <w:adjustRightInd w:val="0"/>
        <w:spacing w:after="0"/>
        <w:rPr>
          <w:ins w:id="9383" w:author="arkat" w:date="2017-10-11T10:01:00Z"/>
          <w:del w:id="9384" w:author="arkat" w:date="2017-10-11T11:07:00Z"/>
          <w:rFonts w:ascii="Times New Roman" w:hAnsi="Times New Roman" w:cs="Times New Roman"/>
          <w:szCs w:val="24"/>
        </w:rPr>
        <w:pPrChange w:id="9385" w:author="arkat" w:date="2017-10-11T11:07:00Z">
          <w:pPr>
            <w:widowControl w:val="0"/>
            <w:autoSpaceDE w:val="0"/>
            <w:autoSpaceDN w:val="0"/>
            <w:adjustRightInd w:val="0"/>
            <w:spacing w:after="140" w:line="288" w:lineRule="auto"/>
            <w:ind w:left="480" w:hanging="480"/>
          </w:pPr>
        </w:pPrChange>
      </w:pPr>
      <w:ins w:id="9386" w:author="arkat" w:date="2017-10-11T10:01:00Z">
        <w:del w:id="9387"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4AE562B5" w14:textId="6A699483" w:rsidR="00F5795E" w:rsidDel="00DE59C1" w:rsidRDefault="00F5795E">
      <w:pPr>
        <w:widowControl w:val="0"/>
        <w:autoSpaceDE w:val="0"/>
        <w:autoSpaceDN w:val="0"/>
        <w:adjustRightInd w:val="0"/>
        <w:spacing w:after="0"/>
        <w:rPr>
          <w:ins w:id="9388" w:author="arkat" w:date="2017-10-11T10:01:00Z"/>
          <w:del w:id="9389" w:author="arkat" w:date="2017-10-11T11:07:00Z"/>
        </w:rPr>
        <w:pPrChange w:id="9390" w:author="arkat" w:date="2017-10-11T11:07:00Z">
          <w:pPr>
            <w:widowControl w:val="0"/>
            <w:autoSpaceDE w:val="0"/>
            <w:autoSpaceDN w:val="0"/>
            <w:adjustRightInd w:val="0"/>
            <w:spacing w:after="140" w:line="288" w:lineRule="auto"/>
            <w:ind w:left="480" w:hanging="480"/>
          </w:pPr>
        </w:pPrChange>
      </w:pPr>
      <w:ins w:id="9391" w:author="arkat" w:date="2017-10-11T10:01:00Z">
        <w:del w:id="9392"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4D54477D" w14:textId="6F734FC3" w:rsidR="00F5795E" w:rsidDel="00DE59C1" w:rsidRDefault="00F5795E">
      <w:pPr>
        <w:widowControl w:val="0"/>
        <w:autoSpaceDE w:val="0"/>
        <w:autoSpaceDN w:val="0"/>
        <w:adjustRightInd w:val="0"/>
        <w:spacing w:after="0"/>
        <w:rPr>
          <w:ins w:id="9393" w:author="arkat" w:date="2017-10-11T10:02:00Z"/>
          <w:del w:id="9394" w:author="arkat" w:date="2017-10-11T11:07:00Z"/>
          <w:rFonts w:ascii="Times New Roman" w:hAnsi="Times New Roman" w:cs="Times New Roman"/>
          <w:szCs w:val="24"/>
        </w:rPr>
      </w:pPr>
    </w:p>
    <w:p w14:paraId="35475396" w14:textId="15A7BFF2" w:rsidR="00F5795E" w:rsidDel="00DE59C1" w:rsidRDefault="00F5795E">
      <w:pPr>
        <w:widowControl w:val="0"/>
        <w:autoSpaceDE w:val="0"/>
        <w:autoSpaceDN w:val="0"/>
        <w:adjustRightInd w:val="0"/>
        <w:spacing w:after="0"/>
        <w:rPr>
          <w:ins w:id="9395" w:author="arkat" w:date="2017-10-11T10:02:00Z"/>
          <w:del w:id="9396" w:author="arkat" w:date="2017-10-11T11:07:00Z"/>
          <w:rFonts w:ascii="Times New Roman" w:hAnsi="Times New Roman" w:cs="Times New Roman"/>
          <w:szCs w:val="24"/>
        </w:rPr>
        <w:pPrChange w:id="9397" w:author="arkat" w:date="2017-10-11T11:07:00Z">
          <w:pPr>
            <w:widowControl w:val="0"/>
            <w:autoSpaceDE w:val="0"/>
            <w:autoSpaceDN w:val="0"/>
            <w:adjustRightInd w:val="0"/>
            <w:spacing w:after="140" w:line="288" w:lineRule="auto"/>
            <w:ind w:left="480" w:hanging="480"/>
          </w:pPr>
        </w:pPrChange>
      </w:pPr>
      <w:ins w:id="9398" w:author="arkat" w:date="2017-10-11T10:02:00Z">
        <w:del w:id="9399"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0C5E7EC8" w14:textId="1D6F3BA9" w:rsidR="00F5795E" w:rsidDel="00DE59C1" w:rsidRDefault="00F5795E">
      <w:pPr>
        <w:widowControl w:val="0"/>
        <w:autoSpaceDE w:val="0"/>
        <w:autoSpaceDN w:val="0"/>
        <w:adjustRightInd w:val="0"/>
        <w:spacing w:after="0"/>
        <w:rPr>
          <w:ins w:id="9400" w:author="arkat" w:date="2017-10-11T10:02:00Z"/>
          <w:del w:id="9401" w:author="arkat" w:date="2017-10-11T11:07:00Z"/>
          <w:rFonts w:ascii="Times New Roman" w:hAnsi="Times New Roman" w:cs="Times New Roman"/>
          <w:szCs w:val="24"/>
        </w:rPr>
        <w:pPrChange w:id="9402" w:author="arkat" w:date="2017-10-11T11:07:00Z">
          <w:pPr>
            <w:widowControl w:val="0"/>
            <w:autoSpaceDE w:val="0"/>
            <w:autoSpaceDN w:val="0"/>
            <w:adjustRightInd w:val="0"/>
            <w:spacing w:after="140" w:line="288" w:lineRule="auto"/>
            <w:ind w:left="480" w:hanging="480"/>
          </w:pPr>
        </w:pPrChange>
      </w:pPr>
      <w:ins w:id="9403" w:author="arkat" w:date="2017-10-11T10:02:00Z">
        <w:del w:id="9404"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2032779B" w14:textId="4F5094AA" w:rsidR="00F5795E" w:rsidDel="00DE59C1" w:rsidRDefault="00F5795E">
      <w:pPr>
        <w:widowControl w:val="0"/>
        <w:autoSpaceDE w:val="0"/>
        <w:autoSpaceDN w:val="0"/>
        <w:adjustRightInd w:val="0"/>
        <w:spacing w:after="0"/>
        <w:rPr>
          <w:ins w:id="9405" w:author="arkat" w:date="2017-10-11T10:02:00Z"/>
          <w:del w:id="9406" w:author="arkat" w:date="2017-10-11T11:07:00Z"/>
          <w:rFonts w:ascii="Times New Roman" w:hAnsi="Times New Roman" w:cs="Times New Roman"/>
          <w:szCs w:val="24"/>
        </w:rPr>
        <w:pPrChange w:id="9407" w:author="arkat" w:date="2017-10-11T11:07:00Z">
          <w:pPr>
            <w:widowControl w:val="0"/>
            <w:autoSpaceDE w:val="0"/>
            <w:autoSpaceDN w:val="0"/>
            <w:adjustRightInd w:val="0"/>
            <w:spacing w:after="140" w:line="288" w:lineRule="auto"/>
            <w:ind w:left="480" w:hanging="480"/>
          </w:pPr>
        </w:pPrChange>
      </w:pPr>
      <w:ins w:id="9408" w:author="arkat" w:date="2017-10-11T10:02:00Z">
        <w:del w:id="9409" w:author="arkat" w:date="2017-10-11T11:07:00Z">
          <w:r w:rsidDel="00DE59C1">
            <w:rPr>
              <w:rFonts w:ascii="Times New Roman" w:hAnsi="Times New Roman" w:cs="Times New Roman"/>
              <w:szCs w:val="24"/>
            </w:rPr>
            <w:delText>Arkin, A. &amp; Intalio 2002. Business Process Modeling Language. 98.</w:delText>
          </w:r>
        </w:del>
      </w:ins>
    </w:p>
    <w:p w14:paraId="4B232A95" w14:textId="780B0769" w:rsidR="00F5795E" w:rsidDel="00DE59C1" w:rsidRDefault="00F5795E">
      <w:pPr>
        <w:widowControl w:val="0"/>
        <w:autoSpaceDE w:val="0"/>
        <w:autoSpaceDN w:val="0"/>
        <w:adjustRightInd w:val="0"/>
        <w:spacing w:after="0"/>
        <w:rPr>
          <w:ins w:id="9410" w:author="arkat" w:date="2017-10-11T10:02:00Z"/>
          <w:del w:id="9411" w:author="arkat" w:date="2017-10-11T11:07:00Z"/>
          <w:rFonts w:ascii="Times New Roman" w:hAnsi="Times New Roman" w:cs="Times New Roman"/>
          <w:szCs w:val="24"/>
        </w:rPr>
        <w:pPrChange w:id="9412" w:author="arkat" w:date="2017-10-11T11:07:00Z">
          <w:pPr>
            <w:widowControl w:val="0"/>
            <w:autoSpaceDE w:val="0"/>
            <w:autoSpaceDN w:val="0"/>
            <w:adjustRightInd w:val="0"/>
            <w:spacing w:after="140" w:line="288" w:lineRule="auto"/>
            <w:ind w:left="480" w:hanging="480"/>
          </w:pPr>
        </w:pPrChange>
      </w:pPr>
      <w:ins w:id="9413" w:author="arkat" w:date="2017-10-11T10:02:00Z">
        <w:del w:id="9414"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1F257597" w14:textId="3A0B6678" w:rsidR="00F5795E" w:rsidDel="00DE59C1" w:rsidRDefault="00F5795E">
      <w:pPr>
        <w:widowControl w:val="0"/>
        <w:autoSpaceDE w:val="0"/>
        <w:autoSpaceDN w:val="0"/>
        <w:adjustRightInd w:val="0"/>
        <w:spacing w:after="0"/>
        <w:rPr>
          <w:ins w:id="9415" w:author="arkat" w:date="2017-10-11T10:02:00Z"/>
          <w:del w:id="9416" w:author="arkat" w:date="2017-10-11T11:07:00Z"/>
          <w:rFonts w:ascii="Times New Roman" w:hAnsi="Times New Roman" w:cs="Times New Roman"/>
          <w:szCs w:val="24"/>
        </w:rPr>
        <w:pPrChange w:id="9417" w:author="arkat" w:date="2017-10-11T11:07:00Z">
          <w:pPr>
            <w:widowControl w:val="0"/>
            <w:autoSpaceDE w:val="0"/>
            <w:autoSpaceDN w:val="0"/>
            <w:adjustRightInd w:val="0"/>
            <w:spacing w:after="140" w:line="288" w:lineRule="auto"/>
            <w:ind w:left="480" w:hanging="480"/>
          </w:pPr>
        </w:pPrChange>
      </w:pPr>
      <w:ins w:id="9418" w:author="arkat" w:date="2017-10-11T10:02:00Z">
        <w:del w:id="9419"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7B1CE510" w14:textId="144A1153" w:rsidR="00F5795E" w:rsidDel="00DE59C1" w:rsidRDefault="00F5795E">
      <w:pPr>
        <w:widowControl w:val="0"/>
        <w:autoSpaceDE w:val="0"/>
        <w:autoSpaceDN w:val="0"/>
        <w:adjustRightInd w:val="0"/>
        <w:spacing w:after="0"/>
        <w:rPr>
          <w:ins w:id="9420" w:author="arkat" w:date="2017-10-11T10:02:00Z"/>
          <w:del w:id="9421" w:author="arkat" w:date="2017-10-11T11:07:00Z"/>
          <w:rFonts w:ascii="Times New Roman" w:hAnsi="Times New Roman" w:cs="Times New Roman"/>
          <w:szCs w:val="24"/>
        </w:rPr>
        <w:pPrChange w:id="9422" w:author="arkat" w:date="2017-10-11T11:07:00Z">
          <w:pPr>
            <w:widowControl w:val="0"/>
            <w:autoSpaceDE w:val="0"/>
            <w:autoSpaceDN w:val="0"/>
            <w:adjustRightInd w:val="0"/>
            <w:spacing w:after="140" w:line="288" w:lineRule="auto"/>
            <w:ind w:left="480" w:hanging="480"/>
          </w:pPr>
        </w:pPrChange>
      </w:pPr>
      <w:ins w:id="9423" w:author="arkat" w:date="2017-10-11T10:02:00Z">
        <w:del w:id="9424"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1E8C9465" w14:textId="50F3AB89" w:rsidR="00F5795E" w:rsidDel="00DE59C1" w:rsidRDefault="00F5795E">
      <w:pPr>
        <w:widowControl w:val="0"/>
        <w:autoSpaceDE w:val="0"/>
        <w:autoSpaceDN w:val="0"/>
        <w:adjustRightInd w:val="0"/>
        <w:spacing w:after="0"/>
        <w:rPr>
          <w:ins w:id="9425" w:author="arkat" w:date="2017-10-11T10:02:00Z"/>
          <w:del w:id="9426" w:author="arkat" w:date="2017-10-11T11:07:00Z"/>
          <w:rFonts w:ascii="Times New Roman" w:hAnsi="Times New Roman" w:cs="Times New Roman"/>
          <w:szCs w:val="24"/>
        </w:rPr>
        <w:pPrChange w:id="9427" w:author="arkat" w:date="2017-10-11T11:07:00Z">
          <w:pPr>
            <w:widowControl w:val="0"/>
            <w:autoSpaceDE w:val="0"/>
            <w:autoSpaceDN w:val="0"/>
            <w:adjustRightInd w:val="0"/>
            <w:spacing w:after="140" w:line="288" w:lineRule="auto"/>
            <w:ind w:left="480" w:hanging="480"/>
          </w:pPr>
        </w:pPrChange>
      </w:pPr>
      <w:ins w:id="9428" w:author="arkat" w:date="2017-10-11T10:02:00Z">
        <w:del w:id="9429"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1225AAA8" w14:textId="35252EE8" w:rsidR="00F5795E" w:rsidDel="00DE59C1" w:rsidRDefault="00F5795E">
      <w:pPr>
        <w:widowControl w:val="0"/>
        <w:autoSpaceDE w:val="0"/>
        <w:autoSpaceDN w:val="0"/>
        <w:adjustRightInd w:val="0"/>
        <w:spacing w:after="0"/>
        <w:rPr>
          <w:ins w:id="9430" w:author="arkat" w:date="2017-10-11T10:02:00Z"/>
          <w:del w:id="9431" w:author="arkat" w:date="2017-10-11T11:07:00Z"/>
          <w:rFonts w:ascii="Times New Roman" w:hAnsi="Times New Roman" w:cs="Times New Roman"/>
          <w:szCs w:val="24"/>
        </w:rPr>
        <w:pPrChange w:id="9432" w:author="arkat" w:date="2017-10-11T11:07:00Z">
          <w:pPr>
            <w:widowControl w:val="0"/>
            <w:autoSpaceDE w:val="0"/>
            <w:autoSpaceDN w:val="0"/>
            <w:adjustRightInd w:val="0"/>
            <w:spacing w:after="140" w:line="288" w:lineRule="auto"/>
            <w:ind w:left="480" w:hanging="480"/>
          </w:pPr>
        </w:pPrChange>
      </w:pPr>
      <w:ins w:id="9433" w:author="arkat" w:date="2017-10-11T10:02:00Z">
        <w:del w:id="9434"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4A1098D7" w14:textId="0869305D" w:rsidR="00F5795E" w:rsidDel="00DE59C1" w:rsidRDefault="00F5795E">
      <w:pPr>
        <w:widowControl w:val="0"/>
        <w:autoSpaceDE w:val="0"/>
        <w:autoSpaceDN w:val="0"/>
        <w:adjustRightInd w:val="0"/>
        <w:spacing w:after="0"/>
        <w:rPr>
          <w:ins w:id="9435" w:author="arkat" w:date="2017-10-11T10:02:00Z"/>
          <w:del w:id="9436" w:author="arkat" w:date="2017-10-11T11:07:00Z"/>
          <w:rFonts w:ascii="Times New Roman" w:hAnsi="Times New Roman" w:cs="Times New Roman"/>
          <w:szCs w:val="24"/>
        </w:rPr>
        <w:pPrChange w:id="9437" w:author="arkat" w:date="2017-10-11T11:07:00Z">
          <w:pPr>
            <w:widowControl w:val="0"/>
            <w:autoSpaceDE w:val="0"/>
            <w:autoSpaceDN w:val="0"/>
            <w:adjustRightInd w:val="0"/>
            <w:spacing w:after="140" w:line="288" w:lineRule="auto"/>
            <w:ind w:left="480" w:hanging="480"/>
          </w:pPr>
        </w:pPrChange>
      </w:pPr>
      <w:ins w:id="9438" w:author="arkat" w:date="2017-10-11T10:02:00Z">
        <w:del w:id="9439"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79C45794" w14:textId="40748ECE" w:rsidR="00F5795E" w:rsidDel="00DE59C1" w:rsidRDefault="00F5795E">
      <w:pPr>
        <w:widowControl w:val="0"/>
        <w:autoSpaceDE w:val="0"/>
        <w:autoSpaceDN w:val="0"/>
        <w:adjustRightInd w:val="0"/>
        <w:spacing w:after="0"/>
        <w:rPr>
          <w:ins w:id="9440" w:author="arkat" w:date="2017-10-11T10:02:00Z"/>
          <w:del w:id="9441" w:author="arkat" w:date="2017-10-11T11:07:00Z"/>
          <w:rFonts w:ascii="Times New Roman" w:hAnsi="Times New Roman" w:cs="Times New Roman"/>
          <w:szCs w:val="24"/>
        </w:rPr>
        <w:pPrChange w:id="9442" w:author="arkat" w:date="2017-10-11T11:07:00Z">
          <w:pPr>
            <w:widowControl w:val="0"/>
            <w:autoSpaceDE w:val="0"/>
            <w:autoSpaceDN w:val="0"/>
            <w:adjustRightInd w:val="0"/>
            <w:spacing w:after="140" w:line="288" w:lineRule="auto"/>
            <w:ind w:left="480" w:hanging="480"/>
          </w:pPr>
        </w:pPrChange>
      </w:pPr>
      <w:ins w:id="9443" w:author="arkat" w:date="2017-10-11T10:02:00Z">
        <w:del w:id="9444"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7C60C30C" w14:textId="7A28EA90" w:rsidR="00F5795E" w:rsidDel="00DE59C1" w:rsidRDefault="00F5795E">
      <w:pPr>
        <w:widowControl w:val="0"/>
        <w:autoSpaceDE w:val="0"/>
        <w:autoSpaceDN w:val="0"/>
        <w:adjustRightInd w:val="0"/>
        <w:spacing w:after="0"/>
        <w:rPr>
          <w:ins w:id="9445" w:author="arkat" w:date="2017-10-11T10:02:00Z"/>
          <w:del w:id="9446" w:author="arkat" w:date="2017-10-11T11:07:00Z"/>
          <w:rFonts w:ascii="Times New Roman" w:hAnsi="Times New Roman" w:cs="Times New Roman"/>
          <w:szCs w:val="24"/>
        </w:rPr>
        <w:pPrChange w:id="9447" w:author="arkat" w:date="2017-10-11T11:07:00Z">
          <w:pPr>
            <w:widowControl w:val="0"/>
            <w:autoSpaceDE w:val="0"/>
            <w:autoSpaceDN w:val="0"/>
            <w:adjustRightInd w:val="0"/>
            <w:spacing w:after="140" w:line="288" w:lineRule="auto"/>
            <w:ind w:left="480" w:hanging="480"/>
          </w:pPr>
        </w:pPrChange>
      </w:pPr>
      <w:ins w:id="9448" w:author="arkat" w:date="2017-10-11T10:02:00Z">
        <w:del w:id="9449"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27278DFC" w14:textId="1EDB513B" w:rsidR="00F5795E" w:rsidDel="00DE59C1" w:rsidRDefault="00F5795E">
      <w:pPr>
        <w:widowControl w:val="0"/>
        <w:autoSpaceDE w:val="0"/>
        <w:autoSpaceDN w:val="0"/>
        <w:adjustRightInd w:val="0"/>
        <w:spacing w:after="0"/>
        <w:rPr>
          <w:ins w:id="9450" w:author="arkat" w:date="2017-10-11T10:02:00Z"/>
          <w:del w:id="9451" w:author="arkat" w:date="2017-10-11T11:07:00Z"/>
          <w:rFonts w:ascii="Times New Roman" w:hAnsi="Times New Roman" w:cs="Times New Roman"/>
          <w:szCs w:val="24"/>
        </w:rPr>
        <w:pPrChange w:id="9452" w:author="arkat" w:date="2017-10-11T11:07:00Z">
          <w:pPr>
            <w:widowControl w:val="0"/>
            <w:autoSpaceDE w:val="0"/>
            <w:autoSpaceDN w:val="0"/>
            <w:adjustRightInd w:val="0"/>
            <w:spacing w:after="140" w:line="288" w:lineRule="auto"/>
            <w:ind w:left="480" w:hanging="480"/>
          </w:pPr>
        </w:pPrChange>
      </w:pPr>
      <w:ins w:id="9453" w:author="arkat" w:date="2017-10-11T10:02:00Z">
        <w:del w:id="9454"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337EC24E" w14:textId="11559805" w:rsidR="00F5795E" w:rsidDel="00DE59C1" w:rsidRDefault="00F5795E">
      <w:pPr>
        <w:widowControl w:val="0"/>
        <w:autoSpaceDE w:val="0"/>
        <w:autoSpaceDN w:val="0"/>
        <w:adjustRightInd w:val="0"/>
        <w:spacing w:after="0"/>
        <w:rPr>
          <w:ins w:id="9455" w:author="arkat" w:date="2017-10-11T10:02:00Z"/>
          <w:del w:id="9456" w:author="arkat" w:date="2017-10-11T11:07:00Z"/>
          <w:rFonts w:ascii="Times New Roman" w:hAnsi="Times New Roman" w:cs="Times New Roman"/>
          <w:szCs w:val="24"/>
        </w:rPr>
        <w:pPrChange w:id="9457" w:author="arkat" w:date="2017-10-11T11:07:00Z">
          <w:pPr>
            <w:widowControl w:val="0"/>
            <w:autoSpaceDE w:val="0"/>
            <w:autoSpaceDN w:val="0"/>
            <w:adjustRightInd w:val="0"/>
            <w:spacing w:after="140" w:line="288" w:lineRule="auto"/>
            <w:ind w:left="480" w:hanging="480"/>
          </w:pPr>
        </w:pPrChange>
      </w:pPr>
      <w:ins w:id="9458" w:author="arkat" w:date="2017-10-11T10:02:00Z">
        <w:del w:id="9459"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20F1084C" w14:textId="11F454BE" w:rsidR="00F5795E" w:rsidDel="00DE59C1" w:rsidRDefault="00F5795E">
      <w:pPr>
        <w:widowControl w:val="0"/>
        <w:autoSpaceDE w:val="0"/>
        <w:autoSpaceDN w:val="0"/>
        <w:adjustRightInd w:val="0"/>
        <w:spacing w:after="0"/>
        <w:rPr>
          <w:ins w:id="9460" w:author="arkat" w:date="2017-10-11T10:02:00Z"/>
          <w:del w:id="9461" w:author="arkat" w:date="2017-10-11T11:07:00Z"/>
          <w:rFonts w:ascii="Times New Roman" w:hAnsi="Times New Roman" w:cs="Times New Roman"/>
          <w:szCs w:val="24"/>
        </w:rPr>
        <w:pPrChange w:id="9462" w:author="arkat" w:date="2017-10-11T11:07:00Z">
          <w:pPr>
            <w:widowControl w:val="0"/>
            <w:autoSpaceDE w:val="0"/>
            <w:autoSpaceDN w:val="0"/>
            <w:adjustRightInd w:val="0"/>
            <w:spacing w:after="140" w:line="288" w:lineRule="auto"/>
            <w:ind w:left="480" w:hanging="480"/>
          </w:pPr>
        </w:pPrChange>
      </w:pPr>
      <w:ins w:id="9463" w:author="arkat" w:date="2017-10-11T10:02:00Z">
        <w:del w:id="9464"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59D81CE8" w14:textId="702F6137" w:rsidR="00F5795E" w:rsidDel="00DE59C1" w:rsidRDefault="00F5795E">
      <w:pPr>
        <w:widowControl w:val="0"/>
        <w:autoSpaceDE w:val="0"/>
        <w:autoSpaceDN w:val="0"/>
        <w:adjustRightInd w:val="0"/>
        <w:spacing w:after="0"/>
        <w:rPr>
          <w:ins w:id="9465" w:author="arkat" w:date="2017-10-11T10:02:00Z"/>
          <w:del w:id="9466" w:author="arkat" w:date="2017-10-11T11:07:00Z"/>
          <w:rFonts w:ascii="Times New Roman" w:hAnsi="Times New Roman" w:cs="Times New Roman"/>
          <w:szCs w:val="24"/>
        </w:rPr>
        <w:pPrChange w:id="9467" w:author="arkat" w:date="2017-10-11T11:07:00Z">
          <w:pPr>
            <w:widowControl w:val="0"/>
            <w:autoSpaceDE w:val="0"/>
            <w:autoSpaceDN w:val="0"/>
            <w:adjustRightInd w:val="0"/>
            <w:spacing w:after="140" w:line="288" w:lineRule="auto"/>
            <w:ind w:left="480" w:hanging="480"/>
          </w:pPr>
        </w:pPrChange>
      </w:pPr>
      <w:ins w:id="9468" w:author="arkat" w:date="2017-10-11T10:02:00Z">
        <w:del w:id="9469"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52D9CD31" w14:textId="1866913D" w:rsidR="00F5795E" w:rsidDel="00DE59C1" w:rsidRDefault="00F5795E">
      <w:pPr>
        <w:widowControl w:val="0"/>
        <w:autoSpaceDE w:val="0"/>
        <w:autoSpaceDN w:val="0"/>
        <w:adjustRightInd w:val="0"/>
        <w:spacing w:after="0"/>
        <w:rPr>
          <w:ins w:id="9470" w:author="arkat" w:date="2017-10-11T10:02:00Z"/>
          <w:del w:id="9471" w:author="arkat" w:date="2017-10-11T11:07:00Z"/>
          <w:rFonts w:ascii="Times New Roman" w:hAnsi="Times New Roman" w:cs="Times New Roman"/>
          <w:szCs w:val="24"/>
        </w:rPr>
        <w:pPrChange w:id="9472" w:author="arkat" w:date="2017-10-11T11:07:00Z">
          <w:pPr>
            <w:widowControl w:val="0"/>
            <w:autoSpaceDE w:val="0"/>
            <w:autoSpaceDN w:val="0"/>
            <w:adjustRightInd w:val="0"/>
            <w:spacing w:after="140" w:line="288" w:lineRule="auto"/>
            <w:ind w:left="480" w:hanging="480"/>
          </w:pPr>
        </w:pPrChange>
      </w:pPr>
      <w:ins w:id="9473" w:author="arkat" w:date="2017-10-11T10:02:00Z">
        <w:del w:id="9474"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08A1B3A3" w14:textId="1F40CA2F" w:rsidR="00F5795E" w:rsidDel="00DE59C1" w:rsidRDefault="00F5795E">
      <w:pPr>
        <w:widowControl w:val="0"/>
        <w:autoSpaceDE w:val="0"/>
        <w:autoSpaceDN w:val="0"/>
        <w:adjustRightInd w:val="0"/>
        <w:spacing w:after="0"/>
        <w:rPr>
          <w:ins w:id="9475" w:author="arkat" w:date="2017-10-11T10:02:00Z"/>
          <w:del w:id="9476" w:author="arkat" w:date="2017-10-11T11:07:00Z"/>
          <w:rFonts w:ascii="Times New Roman" w:hAnsi="Times New Roman" w:cs="Times New Roman"/>
          <w:szCs w:val="24"/>
        </w:rPr>
        <w:pPrChange w:id="9477" w:author="arkat" w:date="2017-10-11T11:07:00Z">
          <w:pPr>
            <w:widowControl w:val="0"/>
            <w:autoSpaceDE w:val="0"/>
            <w:autoSpaceDN w:val="0"/>
            <w:adjustRightInd w:val="0"/>
            <w:spacing w:after="140" w:line="288" w:lineRule="auto"/>
            <w:ind w:left="480" w:hanging="480"/>
          </w:pPr>
        </w:pPrChange>
      </w:pPr>
      <w:ins w:id="9478" w:author="arkat" w:date="2017-10-11T10:02:00Z">
        <w:del w:id="9479"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3E7517BB" w14:textId="31C32BC7" w:rsidR="00F5795E" w:rsidDel="00DE59C1" w:rsidRDefault="00F5795E">
      <w:pPr>
        <w:widowControl w:val="0"/>
        <w:autoSpaceDE w:val="0"/>
        <w:autoSpaceDN w:val="0"/>
        <w:adjustRightInd w:val="0"/>
        <w:spacing w:after="0"/>
        <w:rPr>
          <w:ins w:id="9480" w:author="arkat" w:date="2017-10-11T10:02:00Z"/>
          <w:del w:id="9481" w:author="arkat" w:date="2017-10-11T11:07:00Z"/>
          <w:rFonts w:ascii="Times New Roman" w:hAnsi="Times New Roman" w:cs="Times New Roman"/>
          <w:szCs w:val="24"/>
        </w:rPr>
        <w:pPrChange w:id="9482" w:author="arkat" w:date="2017-10-11T11:07:00Z">
          <w:pPr>
            <w:widowControl w:val="0"/>
            <w:autoSpaceDE w:val="0"/>
            <w:autoSpaceDN w:val="0"/>
            <w:adjustRightInd w:val="0"/>
            <w:spacing w:after="140" w:line="288" w:lineRule="auto"/>
            <w:ind w:left="480" w:hanging="480"/>
          </w:pPr>
        </w:pPrChange>
      </w:pPr>
      <w:ins w:id="9483" w:author="arkat" w:date="2017-10-11T10:02:00Z">
        <w:del w:id="9484"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2D1C3E85" w14:textId="09C06F70" w:rsidR="00F5795E" w:rsidDel="00DE59C1" w:rsidRDefault="00F5795E">
      <w:pPr>
        <w:widowControl w:val="0"/>
        <w:autoSpaceDE w:val="0"/>
        <w:autoSpaceDN w:val="0"/>
        <w:adjustRightInd w:val="0"/>
        <w:spacing w:after="0"/>
        <w:rPr>
          <w:ins w:id="9485" w:author="arkat" w:date="2017-10-11T10:02:00Z"/>
          <w:del w:id="9486" w:author="arkat" w:date="2017-10-11T11:07:00Z"/>
          <w:rFonts w:ascii="Times New Roman" w:hAnsi="Times New Roman" w:cs="Times New Roman"/>
          <w:szCs w:val="24"/>
        </w:rPr>
        <w:pPrChange w:id="9487" w:author="arkat" w:date="2017-10-11T11:07:00Z">
          <w:pPr>
            <w:widowControl w:val="0"/>
            <w:autoSpaceDE w:val="0"/>
            <w:autoSpaceDN w:val="0"/>
            <w:adjustRightInd w:val="0"/>
            <w:spacing w:after="140" w:line="288" w:lineRule="auto"/>
            <w:ind w:left="480" w:hanging="480"/>
          </w:pPr>
        </w:pPrChange>
      </w:pPr>
      <w:ins w:id="9488" w:author="arkat" w:date="2017-10-11T10:02:00Z">
        <w:del w:id="9489"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2F974923" w14:textId="2D5576DE" w:rsidR="00F5795E" w:rsidDel="00DE59C1" w:rsidRDefault="00F5795E">
      <w:pPr>
        <w:widowControl w:val="0"/>
        <w:autoSpaceDE w:val="0"/>
        <w:autoSpaceDN w:val="0"/>
        <w:adjustRightInd w:val="0"/>
        <w:spacing w:after="0"/>
        <w:rPr>
          <w:ins w:id="9490" w:author="arkat" w:date="2017-10-11T10:02:00Z"/>
          <w:del w:id="9491" w:author="arkat" w:date="2017-10-11T11:07:00Z"/>
          <w:rFonts w:ascii="Times New Roman" w:hAnsi="Times New Roman" w:cs="Times New Roman"/>
          <w:szCs w:val="24"/>
        </w:rPr>
        <w:pPrChange w:id="9492" w:author="arkat" w:date="2017-10-11T11:07:00Z">
          <w:pPr>
            <w:widowControl w:val="0"/>
            <w:autoSpaceDE w:val="0"/>
            <w:autoSpaceDN w:val="0"/>
            <w:adjustRightInd w:val="0"/>
            <w:spacing w:after="140" w:line="288" w:lineRule="auto"/>
            <w:ind w:left="480" w:hanging="480"/>
          </w:pPr>
        </w:pPrChange>
      </w:pPr>
      <w:ins w:id="9493" w:author="arkat" w:date="2017-10-11T10:02:00Z">
        <w:del w:id="9494"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9DD8EDE" w14:textId="7DFD1AD9" w:rsidR="00F5795E" w:rsidDel="00DE59C1" w:rsidRDefault="00F5795E">
      <w:pPr>
        <w:widowControl w:val="0"/>
        <w:autoSpaceDE w:val="0"/>
        <w:autoSpaceDN w:val="0"/>
        <w:adjustRightInd w:val="0"/>
        <w:spacing w:after="0"/>
        <w:rPr>
          <w:ins w:id="9495" w:author="arkat" w:date="2017-10-11T10:02:00Z"/>
          <w:del w:id="9496" w:author="arkat" w:date="2017-10-11T11:07:00Z"/>
          <w:rFonts w:ascii="Times New Roman" w:hAnsi="Times New Roman" w:cs="Times New Roman"/>
          <w:szCs w:val="24"/>
        </w:rPr>
        <w:pPrChange w:id="9497" w:author="arkat" w:date="2017-10-11T11:07:00Z">
          <w:pPr>
            <w:widowControl w:val="0"/>
            <w:autoSpaceDE w:val="0"/>
            <w:autoSpaceDN w:val="0"/>
            <w:adjustRightInd w:val="0"/>
            <w:spacing w:after="140" w:line="288" w:lineRule="auto"/>
            <w:ind w:left="480" w:hanging="480"/>
          </w:pPr>
        </w:pPrChange>
      </w:pPr>
      <w:ins w:id="9498" w:author="arkat" w:date="2017-10-11T10:02:00Z">
        <w:del w:id="9499"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23BEBB9C" w14:textId="6ADC1F08" w:rsidR="00F5795E" w:rsidDel="00DE59C1" w:rsidRDefault="00F5795E">
      <w:pPr>
        <w:widowControl w:val="0"/>
        <w:autoSpaceDE w:val="0"/>
        <w:autoSpaceDN w:val="0"/>
        <w:adjustRightInd w:val="0"/>
        <w:spacing w:after="0"/>
        <w:rPr>
          <w:ins w:id="9500" w:author="arkat" w:date="2017-10-11T10:02:00Z"/>
          <w:del w:id="9501" w:author="arkat" w:date="2017-10-11T11:07:00Z"/>
          <w:rFonts w:ascii="Times New Roman" w:hAnsi="Times New Roman" w:cs="Times New Roman"/>
          <w:szCs w:val="24"/>
        </w:rPr>
        <w:pPrChange w:id="9502" w:author="arkat" w:date="2017-10-11T11:07:00Z">
          <w:pPr>
            <w:widowControl w:val="0"/>
            <w:autoSpaceDE w:val="0"/>
            <w:autoSpaceDN w:val="0"/>
            <w:adjustRightInd w:val="0"/>
            <w:spacing w:after="140" w:line="288" w:lineRule="auto"/>
            <w:ind w:left="480" w:hanging="480"/>
          </w:pPr>
        </w:pPrChange>
      </w:pPr>
      <w:ins w:id="9503" w:author="arkat" w:date="2017-10-11T10:02:00Z">
        <w:del w:id="9504"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673004CB" w14:textId="5BEDF2BF" w:rsidR="00F5795E" w:rsidDel="00DE59C1" w:rsidRDefault="00F5795E">
      <w:pPr>
        <w:widowControl w:val="0"/>
        <w:autoSpaceDE w:val="0"/>
        <w:autoSpaceDN w:val="0"/>
        <w:adjustRightInd w:val="0"/>
        <w:spacing w:after="0"/>
        <w:rPr>
          <w:ins w:id="9505" w:author="arkat" w:date="2017-10-11T10:02:00Z"/>
          <w:del w:id="9506" w:author="arkat" w:date="2017-10-11T11:07:00Z"/>
          <w:rFonts w:ascii="Times New Roman" w:hAnsi="Times New Roman" w:cs="Times New Roman"/>
          <w:szCs w:val="24"/>
        </w:rPr>
        <w:pPrChange w:id="9507" w:author="arkat" w:date="2017-10-11T11:07:00Z">
          <w:pPr>
            <w:widowControl w:val="0"/>
            <w:autoSpaceDE w:val="0"/>
            <w:autoSpaceDN w:val="0"/>
            <w:adjustRightInd w:val="0"/>
            <w:spacing w:after="140" w:line="288" w:lineRule="auto"/>
            <w:ind w:left="480" w:hanging="480"/>
          </w:pPr>
        </w:pPrChange>
      </w:pPr>
      <w:ins w:id="9508" w:author="arkat" w:date="2017-10-11T10:02:00Z">
        <w:del w:id="9509"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3834D7A2" w14:textId="44D4C09E" w:rsidR="00F5795E" w:rsidDel="00DE59C1" w:rsidRDefault="00F5795E">
      <w:pPr>
        <w:widowControl w:val="0"/>
        <w:autoSpaceDE w:val="0"/>
        <w:autoSpaceDN w:val="0"/>
        <w:adjustRightInd w:val="0"/>
        <w:spacing w:after="0"/>
        <w:rPr>
          <w:ins w:id="9510" w:author="arkat" w:date="2017-10-11T10:02:00Z"/>
          <w:del w:id="9511" w:author="arkat" w:date="2017-10-11T11:07:00Z"/>
          <w:rFonts w:ascii="Times New Roman" w:hAnsi="Times New Roman" w:cs="Times New Roman"/>
          <w:szCs w:val="24"/>
        </w:rPr>
        <w:pPrChange w:id="9512" w:author="arkat" w:date="2017-10-11T11:07:00Z">
          <w:pPr>
            <w:widowControl w:val="0"/>
            <w:autoSpaceDE w:val="0"/>
            <w:autoSpaceDN w:val="0"/>
            <w:adjustRightInd w:val="0"/>
            <w:spacing w:after="140" w:line="288" w:lineRule="auto"/>
            <w:ind w:left="480" w:hanging="480"/>
          </w:pPr>
        </w:pPrChange>
      </w:pPr>
      <w:ins w:id="9513" w:author="arkat" w:date="2017-10-11T10:02:00Z">
        <w:del w:id="9514"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5E412D4E" w14:textId="360D28D2" w:rsidR="00F5795E" w:rsidDel="00DE59C1" w:rsidRDefault="00F5795E">
      <w:pPr>
        <w:widowControl w:val="0"/>
        <w:autoSpaceDE w:val="0"/>
        <w:autoSpaceDN w:val="0"/>
        <w:adjustRightInd w:val="0"/>
        <w:spacing w:after="0"/>
        <w:rPr>
          <w:ins w:id="9515" w:author="arkat" w:date="2017-10-11T10:02:00Z"/>
          <w:del w:id="9516" w:author="arkat" w:date="2017-10-11T11:07:00Z"/>
          <w:rFonts w:ascii="Times New Roman" w:hAnsi="Times New Roman" w:cs="Times New Roman"/>
          <w:szCs w:val="24"/>
        </w:rPr>
        <w:pPrChange w:id="9517" w:author="arkat" w:date="2017-10-11T11:07:00Z">
          <w:pPr>
            <w:widowControl w:val="0"/>
            <w:autoSpaceDE w:val="0"/>
            <w:autoSpaceDN w:val="0"/>
            <w:adjustRightInd w:val="0"/>
            <w:spacing w:after="140" w:line="288" w:lineRule="auto"/>
            <w:ind w:left="480" w:hanging="480"/>
          </w:pPr>
        </w:pPrChange>
      </w:pPr>
      <w:ins w:id="9518" w:author="arkat" w:date="2017-10-11T10:02:00Z">
        <w:del w:id="9519"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0573DFCF" w14:textId="6C0ADB41" w:rsidR="00F5795E" w:rsidDel="00DE59C1" w:rsidRDefault="00F5795E">
      <w:pPr>
        <w:widowControl w:val="0"/>
        <w:autoSpaceDE w:val="0"/>
        <w:autoSpaceDN w:val="0"/>
        <w:adjustRightInd w:val="0"/>
        <w:spacing w:after="0"/>
        <w:rPr>
          <w:ins w:id="9520" w:author="arkat" w:date="2017-10-11T10:02:00Z"/>
          <w:del w:id="9521" w:author="arkat" w:date="2017-10-11T11:07:00Z"/>
          <w:rFonts w:ascii="Times New Roman" w:hAnsi="Times New Roman" w:cs="Times New Roman"/>
          <w:szCs w:val="24"/>
        </w:rPr>
        <w:pPrChange w:id="9522" w:author="arkat" w:date="2017-10-11T11:07:00Z">
          <w:pPr>
            <w:widowControl w:val="0"/>
            <w:autoSpaceDE w:val="0"/>
            <w:autoSpaceDN w:val="0"/>
            <w:adjustRightInd w:val="0"/>
            <w:spacing w:after="140" w:line="288" w:lineRule="auto"/>
            <w:ind w:left="480" w:hanging="480"/>
          </w:pPr>
        </w:pPrChange>
      </w:pPr>
      <w:ins w:id="9523" w:author="arkat" w:date="2017-10-11T10:02:00Z">
        <w:del w:id="9524"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495DACD7" w14:textId="5E46E4AB" w:rsidR="00F5795E" w:rsidDel="00DE59C1" w:rsidRDefault="00F5795E">
      <w:pPr>
        <w:widowControl w:val="0"/>
        <w:autoSpaceDE w:val="0"/>
        <w:autoSpaceDN w:val="0"/>
        <w:adjustRightInd w:val="0"/>
        <w:spacing w:after="0"/>
        <w:rPr>
          <w:ins w:id="9525" w:author="arkat" w:date="2017-10-11T10:02:00Z"/>
          <w:del w:id="9526" w:author="arkat" w:date="2017-10-11T11:07:00Z"/>
          <w:rFonts w:ascii="Times New Roman" w:hAnsi="Times New Roman" w:cs="Times New Roman"/>
          <w:szCs w:val="24"/>
        </w:rPr>
        <w:pPrChange w:id="9527" w:author="arkat" w:date="2017-10-11T11:07:00Z">
          <w:pPr>
            <w:widowControl w:val="0"/>
            <w:autoSpaceDE w:val="0"/>
            <w:autoSpaceDN w:val="0"/>
            <w:adjustRightInd w:val="0"/>
            <w:spacing w:after="140" w:line="288" w:lineRule="auto"/>
            <w:ind w:left="480" w:hanging="480"/>
          </w:pPr>
        </w:pPrChange>
      </w:pPr>
      <w:ins w:id="9528" w:author="arkat" w:date="2017-10-11T10:02:00Z">
        <w:del w:id="9529"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29BC8721" w14:textId="0E3E7A59" w:rsidR="00F5795E" w:rsidDel="00DE59C1" w:rsidRDefault="00F5795E">
      <w:pPr>
        <w:widowControl w:val="0"/>
        <w:autoSpaceDE w:val="0"/>
        <w:autoSpaceDN w:val="0"/>
        <w:adjustRightInd w:val="0"/>
        <w:spacing w:after="0"/>
        <w:rPr>
          <w:ins w:id="9530" w:author="arkat" w:date="2017-10-11T10:02:00Z"/>
          <w:del w:id="9531" w:author="arkat" w:date="2017-10-11T11:07:00Z"/>
          <w:rFonts w:ascii="Times New Roman" w:hAnsi="Times New Roman" w:cs="Times New Roman"/>
          <w:szCs w:val="24"/>
        </w:rPr>
        <w:pPrChange w:id="9532" w:author="arkat" w:date="2017-10-11T11:07:00Z">
          <w:pPr>
            <w:widowControl w:val="0"/>
            <w:autoSpaceDE w:val="0"/>
            <w:autoSpaceDN w:val="0"/>
            <w:adjustRightInd w:val="0"/>
            <w:spacing w:after="140" w:line="288" w:lineRule="auto"/>
            <w:ind w:left="480" w:hanging="480"/>
          </w:pPr>
        </w:pPrChange>
      </w:pPr>
      <w:ins w:id="9533" w:author="arkat" w:date="2017-10-11T10:02:00Z">
        <w:del w:id="9534"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4098BA5B" w14:textId="4784E254" w:rsidR="00F5795E" w:rsidDel="00DE59C1" w:rsidRDefault="00F5795E">
      <w:pPr>
        <w:widowControl w:val="0"/>
        <w:autoSpaceDE w:val="0"/>
        <w:autoSpaceDN w:val="0"/>
        <w:adjustRightInd w:val="0"/>
        <w:spacing w:after="0"/>
        <w:rPr>
          <w:ins w:id="9535" w:author="arkat" w:date="2017-10-11T10:02:00Z"/>
          <w:del w:id="9536" w:author="arkat" w:date="2017-10-11T11:07:00Z"/>
          <w:rFonts w:ascii="Times New Roman" w:hAnsi="Times New Roman" w:cs="Times New Roman"/>
          <w:szCs w:val="24"/>
        </w:rPr>
        <w:pPrChange w:id="9537" w:author="arkat" w:date="2017-10-11T11:07:00Z">
          <w:pPr>
            <w:widowControl w:val="0"/>
            <w:autoSpaceDE w:val="0"/>
            <w:autoSpaceDN w:val="0"/>
            <w:adjustRightInd w:val="0"/>
            <w:spacing w:after="140" w:line="288" w:lineRule="auto"/>
            <w:ind w:left="480" w:hanging="480"/>
          </w:pPr>
        </w:pPrChange>
      </w:pPr>
      <w:ins w:id="9538" w:author="arkat" w:date="2017-10-11T10:02:00Z">
        <w:del w:id="9539"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3E3205D5" w14:textId="76782606" w:rsidR="00F5795E" w:rsidDel="00DE59C1" w:rsidRDefault="00F5795E">
      <w:pPr>
        <w:widowControl w:val="0"/>
        <w:autoSpaceDE w:val="0"/>
        <w:autoSpaceDN w:val="0"/>
        <w:adjustRightInd w:val="0"/>
        <w:spacing w:after="0"/>
        <w:rPr>
          <w:ins w:id="9540" w:author="arkat" w:date="2017-10-11T10:02:00Z"/>
          <w:del w:id="9541" w:author="arkat" w:date="2017-10-11T11:07:00Z"/>
          <w:rFonts w:ascii="Times New Roman" w:hAnsi="Times New Roman" w:cs="Times New Roman"/>
          <w:szCs w:val="24"/>
        </w:rPr>
        <w:pPrChange w:id="9542" w:author="arkat" w:date="2017-10-11T11:07:00Z">
          <w:pPr>
            <w:widowControl w:val="0"/>
            <w:autoSpaceDE w:val="0"/>
            <w:autoSpaceDN w:val="0"/>
            <w:adjustRightInd w:val="0"/>
            <w:spacing w:after="140" w:line="288" w:lineRule="auto"/>
            <w:ind w:left="480" w:hanging="480"/>
          </w:pPr>
        </w:pPrChange>
      </w:pPr>
      <w:ins w:id="9543" w:author="arkat" w:date="2017-10-11T10:02:00Z">
        <w:del w:id="9544"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20168EE1" w14:textId="21A749FB" w:rsidR="00F5795E" w:rsidDel="00DE59C1" w:rsidRDefault="00F5795E">
      <w:pPr>
        <w:widowControl w:val="0"/>
        <w:autoSpaceDE w:val="0"/>
        <w:autoSpaceDN w:val="0"/>
        <w:adjustRightInd w:val="0"/>
        <w:spacing w:after="0"/>
        <w:rPr>
          <w:ins w:id="9545" w:author="arkat" w:date="2017-10-11T10:02:00Z"/>
          <w:del w:id="9546" w:author="arkat" w:date="2017-10-11T11:07:00Z"/>
          <w:rFonts w:ascii="Times New Roman" w:hAnsi="Times New Roman" w:cs="Times New Roman"/>
          <w:szCs w:val="24"/>
        </w:rPr>
        <w:pPrChange w:id="9547" w:author="arkat" w:date="2017-10-11T11:07:00Z">
          <w:pPr>
            <w:widowControl w:val="0"/>
            <w:autoSpaceDE w:val="0"/>
            <w:autoSpaceDN w:val="0"/>
            <w:adjustRightInd w:val="0"/>
            <w:spacing w:after="140" w:line="288" w:lineRule="auto"/>
            <w:ind w:left="480" w:hanging="480"/>
          </w:pPr>
        </w:pPrChange>
      </w:pPr>
      <w:ins w:id="9548" w:author="arkat" w:date="2017-10-11T10:02:00Z">
        <w:del w:id="9549"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1C7400B1" w14:textId="5F06C219" w:rsidR="00F5795E" w:rsidDel="00DE59C1" w:rsidRDefault="00F5795E">
      <w:pPr>
        <w:widowControl w:val="0"/>
        <w:autoSpaceDE w:val="0"/>
        <w:autoSpaceDN w:val="0"/>
        <w:adjustRightInd w:val="0"/>
        <w:spacing w:after="0"/>
        <w:rPr>
          <w:ins w:id="9550" w:author="arkat" w:date="2017-10-11T10:02:00Z"/>
          <w:del w:id="9551" w:author="arkat" w:date="2017-10-11T11:07:00Z"/>
          <w:rFonts w:ascii="Times New Roman" w:hAnsi="Times New Roman" w:cs="Times New Roman"/>
          <w:szCs w:val="24"/>
        </w:rPr>
        <w:pPrChange w:id="9552" w:author="arkat" w:date="2017-10-11T11:07:00Z">
          <w:pPr>
            <w:widowControl w:val="0"/>
            <w:autoSpaceDE w:val="0"/>
            <w:autoSpaceDN w:val="0"/>
            <w:adjustRightInd w:val="0"/>
            <w:spacing w:after="140" w:line="288" w:lineRule="auto"/>
            <w:ind w:left="480" w:hanging="480"/>
          </w:pPr>
        </w:pPrChange>
      </w:pPr>
      <w:ins w:id="9553" w:author="arkat" w:date="2017-10-11T10:02:00Z">
        <w:del w:id="9554"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294B4D8F" w14:textId="3560BD79" w:rsidR="00F5795E" w:rsidDel="00DE59C1" w:rsidRDefault="00F5795E">
      <w:pPr>
        <w:widowControl w:val="0"/>
        <w:autoSpaceDE w:val="0"/>
        <w:autoSpaceDN w:val="0"/>
        <w:adjustRightInd w:val="0"/>
        <w:spacing w:after="0"/>
        <w:rPr>
          <w:ins w:id="9555" w:author="arkat" w:date="2017-10-11T10:02:00Z"/>
          <w:del w:id="9556" w:author="arkat" w:date="2017-10-11T11:07:00Z"/>
          <w:rFonts w:ascii="Times New Roman" w:hAnsi="Times New Roman" w:cs="Times New Roman"/>
          <w:szCs w:val="24"/>
        </w:rPr>
        <w:pPrChange w:id="9557" w:author="arkat" w:date="2017-10-11T11:07:00Z">
          <w:pPr>
            <w:widowControl w:val="0"/>
            <w:autoSpaceDE w:val="0"/>
            <w:autoSpaceDN w:val="0"/>
            <w:adjustRightInd w:val="0"/>
            <w:spacing w:after="140" w:line="288" w:lineRule="auto"/>
            <w:ind w:left="480" w:hanging="480"/>
          </w:pPr>
        </w:pPrChange>
      </w:pPr>
      <w:ins w:id="9558" w:author="arkat" w:date="2017-10-11T10:02:00Z">
        <w:del w:id="9559"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48EB36D3" w14:textId="4BB359DB" w:rsidR="00F5795E" w:rsidDel="00DE59C1" w:rsidRDefault="00F5795E">
      <w:pPr>
        <w:widowControl w:val="0"/>
        <w:autoSpaceDE w:val="0"/>
        <w:autoSpaceDN w:val="0"/>
        <w:adjustRightInd w:val="0"/>
        <w:spacing w:after="0"/>
        <w:rPr>
          <w:ins w:id="9560" w:author="arkat" w:date="2017-10-11T10:02:00Z"/>
          <w:del w:id="9561" w:author="arkat" w:date="2017-10-11T11:07:00Z"/>
          <w:rFonts w:ascii="Times New Roman" w:hAnsi="Times New Roman" w:cs="Times New Roman"/>
          <w:szCs w:val="24"/>
        </w:rPr>
        <w:pPrChange w:id="9562" w:author="arkat" w:date="2017-10-11T11:07:00Z">
          <w:pPr>
            <w:widowControl w:val="0"/>
            <w:autoSpaceDE w:val="0"/>
            <w:autoSpaceDN w:val="0"/>
            <w:adjustRightInd w:val="0"/>
            <w:spacing w:after="140" w:line="288" w:lineRule="auto"/>
            <w:ind w:left="480" w:hanging="480"/>
          </w:pPr>
        </w:pPrChange>
      </w:pPr>
      <w:ins w:id="9563" w:author="arkat" w:date="2017-10-11T10:02:00Z">
        <w:del w:id="9564"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02A30842" w14:textId="731CD95F" w:rsidR="00F5795E" w:rsidDel="00DE59C1" w:rsidRDefault="00F5795E">
      <w:pPr>
        <w:widowControl w:val="0"/>
        <w:autoSpaceDE w:val="0"/>
        <w:autoSpaceDN w:val="0"/>
        <w:adjustRightInd w:val="0"/>
        <w:spacing w:after="0"/>
        <w:rPr>
          <w:ins w:id="9565" w:author="arkat" w:date="2017-10-11T10:02:00Z"/>
          <w:del w:id="9566" w:author="arkat" w:date="2017-10-11T11:07:00Z"/>
          <w:rFonts w:ascii="Times New Roman" w:hAnsi="Times New Roman" w:cs="Times New Roman"/>
          <w:szCs w:val="24"/>
        </w:rPr>
        <w:pPrChange w:id="9567" w:author="arkat" w:date="2017-10-11T11:07:00Z">
          <w:pPr>
            <w:widowControl w:val="0"/>
            <w:autoSpaceDE w:val="0"/>
            <w:autoSpaceDN w:val="0"/>
            <w:adjustRightInd w:val="0"/>
            <w:spacing w:after="140" w:line="288" w:lineRule="auto"/>
            <w:ind w:left="480" w:hanging="480"/>
          </w:pPr>
        </w:pPrChange>
      </w:pPr>
      <w:ins w:id="9568" w:author="arkat" w:date="2017-10-11T10:02:00Z">
        <w:del w:id="9569"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43808A04" w14:textId="6D45A3AB" w:rsidR="00F5795E" w:rsidDel="00DE59C1" w:rsidRDefault="00F5795E">
      <w:pPr>
        <w:widowControl w:val="0"/>
        <w:autoSpaceDE w:val="0"/>
        <w:autoSpaceDN w:val="0"/>
        <w:adjustRightInd w:val="0"/>
        <w:spacing w:after="0"/>
        <w:rPr>
          <w:ins w:id="9570" w:author="arkat" w:date="2017-10-11T10:02:00Z"/>
          <w:del w:id="9571" w:author="arkat" w:date="2017-10-11T11:07:00Z"/>
          <w:rFonts w:ascii="Times New Roman" w:hAnsi="Times New Roman" w:cs="Times New Roman"/>
          <w:szCs w:val="24"/>
        </w:rPr>
        <w:pPrChange w:id="9572" w:author="arkat" w:date="2017-10-11T11:07:00Z">
          <w:pPr>
            <w:widowControl w:val="0"/>
            <w:autoSpaceDE w:val="0"/>
            <w:autoSpaceDN w:val="0"/>
            <w:adjustRightInd w:val="0"/>
            <w:spacing w:after="140" w:line="288" w:lineRule="auto"/>
            <w:ind w:left="480" w:hanging="480"/>
          </w:pPr>
        </w:pPrChange>
      </w:pPr>
      <w:ins w:id="9573" w:author="arkat" w:date="2017-10-11T10:02:00Z">
        <w:del w:id="9574"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353BA495" w14:textId="34C5D864" w:rsidR="00F5795E" w:rsidDel="00DE59C1" w:rsidRDefault="00F5795E">
      <w:pPr>
        <w:widowControl w:val="0"/>
        <w:autoSpaceDE w:val="0"/>
        <w:autoSpaceDN w:val="0"/>
        <w:adjustRightInd w:val="0"/>
        <w:spacing w:after="0"/>
        <w:rPr>
          <w:ins w:id="9575" w:author="arkat" w:date="2017-10-11T10:02:00Z"/>
          <w:del w:id="9576" w:author="arkat" w:date="2017-10-11T11:07:00Z"/>
          <w:rFonts w:ascii="Times New Roman" w:hAnsi="Times New Roman" w:cs="Times New Roman"/>
          <w:szCs w:val="24"/>
        </w:rPr>
        <w:pPrChange w:id="9577" w:author="arkat" w:date="2017-10-11T11:07:00Z">
          <w:pPr>
            <w:widowControl w:val="0"/>
            <w:autoSpaceDE w:val="0"/>
            <w:autoSpaceDN w:val="0"/>
            <w:adjustRightInd w:val="0"/>
            <w:spacing w:after="140" w:line="288" w:lineRule="auto"/>
            <w:ind w:left="480" w:hanging="480"/>
          </w:pPr>
        </w:pPrChange>
      </w:pPr>
      <w:ins w:id="9578" w:author="arkat" w:date="2017-10-11T10:02:00Z">
        <w:del w:id="9579"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4C25AC8A" w14:textId="08F7EEA1" w:rsidR="00F5795E" w:rsidDel="00DE59C1" w:rsidRDefault="00F5795E">
      <w:pPr>
        <w:widowControl w:val="0"/>
        <w:autoSpaceDE w:val="0"/>
        <w:autoSpaceDN w:val="0"/>
        <w:adjustRightInd w:val="0"/>
        <w:spacing w:after="0"/>
        <w:rPr>
          <w:ins w:id="9580" w:author="arkat" w:date="2017-10-11T10:02:00Z"/>
          <w:del w:id="9581" w:author="arkat" w:date="2017-10-11T11:07:00Z"/>
          <w:rFonts w:ascii="Times New Roman" w:hAnsi="Times New Roman" w:cs="Times New Roman"/>
          <w:szCs w:val="24"/>
        </w:rPr>
        <w:pPrChange w:id="9582" w:author="arkat" w:date="2017-10-11T11:07:00Z">
          <w:pPr>
            <w:widowControl w:val="0"/>
            <w:autoSpaceDE w:val="0"/>
            <w:autoSpaceDN w:val="0"/>
            <w:adjustRightInd w:val="0"/>
            <w:spacing w:after="140" w:line="288" w:lineRule="auto"/>
            <w:ind w:left="480" w:hanging="480"/>
          </w:pPr>
        </w:pPrChange>
      </w:pPr>
      <w:ins w:id="9583" w:author="arkat" w:date="2017-10-11T10:02:00Z">
        <w:del w:id="9584"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5C58FDC0" w14:textId="5A6C979E" w:rsidR="00F5795E" w:rsidDel="00DE59C1" w:rsidRDefault="00F5795E">
      <w:pPr>
        <w:widowControl w:val="0"/>
        <w:autoSpaceDE w:val="0"/>
        <w:autoSpaceDN w:val="0"/>
        <w:adjustRightInd w:val="0"/>
        <w:spacing w:after="0"/>
        <w:rPr>
          <w:ins w:id="9585" w:author="arkat" w:date="2017-10-11T10:02:00Z"/>
          <w:del w:id="9586" w:author="arkat" w:date="2017-10-11T11:07:00Z"/>
          <w:rFonts w:ascii="Times New Roman" w:hAnsi="Times New Roman" w:cs="Times New Roman"/>
          <w:szCs w:val="24"/>
        </w:rPr>
        <w:pPrChange w:id="9587" w:author="arkat" w:date="2017-10-11T11:07:00Z">
          <w:pPr>
            <w:widowControl w:val="0"/>
            <w:autoSpaceDE w:val="0"/>
            <w:autoSpaceDN w:val="0"/>
            <w:adjustRightInd w:val="0"/>
            <w:spacing w:after="140" w:line="288" w:lineRule="auto"/>
            <w:ind w:left="480" w:hanging="480"/>
          </w:pPr>
        </w:pPrChange>
      </w:pPr>
      <w:ins w:id="9588" w:author="arkat" w:date="2017-10-11T10:02:00Z">
        <w:del w:id="9589"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5D0BA3DD" w14:textId="1301671C" w:rsidR="00F5795E" w:rsidDel="00DE59C1" w:rsidRDefault="00F5795E">
      <w:pPr>
        <w:widowControl w:val="0"/>
        <w:autoSpaceDE w:val="0"/>
        <w:autoSpaceDN w:val="0"/>
        <w:adjustRightInd w:val="0"/>
        <w:spacing w:after="0"/>
        <w:rPr>
          <w:ins w:id="9590" w:author="arkat" w:date="2017-10-11T10:02:00Z"/>
          <w:del w:id="9591" w:author="arkat" w:date="2017-10-11T11:07:00Z"/>
          <w:rFonts w:ascii="Times New Roman" w:hAnsi="Times New Roman" w:cs="Times New Roman"/>
          <w:szCs w:val="24"/>
        </w:rPr>
        <w:pPrChange w:id="9592" w:author="arkat" w:date="2017-10-11T11:07:00Z">
          <w:pPr>
            <w:widowControl w:val="0"/>
            <w:autoSpaceDE w:val="0"/>
            <w:autoSpaceDN w:val="0"/>
            <w:adjustRightInd w:val="0"/>
            <w:spacing w:after="140" w:line="288" w:lineRule="auto"/>
            <w:ind w:left="480" w:hanging="480"/>
          </w:pPr>
        </w:pPrChange>
      </w:pPr>
      <w:ins w:id="9593" w:author="arkat" w:date="2017-10-11T10:02:00Z">
        <w:del w:id="9594"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229A2B74" w14:textId="0CBCFA52" w:rsidR="00F5795E" w:rsidDel="00DE59C1" w:rsidRDefault="00F5795E">
      <w:pPr>
        <w:widowControl w:val="0"/>
        <w:autoSpaceDE w:val="0"/>
        <w:autoSpaceDN w:val="0"/>
        <w:adjustRightInd w:val="0"/>
        <w:spacing w:after="0"/>
        <w:rPr>
          <w:ins w:id="9595" w:author="arkat" w:date="2017-10-11T10:02:00Z"/>
          <w:del w:id="9596" w:author="arkat" w:date="2017-10-11T11:07:00Z"/>
          <w:rFonts w:ascii="Times New Roman" w:hAnsi="Times New Roman" w:cs="Times New Roman"/>
          <w:szCs w:val="24"/>
        </w:rPr>
        <w:pPrChange w:id="9597" w:author="arkat" w:date="2017-10-11T11:07:00Z">
          <w:pPr>
            <w:widowControl w:val="0"/>
            <w:autoSpaceDE w:val="0"/>
            <w:autoSpaceDN w:val="0"/>
            <w:adjustRightInd w:val="0"/>
            <w:spacing w:after="140" w:line="288" w:lineRule="auto"/>
            <w:ind w:left="480" w:hanging="480"/>
          </w:pPr>
        </w:pPrChange>
      </w:pPr>
      <w:ins w:id="9598" w:author="arkat" w:date="2017-10-11T10:02:00Z">
        <w:del w:id="9599"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0F81D6A3" w14:textId="6199BF90" w:rsidR="00F5795E" w:rsidDel="00DE59C1" w:rsidRDefault="00F5795E">
      <w:pPr>
        <w:widowControl w:val="0"/>
        <w:autoSpaceDE w:val="0"/>
        <w:autoSpaceDN w:val="0"/>
        <w:adjustRightInd w:val="0"/>
        <w:spacing w:after="0"/>
        <w:rPr>
          <w:ins w:id="9600" w:author="arkat" w:date="2017-10-11T10:02:00Z"/>
          <w:del w:id="9601" w:author="arkat" w:date="2017-10-11T11:07:00Z"/>
          <w:rFonts w:ascii="Times New Roman" w:hAnsi="Times New Roman" w:cs="Times New Roman"/>
          <w:szCs w:val="24"/>
        </w:rPr>
        <w:pPrChange w:id="9602" w:author="arkat" w:date="2017-10-11T11:07:00Z">
          <w:pPr>
            <w:widowControl w:val="0"/>
            <w:autoSpaceDE w:val="0"/>
            <w:autoSpaceDN w:val="0"/>
            <w:adjustRightInd w:val="0"/>
            <w:spacing w:after="140" w:line="288" w:lineRule="auto"/>
            <w:ind w:left="480" w:hanging="480"/>
          </w:pPr>
        </w:pPrChange>
      </w:pPr>
      <w:ins w:id="9603" w:author="arkat" w:date="2017-10-11T10:02:00Z">
        <w:del w:id="9604"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0313E85C" w14:textId="31B1D66A" w:rsidR="00F5795E" w:rsidDel="00DE59C1" w:rsidRDefault="00F5795E">
      <w:pPr>
        <w:widowControl w:val="0"/>
        <w:autoSpaceDE w:val="0"/>
        <w:autoSpaceDN w:val="0"/>
        <w:adjustRightInd w:val="0"/>
        <w:spacing w:after="0"/>
        <w:rPr>
          <w:ins w:id="9605" w:author="arkat" w:date="2017-10-11T10:02:00Z"/>
          <w:del w:id="9606" w:author="arkat" w:date="2017-10-11T11:07:00Z"/>
          <w:rFonts w:ascii="Times New Roman" w:hAnsi="Times New Roman" w:cs="Times New Roman"/>
          <w:szCs w:val="24"/>
        </w:rPr>
        <w:pPrChange w:id="9607" w:author="arkat" w:date="2017-10-11T11:07:00Z">
          <w:pPr>
            <w:widowControl w:val="0"/>
            <w:autoSpaceDE w:val="0"/>
            <w:autoSpaceDN w:val="0"/>
            <w:adjustRightInd w:val="0"/>
            <w:spacing w:after="140" w:line="288" w:lineRule="auto"/>
            <w:ind w:left="480" w:hanging="480"/>
          </w:pPr>
        </w:pPrChange>
      </w:pPr>
      <w:ins w:id="9608" w:author="arkat" w:date="2017-10-11T10:02:00Z">
        <w:del w:id="9609"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2DC5CD4B" w14:textId="30A18A8F" w:rsidR="00F5795E" w:rsidDel="00DE59C1" w:rsidRDefault="00F5795E">
      <w:pPr>
        <w:widowControl w:val="0"/>
        <w:autoSpaceDE w:val="0"/>
        <w:autoSpaceDN w:val="0"/>
        <w:adjustRightInd w:val="0"/>
        <w:spacing w:after="0"/>
        <w:rPr>
          <w:ins w:id="9610" w:author="arkat" w:date="2017-10-11T10:02:00Z"/>
          <w:del w:id="9611" w:author="arkat" w:date="2017-10-11T11:07:00Z"/>
          <w:rFonts w:ascii="Times New Roman" w:hAnsi="Times New Roman" w:cs="Times New Roman"/>
          <w:szCs w:val="24"/>
        </w:rPr>
        <w:pPrChange w:id="9612" w:author="arkat" w:date="2017-10-11T11:07:00Z">
          <w:pPr>
            <w:widowControl w:val="0"/>
            <w:autoSpaceDE w:val="0"/>
            <w:autoSpaceDN w:val="0"/>
            <w:adjustRightInd w:val="0"/>
            <w:spacing w:after="140" w:line="288" w:lineRule="auto"/>
            <w:ind w:left="480" w:hanging="480"/>
          </w:pPr>
        </w:pPrChange>
      </w:pPr>
      <w:ins w:id="9613" w:author="arkat" w:date="2017-10-11T10:02:00Z">
        <w:del w:id="9614"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18616EBF" w14:textId="404D5FC0" w:rsidR="00F5795E" w:rsidDel="00DE59C1" w:rsidRDefault="00F5795E">
      <w:pPr>
        <w:widowControl w:val="0"/>
        <w:autoSpaceDE w:val="0"/>
        <w:autoSpaceDN w:val="0"/>
        <w:adjustRightInd w:val="0"/>
        <w:spacing w:after="0"/>
        <w:rPr>
          <w:ins w:id="9615" w:author="arkat" w:date="2017-10-11T10:02:00Z"/>
          <w:del w:id="9616" w:author="arkat" w:date="2017-10-11T11:07:00Z"/>
          <w:rFonts w:ascii="Times New Roman" w:hAnsi="Times New Roman" w:cs="Times New Roman"/>
          <w:szCs w:val="24"/>
        </w:rPr>
        <w:pPrChange w:id="9617" w:author="arkat" w:date="2017-10-11T11:07:00Z">
          <w:pPr>
            <w:widowControl w:val="0"/>
            <w:autoSpaceDE w:val="0"/>
            <w:autoSpaceDN w:val="0"/>
            <w:adjustRightInd w:val="0"/>
            <w:spacing w:after="140" w:line="288" w:lineRule="auto"/>
            <w:ind w:left="480" w:hanging="480"/>
          </w:pPr>
        </w:pPrChange>
      </w:pPr>
      <w:ins w:id="9618" w:author="arkat" w:date="2017-10-11T10:02:00Z">
        <w:del w:id="9619" w:author="arkat" w:date="2017-10-11T11:07:00Z">
          <w:r w:rsidDel="00DE59C1">
            <w:rPr>
              <w:rFonts w:ascii="Times New Roman" w:hAnsi="Times New Roman" w:cs="Times New Roman"/>
              <w:szCs w:val="24"/>
            </w:rPr>
            <w:delText>Volzer, H. 2010. An Overview of BPMN 2 . 0 and its Potential Use. 2–3.</w:delText>
          </w:r>
        </w:del>
      </w:ins>
    </w:p>
    <w:p w14:paraId="6CE25E37" w14:textId="5B2A1709" w:rsidR="00F5795E" w:rsidDel="00DE59C1" w:rsidRDefault="00F5795E">
      <w:pPr>
        <w:widowControl w:val="0"/>
        <w:autoSpaceDE w:val="0"/>
        <w:autoSpaceDN w:val="0"/>
        <w:adjustRightInd w:val="0"/>
        <w:spacing w:after="0"/>
        <w:rPr>
          <w:ins w:id="9620" w:author="arkat" w:date="2017-10-11T10:02:00Z"/>
          <w:del w:id="9621" w:author="arkat" w:date="2017-10-11T11:07:00Z"/>
          <w:rFonts w:ascii="Times New Roman" w:hAnsi="Times New Roman" w:cs="Times New Roman"/>
          <w:szCs w:val="24"/>
        </w:rPr>
        <w:pPrChange w:id="9622" w:author="arkat" w:date="2017-10-11T11:07:00Z">
          <w:pPr>
            <w:widowControl w:val="0"/>
            <w:autoSpaceDE w:val="0"/>
            <w:autoSpaceDN w:val="0"/>
            <w:adjustRightInd w:val="0"/>
            <w:spacing w:after="140" w:line="288" w:lineRule="auto"/>
            <w:ind w:left="480" w:hanging="480"/>
          </w:pPr>
        </w:pPrChange>
      </w:pPr>
      <w:ins w:id="9623" w:author="arkat" w:date="2017-10-11T10:02:00Z">
        <w:del w:id="9624"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43455319" w14:textId="02CDFD06" w:rsidR="00F5795E" w:rsidDel="00DE59C1" w:rsidRDefault="00F5795E">
      <w:pPr>
        <w:widowControl w:val="0"/>
        <w:autoSpaceDE w:val="0"/>
        <w:autoSpaceDN w:val="0"/>
        <w:adjustRightInd w:val="0"/>
        <w:spacing w:after="0"/>
        <w:rPr>
          <w:ins w:id="9625" w:author="arkat" w:date="2017-10-11T10:02:00Z"/>
          <w:del w:id="9626" w:author="arkat" w:date="2017-10-11T11:07:00Z"/>
          <w:rFonts w:ascii="Times New Roman" w:hAnsi="Times New Roman" w:cs="Times New Roman"/>
          <w:szCs w:val="24"/>
        </w:rPr>
        <w:pPrChange w:id="9627" w:author="arkat" w:date="2017-10-11T11:07:00Z">
          <w:pPr>
            <w:widowControl w:val="0"/>
            <w:autoSpaceDE w:val="0"/>
            <w:autoSpaceDN w:val="0"/>
            <w:adjustRightInd w:val="0"/>
            <w:spacing w:after="140" w:line="288" w:lineRule="auto"/>
            <w:ind w:left="480" w:hanging="480"/>
          </w:pPr>
        </w:pPrChange>
      </w:pPr>
      <w:ins w:id="9628" w:author="arkat" w:date="2017-10-11T10:02:00Z">
        <w:del w:id="9629"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5591CE4E" w14:textId="1C467A20" w:rsidR="00F5795E" w:rsidDel="00DE59C1" w:rsidRDefault="00F5795E">
      <w:pPr>
        <w:widowControl w:val="0"/>
        <w:autoSpaceDE w:val="0"/>
        <w:autoSpaceDN w:val="0"/>
        <w:adjustRightInd w:val="0"/>
        <w:spacing w:after="0"/>
        <w:rPr>
          <w:ins w:id="9630" w:author="arkat" w:date="2017-10-11T10:02:00Z"/>
          <w:del w:id="9631" w:author="arkat" w:date="2017-10-11T11:07:00Z"/>
        </w:rPr>
        <w:pPrChange w:id="9632" w:author="arkat" w:date="2017-10-11T11:07:00Z">
          <w:pPr>
            <w:widowControl w:val="0"/>
            <w:autoSpaceDE w:val="0"/>
            <w:autoSpaceDN w:val="0"/>
            <w:adjustRightInd w:val="0"/>
            <w:spacing w:after="140" w:line="288" w:lineRule="auto"/>
            <w:ind w:left="480" w:hanging="480"/>
          </w:pPr>
        </w:pPrChange>
      </w:pPr>
      <w:ins w:id="9633" w:author="arkat" w:date="2017-10-11T10:02:00Z">
        <w:del w:id="9634"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6AF16B6F" w14:textId="56C7E5D1" w:rsidR="00F5795E" w:rsidDel="00DE59C1" w:rsidRDefault="00F5795E">
      <w:pPr>
        <w:widowControl w:val="0"/>
        <w:autoSpaceDE w:val="0"/>
        <w:autoSpaceDN w:val="0"/>
        <w:adjustRightInd w:val="0"/>
        <w:spacing w:after="0"/>
        <w:rPr>
          <w:ins w:id="9635" w:author="arkat" w:date="2017-10-11T10:02:00Z"/>
          <w:del w:id="9636" w:author="arkat" w:date="2017-10-11T11:07:00Z"/>
          <w:rFonts w:ascii="Times New Roman" w:hAnsi="Times New Roman" w:cs="Times New Roman"/>
          <w:szCs w:val="24"/>
        </w:rPr>
      </w:pPr>
    </w:p>
    <w:p w14:paraId="4AB36F8B" w14:textId="5EB34D65" w:rsidR="00F5795E" w:rsidDel="00DE59C1" w:rsidRDefault="00F5795E">
      <w:pPr>
        <w:widowControl w:val="0"/>
        <w:autoSpaceDE w:val="0"/>
        <w:autoSpaceDN w:val="0"/>
        <w:adjustRightInd w:val="0"/>
        <w:spacing w:after="0"/>
        <w:rPr>
          <w:ins w:id="9637" w:author="arkat" w:date="2017-10-11T10:02:00Z"/>
          <w:del w:id="9638" w:author="arkat" w:date="2017-10-11T11:07:00Z"/>
          <w:rFonts w:ascii="Times New Roman" w:hAnsi="Times New Roman" w:cs="Times New Roman"/>
          <w:szCs w:val="24"/>
        </w:rPr>
        <w:pPrChange w:id="9639" w:author="arkat" w:date="2017-10-11T11:07:00Z">
          <w:pPr>
            <w:widowControl w:val="0"/>
            <w:autoSpaceDE w:val="0"/>
            <w:autoSpaceDN w:val="0"/>
            <w:adjustRightInd w:val="0"/>
            <w:spacing w:after="140" w:line="288" w:lineRule="auto"/>
            <w:ind w:left="480" w:hanging="480"/>
          </w:pPr>
        </w:pPrChange>
      </w:pPr>
      <w:ins w:id="9640" w:author="arkat" w:date="2017-10-11T10:02:00Z">
        <w:del w:id="9641"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60CB08D4" w14:textId="1FAD0DCF" w:rsidR="00F5795E" w:rsidDel="00DE59C1" w:rsidRDefault="00F5795E">
      <w:pPr>
        <w:widowControl w:val="0"/>
        <w:autoSpaceDE w:val="0"/>
        <w:autoSpaceDN w:val="0"/>
        <w:adjustRightInd w:val="0"/>
        <w:spacing w:after="0"/>
        <w:rPr>
          <w:ins w:id="9642" w:author="arkat" w:date="2017-10-11T10:02:00Z"/>
          <w:del w:id="9643" w:author="arkat" w:date="2017-10-11T11:07:00Z"/>
          <w:rFonts w:ascii="Times New Roman" w:hAnsi="Times New Roman" w:cs="Times New Roman"/>
          <w:szCs w:val="24"/>
        </w:rPr>
        <w:pPrChange w:id="9644" w:author="arkat" w:date="2017-10-11T11:07:00Z">
          <w:pPr>
            <w:widowControl w:val="0"/>
            <w:autoSpaceDE w:val="0"/>
            <w:autoSpaceDN w:val="0"/>
            <w:adjustRightInd w:val="0"/>
            <w:spacing w:after="140" w:line="288" w:lineRule="auto"/>
            <w:ind w:left="480" w:hanging="480"/>
          </w:pPr>
        </w:pPrChange>
      </w:pPr>
      <w:ins w:id="9645" w:author="arkat" w:date="2017-10-11T10:02:00Z">
        <w:del w:id="9646"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681E84FB" w14:textId="4F7CC13B" w:rsidR="00F5795E" w:rsidDel="00DE59C1" w:rsidRDefault="00F5795E">
      <w:pPr>
        <w:widowControl w:val="0"/>
        <w:autoSpaceDE w:val="0"/>
        <w:autoSpaceDN w:val="0"/>
        <w:adjustRightInd w:val="0"/>
        <w:spacing w:after="0"/>
        <w:rPr>
          <w:ins w:id="9647" w:author="arkat" w:date="2017-10-11T10:02:00Z"/>
          <w:del w:id="9648" w:author="arkat" w:date="2017-10-11T11:07:00Z"/>
          <w:rFonts w:ascii="Times New Roman" w:hAnsi="Times New Roman" w:cs="Times New Roman"/>
          <w:szCs w:val="24"/>
        </w:rPr>
        <w:pPrChange w:id="9649" w:author="arkat" w:date="2017-10-11T11:07:00Z">
          <w:pPr>
            <w:widowControl w:val="0"/>
            <w:autoSpaceDE w:val="0"/>
            <w:autoSpaceDN w:val="0"/>
            <w:adjustRightInd w:val="0"/>
            <w:spacing w:after="140" w:line="288" w:lineRule="auto"/>
            <w:ind w:left="480" w:hanging="480"/>
          </w:pPr>
        </w:pPrChange>
      </w:pPr>
      <w:ins w:id="9650" w:author="arkat" w:date="2017-10-11T10:02:00Z">
        <w:del w:id="9651" w:author="arkat" w:date="2017-10-11T11:07:00Z">
          <w:r w:rsidDel="00DE59C1">
            <w:rPr>
              <w:rFonts w:ascii="Times New Roman" w:hAnsi="Times New Roman" w:cs="Times New Roman"/>
              <w:szCs w:val="24"/>
            </w:rPr>
            <w:delText>Arkin, A. &amp; Intalio 2002. Business Process Modeling Language. 98.</w:delText>
          </w:r>
        </w:del>
      </w:ins>
    </w:p>
    <w:p w14:paraId="75E07476" w14:textId="0120C236" w:rsidR="00F5795E" w:rsidDel="00DE59C1" w:rsidRDefault="00F5795E">
      <w:pPr>
        <w:widowControl w:val="0"/>
        <w:autoSpaceDE w:val="0"/>
        <w:autoSpaceDN w:val="0"/>
        <w:adjustRightInd w:val="0"/>
        <w:spacing w:after="0"/>
        <w:rPr>
          <w:ins w:id="9652" w:author="arkat" w:date="2017-10-11T10:02:00Z"/>
          <w:del w:id="9653" w:author="arkat" w:date="2017-10-11T11:07:00Z"/>
          <w:rFonts w:ascii="Times New Roman" w:hAnsi="Times New Roman" w:cs="Times New Roman"/>
          <w:szCs w:val="24"/>
        </w:rPr>
        <w:pPrChange w:id="9654" w:author="arkat" w:date="2017-10-11T11:07:00Z">
          <w:pPr>
            <w:widowControl w:val="0"/>
            <w:autoSpaceDE w:val="0"/>
            <w:autoSpaceDN w:val="0"/>
            <w:adjustRightInd w:val="0"/>
            <w:spacing w:after="140" w:line="288" w:lineRule="auto"/>
            <w:ind w:left="480" w:hanging="480"/>
          </w:pPr>
        </w:pPrChange>
      </w:pPr>
      <w:ins w:id="9655" w:author="arkat" w:date="2017-10-11T10:02:00Z">
        <w:del w:id="9656"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3EE0C68F" w14:textId="5D71A6FA" w:rsidR="00F5795E" w:rsidDel="00DE59C1" w:rsidRDefault="00F5795E">
      <w:pPr>
        <w:widowControl w:val="0"/>
        <w:autoSpaceDE w:val="0"/>
        <w:autoSpaceDN w:val="0"/>
        <w:adjustRightInd w:val="0"/>
        <w:spacing w:after="0"/>
        <w:rPr>
          <w:ins w:id="9657" w:author="arkat" w:date="2017-10-11T10:02:00Z"/>
          <w:del w:id="9658" w:author="arkat" w:date="2017-10-11T11:07:00Z"/>
          <w:rFonts w:ascii="Times New Roman" w:hAnsi="Times New Roman" w:cs="Times New Roman"/>
          <w:szCs w:val="24"/>
        </w:rPr>
        <w:pPrChange w:id="9659" w:author="arkat" w:date="2017-10-11T11:07:00Z">
          <w:pPr>
            <w:widowControl w:val="0"/>
            <w:autoSpaceDE w:val="0"/>
            <w:autoSpaceDN w:val="0"/>
            <w:adjustRightInd w:val="0"/>
            <w:spacing w:after="140" w:line="288" w:lineRule="auto"/>
            <w:ind w:left="480" w:hanging="480"/>
          </w:pPr>
        </w:pPrChange>
      </w:pPr>
      <w:ins w:id="9660" w:author="arkat" w:date="2017-10-11T10:02:00Z">
        <w:del w:id="9661"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502E20CF" w14:textId="74B14FB8" w:rsidR="00F5795E" w:rsidDel="00DE59C1" w:rsidRDefault="00F5795E">
      <w:pPr>
        <w:widowControl w:val="0"/>
        <w:autoSpaceDE w:val="0"/>
        <w:autoSpaceDN w:val="0"/>
        <w:adjustRightInd w:val="0"/>
        <w:spacing w:after="0"/>
        <w:rPr>
          <w:ins w:id="9662" w:author="arkat" w:date="2017-10-11T10:02:00Z"/>
          <w:del w:id="9663" w:author="arkat" w:date="2017-10-11T11:07:00Z"/>
          <w:rFonts w:ascii="Times New Roman" w:hAnsi="Times New Roman" w:cs="Times New Roman"/>
          <w:szCs w:val="24"/>
        </w:rPr>
        <w:pPrChange w:id="9664" w:author="arkat" w:date="2017-10-11T11:07:00Z">
          <w:pPr>
            <w:widowControl w:val="0"/>
            <w:autoSpaceDE w:val="0"/>
            <w:autoSpaceDN w:val="0"/>
            <w:adjustRightInd w:val="0"/>
            <w:spacing w:after="140" w:line="288" w:lineRule="auto"/>
            <w:ind w:left="480" w:hanging="480"/>
          </w:pPr>
        </w:pPrChange>
      </w:pPr>
      <w:ins w:id="9665" w:author="arkat" w:date="2017-10-11T10:02:00Z">
        <w:del w:id="9666"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14AD7C45" w14:textId="425481A5" w:rsidR="00F5795E" w:rsidDel="00DE59C1" w:rsidRDefault="00F5795E">
      <w:pPr>
        <w:widowControl w:val="0"/>
        <w:autoSpaceDE w:val="0"/>
        <w:autoSpaceDN w:val="0"/>
        <w:adjustRightInd w:val="0"/>
        <w:spacing w:after="0"/>
        <w:rPr>
          <w:ins w:id="9667" w:author="arkat" w:date="2017-10-11T10:02:00Z"/>
          <w:del w:id="9668" w:author="arkat" w:date="2017-10-11T11:07:00Z"/>
          <w:rFonts w:ascii="Times New Roman" w:hAnsi="Times New Roman" w:cs="Times New Roman"/>
          <w:szCs w:val="24"/>
        </w:rPr>
        <w:pPrChange w:id="9669" w:author="arkat" w:date="2017-10-11T11:07:00Z">
          <w:pPr>
            <w:widowControl w:val="0"/>
            <w:autoSpaceDE w:val="0"/>
            <w:autoSpaceDN w:val="0"/>
            <w:adjustRightInd w:val="0"/>
            <w:spacing w:after="140" w:line="288" w:lineRule="auto"/>
            <w:ind w:left="480" w:hanging="480"/>
          </w:pPr>
        </w:pPrChange>
      </w:pPr>
      <w:ins w:id="9670" w:author="arkat" w:date="2017-10-11T10:02:00Z">
        <w:del w:id="9671"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5E851917" w14:textId="4324008A" w:rsidR="00F5795E" w:rsidDel="00DE59C1" w:rsidRDefault="00F5795E">
      <w:pPr>
        <w:widowControl w:val="0"/>
        <w:autoSpaceDE w:val="0"/>
        <w:autoSpaceDN w:val="0"/>
        <w:adjustRightInd w:val="0"/>
        <w:spacing w:after="0"/>
        <w:rPr>
          <w:ins w:id="9672" w:author="arkat" w:date="2017-10-11T10:02:00Z"/>
          <w:del w:id="9673" w:author="arkat" w:date="2017-10-11T11:07:00Z"/>
          <w:rFonts w:ascii="Times New Roman" w:hAnsi="Times New Roman" w:cs="Times New Roman"/>
          <w:szCs w:val="24"/>
        </w:rPr>
        <w:pPrChange w:id="9674" w:author="arkat" w:date="2017-10-11T11:07:00Z">
          <w:pPr>
            <w:widowControl w:val="0"/>
            <w:autoSpaceDE w:val="0"/>
            <w:autoSpaceDN w:val="0"/>
            <w:adjustRightInd w:val="0"/>
            <w:spacing w:after="140" w:line="288" w:lineRule="auto"/>
            <w:ind w:left="480" w:hanging="480"/>
          </w:pPr>
        </w:pPrChange>
      </w:pPr>
      <w:ins w:id="9675" w:author="arkat" w:date="2017-10-11T10:02:00Z">
        <w:del w:id="9676"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33205FC6" w14:textId="16C1E35B" w:rsidR="00F5795E" w:rsidDel="00DE59C1" w:rsidRDefault="00F5795E">
      <w:pPr>
        <w:widowControl w:val="0"/>
        <w:autoSpaceDE w:val="0"/>
        <w:autoSpaceDN w:val="0"/>
        <w:adjustRightInd w:val="0"/>
        <w:spacing w:after="0"/>
        <w:rPr>
          <w:ins w:id="9677" w:author="arkat" w:date="2017-10-11T10:02:00Z"/>
          <w:del w:id="9678" w:author="arkat" w:date="2017-10-11T11:07:00Z"/>
          <w:rFonts w:ascii="Times New Roman" w:hAnsi="Times New Roman" w:cs="Times New Roman"/>
          <w:szCs w:val="24"/>
        </w:rPr>
        <w:pPrChange w:id="9679" w:author="arkat" w:date="2017-10-11T11:07:00Z">
          <w:pPr>
            <w:widowControl w:val="0"/>
            <w:autoSpaceDE w:val="0"/>
            <w:autoSpaceDN w:val="0"/>
            <w:adjustRightInd w:val="0"/>
            <w:spacing w:after="140" w:line="288" w:lineRule="auto"/>
            <w:ind w:left="480" w:hanging="480"/>
          </w:pPr>
        </w:pPrChange>
      </w:pPr>
      <w:ins w:id="9680" w:author="arkat" w:date="2017-10-11T10:02:00Z">
        <w:del w:id="9681"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7C06EF4A" w14:textId="295726E9" w:rsidR="00F5795E" w:rsidDel="00DE59C1" w:rsidRDefault="00F5795E">
      <w:pPr>
        <w:widowControl w:val="0"/>
        <w:autoSpaceDE w:val="0"/>
        <w:autoSpaceDN w:val="0"/>
        <w:adjustRightInd w:val="0"/>
        <w:spacing w:after="0"/>
        <w:rPr>
          <w:ins w:id="9682" w:author="arkat" w:date="2017-10-11T10:02:00Z"/>
          <w:del w:id="9683" w:author="arkat" w:date="2017-10-11T11:07:00Z"/>
          <w:rFonts w:ascii="Times New Roman" w:hAnsi="Times New Roman" w:cs="Times New Roman"/>
          <w:szCs w:val="24"/>
        </w:rPr>
        <w:pPrChange w:id="9684" w:author="arkat" w:date="2017-10-11T11:07:00Z">
          <w:pPr>
            <w:widowControl w:val="0"/>
            <w:autoSpaceDE w:val="0"/>
            <w:autoSpaceDN w:val="0"/>
            <w:adjustRightInd w:val="0"/>
            <w:spacing w:after="140" w:line="288" w:lineRule="auto"/>
            <w:ind w:left="480" w:hanging="480"/>
          </w:pPr>
        </w:pPrChange>
      </w:pPr>
      <w:ins w:id="9685" w:author="arkat" w:date="2017-10-11T10:02:00Z">
        <w:del w:id="9686"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3116EB36" w14:textId="7952B0A5" w:rsidR="00F5795E" w:rsidDel="00DE59C1" w:rsidRDefault="00F5795E">
      <w:pPr>
        <w:widowControl w:val="0"/>
        <w:autoSpaceDE w:val="0"/>
        <w:autoSpaceDN w:val="0"/>
        <w:adjustRightInd w:val="0"/>
        <w:spacing w:after="0"/>
        <w:rPr>
          <w:ins w:id="9687" w:author="arkat" w:date="2017-10-11T10:02:00Z"/>
          <w:del w:id="9688" w:author="arkat" w:date="2017-10-11T11:07:00Z"/>
          <w:rFonts w:ascii="Times New Roman" w:hAnsi="Times New Roman" w:cs="Times New Roman"/>
          <w:szCs w:val="24"/>
        </w:rPr>
        <w:pPrChange w:id="9689" w:author="arkat" w:date="2017-10-11T11:07:00Z">
          <w:pPr>
            <w:widowControl w:val="0"/>
            <w:autoSpaceDE w:val="0"/>
            <w:autoSpaceDN w:val="0"/>
            <w:adjustRightInd w:val="0"/>
            <w:spacing w:after="140" w:line="288" w:lineRule="auto"/>
            <w:ind w:left="480" w:hanging="480"/>
          </w:pPr>
        </w:pPrChange>
      </w:pPr>
      <w:ins w:id="9690" w:author="arkat" w:date="2017-10-11T10:02:00Z">
        <w:del w:id="9691"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574A3DDF" w14:textId="6317FA68" w:rsidR="00F5795E" w:rsidDel="00DE59C1" w:rsidRDefault="00F5795E">
      <w:pPr>
        <w:widowControl w:val="0"/>
        <w:autoSpaceDE w:val="0"/>
        <w:autoSpaceDN w:val="0"/>
        <w:adjustRightInd w:val="0"/>
        <w:spacing w:after="0"/>
        <w:rPr>
          <w:ins w:id="9692" w:author="arkat" w:date="2017-10-11T10:02:00Z"/>
          <w:del w:id="9693" w:author="arkat" w:date="2017-10-11T11:07:00Z"/>
          <w:rFonts w:ascii="Times New Roman" w:hAnsi="Times New Roman" w:cs="Times New Roman"/>
          <w:szCs w:val="24"/>
        </w:rPr>
        <w:pPrChange w:id="9694" w:author="arkat" w:date="2017-10-11T11:07:00Z">
          <w:pPr>
            <w:widowControl w:val="0"/>
            <w:autoSpaceDE w:val="0"/>
            <w:autoSpaceDN w:val="0"/>
            <w:adjustRightInd w:val="0"/>
            <w:spacing w:after="140" w:line="288" w:lineRule="auto"/>
            <w:ind w:left="480" w:hanging="480"/>
          </w:pPr>
        </w:pPrChange>
      </w:pPr>
      <w:ins w:id="9695" w:author="arkat" w:date="2017-10-11T10:02:00Z">
        <w:del w:id="9696"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56348A3F" w14:textId="7BD3CBCE" w:rsidR="00F5795E" w:rsidDel="00DE59C1" w:rsidRDefault="00F5795E">
      <w:pPr>
        <w:widowControl w:val="0"/>
        <w:autoSpaceDE w:val="0"/>
        <w:autoSpaceDN w:val="0"/>
        <w:adjustRightInd w:val="0"/>
        <w:spacing w:after="0"/>
        <w:rPr>
          <w:ins w:id="9697" w:author="arkat" w:date="2017-10-11T10:02:00Z"/>
          <w:del w:id="9698" w:author="arkat" w:date="2017-10-11T11:07:00Z"/>
          <w:rFonts w:ascii="Times New Roman" w:hAnsi="Times New Roman" w:cs="Times New Roman"/>
          <w:szCs w:val="24"/>
        </w:rPr>
        <w:pPrChange w:id="9699" w:author="arkat" w:date="2017-10-11T11:07:00Z">
          <w:pPr>
            <w:widowControl w:val="0"/>
            <w:autoSpaceDE w:val="0"/>
            <w:autoSpaceDN w:val="0"/>
            <w:adjustRightInd w:val="0"/>
            <w:spacing w:after="140" w:line="288" w:lineRule="auto"/>
            <w:ind w:left="480" w:hanging="480"/>
          </w:pPr>
        </w:pPrChange>
      </w:pPr>
      <w:ins w:id="9700" w:author="arkat" w:date="2017-10-11T10:02:00Z">
        <w:del w:id="9701"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38A884DA" w14:textId="77F0FCE4" w:rsidR="00F5795E" w:rsidDel="00DE59C1" w:rsidRDefault="00F5795E">
      <w:pPr>
        <w:widowControl w:val="0"/>
        <w:autoSpaceDE w:val="0"/>
        <w:autoSpaceDN w:val="0"/>
        <w:adjustRightInd w:val="0"/>
        <w:spacing w:after="0"/>
        <w:rPr>
          <w:ins w:id="9702" w:author="arkat" w:date="2017-10-11T10:02:00Z"/>
          <w:del w:id="9703" w:author="arkat" w:date="2017-10-11T11:07:00Z"/>
          <w:rFonts w:ascii="Times New Roman" w:hAnsi="Times New Roman" w:cs="Times New Roman"/>
          <w:szCs w:val="24"/>
        </w:rPr>
        <w:pPrChange w:id="9704" w:author="arkat" w:date="2017-10-11T11:07:00Z">
          <w:pPr>
            <w:widowControl w:val="0"/>
            <w:autoSpaceDE w:val="0"/>
            <w:autoSpaceDN w:val="0"/>
            <w:adjustRightInd w:val="0"/>
            <w:spacing w:after="140" w:line="288" w:lineRule="auto"/>
            <w:ind w:left="480" w:hanging="480"/>
          </w:pPr>
        </w:pPrChange>
      </w:pPr>
      <w:ins w:id="9705" w:author="arkat" w:date="2017-10-11T10:02:00Z">
        <w:del w:id="9706"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33FD839A" w14:textId="120F4891" w:rsidR="00F5795E" w:rsidDel="00DE59C1" w:rsidRDefault="00F5795E">
      <w:pPr>
        <w:widowControl w:val="0"/>
        <w:autoSpaceDE w:val="0"/>
        <w:autoSpaceDN w:val="0"/>
        <w:adjustRightInd w:val="0"/>
        <w:spacing w:after="0"/>
        <w:rPr>
          <w:ins w:id="9707" w:author="arkat" w:date="2017-10-11T10:02:00Z"/>
          <w:del w:id="9708" w:author="arkat" w:date="2017-10-11T11:07:00Z"/>
          <w:rFonts w:ascii="Times New Roman" w:hAnsi="Times New Roman" w:cs="Times New Roman"/>
          <w:szCs w:val="24"/>
        </w:rPr>
        <w:pPrChange w:id="9709" w:author="arkat" w:date="2017-10-11T11:07:00Z">
          <w:pPr>
            <w:widowControl w:val="0"/>
            <w:autoSpaceDE w:val="0"/>
            <w:autoSpaceDN w:val="0"/>
            <w:adjustRightInd w:val="0"/>
            <w:spacing w:after="140" w:line="288" w:lineRule="auto"/>
            <w:ind w:left="480" w:hanging="480"/>
          </w:pPr>
        </w:pPrChange>
      </w:pPr>
      <w:ins w:id="9710" w:author="arkat" w:date="2017-10-11T10:02:00Z">
        <w:del w:id="9711"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1FAE6DB5" w14:textId="2BAF06F7" w:rsidR="00F5795E" w:rsidDel="00DE59C1" w:rsidRDefault="00F5795E">
      <w:pPr>
        <w:widowControl w:val="0"/>
        <w:autoSpaceDE w:val="0"/>
        <w:autoSpaceDN w:val="0"/>
        <w:adjustRightInd w:val="0"/>
        <w:spacing w:after="0"/>
        <w:rPr>
          <w:ins w:id="9712" w:author="arkat" w:date="2017-10-11T10:02:00Z"/>
          <w:del w:id="9713" w:author="arkat" w:date="2017-10-11T11:07:00Z"/>
          <w:rFonts w:ascii="Times New Roman" w:hAnsi="Times New Roman" w:cs="Times New Roman"/>
          <w:szCs w:val="24"/>
        </w:rPr>
        <w:pPrChange w:id="9714" w:author="arkat" w:date="2017-10-11T11:07:00Z">
          <w:pPr>
            <w:widowControl w:val="0"/>
            <w:autoSpaceDE w:val="0"/>
            <w:autoSpaceDN w:val="0"/>
            <w:adjustRightInd w:val="0"/>
            <w:spacing w:after="140" w:line="288" w:lineRule="auto"/>
            <w:ind w:left="480" w:hanging="480"/>
          </w:pPr>
        </w:pPrChange>
      </w:pPr>
      <w:ins w:id="9715" w:author="arkat" w:date="2017-10-11T10:02:00Z">
        <w:del w:id="9716"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01B38C87" w14:textId="0790C417" w:rsidR="00F5795E" w:rsidDel="00DE59C1" w:rsidRDefault="00F5795E">
      <w:pPr>
        <w:widowControl w:val="0"/>
        <w:autoSpaceDE w:val="0"/>
        <w:autoSpaceDN w:val="0"/>
        <w:adjustRightInd w:val="0"/>
        <w:spacing w:after="0"/>
        <w:rPr>
          <w:ins w:id="9717" w:author="arkat" w:date="2017-10-11T10:02:00Z"/>
          <w:del w:id="9718" w:author="arkat" w:date="2017-10-11T11:07:00Z"/>
          <w:rFonts w:ascii="Times New Roman" w:hAnsi="Times New Roman" w:cs="Times New Roman"/>
          <w:szCs w:val="24"/>
        </w:rPr>
        <w:pPrChange w:id="9719" w:author="arkat" w:date="2017-10-11T11:07:00Z">
          <w:pPr>
            <w:widowControl w:val="0"/>
            <w:autoSpaceDE w:val="0"/>
            <w:autoSpaceDN w:val="0"/>
            <w:adjustRightInd w:val="0"/>
            <w:spacing w:after="140" w:line="288" w:lineRule="auto"/>
            <w:ind w:left="480" w:hanging="480"/>
          </w:pPr>
        </w:pPrChange>
      </w:pPr>
      <w:ins w:id="9720" w:author="arkat" w:date="2017-10-11T10:02:00Z">
        <w:del w:id="9721"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6022CD5D" w14:textId="3BBC06D3" w:rsidR="00F5795E" w:rsidDel="00DE59C1" w:rsidRDefault="00F5795E">
      <w:pPr>
        <w:widowControl w:val="0"/>
        <w:autoSpaceDE w:val="0"/>
        <w:autoSpaceDN w:val="0"/>
        <w:adjustRightInd w:val="0"/>
        <w:spacing w:after="0"/>
        <w:rPr>
          <w:ins w:id="9722" w:author="arkat" w:date="2017-10-11T10:02:00Z"/>
          <w:del w:id="9723" w:author="arkat" w:date="2017-10-11T11:07:00Z"/>
          <w:rFonts w:ascii="Times New Roman" w:hAnsi="Times New Roman" w:cs="Times New Roman"/>
          <w:szCs w:val="24"/>
        </w:rPr>
        <w:pPrChange w:id="9724" w:author="arkat" w:date="2017-10-11T11:07:00Z">
          <w:pPr>
            <w:widowControl w:val="0"/>
            <w:autoSpaceDE w:val="0"/>
            <w:autoSpaceDN w:val="0"/>
            <w:adjustRightInd w:val="0"/>
            <w:spacing w:after="140" w:line="288" w:lineRule="auto"/>
            <w:ind w:left="480" w:hanging="480"/>
          </w:pPr>
        </w:pPrChange>
      </w:pPr>
      <w:ins w:id="9725" w:author="arkat" w:date="2017-10-11T10:02:00Z">
        <w:del w:id="9726"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322D5D14" w14:textId="375EAE96" w:rsidR="00F5795E" w:rsidDel="00DE59C1" w:rsidRDefault="00F5795E">
      <w:pPr>
        <w:widowControl w:val="0"/>
        <w:autoSpaceDE w:val="0"/>
        <w:autoSpaceDN w:val="0"/>
        <w:adjustRightInd w:val="0"/>
        <w:spacing w:after="0"/>
        <w:rPr>
          <w:ins w:id="9727" w:author="arkat" w:date="2017-10-11T10:02:00Z"/>
          <w:del w:id="9728" w:author="arkat" w:date="2017-10-11T11:07:00Z"/>
          <w:rFonts w:ascii="Times New Roman" w:hAnsi="Times New Roman" w:cs="Times New Roman"/>
          <w:szCs w:val="24"/>
        </w:rPr>
        <w:pPrChange w:id="9729" w:author="arkat" w:date="2017-10-11T11:07:00Z">
          <w:pPr>
            <w:widowControl w:val="0"/>
            <w:autoSpaceDE w:val="0"/>
            <w:autoSpaceDN w:val="0"/>
            <w:adjustRightInd w:val="0"/>
            <w:spacing w:after="140" w:line="288" w:lineRule="auto"/>
            <w:ind w:left="480" w:hanging="480"/>
          </w:pPr>
        </w:pPrChange>
      </w:pPr>
      <w:ins w:id="9730" w:author="arkat" w:date="2017-10-11T10:02:00Z">
        <w:del w:id="9731"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11588F27" w14:textId="5508D98C" w:rsidR="00F5795E" w:rsidDel="00DE59C1" w:rsidRDefault="00F5795E">
      <w:pPr>
        <w:widowControl w:val="0"/>
        <w:autoSpaceDE w:val="0"/>
        <w:autoSpaceDN w:val="0"/>
        <w:adjustRightInd w:val="0"/>
        <w:spacing w:after="0"/>
        <w:rPr>
          <w:ins w:id="9732" w:author="arkat" w:date="2017-10-11T10:02:00Z"/>
          <w:del w:id="9733" w:author="arkat" w:date="2017-10-11T11:07:00Z"/>
          <w:rFonts w:ascii="Times New Roman" w:hAnsi="Times New Roman" w:cs="Times New Roman"/>
          <w:szCs w:val="24"/>
        </w:rPr>
        <w:pPrChange w:id="9734" w:author="arkat" w:date="2017-10-11T11:07:00Z">
          <w:pPr>
            <w:widowControl w:val="0"/>
            <w:autoSpaceDE w:val="0"/>
            <w:autoSpaceDN w:val="0"/>
            <w:adjustRightInd w:val="0"/>
            <w:spacing w:after="140" w:line="288" w:lineRule="auto"/>
            <w:ind w:left="480" w:hanging="480"/>
          </w:pPr>
        </w:pPrChange>
      </w:pPr>
      <w:ins w:id="9735" w:author="arkat" w:date="2017-10-11T10:02:00Z">
        <w:del w:id="9736"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0D787834" w14:textId="1ED4B38C" w:rsidR="00F5795E" w:rsidDel="00DE59C1" w:rsidRDefault="00F5795E">
      <w:pPr>
        <w:widowControl w:val="0"/>
        <w:autoSpaceDE w:val="0"/>
        <w:autoSpaceDN w:val="0"/>
        <w:adjustRightInd w:val="0"/>
        <w:spacing w:after="0"/>
        <w:rPr>
          <w:ins w:id="9737" w:author="arkat" w:date="2017-10-11T10:02:00Z"/>
          <w:del w:id="9738" w:author="arkat" w:date="2017-10-11T11:07:00Z"/>
          <w:rFonts w:ascii="Times New Roman" w:hAnsi="Times New Roman" w:cs="Times New Roman"/>
          <w:szCs w:val="24"/>
        </w:rPr>
        <w:pPrChange w:id="9739" w:author="arkat" w:date="2017-10-11T11:07:00Z">
          <w:pPr>
            <w:widowControl w:val="0"/>
            <w:autoSpaceDE w:val="0"/>
            <w:autoSpaceDN w:val="0"/>
            <w:adjustRightInd w:val="0"/>
            <w:spacing w:after="140" w:line="288" w:lineRule="auto"/>
            <w:ind w:left="480" w:hanging="480"/>
          </w:pPr>
        </w:pPrChange>
      </w:pPr>
      <w:ins w:id="9740" w:author="arkat" w:date="2017-10-11T10:02:00Z">
        <w:del w:id="9741"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61A81CBC" w14:textId="60F8BB2E" w:rsidR="00F5795E" w:rsidDel="00DE59C1" w:rsidRDefault="00F5795E">
      <w:pPr>
        <w:widowControl w:val="0"/>
        <w:autoSpaceDE w:val="0"/>
        <w:autoSpaceDN w:val="0"/>
        <w:adjustRightInd w:val="0"/>
        <w:spacing w:after="0"/>
        <w:rPr>
          <w:ins w:id="9742" w:author="arkat" w:date="2017-10-11T10:02:00Z"/>
          <w:del w:id="9743" w:author="arkat" w:date="2017-10-11T11:07:00Z"/>
          <w:rFonts w:ascii="Times New Roman" w:hAnsi="Times New Roman" w:cs="Times New Roman"/>
          <w:szCs w:val="24"/>
        </w:rPr>
        <w:pPrChange w:id="9744" w:author="arkat" w:date="2017-10-11T11:07:00Z">
          <w:pPr>
            <w:widowControl w:val="0"/>
            <w:autoSpaceDE w:val="0"/>
            <w:autoSpaceDN w:val="0"/>
            <w:adjustRightInd w:val="0"/>
            <w:spacing w:after="140" w:line="288" w:lineRule="auto"/>
            <w:ind w:left="480" w:hanging="480"/>
          </w:pPr>
        </w:pPrChange>
      </w:pPr>
      <w:ins w:id="9745" w:author="arkat" w:date="2017-10-11T10:02:00Z">
        <w:del w:id="9746"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09633AD5" w14:textId="471792B1" w:rsidR="00F5795E" w:rsidDel="00DE59C1" w:rsidRDefault="00F5795E">
      <w:pPr>
        <w:widowControl w:val="0"/>
        <w:autoSpaceDE w:val="0"/>
        <w:autoSpaceDN w:val="0"/>
        <w:adjustRightInd w:val="0"/>
        <w:spacing w:after="0"/>
        <w:rPr>
          <w:ins w:id="9747" w:author="arkat" w:date="2017-10-11T10:02:00Z"/>
          <w:del w:id="9748" w:author="arkat" w:date="2017-10-11T11:07:00Z"/>
          <w:rFonts w:ascii="Times New Roman" w:hAnsi="Times New Roman" w:cs="Times New Roman"/>
          <w:szCs w:val="24"/>
        </w:rPr>
        <w:pPrChange w:id="9749" w:author="arkat" w:date="2017-10-11T11:07:00Z">
          <w:pPr>
            <w:widowControl w:val="0"/>
            <w:autoSpaceDE w:val="0"/>
            <w:autoSpaceDN w:val="0"/>
            <w:adjustRightInd w:val="0"/>
            <w:spacing w:after="140" w:line="288" w:lineRule="auto"/>
            <w:ind w:left="480" w:hanging="480"/>
          </w:pPr>
        </w:pPrChange>
      </w:pPr>
      <w:ins w:id="9750" w:author="arkat" w:date="2017-10-11T10:02:00Z">
        <w:del w:id="9751"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3ED4AB63" w14:textId="24AC43B0" w:rsidR="00F5795E" w:rsidDel="00DE59C1" w:rsidRDefault="00F5795E">
      <w:pPr>
        <w:widowControl w:val="0"/>
        <w:autoSpaceDE w:val="0"/>
        <w:autoSpaceDN w:val="0"/>
        <w:adjustRightInd w:val="0"/>
        <w:spacing w:after="0"/>
        <w:rPr>
          <w:ins w:id="9752" w:author="arkat" w:date="2017-10-11T10:02:00Z"/>
          <w:del w:id="9753" w:author="arkat" w:date="2017-10-11T11:07:00Z"/>
          <w:rFonts w:ascii="Times New Roman" w:hAnsi="Times New Roman" w:cs="Times New Roman"/>
          <w:szCs w:val="24"/>
        </w:rPr>
        <w:pPrChange w:id="9754" w:author="arkat" w:date="2017-10-11T11:07:00Z">
          <w:pPr>
            <w:widowControl w:val="0"/>
            <w:autoSpaceDE w:val="0"/>
            <w:autoSpaceDN w:val="0"/>
            <w:adjustRightInd w:val="0"/>
            <w:spacing w:after="140" w:line="288" w:lineRule="auto"/>
            <w:ind w:left="480" w:hanging="480"/>
          </w:pPr>
        </w:pPrChange>
      </w:pPr>
      <w:ins w:id="9755" w:author="arkat" w:date="2017-10-11T10:02:00Z">
        <w:del w:id="9756"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7FBFBCAB" w14:textId="1CC8792D" w:rsidR="00F5795E" w:rsidDel="00DE59C1" w:rsidRDefault="00F5795E">
      <w:pPr>
        <w:widowControl w:val="0"/>
        <w:autoSpaceDE w:val="0"/>
        <w:autoSpaceDN w:val="0"/>
        <w:adjustRightInd w:val="0"/>
        <w:spacing w:after="0"/>
        <w:rPr>
          <w:ins w:id="9757" w:author="arkat" w:date="2017-10-11T10:02:00Z"/>
          <w:del w:id="9758" w:author="arkat" w:date="2017-10-11T11:07:00Z"/>
          <w:rFonts w:ascii="Times New Roman" w:hAnsi="Times New Roman" w:cs="Times New Roman"/>
          <w:szCs w:val="24"/>
        </w:rPr>
        <w:pPrChange w:id="9759" w:author="arkat" w:date="2017-10-11T11:07:00Z">
          <w:pPr>
            <w:widowControl w:val="0"/>
            <w:autoSpaceDE w:val="0"/>
            <w:autoSpaceDN w:val="0"/>
            <w:adjustRightInd w:val="0"/>
            <w:spacing w:after="140" w:line="288" w:lineRule="auto"/>
            <w:ind w:left="480" w:hanging="480"/>
          </w:pPr>
        </w:pPrChange>
      </w:pPr>
      <w:ins w:id="9760" w:author="arkat" w:date="2017-10-11T10:02:00Z">
        <w:del w:id="9761"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79B5E5CD" w14:textId="3A31A342" w:rsidR="00F5795E" w:rsidDel="00DE59C1" w:rsidRDefault="00F5795E">
      <w:pPr>
        <w:widowControl w:val="0"/>
        <w:autoSpaceDE w:val="0"/>
        <w:autoSpaceDN w:val="0"/>
        <w:adjustRightInd w:val="0"/>
        <w:spacing w:after="0"/>
        <w:rPr>
          <w:ins w:id="9762" w:author="arkat" w:date="2017-10-11T10:02:00Z"/>
          <w:del w:id="9763" w:author="arkat" w:date="2017-10-11T11:07:00Z"/>
          <w:rFonts w:ascii="Times New Roman" w:hAnsi="Times New Roman" w:cs="Times New Roman"/>
          <w:szCs w:val="24"/>
        </w:rPr>
        <w:pPrChange w:id="9764" w:author="arkat" w:date="2017-10-11T11:07:00Z">
          <w:pPr>
            <w:widowControl w:val="0"/>
            <w:autoSpaceDE w:val="0"/>
            <w:autoSpaceDN w:val="0"/>
            <w:adjustRightInd w:val="0"/>
            <w:spacing w:after="140" w:line="288" w:lineRule="auto"/>
            <w:ind w:left="480" w:hanging="480"/>
          </w:pPr>
        </w:pPrChange>
      </w:pPr>
      <w:ins w:id="9765" w:author="arkat" w:date="2017-10-11T10:02:00Z">
        <w:del w:id="9766"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523DE913" w14:textId="4B106DA3" w:rsidR="00F5795E" w:rsidDel="00DE59C1" w:rsidRDefault="00F5795E">
      <w:pPr>
        <w:widowControl w:val="0"/>
        <w:autoSpaceDE w:val="0"/>
        <w:autoSpaceDN w:val="0"/>
        <w:adjustRightInd w:val="0"/>
        <w:spacing w:after="0"/>
        <w:rPr>
          <w:ins w:id="9767" w:author="arkat" w:date="2017-10-11T10:02:00Z"/>
          <w:del w:id="9768" w:author="arkat" w:date="2017-10-11T11:07:00Z"/>
          <w:rFonts w:ascii="Times New Roman" w:hAnsi="Times New Roman" w:cs="Times New Roman"/>
          <w:szCs w:val="24"/>
        </w:rPr>
        <w:pPrChange w:id="9769" w:author="arkat" w:date="2017-10-11T11:07:00Z">
          <w:pPr>
            <w:widowControl w:val="0"/>
            <w:autoSpaceDE w:val="0"/>
            <w:autoSpaceDN w:val="0"/>
            <w:adjustRightInd w:val="0"/>
            <w:spacing w:after="140" w:line="288" w:lineRule="auto"/>
            <w:ind w:left="480" w:hanging="480"/>
          </w:pPr>
        </w:pPrChange>
      </w:pPr>
      <w:ins w:id="9770" w:author="arkat" w:date="2017-10-11T10:02:00Z">
        <w:del w:id="9771"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2C2364A1" w14:textId="65E40F14" w:rsidR="00F5795E" w:rsidDel="00DE59C1" w:rsidRDefault="00F5795E">
      <w:pPr>
        <w:widowControl w:val="0"/>
        <w:autoSpaceDE w:val="0"/>
        <w:autoSpaceDN w:val="0"/>
        <w:adjustRightInd w:val="0"/>
        <w:spacing w:after="0"/>
        <w:rPr>
          <w:ins w:id="9772" w:author="arkat" w:date="2017-10-11T10:02:00Z"/>
          <w:del w:id="9773" w:author="arkat" w:date="2017-10-11T11:07:00Z"/>
          <w:rFonts w:ascii="Times New Roman" w:hAnsi="Times New Roman" w:cs="Times New Roman"/>
          <w:szCs w:val="24"/>
        </w:rPr>
        <w:pPrChange w:id="9774" w:author="arkat" w:date="2017-10-11T11:07:00Z">
          <w:pPr>
            <w:widowControl w:val="0"/>
            <w:autoSpaceDE w:val="0"/>
            <w:autoSpaceDN w:val="0"/>
            <w:adjustRightInd w:val="0"/>
            <w:spacing w:after="140" w:line="288" w:lineRule="auto"/>
            <w:ind w:left="480" w:hanging="480"/>
          </w:pPr>
        </w:pPrChange>
      </w:pPr>
      <w:ins w:id="9775" w:author="arkat" w:date="2017-10-11T10:02:00Z">
        <w:del w:id="9776"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64D84F73" w14:textId="3425559F" w:rsidR="00F5795E" w:rsidDel="00DE59C1" w:rsidRDefault="00F5795E">
      <w:pPr>
        <w:widowControl w:val="0"/>
        <w:autoSpaceDE w:val="0"/>
        <w:autoSpaceDN w:val="0"/>
        <w:adjustRightInd w:val="0"/>
        <w:spacing w:after="0"/>
        <w:rPr>
          <w:ins w:id="9777" w:author="arkat" w:date="2017-10-11T10:02:00Z"/>
          <w:del w:id="9778" w:author="arkat" w:date="2017-10-11T11:07:00Z"/>
          <w:rFonts w:ascii="Times New Roman" w:hAnsi="Times New Roman" w:cs="Times New Roman"/>
          <w:szCs w:val="24"/>
        </w:rPr>
        <w:pPrChange w:id="9779" w:author="arkat" w:date="2017-10-11T11:07:00Z">
          <w:pPr>
            <w:widowControl w:val="0"/>
            <w:autoSpaceDE w:val="0"/>
            <w:autoSpaceDN w:val="0"/>
            <w:adjustRightInd w:val="0"/>
            <w:spacing w:after="140" w:line="288" w:lineRule="auto"/>
            <w:ind w:left="480" w:hanging="480"/>
          </w:pPr>
        </w:pPrChange>
      </w:pPr>
      <w:ins w:id="9780" w:author="arkat" w:date="2017-10-11T10:02:00Z">
        <w:del w:id="9781"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596CDC3F" w14:textId="03474464" w:rsidR="00F5795E" w:rsidDel="00DE59C1" w:rsidRDefault="00F5795E">
      <w:pPr>
        <w:widowControl w:val="0"/>
        <w:autoSpaceDE w:val="0"/>
        <w:autoSpaceDN w:val="0"/>
        <w:adjustRightInd w:val="0"/>
        <w:spacing w:after="0"/>
        <w:rPr>
          <w:ins w:id="9782" w:author="arkat" w:date="2017-10-11T10:02:00Z"/>
          <w:del w:id="9783" w:author="arkat" w:date="2017-10-11T11:07:00Z"/>
          <w:rFonts w:ascii="Times New Roman" w:hAnsi="Times New Roman" w:cs="Times New Roman"/>
          <w:szCs w:val="24"/>
        </w:rPr>
        <w:pPrChange w:id="9784" w:author="arkat" w:date="2017-10-11T11:07:00Z">
          <w:pPr>
            <w:widowControl w:val="0"/>
            <w:autoSpaceDE w:val="0"/>
            <w:autoSpaceDN w:val="0"/>
            <w:adjustRightInd w:val="0"/>
            <w:spacing w:after="140" w:line="288" w:lineRule="auto"/>
            <w:ind w:left="480" w:hanging="480"/>
          </w:pPr>
        </w:pPrChange>
      </w:pPr>
      <w:ins w:id="9785" w:author="arkat" w:date="2017-10-11T10:02:00Z">
        <w:del w:id="9786"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404A4530" w14:textId="4343D47D" w:rsidR="00F5795E" w:rsidDel="00DE59C1" w:rsidRDefault="00F5795E">
      <w:pPr>
        <w:widowControl w:val="0"/>
        <w:autoSpaceDE w:val="0"/>
        <w:autoSpaceDN w:val="0"/>
        <w:adjustRightInd w:val="0"/>
        <w:spacing w:after="0"/>
        <w:rPr>
          <w:ins w:id="9787" w:author="arkat" w:date="2017-10-11T10:02:00Z"/>
          <w:del w:id="9788" w:author="arkat" w:date="2017-10-11T11:07:00Z"/>
          <w:rFonts w:ascii="Times New Roman" w:hAnsi="Times New Roman" w:cs="Times New Roman"/>
          <w:szCs w:val="24"/>
        </w:rPr>
        <w:pPrChange w:id="9789" w:author="arkat" w:date="2017-10-11T11:07:00Z">
          <w:pPr>
            <w:widowControl w:val="0"/>
            <w:autoSpaceDE w:val="0"/>
            <w:autoSpaceDN w:val="0"/>
            <w:adjustRightInd w:val="0"/>
            <w:spacing w:after="140" w:line="288" w:lineRule="auto"/>
            <w:ind w:left="480" w:hanging="480"/>
          </w:pPr>
        </w:pPrChange>
      </w:pPr>
      <w:ins w:id="9790" w:author="arkat" w:date="2017-10-11T10:02:00Z">
        <w:del w:id="9791"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7C4D1647" w14:textId="268E1082" w:rsidR="00F5795E" w:rsidDel="00DE59C1" w:rsidRDefault="00F5795E">
      <w:pPr>
        <w:widowControl w:val="0"/>
        <w:autoSpaceDE w:val="0"/>
        <w:autoSpaceDN w:val="0"/>
        <w:adjustRightInd w:val="0"/>
        <w:spacing w:after="0"/>
        <w:rPr>
          <w:ins w:id="9792" w:author="arkat" w:date="2017-10-11T10:02:00Z"/>
          <w:del w:id="9793" w:author="arkat" w:date="2017-10-11T11:07:00Z"/>
          <w:rFonts w:ascii="Times New Roman" w:hAnsi="Times New Roman" w:cs="Times New Roman"/>
          <w:szCs w:val="24"/>
        </w:rPr>
        <w:pPrChange w:id="9794" w:author="arkat" w:date="2017-10-11T11:07:00Z">
          <w:pPr>
            <w:widowControl w:val="0"/>
            <w:autoSpaceDE w:val="0"/>
            <w:autoSpaceDN w:val="0"/>
            <w:adjustRightInd w:val="0"/>
            <w:spacing w:after="140" w:line="288" w:lineRule="auto"/>
            <w:ind w:left="480" w:hanging="480"/>
          </w:pPr>
        </w:pPrChange>
      </w:pPr>
      <w:ins w:id="9795" w:author="arkat" w:date="2017-10-11T10:02:00Z">
        <w:del w:id="9796"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345CABD0" w14:textId="5F472C30" w:rsidR="00F5795E" w:rsidDel="00DE59C1" w:rsidRDefault="00F5795E">
      <w:pPr>
        <w:widowControl w:val="0"/>
        <w:autoSpaceDE w:val="0"/>
        <w:autoSpaceDN w:val="0"/>
        <w:adjustRightInd w:val="0"/>
        <w:spacing w:after="0"/>
        <w:rPr>
          <w:ins w:id="9797" w:author="arkat" w:date="2017-10-11T10:02:00Z"/>
          <w:del w:id="9798" w:author="arkat" w:date="2017-10-11T11:07:00Z"/>
          <w:rFonts w:ascii="Times New Roman" w:hAnsi="Times New Roman" w:cs="Times New Roman"/>
          <w:szCs w:val="24"/>
        </w:rPr>
        <w:pPrChange w:id="9799" w:author="arkat" w:date="2017-10-11T11:07:00Z">
          <w:pPr>
            <w:widowControl w:val="0"/>
            <w:autoSpaceDE w:val="0"/>
            <w:autoSpaceDN w:val="0"/>
            <w:adjustRightInd w:val="0"/>
            <w:spacing w:after="140" w:line="288" w:lineRule="auto"/>
            <w:ind w:left="480" w:hanging="480"/>
          </w:pPr>
        </w:pPrChange>
      </w:pPr>
      <w:ins w:id="9800" w:author="arkat" w:date="2017-10-11T10:02:00Z">
        <w:del w:id="9801"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62381484" w14:textId="1D7A7052" w:rsidR="00F5795E" w:rsidDel="00DE59C1" w:rsidRDefault="00F5795E">
      <w:pPr>
        <w:widowControl w:val="0"/>
        <w:autoSpaceDE w:val="0"/>
        <w:autoSpaceDN w:val="0"/>
        <w:adjustRightInd w:val="0"/>
        <w:spacing w:after="0"/>
        <w:rPr>
          <w:ins w:id="9802" w:author="arkat" w:date="2017-10-11T10:02:00Z"/>
          <w:del w:id="9803" w:author="arkat" w:date="2017-10-11T11:07:00Z"/>
          <w:rFonts w:ascii="Times New Roman" w:hAnsi="Times New Roman" w:cs="Times New Roman"/>
          <w:szCs w:val="24"/>
        </w:rPr>
        <w:pPrChange w:id="9804" w:author="arkat" w:date="2017-10-11T11:07:00Z">
          <w:pPr>
            <w:widowControl w:val="0"/>
            <w:autoSpaceDE w:val="0"/>
            <w:autoSpaceDN w:val="0"/>
            <w:adjustRightInd w:val="0"/>
            <w:spacing w:after="140" w:line="288" w:lineRule="auto"/>
            <w:ind w:left="480" w:hanging="480"/>
          </w:pPr>
        </w:pPrChange>
      </w:pPr>
      <w:ins w:id="9805" w:author="arkat" w:date="2017-10-11T10:02:00Z">
        <w:del w:id="9806"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1C77F082" w14:textId="02F980DE" w:rsidR="00F5795E" w:rsidDel="00DE59C1" w:rsidRDefault="00F5795E">
      <w:pPr>
        <w:widowControl w:val="0"/>
        <w:autoSpaceDE w:val="0"/>
        <w:autoSpaceDN w:val="0"/>
        <w:adjustRightInd w:val="0"/>
        <w:spacing w:after="0"/>
        <w:rPr>
          <w:ins w:id="9807" w:author="arkat" w:date="2017-10-11T10:02:00Z"/>
          <w:del w:id="9808" w:author="arkat" w:date="2017-10-11T11:07:00Z"/>
          <w:rFonts w:ascii="Times New Roman" w:hAnsi="Times New Roman" w:cs="Times New Roman"/>
          <w:szCs w:val="24"/>
        </w:rPr>
        <w:pPrChange w:id="9809" w:author="arkat" w:date="2017-10-11T11:07:00Z">
          <w:pPr>
            <w:widowControl w:val="0"/>
            <w:autoSpaceDE w:val="0"/>
            <w:autoSpaceDN w:val="0"/>
            <w:adjustRightInd w:val="0"/>
            <w:spacing w:after="140" w:line="288" w:lineRule="auto"/>
            <w:ind w:left="480" w:hanging="480"/>
          </w:pPr>
        </w:pPrChange>
      </w:pPr>
      <w:ins w:id="9810" w:author="arkat" w:date="2017-10-11T10:02:00Z">
        <w:del w:id="9811"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40527BED" w14:textId="154B8BBC" w:rsidR="00F5795E" w:rsidDel="00DE59C1" w:rsidRDefault="00F5795E">
      <w:pPr>
        <w:widowControl w:val="0"/>
        <w:autoSpaceDE w:val="0"/>
        <w:autoSpaceDN w:val="0"/>
        <w:adjustRightInd w:val="0"/>
        <w:spacing w:after="0"/>
        <w:rPr>
          <w:ins w:id="9812" w:author="arkat" w:date="2017-10-11T10:02:00Z"/>
          <w:del w:id="9813" w:author="arkat" w:date="2017-10-11T11:07:00Z"/>
          <w:rFonts w:ascii="Times New Roman" w:hAnsi="Times New Roman" w:cs="Times New Roman"/>
          <w:szCs w:val="24"/>
        </w:rPr>
        <w:pPrChange w:id="9814" w:author="arkat" w:date="2017-10-11T11:07:00Z">
          <w:pPr>
            <w:widowControl w:val="0"/>
            <w:autoSpaceDE w:val="0"/>
            <w:autoSpaceDN w:val="0"/>
            <w:adjustRightInd w:val="0"/>
            <w:spacing w:after="140" w:line="288" w:lineRule="auto"/>
            <w:ind w:left="480" w:hanging="480"/>
          </w:pPr>
        </w:pPrChange>
      </w:pPr>
      <w:ins w:id="9815" w:author="arkat" w:date="2017-10-11T10:02:00Z">
        <w:del w:id="9816"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3768FEA0" w14:textId="324A435A" w:rsidR="00F5795E" w:rsidDel="00DE59C1" w:rsidRDefault="00F5795E">
      <w:pPr>
        <w:widowControl w:val="0"/>
        <w:autoSpaceDE w:val="0"/>
        <w:autoSpaceDN w:val="0"/>
        <w:adjustRightInd w:val="0"/>
        <w:spacing w:after="0"/>
        <w:rPr>
          <w:ins w:id="9817" w:author="arkat" w:date="2017-10-11T10:02:00Z"/>
          <w:del w:id="9818" w:author="arkat" w:date="2017-10-11T11:07:00Z"/>
          <w:rFonts w:ascii="Times New Roman" w:hAnsi="Times New Roman" w:cs="Times New Roman"/>
          <w:szCs w:val="24"/>
        </w:rPr>
        <w:pPrChange w:id="9819" w:author="arkat" w:date="2017-10-11T11:07:00Z">
          <w:pPr>
            <w:widowControl w:val="0"/>
            <w:autoSpaceDE w:val="0"/>
            <w:autoSpaceDN w:val="0"/>
            <w:adjustRightInd w:val="0"/>
            <w:spacing w:after="140" w:line="288" w:lineRule="auto"/>
            <w:ind w:left="480" w:hanging="480"/>
          </w:pPr>
        </w:pPrChange>
      </w:pPr>
      <w:ins w:id="9820" w:author="arkat" w:date="2017-10-11T10:02:00Z">
        <w:del w:id="9821"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51FD1D8F" w14:textId="2F8FEB42" w:rsidR="00F5795E" w:rsidDel="00DE59C1" w:rsidRDefault="00F5795E">
      <w:pPr>
        <w:widowControl w:val="0"/>
        <w:autoSpaceDE w:val="0"/>
        <w:autoSpaceDN w:val="0"/>
        <w:adjustRightInd w:val="0"/>
        <w:spacing w:after="0"/>
        <w:rPr>
          <w:ins w:id="9822" w:author="arkat" w:date="2017-10-11T10:02:00Z"/>
          <w:del w:id="9823" w:author="arkat" w:date="2017-10-11T11:07:00Z"/>
          <w:rFonts w:ascii="Times New Roman" w:hAnsi="Times New Roman" w:cs="Times New Roman"/>
          <w:szCs w:val="24"/>
        </w:rPr>
        <w:pPrChange w:id="9824" w:author="arkat" w:date="2017-10-11T11:07:00Z">
          <w:pPr>
            <w:widowControl w:val="0"/>
            <w:autoSpaceDE w:val="0"/>
            <w:autoSpaceDN w:val="0"/>
            <w:adjustRightInd w:val="0"/>
            <w:spacing w:after="140" w:line="288" w:lineRule="auto"/>
            <w:ind w:left="480" w:hanging="480"/>
          </w:pPr>
        </w:pPrChange>
      </w:pPr>
      <w:ins w:id="9825" w:author="arkat" w:date="2017-10-11T10:02:00Z">
        <w:del w:id="9826"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7663E431" w14:textId="3369BF68" w:rsidR="00F5795E" w:rsidDel="00DE59C1" w:rsidRDefault="00F5795E">
      <w:pPr>
        <w:widowControl w:val="0"/>
        <w:autoSpaceDE w:val="0"/>
        <w:autoSpaceDN w:val="0"/>
        <w:adjustRightInd w:val="0"/>
        <w:spacing w:after="0"/>
        <w:rPr>
          <w:ins w:id="9827" w:author="arkat" w:date="2017-10-11T10:02:00Z"/>
          <w:del w:id="9828" w:author="arkat" w:date="2017-10-11T11:07:00Z"/>
          <w:rFonts w:ascii="Times New Roman" w:hAnsi="Times New Roman" w:cs="Times New Roman"/>
          <w:szCs w:val="24"/>
        </w:rPr>
        <w:pPrChange w:id="9829" w:author="arkat" w:date="2017-10-11T11:07:00Z">
          <w:pPr>
            <w:widowControl w:val="0"/>
            <w:autoSpaceDE w:val="0"/>
            <w:autoSpaceDN w:val="0"/>
            <w:adjustRightInd w:val="0"/>
            <w:spacing w:after="140" w:line="288" w:lineRule="auto"/>
            <w:ind w:left="480" w:hanging="480"/>
          </w:pPr>
        </w:pPrChange>
      </w:pPr>
      <w:ins w:id="9830" w:author="arkat" w:date="2017-10-11T10:02:00Z">
        <w:del w:id="9831"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7136258E" w14:textId="7AE0CB6D" w:rsidR="00F5795E" w:rsidDel="00DE59C1" w:rsidRDefault="00F5795E">
      <w:pPr>
        <w:widowControl w:val="0"/>
        <w:autoSpaceDE w:val="0"/>
        <w:autoSpaceDN w:val="0"/>
        <w:adjustRightInd w:val="0"/>
        <w:spacing w:after="0"/>
        <w:rPr>
          <w:ins w:id="9832" w:author="arkat" w:date="2017-10-11T10:02:00Z"/>
          <w:del w:id="9833" w:author="arkat" w:date="2017-10-11T11:07:00Z"/>
          <w:rFonts w:ascii="Times New Roman" w:hAnsi="Times New Roman" w:cs="Times New Roman"/>
          <w:szCs w:val="24"/>
        </w:rPr>
        <w:pPrChange w:id="9834" w:author="arkat" w:date="2017-10-11T11:07:00Z">
          <w:pPr>
            <w:widowControl w:val="0"/>
            <w:autoSpaceDE w:val="0"/>
            <w:autoSpaceDN w:val="0"/>
            <w:adjustRightInd w:val="0"/>
            <w:spacing w:after="140" w:line="288" w:lineRule="auto"/>
            <w:ind w:left="480" w:hanging="480"/>
          </w:pPr>
        </w:pPrChange>
      </w:pPr>
      <w:ins w:id="9835" w:author="arkat" w:date="2017-10-11T10:02:00Z">
        <w:del w:id="9836"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454BBF3B" w14:textId="5CFD69AE" w:rsidR="00F5795E" w:rsidDel="00DE59C1" w:rsidRDefault="00F5795E">
      <w:pPr>
        <w:widowControl w:val="0"/>
        <w:autoSpaceDE w:val="0"/>
        <w:autoSpaceDN w:val="0"/>
        <w:adjustRightInd w:val="0"/>
        <w:spacing w:after="0"/>
        <w:rPr>
          <w:ins w:id="9837" w:author="arkat" w:date="2017-10-11T10:02:00Z"/>
          <w:del w:id="9838" w:author="arkat" w:date="2017-10-11T11:07:00Z"/>
          <w:rFonts w:ascii="Times New Roman" w:hAnsi="Times New Roman" w:cs="Times New Roman"/>
          <w:szCs w:val="24"/>
        </w:rPr>
        <w:pPrChange w:id="9839" w:author="arkat" w:date="2017-10-11T11:07:00Z">
          <w:pPr>
            <w:widowControl w:val="0"/>
            <w:autoSpaceDE w:val="0"/>
            <w:autoSpaceDN w:val="0"/>
            <w:adjustRightInd w:val="0"/>
            <w:spacing w:after="140" w:line="288" w:lineRule="auto"/>
            <w:ind w:left="480" w:hanging="480"/>
          </w:pPr>
        </w:pPrChange>
      </w:pPr>
      <w:ins w:id="9840" w:author="arkat" w:date="2017-10-11T10:02:00Z">
        <w:del w:id="9841"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05F42403" w14:textId="39BB4085" w:rsidR="00F5795E" w:rsidDel="00DE59C1" w:rsidRDefault="00F5795E">
      <w:pPr>
        <w:widowControl w:val="0"/>
        <w:autoSpaceDE w:val="0"/>
        <w:autoSpaceDN w:val="0"/>
        <w:adjustRightInd w:val="0"/>
        <w:spacing w:after="0"/>
        <w:rPr>
          <w:ins w:id="9842" w:author="arkat" w:date="2017-10-11T10:02:00Z"/>
          <w:del w:id="9843" w:author="arkat" w:date="2017-10-11T11:07:00Z"/>
          <w:rFonts w:ascii="Times New Roman" w:hAnsi="Times New Roman" w:cs="Times New Roman"/>
          <w:szCs w:val="24"/>
        </w:rPr>
        <w:pPrChange w:id="9844" w:author="arkat" w:date="2017-10-11T11:07:00Z">
          <w:pPr>
            <w:widowControl w:val="0"/>
            <w:autoSpaceDE w:val="0"/>
            <w:autoSpaceDN w:val="0"/>
            <w:adjustRightInd w:val="0"/>
            <w:spacing w:after="140" w:line="288" w:lineRule="auto"/>
            <w:ind w:left="480" w:hanging="480"/>
          </w:pPr>
        </w:pPrChange>
      </w:pPr>
      <w:ins w:id="9845" w:author="arkat" w:date="2017-10-11T10:02:00Z">
        <w:del w:id="9846"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021637F2" w14:textId="60D42AC6" w:rsidR="00F5795E" w:rsidDel="00DE59C1" w:rsidRDefault="00F5795E">
      <w:pPr>
        <w:widowControl w:val="0"/>
        <w:autoSpaceDE w:val="0"/>
        <w:autoSpaceDN w:val="0"/>
        <w:adjustRightInd w:val="0"/>
        <w:spacing w:after="0"/>
        <w:rPr>
          <w:ins w:id="9847" w:author="arkat" w:date="2017-10-11T10:02:00Z"/>
          <w:del w:id="9848" w:author="arkat" w:date="2017-10-11T11:07:00Z"/>
          <w:rFonts w:ascii="Times New Roman" w:hAnsi="Times New Roman" w:cs="Times New Roman"/>
          <w:szCs w:val="24"/>
        </w:rPr>
        <w:pPrChange w:id="9849" w:author="arkat" w:date="2017-10-11T11:07:00Z">
          <w:pPr>
            <w:widowControl w:val="0"/>
            <w:autoSpaceDE w:val="0"/>
            <w:autoSpaceDN w:val="0"/>
            <w:adjustRightInd w:val="0"/>
            <w:spacing w:after="140" w:line="288" w:lineRule="auto"/>
            <w:ind w:left="480" w:hanging="480"/>
          </w:pPr>
        </w:pPrChange>
      </w:pPr>
      <w:ins w:id="9850" w:author="arkat" w:date="2017-10-11T10:02:00Z">
        <w:del w:id="9851"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296D02E0" w14:textId="499E1A7A" w:rsidR="00F5795E" w:rsidDel="00DE59C1" w:rsidRDefault="00F5795E">
      <w:pPr>
        <w:widowControl w:val="0"/>
        <w:autoSpaceDE w:val="0"/>
        <w:autoSpaceDN w:val="0"/>
        <w:adjustRightInd w:val="0"/>
        <w:spacing w:after="0"/>
        <w:rPr>
          <w:ins w:id="9852" w:author="arkat" w:date="2017-10-11T10:02:00Z"/>
          <w:del w:id="9853" w:author="arkat" w:date="2017-10-11T11:07:00Z"/>
          <w:rFonts w:ascii="Times New Roman" w:hAnsi="Times New Roman" w:cs="Times New Roman"/>
          <w:szCs w:val="24"/>
        </w:rPr>
        <w:pPrChange w:id="9854" w:author="arkat" w:date="2017-10-11T11:07:00Z">
          <w:pPr>
            <w:widowControl w:val="0"/>
            <w:autoSpaceDE w:val="0"/>
            <w:autoSpaceDN w:val="0"/>
            <w:adjustRightInd w:val="0"/>
            <w:spacing w:after="140" w:line="288" w:lineRule="auto"/>
            <w:ind w:left="480" w:hanging="480"/>
          </w:pPr>
        </w:pPrChange>
      </w:pPr>
      <w:ins w:id="9855" w:author="arkat" w:date="2017-10-11T10:02:00Z">
        <w:del w:id="9856"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56141B8D" w14:textId="516AA8FD" w:rsidR="00F5795E" w:rsidDel="00DE59C1" w:rsidRDefault="00F5795E">
      <w:pPr>
        <w:widowControl w:val="0"/>
        <w:autoSpaceDE w:val="0"/>
        <w:autoSpaceDN w:val="0"/>
        <w:adjustRightInd w:val="0"/>
        <w:spacing w:after="0"/>
        <w:rPr>
          <w:ins w:id="9857" w:author="arkat" w:date="2017-10-11T10:02:00Z"/>
          <w:del w:id="9858" w:author="arkat" w:date="2017-10-11T11:07:00Z"/>
          <w:rFonts w:ascii="Times New Roman" w:hAnsi="Times New Roman" w:cs="Times New Roman"/>
          <w:szCs w:val="24"/>
        </w:rPr>
        <w:pPrChange w:id="9859" w:author="arkat" w:date="2017-10-11T11:07:00Z">
          <w:pPr>
            <w:widowControl w:val="0"/>
            <w:autoSpaceDE w:val="0"/>
            <w:autoSpaceDN w:val="0"/>
            <w:adjustRightInd w:val="0"/>
            <w:spacing w:after="140" w:line="288" w:lineRule="auto"/>
            <w:ind w:left="480" w:hanging="480"/>
          </w:pPr>
        </w:pPrChange>
      </w:pPr>
      <w:ins w:id="9860" w:author="arkat" w:date="2017-10-11T10:02:00Z">
        <w:del w:id="9861" w:author="arkat" w:date="2017-10-11T11:07:00Z">
          <w:r w:rsidDel="00DE59C1">
            <w:rPr>
              <w:rFonts w:ascii="Times New Roman" w:hAnsi="Times New Roman" w:cs="Times New Roman"/>
              <w:szCs w:val="24"/>
            </w:rPr>
            <w:delText>Volzer, H. 2010. An Overview of BPMN 2 . 0 and its Potential Use. 2–3.</w:delText>
          </w:r>
        </w:del>
      </w:ins>
    </w:p>
    <w:p w14:paraId="5C71C856" w14:textId="1E3DA3C1" w:rsidR="00F5795E" w:rsidDel="00DE59C1" w:rsidRDefault="00F5795E">
      <w:pPr>
        <w:widowControl w:val="0"/>
        <w:autoSpaceDE w:val="0"/>
        <w:autoSpaceDN w:val="0"/>
        <w:adjustRightInd w:val="0"/>
        <w:spacing w:after="0"/>
        <w:rPr>
          <w:ins w:id="9862" w:author="arkat" w:date="2017-10-11T10:02:00Z"/>
          <w:del w:id="9863" w:author="arkat" w:date="2017-10-11T11:07:00Z"/>
          <w:rFonts w:ascii="Times New Roman" w:hAnsi="Times New Roman" w:cs="Times New Roman"/>
          <w:szCs w:val="24"/>
        </w:rPr>
        <w:pPrChange w:id="9864" w:author="arkat" w:date="2017-10-11T11:07:00Z">
          <w:pPr>
            <w:widowControl w:val="0"/>
            <w:autoSpaceDE w:val="0"/>
            <w:autoSpaceDN w:val="0"/>
            <w:adjustRightInd w:val="0"/>
            <w:spacing w:after="140" w:line="288" w:lineRule="auto"/>
            <w:ind w:left="480" w:hanging="480"/>
          </w:pPr>
        </w:pPrChange>
      </w:pPr>
      <w:ins w:id="9865" w:author="arkat" w:date="2017-10-11T10:02:00Z">
        <w:del w:id="9866"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141F7C76" w14:textId="13ECC465" w:rsidR="00F5795E" w:rsidDel="00DE59C1" w:rsidRDefault="00F5795E">
      <w:pPr>
        <w:widowControl w:val="0"/>
        <w:autoSpaceDE w:val="0"/>
        <w:autoSpaceDN w:val="0"/>
        <w:adjustRightInd w:val="0"/>
        <w:spacing w:after="0"/>
        <w:rPr>
          <w:ins w:id="9867" w:author="arkat" w:date="2017-10-11T10:02:00Z"/>
          <w:del w:id="9868" w:author="arkat" w:date="2017-10-11T11:07:00Z"/>
          <w:rFonts w:ascii="Times New Roman" w:hAnsi="Times New Roman" w:cs="Times New Roman"/>
          <w:szCs w:val="24"/>
        </w:rPr>
        <w:pPrChange w:id="9869" w:author="arkat" w:date="2017-10-11T11:07:00Z">
          <w:pPr>
            <w:widowControl w:val="0"/>
            <w:autoSpaceDE w:val="0"/>
            <w:autoSpaceDN w:val="0"/>
            <w:adjustRightInd w:val="0"/>
            <w:spacing w:after="140" w:line="288" w:lineRule="auto"/>
            <w:ind w:left="480" w:hanging="480"/>
          </w:pPr>
        </w:pPrChange>
      </w:pPr>
      <w:ins w:id="9870" w:author="arkat" w:date="2017-10-11T10:02:00Z">
        <w:del w:id="9871"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16F67FF4" w14:textId="797FD51A" w:rsidR="00F5795E" w:rsidDel="00DE59C1" w:rsidRDefault="00F5795E">
      <w:pPr>
        <w:widowControl w:val="0"/>
        <w:autoSpaceDE w:val="0"/>
        <w:autoSpaceDN w:val="0"/>
        <w:adjustRightInd w:val="0"/>
        <w:spacing w:after="0"/>
        <w:rPr>
          <w:ins w:id="9872" w:author="arkat" w:date="2017-10-11T10:02:00Z"/>
          <w:del w:id="9873" w:author="arkat" w:date="2017-10-11T11:07:00Z"/>
        </w:rPr>
        <w:pPrChange w:id="9874" w:author="arkat" w:date="2017-10-11T11:07:00Z">
          <w:pPr>
            <w:widowControl w:val="0"/>
            <w:autoSpaceDE w:val="0"/>
            <w:autoSpaceDN w:val="0"/>
            <w:adjustRightInd w:val="0"/>
            <w:spacing w:after="140" w:line="288" w:lineRule="auto"/>
            <w:ind w:left="480" w:hanging="480"/>
          </w:pPr>
        </w:pPrChange>
      </w:pPr>
      <w:ins w:id="9875" w:author="arkat" w:date="2017-10-11T10:02:00Z">
        <w:del w:id="9876"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49CFA845" w14:textId="381F3E08" w:rsidR="00F5795E" w:rsidDel="00DE59C1" w:rsidRDefault="00F5795E">
      <w:pPr>
        <w:widowControl w:val="0"/>
        <w:autoSpaceDE w:val="0"/>
        <w:autoSpaceDN w:val="0"/>
        <w:adjustRightInd w:val="0"/>
        <w:spacing w:after="0"/>
        <w:rPr>
          <w:ins w:id="9877" w:author="arkat" w:date="2017-10-11T10:02:00Z"/>
          <w:del w:id="9878" w:author="arkat" w:date="2017-10-11T11:07:00Z"/>
          <w:rFonts w:ascii="Times New Roman" w:hAnsi="Times New Roman" w:cs="Times New Roman"/>
          <w:szCs w:val="24"/>
        </w:rPr>
      </w:pPr>
    </w:p>
    <w:p w14:paraId="3E77480B" w14:textId="44C906C9" w:rsidR="00F5795E" w:rsidDel="00DE59C1" w:rsidRDefault="00F5795E">
      <w:pPr>
        <w:widowControl w:val="0"/>
        <w:autoSpaceDE w:val="0"/>
        <w:autoSpaceDN w:val="0"/>
        <w:adjustRightInd w:val="0"/>
        <w:spacing w:after="0"/>
        <w:rPr>
          <w:ins w:id="9879" w:author="arkat" w:date="2017-10-11T10:02:00Z"/>
          <w:del w:id="9880" w:author="arkat" w:date="2017-10-11T11:07:00Z"/>
          <w:rFonts w:ascii="Times New Roman" w:hAnsi="Times New Roman" w:cs="Times New Roman"/>
          <w:szCs w:val="24"/>
        </w:rPr>
        <w:pPrChange w:id="9881" w:author="arkat" w:date="2017-10-11T11:07:00Z">
          <w:pPr>
            <w:widowControl w:val="0"/>
            <w:autoSpaceDE w:val="0"/>
            <w:autoSpaceDN w:val="0"/>
            <w:adjustRightInd w:val="0"/>
            <w:spacing w:after="140" w:line="288" w:lineRule="auto"/>
            <w:ind w:left="480" w:hanging="480"/>
          </w:pPr>
        </w:pPrChange>
      </w:pPr>
      <w:ins w:id="9882" w:author="arkat" w:date="2017-10-11T10:02:00Z">
        <w:del w:id="9883"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011393D5" w14:textId="6F163671" w:rsidR="00F5795E" w:rsidDel="00DE59C1" w:rsidRDefault="00F5795E">
      <w:pPr>
        <w:widowControl w:val="0"/>
        <w:autoSpaceDE w:val="0"/>
        <w:autoSpaceDN w:val="0"/>
        <w:adjustRightInd w:val="0"/>
        <w:spacing w:after="0"/>
        <w:rPr>
          <w:ins w:id="9884" w:author="arkat" w:date="2017-10-11T10:02:00Z"/>
          <w:del w:id="9885" w:author="arkat" w:date="2017-10-11T11:07:00Z"/>
          <w:rFonts w:ascii="Times New Roman" w:hAnsi="Times New Roman" w:cs="Times New Roman"/>
          <w:szCs w:val="24"/>
        </w:rPr>
        <w:pPrChange w:id="9886" w:author="arkat" w:date="2017-10-11T11:07:00Z">
          <w:pPr>
            <w:widowControl w:val="0"/>
            <w:autoSpaceDE w:val="0"/>
            <w:autoSpaceDN w:val="0"/>
            <w:adjustRightInd w:val="0"/>
            <w:spacing w:after="140" w:line="288" w:lineRule="auto"/>
            <w:ind w:left="480" w:hanging="480"/>
          </w:pPr>
        </w:pPrChange>
      </w:pPr>
      <w:ins w:id="9887" w:author="arkat" w:date="2017-10-11T10:02:00Z">
        <w:del w:id="9888"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671B10F1" w14:textId="4C438504" w:rsidR="00F5795E" w:rsidDel="00DE59C1" w:rsidRDefault="00F5795E">
      <w:pPr>
        <w:widowControl w:val="0"/>
        <w:autoSpaceDE w:val="0"/>
        <w:autoSpaceDN w:val="0"/>
        <w:adjustRightInd w:val="0"/>
        <w:spacing w:after="0"/>
        <w:rPr>
          <w:ins w:id="9889" w:author="arkat" w:date="2017-10-11T10:02:00Z"/>
          <w:del w:id="9890" w:author="arkat" w:date="2017-10-11T11:07:00Z"/>
          <w:rFonts w:ascii="Times New Roman" w:hAnsi="Times New Roman" w:cs="Times New Roman"/>
          <w:szCs w:val="24"/>
        </w:rPr>
        <w:pPrChange w:id="9891" w:author="arkat" w:date="2017-10-11T11:07:00Z">
          <w:pPr>
            <w:widowControl w:val="0"/>
            <w:autoSpaceDE w:val="0"/>
            <w:autoSpaceDN w:val="0"/>
            <w:adjustRightInd w:val="0"/>
            <w:spacing w:after="140" w:line="288" w:lineRule="auto"/>
            <w:ind w:left="480" w:hanging="480"/>
          </w:pPr>
        </w:pPrChange>
      </w:pPr>
      <w:ins w:id="9892" w:author="arkat" w:date="2017-10-11T10:02:00Z">
        <w:del w:id="9893" w:author="arkat" w:date="2017-10-11T11:07:00Z">
          <w:r w:rsidDel="00DE59C1">
            <w:rPr>
              <w:rFonts w:ascii="Times New Roman" w:hAnsi="Times New Roman" w:cs="Times New Roman"/>
              <w:szCs w:val="24"/>
            </w:rPr>
            <w:delText>Arkin, A. &amp; Intalio 2002. Business Process Modeling Language. 98.</w:delText>
          </w:r>
        </w:del>
      </w:ins>
    </w:p>
    <w:p w14:paraId="1465E118" w14:textId="12F96299" w:rsidR="00F5795E" w:rsidDel="00DE59C1" w:rsidRDefault="00F5795E">
      <w:pPr>
        <w:widowControl w:val="0"/>
        <w:autoSpaceDE w:val="0"/>
        <w:autoSpaceDN w:val="0"/>
        <w:adjustRightInd w:val="0"/>
        <w:spacing w:after="0"/>
        <w:rPr>
          <w:ins w:id="9894" w:author="arkat" w:date="2017-10-11T10:02:00Z"/>
          <w:del w:id="9895" w:author="arkat" w:date="2017-10-11T11:07:00Z"/>
          <w:rFonts w:ascii="Times New Roman" w:hAnsi="Times New Roman" w:cs="Times New Roman"/>
          <w:szCs w:val="24"/>
        </w:rPr>
        <w:pPrChange w:id="9896" w:author="arkat" w:date="2017-10-11T11:07:00Z">
          <w:pPr>
            <w:widowControl w:val="0"/>
            <w:autoSpaceDE w:val="0"/>
            <w:autoSpaceDN w:val="0"/>
            <w:adjustRightInd w:val="0"/>
            <w:spacing w:after="140" w:line="288" w:lineRule="auto"/>
            <w:ind w:left="480" w:hanging="480"/>
          </w:pPr>
        </w:pPrChange>
      </w:pPr>
      <w:ins w:id="9897" w:author="arkat" w:date="2017-10-11T10:02:00Z">
        <w:del w:id="9898"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2379181B" w14:textId="54AE2BF1" w:rsidR="00F5795E" w:rsidDel="00DE59C1" w:rsidRDefault="00F5795E">
      <w:pPr>
        <w:widowControl w:val="0"/>
        <w:autoSpaceDE w:val="0"/>
        <w:autoSpaceDN w:val="0"/>
        <w:adjustRightInd w:val="0"/>
        <w:spacing w:after="0"/>
        <w:rPr>
          <w:ins w:id="9899" w:author="arkat" w:date="2017-10-11T10:02:00Z"/>
          <w:del w:id="9900" w:author="arkat" w:date="2017-10-11T11:07:00Z"/>
          <w:rFonts w:ascii="Times New Roman" w:hAnsi="Times New Roman" w:cs="Times New Roman"/>
          <w:szCs w:val="24"/>
        </w:rPr>
        <w:pPrChange w:id="9901" w:author="arkat" w:date="2017-10-11T11:07:00Z">
          <w:pPr>
            <w:widowControl w:val="0"/>
            <w:autoSpaceDE w:val="0"/>
            <w:autoSpaceDN w:val="0"/>
            <w:adjustRightInd w:val="0"/>
            <w:spacing w:after="140" w:line="288" w:lineRule="auto"/>
            <w:ind w:left="480" w:hanging="480"/>
          </w:pPr>
        </w:pPrChange>
      </w:pPr>
      <w:ins w:id="9902" w:author="arkat" w:date="2017-10-11T10:02:00Z">
        <w:del w:id="9903"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779E9B19" w14:textId="47DE55E3" w:rsidR="00F5795E" w:rsidDel="00DE59C1" w:rsidRDefault="00F5795E">
      <w:pPr>
        <w:widowControl w:val="0"/>
        <w:autoSpaceDE w:val="0"/>
        <w:autoSpaceDN w:val="0"/>
        <w:adjustRightInd w:val="0"/>
        <w:spacing w:after="0"/>
        <w:rPr>
          <w:ins w:id="9904" w:author="arkat" w:date="2017-10-11T10:02:00Z"/>
          <w:del w:id="9905" w:author="arkat" w:date="2017-10-11T11:07:00Z"/>
          <w:rFonts w:ascii="Times New Roman" w:hAnsi="Times New Roman" w:cs="Times New Roman"/>
          <w:szCs w:val="24"/>
        </w:rPr>
        <w:pPrChange w:id="9906" w:author="arkat" w:date="2017-10-11T11:07:00Z">
          <w:pPr>
            <w:widowControl w:val="0"/>
            <w:autoSpaceDE w:val="0"/>
            <w:autoSpaceDN w:val="0"/>
            <w:adjustRightInd w:val="0"/>
            <w:spacing w:after="140" w:line="288" w:lineRule="auto"/>
            <w:ind w:left="480" w:hanging="480"/>
          </w:pPr>
        </w:pPrChange>
      </w:pPr>
      <w:ins w:id="9907" w:author="arkat" w:date="2017-10-11T10:02:00Z">
        <w:del w:id="9908"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1AB0FF60" w14:textId="6DEC6D10" w:rsidR="00F5795E" w:rsidDel="00DE59C1" w:rsidRDefault="00F5795E">
      <w:pPr>
        <w:widowControl w:val="0"/>
        <w:autoSpaceDE w:val="0"/>
        <w:autoSpaceDN w:val="0"/>
        <w:adjustRightInd w:val="0"/>
        <w:spacing w:after="0"/>
        <w:rPr>
          <w:ins w:id="9909" w:author="arkat" w:date="2017-10-11T10:02:00Z"/>
          <w:del w:id="9910" w:author="arkat" w:date="2017-10-11T11:07:00Z"/>
          <w:rFonts w:ascii="Times New Roman" w:hAnsi="Times New Roman" w:cs="Times New Roman"/>
          <w:szCs w:val="24"/>
        </w:rPr>
        <w:pPrChange w:id="9911" w:author="arkat" w:date="2017-10-11T11:07:00Z">
          <w:pPr>
            <w:widowControl w:val="0"/>
            <w:autoSpaceDE w:val="0"/>
            <w:autoSpaceDN w:val="0"/>
            <w:adjustRightInd w:val="0"/>
            <w:spacing w:after="140" w:line="288" w:lineRule="auto"/>
            <w:ind w:left="480" w:hanging="480"/>
          </w:pPr>
        </w:pPrChange>
      </w:pPr>
      <w:ins w:id="9912" w:author="arkat" w:date="2017-10-11T10:02:00Z">
        <w:del w:id="9913"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1341D1EE" w14:textId="1806FE55" w:rsidR="00F5795E" w:rsidDel="00DE59C1" w:rsidRDefault="00F5795E">
      <w:pPr>
        <w:widowControl w:val="0"/>
        <w:autoSpaceDE w:val="0"/>
        <w:autoSpaceDN w:val="0"/>
        <w:adjustRightInd w:val="0"/>
        <w:spacing w:after="0"/>
        <w:rPr>
          <w:ins w:id="9914" w:author="arkat" w:date="2017-10-11T10:02:00Z"/>
          <w:del w:id="9915" w:author="arkat" w:date="2017-10-11T11:07:00Z"/>
          <w:rFonts w:ascii="Times New Roman" w:hAnsi="Times New Roman" w:cs="Times New Roman"/>
          <w:szCs w:val="24"/>
        </w:rPr>
        <w:pPrChange w:id="9916" w:author="arkat" w:date="2017-10-11T11:07:00Z">
          <w:pPr>
            <w:widowControl w:val="0"/>
            <w:autoSpaceDE w:val="0"/>
            <w:autoSpaceDN w:val="0"/>
            <w:adjustRightInd w:val="0"/>
            <w:spacing w:after="140" w:line="288" w:lineRule="auto"/>
            <w:ind w:left="480" w:hanging="480"/>
          </w:pPr>
        </w:pPrChange>
      </w:pPr>
      <w:ins w:id="9917" w:author="arkat" w:date="2017-10-11T10:02:00Z">
        <w:del w:id="9918"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5F1F58F2" w14:textId="2227E90A" w:rsidR="00F5795E" w:rsidDel="00DE59C1" w:rsidRDefault="00F5795E">
      <w:pPr>
        <w:widowControl w:val="0"/>
        <w:autoSpaceDE w:val="0"/>
        <w:autoSpaceDN w:val="0"/>
        <w:adjustRightInd w:val="0"/>
        <w:spacing w:after="0"/>
        <w:rPr>
          <w:ins w:id="9919" w:author="arkat" w:date="2017-10-11T10:02:00Z"/>
          <w:del w:id="9920" w:author="arkat" w:date="2017-10-11T11:07:00Z"/>
          <w:rFonts w:ascii="Times New Roman" w:hAnsi="Times New Roman" w:cs="Times New Roman"/>
          <w:szCs w:val="24"/>
        </w:rPr>
        <w:pPrChange w:id="9921" w:author="arkat" w:date="2017-10-11T11:07:00Z">
          <w:pPr>
            <w:widowControl w:val="0"/>
            <w:autoSpaceDE w:val="0"/>
            <w:autoSpaceDN w:val="0"/>
            <w:adjustRightInd w:val="0"/>
            <w:spacing w:after="140" w:line="288" w:lineRule="auto"/>
            <w:ind w:left="480" w:hanging="480"/>
          </w:pPr>
        </w:pPrChange>
      </w:pPr>
      <w:ins w:id="9922" w:author="arkat" w:date="2017-10-11T10:02:00Z">
        <w:del w:id="9923"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50A432AD" w14:textId="09CBA4AB" w:rsidR="00F5795E" w:rsidDel="00DE59C1" w:rsidRDefault="00F5795E">
      <w:pPr>
        <w:widowControl w:val="0"/>
        <w:autoSpaceDE w:val="0"/>
        <w:autoSpaceDN w:val="0"/>
        <w:adjustRightInd w:val="0"/>
        <w:spacing w:after="0"/>
        <w:rPr>
          <w:ins w:id="9924" w:author="arkat" w:date="2017-10-11T10:02:00Z"/>
          <w:del w:id="9925" w:author="arkat" w:date="2017-10-11T11:07:00Z"/>
          <w:rFonts w:ascii="Times New Roman" w:hAnsi="Times New Roman" w:cs="Times New Roman"/>
          <w:szCs w:val="24"/>
        </w:rPr>
        <w:pPrChange w:id="9926" w:author="arkat" w:date="2017-10-11T11:07:00Z">
          <w:pPr>
            <w:widowControl w:val="0"/>
            <w:autoSpaceDE w:val="0"/>
            <w:autoSpaceDN w:val="0"/>
            <w:adjustRightInd w:val="0"/>
            <w:spacing w:after="140" w:line="288" w:lineRule="auto"/>
            <w:ind w:left="480" w:hanging="480"/>
          </w:pPr>
        </w:pPrChange>
      </w:pPr>
      <w:ins w:id="9927" w:author="arkat" w:date="2017-10-11T10:02:00Z">
        <w:del w:id="9928"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4638ECDE" w14:textId="2A6C2FA3" w:rsidR="00F5795E" w:rsidDel="00DE59C1" w:rsidRDefault="00F5795E">
      <w:pPr>
        <w:widowControl w:val="0"/>
        <w:autoSpaceDE w:val="0"/>
        <w:autoSpaceDN w:val="0"/>
        <w:adjustRightInd w:val="0"/>
        <w:spacing w:after="0"/>
        <w:rPr>
          <w:ins w:id="9929" w:author="arkat" w:date="2017-10-11T10:02:00Z"/>
          <w:del w:id="9930" w:author="arkat" w:date="2017-10-11T11:07:00Z"/>
          <w:rFonts w:ascii="Times New Roman" w:hAnsi="Times New Roman" w:cs="Times New Roman"/>
          <w:szCs w:val="24"/>
        </w:rPr>
        <w:pPrChange w:id="9931" w:author="arkat" w:date="2017-10-11T11:07:00Z">
          <w:pPr>
            <w:widowControl w:val="0"/>
            <w:autoSpaceDE w:val="0"/>
            <w:autoSpaceDN w:val="0"/>
            <w:adjustRightInd w:val="0"/>
            <w:spacing w:after="140" w:line="288" w:lineRule="auto"/>
            <w:ind w:left="480" w:hanging="480"/>
          </w:pPr>
        </w:pPrChange>
      </w:pPr>
      <w:ins w:id="9932" w:author="arkat" w:date="2017-10-11T10:02:00Z">
        <w:del w:id="9933"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10E3C835" w14:textId="2CFCEDCD" w:rsidR="00F5795E" w:rsidDel="00DE59C1" w:rsidRDefault="00F5795E">
      <w:pPr>
        <w:widowControl w:val="0"/>
        <w:autoSpaceDE w:val="0"/>
        <w:autoSpaceDN w:val="0"/>
        <w:adjustRightInd w:val="0"/>
        <w:spacing w:after="0"/>
        <w:rPr>
          <w:ins w:id="9934" w:author="arkat" w:date="2017-10-11T10:02:00Z"/>
          <w:del w:id="9935" w:author="arkat" w:date="2017-10-11T11:07:00Z"/>
          <w:rFonts w:ascii="Times New Roman" w:hAnsi="Times New Roman" w:cs="Times New Roman"/>
          <w:szCs w:val="24"/>
        </w:rPr>
        <w:pPrChange w:id="9936" w:author="arkat" w:date="2017-10-11T11:07:00Z">
          <w:pPr>
            <w:widowControl w:val="0"/>
            <w:autoSpaceDE w:val="0"/>
            <w:autoSpaceDN w:val="0"/>
            <w:adjustRightInd w:val="0"/>
            <w:spacing w:after="140" w:line="288" w:lineRule="auto"/>
            <w:ind w:left="480" w:hanging="480"/>
          </w:pPr>
        </w:pPrChange>
      </w:pPr>
      <w:ins w:id="9937" w:author="arkat" w:date="2017-10-11T10:02:00Z">
        <w:del w:id="9938"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0D845EA4" w14:textId="1E3C02F5" w:rsidR="00F5795E" w:rsidDel="00DE59C1" w:rsidRDefault="00F5795E">
      <w:pPr>
        <w:widowControl w:val="0"/>
        <w:autoSpaceDE w:val="0"/>
        <w:autoSpaceDN w:val="0"/>
        <w:adjustRightInd w:val="0"/>
        <w:spacing w:after="0"/>
        <w:rPr>
          <w:ins w:id="9939" w:author="arkat" w:date="2017-10-11T10:02:00Z"/>
          <w:del w:id="9940" w:author="arkat" w:date="2017-10-11T11:07:00Z"/>
          <w:rFonts w:ascii="Times New Roman" w:hAnsi="Times New Roman" w:cs="Times New Roman"/>
          <w:szCs w:val="24"/>
        </w:rPr>
        <w:pPrChange w:id="9941" w:author="arkat" w:date="2017-10-11T11:07:00Z">
          <w:pPr>
            <w:widowControl w:val="0"/>
            <w:autoSpaceDE w:val="0"/>
            <w:autoSpaceDN w:val="0"/>
            <w:adjustRightInd w:val="0"/>
            <w:spacing w:after="140" w:line="288" w:lineRule="auto"/>
            <w:ind w:left="480" w:hanging="480"/>
          </w:pPr>
        </w:pPrChange>
      </w:pPr>
      <w:ins w:id="9942" w:author="arkat" w:date="2017-10-11T10:02:00Z">
        <w:del w:id="9943"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2A2F74B3" w14:textId="51C2353F" w:rsidR="00F5795E" w:rsidDel="00DE59C1" w:rsidRDefault="00F5795E">
      <w:pPr>
        <w:widowControl w:val="0"/>
        <w:autoSpaceDE w:val="0"/>
        <w:autoSpaceDN w:val="0"/>
        <w:adjustRightInd w:val="0"/>
        <w:spacing w:after="0"/>
        <w:rPr>
          <w:ins w:id="9944" w:author="arkat" w:date="2017-10-11T10:02:00Z"/>
          <w:del w:id="9945" w:author="arkat" w:date="2017-10-11T11:07:00Z"/>
          <w:rFonts w:ascii="Times New Roman" w:hAnsi="Times New Roman" w:cs="Times New Roman"/>
          <w:szCs w:val="24"/>
        </w:rPr>
        <w:pPrChange w:id="9946" w:author="arkat" w:date="2017-10-11T11:07:00Z">
          <w:pPr>
            <w:widowControl w:val="0"/>
            <w:autoSpaceDE w:val="0"/>
            <w:autoSpaceDN w:val="0"/>
            <w:adjustRightInd w:val="0"/>
            <w:spacing w:after="140" w:line="288" w:lineRule="auto"/>
            <w:ind w:left="480" w:hanging="480"/>
          </w:pPr>
        </w:pPrChange>
      </w:pPr>
      <w:ins w:id="9947" w:author="arkat" w:date="2017-10-11T10:02:00Z">
        <w:del w:id="9948"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799CB690" w14:textId="7A719405" w:rsidR="00F5795E" w:rsidDel="00DE59C1" w:rsidRDefault="00F5795E">
      <w:pPr>
        <w:widowControl w:val="0"/>
        <w:autoSpaceDE w:val="0"/>
        <w:autoSpaceDN w:val="0"/>
        <w:adjustRightInd w:val="0"/>
        <w:spacing w:after="0"/>
        <w:rPr>
          <w:ins w:id="9949" w:author="arkat" w:date="2017-10-11T10:02:00Z"/>
          <w:del w:id="9950" w:author="arkat" w:date="2017-10-11T11:07:00Z"/>
          <w:rFonts w:ascii="Times New Roman" w:hAnsi="Times New Roman" w:cs="Times New Roman"/>
          <w:szCs w:val="24"/>
        </w:rPr>
        <w:pPrChange w:id="9951" w:author="arkat" w:date="2017-10-11T11:07:00Z">
          <w:pPr>
            <w:widowControl w:val="0"/>
            <w:autoSpaceDE w:val="0"/>
            <w:autoSpaceDN w:val="0"/>
            <w:adjustRightInd w:val="0"/>
            <w:spacing w:after="140" w:line="288" w:lineRule="auto"/>
            <w:ind w:left="480" w:hanging="480"/>
          </w:pPr>
        </w:pPrChange>
      </w:pPr>
      <w:ins w:id="9952" w:author="arkat" w:date="2017-10-11T10:02:00Z">
        <w:del w:id="9953"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0C14B3B8" w14:textId="4D28B7DC" w:rsidR="00F5795E" w:rsidDel="00DE59C1" w:rsidRDefault="00F5795E">
      <w:pPr>
        <w:widowControl w:val="0"/>
        <w:autoSpaceDE w:val="0"/>
        <w:autoSpaceDN w:val="0"/>
        <w:adjustRightInd w:val="0"/>
        <w:spacing w:after="0"/>
        <w:rPr>
          <w:ins w:id="9954" w:author="arkat" w:date="2017-10-11T10:02:00Z"/>
          <w:del w:id="9955" w:author="arkat" w:date="2017-10-11T11:07:00Z"/>
          <w:rFonts w:ascii="Times New Roman" w:hAnsi="Times New Roman" w:cs="Times New Roman"/>
          <w:szCs w:val="24"/>
        </w:rPr>
        <w:pPrChange w:id="9956" w:author="arkat" w:date="2017-10-11T11:07:00Z">
          <w:pPr>
            <w:widowControl w:val="0"/>
            <w:autoSpaceDE w:val="0"/>
            <w:autoSpaceDN w:val="0"/>
            <w:adjustRightInd w:val="0"/>
            <w:spacing w:after="140" w:line="288" w:lineRule="auto"/>
            <w:ind w:left="480" w:hanging="480"/>
          </w:pPr>
        </w:pPrChange>
      </w:pPr>
      <w:ins w:id="9957" w:author="arkat" w:date="2017-10-11T10:02:00Z">
        <w:del w:id="9958"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113F41A2" w14:textId="2081E6D2" w:rsidR="00F5795E" w:rsidDel="00DE59C1" w:rsidRDefault="00F5795E">
      <w:pPr>
        <w:widowControl w:val="0"/>
        <w:autoSpaceDE w:val="0"/>
        <w:autoSpaceDN w:val="0"/>
        <w:adjustRightInd w:val="0"/>
        <w:spacing w:after="0"/>
        <w:rPr>
          <w:ins w:id="9959" w:author="arkat" w:date="2017-10-11T10:02:00Z"/>
          <w:del w:id="9960" w:author="arkat" w:date="2017-10-11T11:07:00Z"/>
          <w:rFonts w:ascii="Times New Roman" w:hAnsi="Times New Roman" w:cs="Times New Roman"/>
          <w:szCs w:val="24"/>
        </w:rPr>
        <w:pPrChange w:id="9961" w:author="arkat" w:date="2017-10-11T11:07:00Z">
          <w:pPr>
            <w:widowControl w:val="0"/>
            <w:autoSpaceDE w:val="0"/>
            <w:autoSpaceDN w:val="0"/>
            <w:adjustRightInd w:val="0"/>
            <w:spacing w:after="140" w:line="288" w:lineRule="auto"/>
            <w:ind w:left="480" w:hanging="480"/>
          </w:pPr>
        </w:pPrChange>
      </w:pPr>
      <w:ins w:id="9962" w:author="arkat" w:date="2017-10-11T10:02:00Z">
        <w:del w:id="9963"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42C5A8A3" w14:textId="7D4E683E" w:rsidR="00F5795E" w:rsidDel="00DE59C1" w:rsidRDefault="00F5795E">
      <w:pPr>
        <w:widowControl w:val="0"/>
        <w:autoSpaceDE w:val="0"/>
        <w:autoSpaceDN w:val="0"/>
        <w:adjustRightInd w:val="0"/>
        <w:spacing w:after="0"/>
        <w:rPr>
          <w:ins w:id="9964" w:author="arkat" w:date="2017-10-11T10:02:00Z"/>
          <w:del w:id="9965" w:author="arkat" w:date="2017-10-11T11:07:00Z"/>
          <w:rFonts w:ascii="Times New Roman" w:hAnsi="Times New Roman" w:cs="Times New Roman"/>
          <w:szCs w:val="24"/>
        </w:rPr>
        <w:pPrChange w:id="9966" w:author="arkat" w:date="2017-10-11T11:07:00Z">
          <w:pPr>
            <w:widowControl w:val="0"/>
            <w:autoSpaceDE w:val="0"/>
            <w:autoSpaceDN w:val="0"/>
            <w:adjustRightInd w:val="0"/>
            <w:spacing w:after="140" w:line="288" w:lineRule="auto"/>
            <w:ind w:left="480" w:hanging="480"/>
          </w:pPr>
        </w:pPrChange>
      </w:pPr>
      <w:ins w:id="9967" w:author="arkat" w:date="2017-10-11T10:02:00Z">
        <w:del w:id="9968"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33E34550" w14:textId="44020191" w:rsidR="00F5795E" w:rsidDel="00DE59C1" w:rsidRDefault="00F5795E">
      <w:pPr>
        <w:widowControl w:val="0"/>
        <w:autoSpaceDE w:val="0"/>
        <w:autoSpaceDN w:val="0"/>
        <w:adjustRightInd w:val="0"/>
        <w:spacing w:after="0"/>
        <w:rPr>
          <w:ins w:id="9969" w:author="arkat" w:date="2017-10-11T10:02:00Z"/>
          <w:del w:id="9970" w:author="arkat" w:date="2017-10-11T11:07:00Z"/>
          <w:rFonts w:ascii="Times New Roman" w:hAnsi="Times New Roman" w:cs="Times New Roman"/>
          <w:szCs w:val="24"/>
        </w:rPr>
        <w:pPrChange w:id="9971" w:author="arkat" w:date="2017-10-11T11:07:00Z">
          <w:pPr>
            <w:widowControl w:val="0"/>
            <w:autoSpaceDE w:val="0"/>
            <w:autoSpaceDN w:val="0"/>
            <w:adjustRightInd w:val="0"/>
            <w:spacing w:after="140" w:line="288" w:lineRule="auto"/>
            <w:ind w:left="480" w:hanging="480"/>
          </w:pPr>
        </w:pPrChange>
      </w:pPr>
      <w:ins w:id="9972" w:author="arkat" w:date="2017-10-11T10:02:00Z">
        <w:del w:id="9973"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30E6EE92" w14:textId="38866775" w:rsidR="00F5795E" w:rsidDel="00DE59C1" w:rsidRDefault="00F5795E">
      <w:pPr>
        <w:widowControl w:val="0"/>
        <w:autoSpaceDE w:val="0"/>
        <w:autoSpaceDN w:val="0"/>
        <w:adjustRightInd w:val="0"/>
        <w:spacing w:after="0"/>
        <w:rPr>
          <w:ins w:id="9974" w:author="arkat" w:date="2017-10-11T10:02:00Z"/>
          <w:del w:id="9975" w:author="arkat" w:date="2017-10-11T11:07:00Z"/>
          <w:rFonts w:ascii="Times New Roman" w:hAnsi="Times New Roman" w:cs="Times New Roman"/>
          <w:szCs w:val="24"/>
        </w:rPr>
        <w:pPrChange w:id="9976" w:author="arkat" w:date="2017-10-11T11:07:00Z">
          <w:pPr>
            <w:widowControl w:val="0"/>
            <w:autoSpaceDE w:val="0"/>
            <w:autoSpaceDN w:val="0"/>
            <w:adjustRightInd w:val="0"/>
            <w:spacing w:after="140" w:line="288" w:lineRule="auto"/>
            <w:ind w:left="480" w:hanging="480"/>
          </w:pPr>
        </w:pPrChange>
      </w:pPr>
      <w:ins w:id="9977" w:author="arkat" w:date="2017-10-11T10:02:00Z">
        <w:del w:id="9978"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265B2F15" w14:textId="7ED9CC38" w:rsidR="00F5795E" w:rsidDel="00DE59C1" w:rsidRDefault="00F5795E">
      <w:pPr>
        <w:widowControl w:val="0"/>
        <w:autoSpaceDE w:val="0"/>
        <w:autoSpaceDN w:val="0"/>
        <w:adjustRightInd w:val="0"/>
        <w:spacing w:after="0"/>
        <w:rPr>
          <w:ins w:id="9979" w:author="arkat" w:date="2017-10-11T10:02:00Z"/>
          <w:del w:id="9980" w:author="arkat" w:date="2017-10-11T11:07:00Z"/>
          <w:rFonts w:ascii="Times New Roman" w:hAnsi="Times New Roman" w:cs="Times New Roman"/>
          <w:szCs w:val="24"/>
        </w:rPr>
        <w:pPrChange w:id="9981" w:author="arkat" w:date="2017-10-11T11:07:00Z">
          <w:pPr>
            <w:widowControl w:val="0"/>
            <w:autoSpaceDE w:val="0"/>
            <w:autoSpaceDN w:val="0"/>
            <w:adjustRightInd w:val="0"/>
            <w:spacing w:after="140" w:line="288" w:lineRule="auto"/>
            <w:ind w:left="480" w:hanging="480"/>
          </w:pPr>
        </w:pPrChange>
      </w:pPr>
      <w:ins w:id="9982" w:author="arkat" w:date="2017-10-11T10:02:00Z">
        <w:del w:id="9983"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329FC84" w14:textId="047C81AD" w:rsidR="00F5795E" w:rsidDel="00DE59C1" w:rsidRDefault="00F5795E">
      <w:pPr>
        <w:widowControl w:val="0"/>
        <w:autoSpaceDE w:val="0"/>
        <w:autoSpaceDN w:val="0"/>
        <w:adjustRightInd w:val="0"/>
        <w:spacing w:after="0"/>
        <w:rPr>
          <w:ins w:id="9984" w:author="arkat" w:date="2017-10-11T10:02:00Z"/>
          <w:del w:id="9985" w:author="arkat" w:date="2017-10-11T11:07:00Z"/>
          <w:rFonts w:ascii="Times New Roman" w:hAnsi="Times New Roman" w:cs="Times New Roman"/>
          <w:szCs w:val="24"/>
        </w:rPr>
        <w:pPrChange w:id="9986" w:author="arkat" w:date="2017-10-11T11:07:00Z">
          <w:pPr>
            <w:widowControl w:val="0"/>
            <w:autoSpaceDE w:val="0"/>
            <w:autoSpaceDN w:val="0"/>
            <w:adjustRightInd w:val="0"/>
            <w:spacing w:after="140" w:line="288" w:lineRule="auto"/>
            <w:ind w:left="480" w:hanging="480"/>
          </w:pPr>
        </w:pPrChange>
      </w:pPr>
      <w:ins w:id="9987" w:author="arkat" w:date="2017-10-11T10:02:00Z">
        <w:del w:id="9988"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4CC91D28" w14:textId="4336D3EF" w:rsidR="00F5795E" w:rsidDel="00DE59C1" w:rsidRDefault="00F5795E">
      <w:pPr>
        <w:widowControl w:val="0"/>
        <w:autoSpaceDE w:val="0"/>
        <w:autoSpaceDN w:val="0"/>
        <w:adjustRightInd w:val="0"/>
        <w:spacing w:after="0"/>
        <w:rPr>
          <w:ins w:id="9989" w:author="arkat" w:date="2017-10-11T10:02:00Z"/>
          <w:del w:id="9990" w:author="arkat" w:date="2017-10-11T11:07:00Z"/>
          <w:rFonts w:ascii="Times New Roman" w:hAnsi="Times New Roman" w:cs="Times New Roman"/>
          <w:szCs w:val="24"/>
        </w:rPr>
        <w:pPrChange w:id="9991" w:author="arkat" w:date="2017-10-11T11:07:00Z">
          <w:pPr>
            <w:widowControl w:val="0"/>
            <w:autoSpaceDE w:val="0"/>
            <w:autoSpaceDN w:val="0"/>
            <w:adjustRightInd w:val="0"/>
            <w:spacing w:after="140" w:line="288" w:lineRule="auto"/>
            <w:ind w:left="480" w:hanging="480"/>
          </w:pPr>
        </w:pPrChange>
      </w:pPr>
      <w:ins w:id="9992" w:author="arkat" w:date="2017-10-11T10:02:00Z">
        <w:del w:id="9993"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5A707321" w14:textId="750A8D48" w:rsidR="00F5795E" w:rsidDel="00DE59C1" w:rsidRDefault="00F5795E">
      <w:pPr>
        <w:widowControl w:val="0"/>
        <w:autoSpaceDE w:val="0"/>
        <w:autoSpaceDN w:val="0"/>
        <w:adjustRightInd w:val="0"/>
        <w:spacing w:after="0"/>
        <w:rPr>
          <w:ins w:id="9994" w:author="arkat" w:date="2017-10-11T10:02:00Z"/>
          <w:del w:id="9995" w:author="arkat" w:date="2017-10-11T11:07:00Z"/>
          <w:rFonts w:ascii="Times New Roman" w:hAnsi="Times New Roman" w:cs="Times New Roman"/>
          <w:szCs w:val="24"/>
        </w:rPr>
        <w:pPrChange w:id="9996" w:author="arkat" w:date="2017-10-11T11:07:00Z">
          <w:pPr>
            <w:widowControl w:val="0"/>
            <w:autoSpaceDE w:val="0"/>
            <w:autoSpaceDN w:val="0"/>
            <w:adjustRightInd w:val="0"/>
            <w:spacing w:after="140" w:line="288" w:lineRule="auto"/>
            <w:ind w:left="480" w:hanging="480"/>
          </w:pPr>
        </w:pPrChange>
      </w:pPr>
      <w:ins w:id="9997" w:author="arkat" w:date="2017-10-11T10:02:00Z">
        <w:del w:id="9998"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26FD8C89" w14:textId="03B8213B" w:rsidR="00F5795E" w:rsidDel="00DE59C1" w:rsidRDefault="00F5795E">
      <w:pPr>
        <w:widowControl w:val="0"/>
        <w:autoSpaceDE w:val="0"/>
        <w:autoSpaceDN w:val="0"/>
        <w:adjustRightInd w:val="0"/>
        <w:spacing w:after="0"/>
        <w:rPr>
          <w:ins w:id="9999" w:author="arkat" w:date="2017-10-11T10:02:00Z"/>
          <w:del w:id="10000" w:author="arkat" w:date="2017-10-11T11:07:00Z"/>
          <w:rFonts w:ascii="Times New Roman" w:hAnsi="Times New Roman" w:cs="Times New Roman"/>
          <w:szCs w:val="24"/>
        </w:rPr>
        <w:pPrChange w:id="10001" w:author="arkat" w:date="2017-10-11T11:07:00Z">
          <w:pPr>
            <w:widowControl w:val="0"/>
            <w:autoSpaceDE w:val="0"/>
            <w:autoSpaceDN w:val="0"/>
            <w:adjustRightInd w:val="0"/>
            <w:spacing w:after="140" w:line="288" w:lineRule="auto"/>
            <w:ind w:left="480" w:hanging="480"/>
          </w:pPr>
        </w:pPrChange>
      </w:pPr>
      <w:ins w:id="10002" w:author="arkat" w:date="2017-10-11T10:02:00Z">
        <w:del w:id="10003"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68052B8C" w14:textId="273F57B9" w:rsidR="00F5795E" w:rsidDel="00DE59C1" w:rsidRDefault="00F5795E">
      <w:pPr>
        <w:widowControl w:val="0"/>
        <w:autoSpaceDE w:val="0"/>
        <w:autoSpaceDN w:val="0"/>
        <w:adjustRightInd w:val="0"/>
        <w:spacing w:after="0"/>
        <w:rPr>
          <w:ins w:id="10004" w:author="arkat" w:date="2017-10-11T10:02:00Z"/>
          <w:del w:id="10005" w:author="arkat" w:date="2017-10-11T11:07:00Z"/>
          <w:rFonts w:ascii="Times New Roman" w:hAnsi="Times New Roman" w:cs="Times New Roman"/>
          <w:szCs w:val="24"/>
        </w:rPr>
        <w:pPrChange w:id="10006" w:author="arkat" w:date="2017-10-11T11:07:00Z">
          <w:pPr>
            <w:widowControl w:val="0"/>
            <w:autoSpaceDE w:val="0"/>
            <w:autoSpaceDN w:val="0"/>
            <w:adjustRightInd w:val="0"/>
            <w:spacing w:after="140" w:line="288" w:lineRule="auto"/>
            <w:ind w:left="480" w:hanging="480"/>
          </w:pPr>
        </w:pPrChange>
      </w:pPr>
      <w:ins w:id="10007" w:author="arkat" w:date="2017-10-11T10:02:00Z">
        <w:del w:id="10008"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29649A83" w14:textId="57831BD3" w:rsidR="00F5795E" w:rsidDel="00DE59C1" w:rsidRDefault="00F5795E">
      <w:pPr>
        <w:widowControl w:val="0"/>
        <w:autoSpaceDE w:val="0"/>
        <w:autoSpaceDN w:val="0"/>
        <w:adjustRightInd w:val="0"/>
        <w:spacing w:after="0"/>
        <w:rPr>
          <w:ins w:id="10009" w:author="arkat" w:date="2017-10-11T10:02:00Z"/>
          <w:del w:id="10010" w:author="arkat" w:date="2017-10-11T11:07:00Z"/>
          <w:rFonts w:ascii="Times New Roman" w:hAnsi="Times New Roman" w:cs="Times New Roman"/>
          <w:szCs w:val="24"/>
        </w:rPr>
        <w:pPrChange w:id="10011" w:author="arkat" w:date="2017-10-11T11:07:00Z">
          <w:pPr>
            <w:widowControl w:val="0"/>
            <w:autoSpaceDE w:val="0"/>
            <w:autoSpaceDN w:val="0"/>
            <w:adjustRightInd w:val="0"/>
            <w:spacing w:after="140" w:line="288" w:lineRule="auto"/>
            <w:ind w:left="480" w:hanging="480"/>
          </w:pPr>
        </w:pPrChange>
      </w:pPr>
      <w:ins w:id="10012" w:author="arkat" w:date="2017-10-11T10:02:00Z">
        <w:del w:id="10013"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138868B6" w14:textId="25AD3C11" w:rsidR="00F5795E" w:rsidDel="00DE59C1" w:rsidRDefault="00F5795E">
      <w:pPr>
        <w:widowControl w:val="0"/>
        <w:autoSpaceDE w:val="0"/>
        <w:autoSpaceDN w:val="0"/>
        <w:adjustRightInd w:val="0"/>
        <w:spacing w:after="0"/>
        <w:rPr>
          <w:ins w:id="10014" w:author="arkat" w:date="2017-10-11T10:02:00Z"/>
          <w:del w:id="10015" w:author="arkat" w:date="2017-10-11T11:07:00Z"/>
          <w:rFonts w:ascii="Times New Roman" w:hAnsi="Times New Roman" w:cs="Times New Roman"/>
          <w:szCs w:val="24"/>
        </w:rPr>
        <w:pPrChange w:id="10016" w:author="arkat" w:date="2017-10-11T11:07:00Z">
          <w:pPr>
            <w:widowControl w:val="0"/>
            <w:autoSpaceDE w:val="0"/>
            <w:autoSpaceDN w:val="0"/>
            <w:adjustRightInd w:val="0"/>
            <w:spacing w:after="140" w:line="288" w:lineRule="auto"/>
            <w:ind w:left="480" w:hanging="480"/>
          </w:pPr>
        </w:pPrChange>
      </w:pPr>
      <w:ins w:id="10017" w:author="arkat" w:date="2017-10-11T10:02:00Z">
        <w:del w:id="10018"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7325CEC7" w14:textId="18D29472" w:rsidR="00F5795E" w:rsidDel="00DE59C1" w:rsidRDefault="00F5795E">
      <w:pPr>
        <w:widowControl w:val="0"/>
        <w:autoSpaceDE w:val="0"/>
        <w:autoSpaceDN w:val="0"/>
        <w:adjustRightInd w:val="0"/>
        <w:spacing w:after="0"/>
        <w:rPr>
          <w:ins w:id="10019" w:author="arkat" w:date="2017-10-11T10:02:00Z"/>
          <w:del w:id="10020" w:author="arkat" w:date="2017-10-11T11:07:00Z"/>
          <w:rFonts w:ascii="Times New Roman" w:hAnsi="Times New Roman" w:cs="Times New Roman"/>
          <w:szCs w:val="24"/>
        </w:rPr>
        <w:pPrChange w:id="10021" w:author="arkat" w:date="2017-10-11T11:07:00Z">
          <w:pPr>
            <w:widowControl w:val="0"/>
            <w:autoSpaceDE w:val="0"/>
            <w:autoSpaceDN w:val="0"/>
            <w:adjustRightInd w:val="0"/>
            <w:spacing w:after="140" w:line="288" w:lineRule="auto"/>
            <w:ind w:left="480" w:hanging="480"/>
          </w:pPr>
        </w:pPrChange>
      </w:pPr>
      <w:ins w:id="10022" w:author="arkat" w:date="2017-10-11T10:02:00Z">
        <w:del w:id="10023"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0C7A9F22" w14:textId="63B2EBF8" w:rsidR="00F5795E" w:rsidDel="00DE59C1" w:rsidRDefault="00F5795E">
      <w:pPr>
        <w:widowControl w:val="0"/>
        <w:autoSpaceDE w:val="0"/>
        <w:autoSpaceDN w:val="0"/>
        <w:adjustRightInd w:val="0"/>
        <w:spacing w:after="0"/>
        <w:rPr>
          <w:ins w:id="10024" w:author="arkat" w:date="2017-10-11T10:02:00Z"/>
          <w:del w:id="10025" w:author="arkat" w:date="2017-10-11T11:07:00Z"/>
          <w:rFonts w:ascii="Times New Roman" w:hAnsi="Times New Roman" w:cs="Times New Roman"/>
          <w:szCs w:val="24"/>
        </w:rPr>
        <w:pPrChange w:id="10026" w:author="arkat" w:date="2017-10-11T11:07:00Z">
          <w:pPr>
            <w:widowControl w:val="0"/>
            <w:autoSpaceDE w:val="0"/>
            <w:autoSpaceDN w:val="0"/>
            <w:adjustRightInd w:val="0"/>
            <w:spacing w:after="140" w:line="288" w:lineRule="auto"/>
            <w:ind w:left="480" w:hanging="480"/>
          </w:pPr>
        </w:pPrChange>
      </w:pPr>
      <w:ins w:id="10027" w:author="arkat" w:date="2017-10-11T10:02:00Z">
        <w:del w:id="10028"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57379220" w14:textId="6148BD12" w:rsidR="00F5795E" w:rsidDel="00DE59C1" w:rsidRDefault="00F5795E">
      <w:pPr>
        <w:widowControl w:val="0"/>
        <w:autoSpaceDE w:val="0"/>
        <w:autoSpaceDN w:val="0"/>
        <w:adjustRightInd w:val="0"/>
        <w:spacing w:after="0"/>
        <w:rPr>
          <w:ins w:id="10029" w:author="arkat" w:date="2017-10-11T10:02:00Z"/>
          <w:del w:id="10030" w:author="arkat" w:date="2017-10-11T11:07:00Z"/>
          <w:rFonts w:ascii="Times New Roman" w:hAnsi="Times New Roman" w:cs="Times New Roman"/>
          <w:szCs w:val="24"/>
        </w:rPr>
        <w:pPrChange w:id="10031" w:author="arkat" w:date="2017-10-11T11:07:00Z">
          <w:pPr>
            <w:widowControl w:val="0"/>
            <w:autoSpaceDE w:val="0"/>
            <w:autoSpaceDN w:val="0"/>
            <w:adjustRightInd w:val="0"/>
            <w:spacing w:after="140" w:line="288" w:lineRule="auto"/>
            <w:ind w:left="480" w:hanging="480"/>
          </w:pPr>
        </w:pPrChange>
      </w:pPr>
      <w:ins w:id="10032" w:author="arkat" w:date="2017-10-11T10:02:00Z">
        <w:del w:id="10033"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09EDA700" w14:textId="2750EFB7" w:rsidR="00F5795E" w:rsidDel="00DE59C1" w:rsidRDefault="00F5795E">
      <w:pPr>
        <w:widowControl w:val="0"/>
        <w:autoSpaceDE w:val="0"/>
        <w:autoSpaceDN w:val="0"/>
        <w:adjustRightInd w:val="0"/>
        <w:spacing w:after="0"/>
        <w:rPr>
          <w:ins w:id="10034" w:author="arkat" w:date="2017-10-11T10:02:00Z"/>
          <w:del w:id="10035" w:author="arkat" w:date="2017-10-11T11:07:00Z"/>
          <w:rFonts w:ascii="Times New Roman" w:hAnsi="Times New Roman" w:cs="Times New Roman"/>
          <w:szCs w:val="24"/>
        </w:rPr>
        <w:pPrChange w:id="10036" w:author="arkat" w:date="2017-10-11T11:07:00Z">
          <w:pPr>
            <w:widowControl w:val="0"/>
            <w:autoSpaceDE w:val="0"/>
            <w:autoSpaceDN w:val="0"/>
            <w:adjustRightInd w:val="0"/>
            <w:spacing w:after="140" w:line="288" w:lineRule="auto"/>
            <w:ind w:left="480" w:hanging="480"/>
          </w:pPr>
        </w:pPrChange>
      </w:pPr>
      <w:ins w:id="10037" w:author="arkat" w:date="2017-10-11T10:02:00Z">
        <w:del w:id="10038"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7D2C6883" w14:textId="7C928FA4" w:rsidR="00F5795E" w:rsidDel="00DE59C1" w:rsidRDefault="00F5795E">
      <w:pPr>
        <w:widowControl w:val="0"/>
        <w:autoSpaceDE w:val="0"/>
        <w:autoSpaceDN w:val="0"/>
        <w:adjustRightInd w:val="0"/>
        <w:spacing w:after="0"/>
        <w:rPr>
          <w:ins w:id="10039" w:author="arkat" w:date="2017-10-11T10:02:00Z"/>
          <w:del w:id="10040" w:author="arkat" w:date="2017-10-11T11:07:00Z"/>
          <w:rFonts w:ascii="Times New Roman" w:hAnsi="Times New Roman" w:cs="Times New Roman"/>
          <w:szCs w:val="24"/>
        </w:rPr>
        <w:pPrChange w:id="10041" w:author="arkat" w:date="2017-10-11T11:07:00Z">
          <w:pPr>
            <w:widowControl w:val="0"/>
            <w:autoSpaceDE w:val="0"/>
            <w:autoSpaceDN w:val="0"/>
            <w:adjustRightInd w:val="0"/>
            <w:spacing w:after="140" w:line="288" w:lineRule="auto"/>
            <w:ind w:left="480" w:hanging="480"/>
          </w:pPr>
        </w:pPrChange>
      </w:pPr>
      <w:ins w:id="10042" w:author="arkat" w:date="2017-10-11T10:02:00Z">
        <w:del w:id="10043"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2BB26EAA" w14:textId="04572C72" w:rsidR="00F5795E" w:rsidDel="00DE59C1" w:rsidRDefault="00F5795E">
      <w:pPr>
        <w:widowControl w:val="0"/>
        <w:autoSpaceDE w:val="0"/>
        <w:autoSpaceDN w:val="0"/>
        <w:adjustRightInd w:val="0"/>
        <w:spacing w:after="0"/>
        <w:rPr>
          <w:ins w:id="10044" w:author="arkat" w:date="2017-10-11T10:02:00Z"/>
          <w:del w:id="10045" w:author="arkat" w:date="2017-10-11T11:07:00Z"/>
          <w:rFonts w:ascii="Times New Roman" w:hAnsi="Times New Roman" w:cs="Times New Roman"/>
          <w:szCs w:val="24"/>
        </w:rPr>
        <w:pPrChange w:id="10046" w:author="arkat" w:date="2017-10-11T11:07:00Z">
          <w:pPr>
            <w:widowControl w:val="0"/>
            <w:autoSpaceDE w:val="0"/>
            <w:autoSpaceDN w:val="0"/>
            <w:adjustRightInd w:val="0"/>
            <w:spacing w:after="140" w:line="288" w:lineRule="auto"/>
            <w:ind w:left="480" w:hanging="480"/>
          </w:pPr>
        </w:pPrChange>
      </w:pPr>
      <w:ins w:id="10047" w:author="arkat" w:date="2017-10-11T10:02:00Z">
        <w:del w:id="10048"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774C3A02" w14:textId="75E18015" w:rsidR="00F5795E" w:rsidDel="00DE59C1" w:rsidRDefault="00F5795E">
      <w:pPr>
        <w:widowControl w:val="0"/>
        <w:autoSpaceDE w:val="0"/>
        <w:autoSpaceDN w:val="0"/>
        <w:adjustRightInd w:val="0"/>
        <w:spacing w:after="0"/>
        <w:rPr>
          <w:ins w:id="10049" w:author="arkat" w:date="2017-10-11T10:02:00Z"/>
          <w:del w:id="10050" w:author="arkat" w:date="2017-10-11T11:07:00Z"/>
          <w:rFonts w:ascii="Times New Roman" w:hAnsi="Times New Roman" w:cs="Times New Roman"/>
          <w:szCs w:val="24"/>
        </w:rPr>
        <w:pPrChange w:id="10051" w:author="arkat" w:date="2017-10-11T11:07:00Z">
          <w:pPr>
            <w:widowControl w:val="0"/>
            <w:autoSpaceDE w:val="0"/>
            <w:autoSpaceDN w:val="0"/>
            <w:adjustRightInd w:val="0"/>
            <w:spacing w:after="140" w:line="288" w:lineRule="auto"/>
            <w:ind w:left="480" w:hanging="480"/>
          </w:pPr>
        </w:pPrChange>
      </w:pPr>
      <w:ins w:id="10052" w:author="arkat" w:date="2017-10-11T10:02:00Z">
        <w:del w:id="10053"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425A5F27" w14:textId="308E2D74" w:rsidR="00F5795E" w:rsidDel="00DE59C1" w:rsidRDefault="00F5795E">
      <w:pPr>
        <w:widowControl w:val="0"/>
        <w:autoSpaceDE w:val="0"/>
        <w:autoSpaceDN w:val="0"/>
        <w:adjustRightInd w:val="0"/>
        <w:spacing w:after="0"/>
        <w:rPr>
          <w:ins w:id="10054" w:author="arkat" w:date="2017-10-11T10:02:00Z"/>
          <w:del w:id="10055" w:author="arkat" w:date="2017-10-11T11:07:00Z"/>
          <w:rFonts w:ascii="Times New Roman" w:hAnsi="Times New Roman" w:cs="Times New Roman"/>
          <w:szCs w:val="24"/>
        </w:rPr>
        <w:pPrChange w:id="10056" w:author="arkat" w:date="2017-10-11T11:07:00Z">
          <w:pPr>
            <w:widowControl w:val="0"/>
            <w:autoSpaceDE w:val="0"/>
            <w:autoSpaceDN w:val="0"/>
            <w:adjustRightInd w:val="0"/>
            <w:spacing w:after="140" w:line="288" w:lineRule="auto"/>
            <w:ind w:left="480" w:hanging="480"/>
          </w:pPr>
        </w:pPrChange>
      </w:pPr>
      <w:ins w:id="10057" w:author="arkat" w:date="2017-10-11T10:02:00Z">
        <w:del w:id="10058"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200141E6" w14:textId="3B15A705" w:rsidR="00F5795E" w:rsidDel="00DE59C1" w:rsidRDefault="00F5795E">
      <w:pPr>
        <w:widowControl w:val="0"/>
        <w:autoSpaceDE w:val="0"/>
        <w:autoSpaceDN w:val="0"/>
        <w:adjustRightInd w:val="0"/>
        <w:spacing w:after="0"/>
        <w:rPr>
          <w:ins w:id="10059" w:author="arkat" w:date="2017-10-11T10:02:00Z"/>
          <w:del w:id="10060" w:author="arkat" w:date="2017-10-11T11:07:00Z"/>
          <w:rFonts w:ascii="Times New Roman" w:hAnsi="Times New Roman" w:cs="Times New Roman"/>
          <w:szCs w:val="24"/>
        </w:rPr>
        <w:pPrChange w:id="10061" w:author="arkat" w:date="2017-10-11T11:07:00Z">
          <w:pPr>
            <w:widowControl w:val="0"/>
            <w:autoSpaceDE w:val="0"/>
            <w:autoSpaceDN w:val="0"/>
            <w:adjustRightInd w:val="0"/>
            <w:spacing w:after="140" w:line="288" w:lineRule="auto"/>
            <w:ind w:left="480" w:hanging="480"/>
          </w:pPr>
        </w:pPrChange>
      </w:pPr>
      <w:ins w:id="10062" w:author="arkat" w:date="2017-10-11T10:02:00Z">
        <w:del w:id="10063"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6B49C927" w14:textId="7799657A" w:rsidR="00F5795E" w:rsidDel="00DE59C1" w:rsidRDefault="00F5795E">
      <w:pPr>
        <w:widowControl w:val="0"/>
        <w:autoSpaceDE w:val="0"/>
        <w:autoSpaceDN w:val="0"/>
        <w:adjustRightInd w:val="0"/>
        <w:spacing w:after="0"/>
        <w:rPr>
          <w:ins w:id="10064" w:author="arkat" w:date="2017-10-11T10:02:00Z"/>
          <w:del w:id="10065" w:author="arkat" w:date="2017-10-11T11:07:00Z"/>
          <w:rFonts w:ascii="Times New Roman" w:hAnsi="Times New Roman" w:cs="Times New Roman"/>
          <w:szCs w:val="24"/>
        </w:rPr>
        <w:pPrChange w:id="10066" w:author="arkat" w:date="2017-10-11T11:07:00Z">
          <w:pPr>
            <w:widowControl w:val="0"/>
            <w:autoSpaceDE w:val="0"/>
            <w:autoSpaceDN w:val="0"/>
            <w:adjustRightInd w:val="0"/>
            <w:spacing w:after="140" w:line="288" w:lineRule="auto"/>
            <w:ind w:left="480" w:hanging="480"/>
          </w:pPr>
        </w:pPrChange>
      </w:pPr>
      <w:ins w:id="10067" w:author="arkat" w:date="2017-10-11T10:02:00Z">
        <w:del w:id="10068"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08B6CAA4" w14:textId="55AA891E" w:rsidR="00F5795E" w:rsidDel="00DE59C1" w:rsidRDefault="00F5795E">
      <w:pPr>
        <w:widowControl w:val="0"/>
        <w:autoSpaceDE w:val="0"/>
        <w:autoSpaceDN w:val="0"/>
        <w:adjustRightInd w:val="0"/>
        <w:spacing w:after="0"/>
        <w:rPr>
          <w:ins w:id="10069" w:author="arkat" w:date="2017-10-11T10:02:00Z"/>
          <w:del w:id="10070" w:author="arkat" w:date="2017-10-11T11:07:00Z"/>
          <w:rFonts w:ascii="Times New Roman" w:hAnsi="Times New Roman" w:cs="Times New Roman"/>
          <w:szCs w:val="24"/>
        </w:rPr>
        <w:pPrChange w:id="10071" w:author="arkat" w:date="2017-10-11T11:07:00Z">
          <w:pPr>
            <w:widowControl w:val="0"/>
            <w:autoSpaceDE w:val="0"/>
            <w:autoSpaceDN w:val="0"/>
            <w:adjustRightInd w:val="0"/>
            <w:spacing w:after="140" w:line="288" w:lineRule="auto"/>
            <w:ind w:left="480" w:hanging="480"/>
          </w:pPr>
        </w:pPrChange>
      </w:pPr>
      <w:ins w:id="10072" w:author="arkat" w:date="2017-10-11T10:02:00Z">
        <w:del w:id="10073"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6788B796" w14:textId="0A5B29CE" w:rsidR="00F5795E" w:rsidDel="00DE59C1" w:rsidRDefault="00F5795E">
      <w:pPr>
        <w:widowControl w:val="0"/>
        <w:autoSpaceDE w:val="0"/>
        <w:autoSpaceDN w:val="0"/>
        <w:adjustRightInd w:val="0"/>
        <w:spacing w:after="0"/>
        <w:rPr>
          <w:ins w:id="10074" w:author="arkat" w:date="2017-10-11T10:02:00Z"/>
          <w:del w:id="10075" w:author="arkat" w:date="2017-10-11T11:07:00Z"/>
          <w:rFonts w:ascii="Times New Roman" w:hAnsi="Times New Roman" w:cs="Times New Roman"/>
          <w:szCs w:val="24"/>
        </w:rPr>
        <w:pPrChange w:id="10076" w:author="arkat" w:date="2017-10-11T11:07:00Z">
          <w:pPr>
            <w:widowControl w:val="0"/>
            <w:autoSpaceDE w:val="0"/>
            <w:autoSpaceDN w:val="0"/>
            <w:adjustRightInd w:val="0"/>
            <w:spacing w:after="140" w:line="288" w:lineRule="auto"/>
            <w:ind w:left="480" w:hanging="480"/>
          </w:pPr>
        </w:pPrChange>
      </w:pPr>
      <w:ins w:id="10077" w:author="arkat" w:date="2017-10-11T10:02:00Z">
        <w:del w:id="10078"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02F7F6AC" w14:textId="1C66C277" w:rsidR="00F5795E" w:rsidDel="00DE59C1" w:rsidRDefault="00F5795E">
      <w:pPr>
        <w:widowControl w:val="0"/>
        <w:autoSpaceDE w:val="0"/>
        <w:autoSpaceDN w:val="0"/>
        <w:adjustRightInd w:val="0"/>
        <w:spacing w:after="0"/>
        <w:rPr>
          <w:ins w:id="10079" w:author="arkat" w:date="2017-10-11T10:02:00Z"/>
          <w:del w:id="10080" w:author="arkat" w:date="2017-10-11T11:07:00Z"/>
          <w:rFonts w:ascii="Times New Roman" w:hAnsi="Times New Roman" w:cs="Times New Roman"/>
          <w:szCs w:val="24"/>
        </w:rPr>
        <w:pPrChange w:id="10081" w:author="arkat" w:date="2017-10-11T11:07:00Z">
          <w:pPr>
            <w:widowControl w:val="0"/>
            <w:autoSpaceDE w:val="0"/>
            <w:autoSpaceDN w:val="0"/>
            <w:adjustRightInd w:val="0"/>
            <w:spacing w:after="140" w:line="288" w:lineRule="auto"/>
            <w:ind w:left="480" w:hanging="480"/>
          </w:pPr>
        </w:pPrChange>
      </w:pPr>
      <w:ins w:id="10082" w:author="arkat" w:date="2017-10-11T10:02:00Z">
        <w:del w:id="10083"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7DBEDDA7" w14:textId="55C4ED68" w:rsidR="00F5795E" w:rsidDel="00DE59C1" w:rsidRDefault="00F5795E">
      <w:pPr>
        <w:widowControl w:val="0"/>
        <w:autoSpaceDE w:val="0"/>
        <w:autoSpaceDN w:val="0"/>
        <w:adjustRightInd w:val="0"/>
        <w:spacing w:after="0"/>
        <w:rPr>
          <w:ins w:id="10084" w:author="arkat" w:date="2017-10-11T10:02:00Z"/>
          <w:del w:id="10085" w:author="arkat" w:date="2017-10-11T11:07:00Z"/>
          <w:rFonts w:ascii="Times New Roman" w:hAnsi="Times New Roman" w:cs="Times New Roman"/>
          <w:szCs w:val="24"/>
        </w:rPr>
        <w:pPrChange w:id="10086" w:author="arkat" w:date="2017-10-11T11:07:00Z">
          <w:pPr>
            <w:widowControl w:val="0"/>
            <w:autoSpaceDE w:val="0"/>
            <w:autoSpaceDN w:val="0"/>
            <w:adjustRightInd w:val="0"/>
            <w:spacing w:after="140" w:line="288" w:lineRule="auto"/>
            <w:ind w:left="480" w:hanging="480"/>
          </w:pPr>
        </w:pPrChange>
      </w:pPr>
      <w:ins w:id="10087" w:author="arkat" w:date="2017-10-11T10:02:00Z">
        <w:del w:id="10088"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1E4A4037" w14:textId="2D2E59A8" w:rsidR="00F5795E" w:rsidDel="00DE59C1" w:rsidRDefault="00F5795E">
      <w:pPr>
        <w:widowControl w:val="0"/>
        <w:autoSpaceDE w:val="0"/>
        <w:autoSpaceDN w:val="0"/>
        <w:adjustRightInd w:val="0"/>
        <w:spacing w:after="0"/>
        <w:rPr>
          <w:ins w:id="10089" w:author="arkat" w:date="2017-10-11T10:02:00Z"/>
          <w:del w:id="10090" w:author="arkat" w:date="2017-10-11T11:07:00Z"/>
          <w:rFonts w:ascii="Times New Roman" w:hAnsi="Times New Roman" w:cs="Times New Roman"/>
          <w:szCs w:val="24"/>
        </w:rPr>
        <w:pPrChange w:id="10091" w:author="arkat" w:date="2017-10-11T11:07:00Z">
          <w:pPr>
            <w:widowControl w:val="0"/>
            <w:autoSpaceDE w:val="0"/>
            <w:autoSpaceDN w:val="0"/>
            <w:adjustRightInd w:val="0"/>
            <w:spacing w:after="140" w:line="288" w:lineRule="auto"/>
            <w:ind w:left="480" w:hanging="480"/>
          </w:pPr>
        </w:pPrChange>
      </w:pPr>
      <w:ins w:id="10092" w:author="arkat" w:date="2017-10-11T10:02:00Z">
        <w:del w:id="10093"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218E41CB" w14:textId="32C2254B" w:rsidR="00F5795E" w:rsidDel="00DE59C1" w:rsidRDefault="00F5795E">
      <w:pPr>
        <w:widowControl w:val="0"/>
        <w:autoSpaceDE w:val="0"/>
        <w:autoSpaceDN w:val="0"/>
        <w:adjustRightInd w:val="0"/>
        <w:spacing w:after="0"/>
        <w:rPr>
          <w:ins w:id="10094" w:author="arkat" w:date="2017-10-11T10:02:00Z"/>
          <w:del w:id="10095" w:author="arkat" w:date="2017-10-11T11:07:00Z"/>
          <w:rFonts w:ascii="Times New Roman" w:hAnsi="Times New Roman" w:cs="Times New Roman"/>
          <w:szCs w:val="24"/>
        </w:rPr>
        <w:pPrChange w:id="10096" w:author="arkat" w:date="2017-10-11T11:07:00Z">
          <w:pPr>
            <w:widowControl w:val="0"/>
            <w:autoSpaceDE w:val="0"/>
            <w:autoSpaceDN w:val="0"/>
            <w:adjustRightInd w:val="0"/>
            <w:spacing w:after="140" w:line="288" w:lineRule="auto"/>
            <w:ind w:left="480" w:hanging="480"/>
          </w:pPr>
        </w:pPrChange>
      </w:pPr>
      <w:ins w:id="10097" w:author="arkat" w:date="2017-10-11T10:02:00Z">
        <w:del w:id="10098"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697ECAFB" w14:textId="5D1D6B9C" w:rsidR="00F5795E" w:rsidDel="00DE59C1" w:rsidRDefault="00F5795E">
      <w:pPr>
        <w:widowControl w:val="0"/>
        <w:autoSpaceDE w:val="0"/>
        <w:autoSpaceDN w:val="0"/>
        <w:adjustRightInd w:val="0"/>
        <w:spacing w:after="0"/>
        <w:rPr>
          <w:ins w:id="10099" w:author="arkat" w:date="2017-10-11T10:02:00Z"/>
          <w:del w:id="10100" w:author="arkat" w:date="2017-10-11T11:07:00Z"/>
          <w:rFonts w:ascii="Times New Roman" w:hAnsi="Times New Roman" w:cs="Times New Roman"/>
          <w:szCs w:val="24"/>
        </w:rPr>
        <w:pPrChange w:id="10101" w:author="arkat" w:date="2017-10-11T11:07:00Z">
          <w:pPr>
            <w:widowControl w:val="0"/>
            <w:autoSpaceDE w:val="0"/>
            <w:autoSpaceDN w:val="0"/>
            <w:adjustRightInd w:val="0"/>
            <w:spacing w:after="140" w:line="288" w:lineRule="auto"/>
            <w:ind w:left="480" w:hanging="480"/>
          </w:pPr>
        </w:pPrChange>
      </w:pPr>
      <w:ins w:id="10102" w:author="arkat" w:date="2017-10-11T10:02:00Z">
        <w:del w:id="10103" w:author="arkat" w:date="2017-10-11T11:07:00Z">
          <w:r w:rsidDel="00DE59C1">
            <w:rPr>
              <w:rFonts w:ascii="Times New Roman" w:hAnsi="Times New Roman" w:cs="Times New Roman"/>
              <w:szCs w:val="24"/>
            </w:rPr>
            <w:delText>Volzer, H. 2010. An Overview of BPMN 2 . 0 and its Potential Use. 2–3.</w:delText>
          </w:r>
        </w:del>
      </w:ins>
    </w:p>
    <w:p w14:paraId="403DEEE7" w14:textId="4E319271" w:rsidR="00F5795E" w:rsidDel="00DE59C1" w:rsidRDefault="00F5795E">
      <w:pPr>
        <w:widowControl w:val="0"/>
        <w:autoSpaceDE w:val="0"/>
        <w:autoSpaceDN w:val="0"/>
        <w:adjustRightInd w:val="0"/>
        <w:spacing w:after="0"/>
        <w:rPr>
          <w:ins w:id="10104" w:author="arkat" w:date="2017-10-11T10:02:00Z"/>
          <w:del w:id="10105" w:author="arkat" w:date="2017-10-11T11:07:00Z"/>
          <w:rFonts w:ascii="Times New Roman" w:hAnsi="Times New Roman" w:cs="Times New Roman"/>
          <w:szCs w:val="24"/>
        </w:rPr>
        <w:pPrChange w:id="10106" w:author="arkat" w:date="2017-10-11T11:07:00Z">
          <w:pPr>
            <w:widowControl w:val="0"/>
            <w:autoSpaceDE w:val="0"/>
            <w:autoSpaceDN w:val="0"/>
            <w:adjustRightInd w:val="0"/>
            <w:spacing w:after="140" w:line="288" w:lineRule="auto"/>
            <w:ind w:left="480" w:hanging="480"/>
          </w:pPr>
        </w:pPrChange>
      </w:pPr>
      <w:ins w:id="10107" w:author="arkat" w:date="2017-10-11T10:02:00Z">
        <w:del w:id="10108"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2302E717" w14:textId="4016726E" w:rsidR="00F5795E" w:rsidDel="00DE59C1" w:rsidRDefault="00F5795E">
      <w:pPr>
        <w:widowControl w:val="0"/>
        <w:autoSpaceDE w:val="0"/>
        <w:autoSpaceDN w:val="0"/>
        <w:adjustRightInd w:val="0"/>
        <w:spacing w:after="0"/>
        <w:rPr>
          <w:ins w:id="10109" w:author="arkat" w:date="2017-10-11T10:02:00Z"/>
          <w:del w:id="10110" w:author="arkat" w:date="2017-10-11T11:07:00Z"/>
          <w:rFonts w:ascii="Times New Roman" w:hAnsi="Times New Roman" w:cs="Times New Roman"/>
          <w:szCs w:val="24"/>
        </w:rPr>
        <w:pPrChange w:id="10111" w:author="arkat" w:date="2017-10-11T11:07:00Z">
          <w:pPr>
            <w:widowControl w:val="0"/>
            <w:autoSpaceDE w:val="0"/>
            <w:autoSpaceDN w:val="0"/>
            <w:adjustRightInd w:val="0"/>
            <w:spacing w:after="140" w:line="288" w:lineRule="auto"/>
            <w:ind w:left="480" w:hanging="480"/>
          </w:pPr>
        </w:pPrChange>
      </w:pPr>
      <w:ins w:id="10112" w:author="arkat" w:date="2017-10-11T10:02:00Z">
        <w:del w:id="10113"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416828A9" w14:textId="7D97FF55" w:rsidR="00F5795E" w:rsidDel="00DE59C1" w:rsidRDefault="00F5795E">
      <w:pPr>
        <w:widowControl w:val="0"/>
        <w:autoSpaceDE w:val="0"/>
        <w:autoSpaceDN w:val="0"/>
        <w:adjustRightInd w:val="0"/>
        <w:spacing w:after="0"/>
        <w:rPr>
          <w:ins w:id="10114" w:author="arkat" w:date="2017-10-11T10:02:00Z"/>
          <w:del w:id="10115" w:author="arkat" w:date="2017-10-11T11:07:00Z"/>
        </w:rPr>
        <w:pPrChange w:id="10116" w:author="arkat" w:date="2017-10-11T11:07:00Z">
          <w:pPr>
            <w:widowControl w:val="0"/>
            <w:autoSpaceDE w:val="0"/>
            <w:autoSpaceDN w:val="0"/>
            <w:adjustRightInd w:val="0"/>
            <w:spacing w:after="140" w:line="288" w:lineRule="auto"/>
            <w:ind w:left="480" w:hanging="480"/>
          </w:pPr>
        </w:pPrChange>
      </w:pPr>
      <w:ins w:id="10117" w:author="arkat" w:date="2017-10-11T10:02:00Z">
        <w:del w:id="10118"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6589ECC2" w14:textId="4B2B62B4" w:rsidR="00F5795E" w:rsidDel="00DE59C1" w:rsidRDefault="00F5795E">
      <w:pPr>
        <w:widowControl w:val="0"/>
        <w:autoSpaceDE w:val="0"/>
        <w:autoSpaceDN w:val="0"/>
        <w:adjustRightInd w:val="0"/>
        <w:spacing w:after="0"/>
        <w:rPr>
          <w:ins w:id="10119" w:author="arkat" w:date="2017-10-11T10:03:00Z"/>
          <w:del w:id="10120" w:author="arkat" w:date="2017-10-11T11:07:00Z"/>
          <w:rFonts w:ascii="Times New Roman" w:hAnsi="Times New Roman" w:cs="Times New Roman"/>
          <w:szCs w:val="24"/>
        </w:rPr>
      </w:pPr>
    </w:p>
    <w:p w14:paraId="774CACA9" w14:textId="661C4529" w:rsidR="00F5795E" w:rsidDel="00DE59C1" w:rsidRDefault="00F5795E">
      <w:pPr>
        <w:widowControl w:val="0"/>
        <w:autoSpaceDE w:val="0"/>
        <w:autoSpaceDN w:val="0"/>
        <w:adjustRightInd w:val="0"/>
        <w:spacing w:after="0"/>
        <w:rPr>
          <w:ins w:id="10121" w:author="arkat" w:date="2017-10-11T10:03:00Z"/>
          <w:del w:id="10122" w:author="arkat" w:date="2017-10-11T11:07:00Z"/>
          <w:rFonts w:ascii="Times New Roman" w:hAnsi="Times New Roman" w:cs="Times New Roman"/>
          <w:szCs w:val="24"/>
        </w:rPr>
        <w:pPrChange w:id="10123" w:author="arkat" w:date="2017-10-11T11:07:00Z">
          <w:pPr>
            <w:widowControl w:val="0"/>
            <w:autoSpaceDE w:val="0"/>
            <w:autoSpaceDN w:val="0"/>
            <w:adjustRightInd w:val="0"/>
            <w:spacing w:after="140" w:line="288" w:lineRule="auto"/>
            <w:ind w:left="480" w:hanging="480"/>
          </w:pPr>
        </w:pPrChange>
      </w:pPr>
      <w:ins w:id="10124" w:author="arkat" w:date="2017-10-11T10:03:00Z">
        <w:del w:id="10125"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5388B599" w14:textId="659628E8" w:rsidR="00F5795E" w:rsidDel="00DE59C1" w:rsidRDefault="00F5795E">
      <w:pPr>
        <w:widowControl w:val="0"/>
        <w:autoSpaceDE w:val="0"/>
        <w:autoSpaceDN w:val="0"/>
        <w:adjustRightInd w:val="0"/>
        <w:spacing w:after="0"/>
        <w:rPr>
          <w:ins w:id="10126" w:author="arkat" w:date="2017-10-11T10:03:00Z"/>
          <w:del w:id="10127" w:author="arkat" w:date="2017-10-11T11:07:00Z"/>
          <w:rFonts w:ascii="Times New Roman" w:hAnsi="Times New Roman" w:cs="Times New Roman"/>
          <w:szCs w:val="24"/>
        </w:rPr>
        <w:pPrChange w:id="10128" w:author="arkat" w:date="2017-10-11T11:07:00Z">
          <w:pPr>
            <w:widowControl w:val="0"/>
            <w:autoSpaceDE w:val="0"/>
            <w:autoSpaceDN w:val="0"/>
            <w:adjustRightInd w:val="0"/>
            <w:spacing w:after="140" w:line="288" w:lineRule="auto"/>
            <w:ind w:left="480" w:hanging="480"/>
          </w:pPr>
        </w:pPrChange>
      </w:pPr>
      <w:ins w:id="10129" w:author="arkat" w:date="2017-10-11T10:03:00Z">
        <w:del w:id="10130"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3EAB7F21" w14:textId="07F3AEC0" w:rsidR="00F5795E" w:rsidDel="00DE59C1" w:rsidRDefault="00F5795E">
      <w:pPr>
        <w:widowControl w:val="0"/>
        <w:autoSpaceDE w:val="0"/>
        <w:autoSpaceDN w:val="0"/>
        <w:adjustRightInd w:val="0"/>
        <w:spacing w:after="0"/>
        <w:rPr>
          <w:ins w:id="10131" w:author="arkat" w:date="2017-10-11T10:03:00Z"/>
          <w:del w:id="10132" w:author="arkat" w:date="2017-10-11T11:07:00Z"/>
          <w:rFonts w:ascii="Times New Roman" w:hAnsi="Times New Roman" w:cs="Times New Roman"/>
          <w:szCs w:val="24"/>
        </w:rPr>
        <w:pPrChange w:id="10133" w:author="arkat" w:date="2017-10-11T11:07:00Z">
          <w:pPr>
            <w:widowControl w:val="0"/>
            <w:autoSpaceDE w:val="0"/>
            <w:autoSpaceDN w:val="0"/>
            <w:adjustRightInd w:val="0"/>
            <w:spacing w:after="140" w:line="288" w:lineRule="auto"/>
            <w:ind w:left="480" w:hanging="480"/>
          </w:pPr>
        </w:pPrChange>
      </w:pPr>
      <w:ins w:id="10134" w:author="arkat" w:date="2017-10-11T10:03:00Z">
        <w:del w:id="10135" w:author="arkat" w:date="2017-10-11T11:07:00Z">
          <w:r w:rsidDel="00DE59C1">
            <w:rPr>
              <w:rFonts w:ascii="Times New Roman" w:hAnsi="Times New Roman" w:cs="Times New Roman"/>
              <w:szCs w:val="24"/>
            </w:rPr>
            <w:delText>Arkin, A. &amp; Intalio 2002. Business Process Modeling Language. 98.</w:delText>
          </w:r>
        </w:del>
      </w:ins>
    </w:p>
    <w:p w14:paraId="5438F8F1" w14:textId="0C2B8582" w:rsidR="00F5795E" w:rsidDel="00DE59C1" w:rsidRDefault="00F5795E">
      <w:pPr>
        <w:widowControl w:val="0"/>
        <w:autoSpaceDE w:val="0"/>
        <w:autoSpaceDN w:val="0"/>
        <w:adjustRightInd w:val="0"/>
        <w:spacing w:after="0"/>
        <w:rPr>
          <w:ins w:id="10136" w:author="arkat" w:date="2017-10-11T10:03:00Z"/>
          <w:del w:id="10137" w:author="arkat" w:date="2017-10-11T11:07:00Z"/>
          <w:rFonts w:ascii="Times New Roman" w:hAnsi="Times New Roman" w:cs="Times New Roman"/>
          <w:szCs w:val="24"/>
        </w:rPr>
        <w:pPrChange w:id="10138" w:author="arkat" w:date="2017-10-11T11:07:00Z">
          <w:pPr>
            <w:widowControl w:val="0"/>
            <w:autoSpaceDE w:val="0"/>
            <w:autoSpaceDN w:val="0"/>
            <w:adjustRightInd w:val="0"/>
            <w:spacing w:after="140" w:line="288" w:lineRule="auto"/>
            <w:ind w:left="480" w:hanging="480"/>
          </w:pPr>
        </w:pPrChange>
      </w:pPr>
      <w:ins w:id="10139" w:author="arkat" w:date="2017-10-11T10:03:00Z">
        <w:del w:id="10140"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28B31B3B" w14:textId="2726E4E2" w:rsidR="00F5795E" w:rsidDel="00DE59C1" w:rsidRDefault="00F5795E">
      <w:pPr>
        <w:widowControl w:val="0"/>
        <w:autoSpaceDE w:val="0"/>
        <w:autoSpaceDN w:val="0"/>
        <w:adjustRightInd w:val="0"/>
        <w:spacing w:after="0"/>
        <w:rPr>
          <w:ins w:id="10141" w:author="arkat" w:date="2017-10-11T10:03:00Z"/>
          <w:del w:id="10142" w:author="arkat" w:date="2017-10-11T11:07:00Z"/>
          <w:rFonts w:ascii="Times New Roman" w:hAnsi="Times New Roman" w:cs="Times New Roman"/>
          <w:szCs w:val="24"/>
        </w:rPr>
        <w:pPrChange w:id="10143" w:author="arkat" w:date="2017-10-11T11:07:00Z">
          <w:pPr>
            <w:widowControl w:val="0"/>
            <w:autoSpaceDE w:val="0"/>
            <w:autoSpaceDN w:val="0"/>
            <w:adjustRightInd w:val="0"/>
            <w:spacing w:after="140" w:line="288" w:lineRule="auto"/>
            <w:ind w:left="480" w:hanging="480"/>
          </w:pPr>
        </w:pPrChange>
      </w:pPr>
      <w:ins w:id="10144" w:author="arkat" w:date="2017-10-11T10:03:00Z">
        <w:del w:id="10145"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7A286C90" w14:textId="23D63BEE" w:rsidR="00F5795E" w:rsidDel="00DE59C1" w:rsidRDefault="00F5795E">
      <w:pPr>
        <w:widowControl w:val="0"/>
        <w:autoSpaceDE w:val="0"/>
        <w:autoSpaceDN w:val="0"/>
        <w:adjustRightInd w:val="0"/>
        <w:spacing w:after="0"/>
        <w:rPr>
          <w:ins w:id="10146" w:author="arkat" w:date="2017-10-11T10:03:00Z"/>
          <w:del w:id="10147" w:author="arkat" w:date="2017-10-11T11:07:00Z"/>
          <w:rFonts w:ascii="Times New Roman" w:hAnsi="Times New Roman" w:cs="Times New Roman"/>
          <w:szCs w:val="24"/>
        </w:rPr>
        <w:pPrChange w:id="10148" w:author="arkat" w:date="2017-10-11T11:07:00Z">
          <w:pPr>
            <w:widowControl w:val="0"/>
            <w:autoSpaceDE w:val="0"/>
            <w:autoSpaceDN w:val="0"/>
            <w:adjustRightInd w:val="0"/>
            <w:spacing w:after="140" w:line="288" w:lineRule="auto"/>
            <w:ind w:left="480" w:hanging="480"/>
          </w:pPr>
        </w:pPrChange>
      </w:pPr>
      <w:ins w:id="10149" w:author="arkat" w:date="2017-10-11T10:03:00Z">
        <w:del w:id="10150"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7BD9D11C" w14:textId="44DEDD5C" w:rsidR="00F5795E" w:rsidDel="00DE59C1" w:rsidRDefault="00F5795E">
      <w:pPr>
        <w:widowControl w:val="0"/>
        <w:autoSpaceDE w:val="0"/>
        <w:autoSpaceDN w:val="0"/>
        <w:adjustRightInd w:val="0"/>
        <w:spacing w:after="0"/>
        <w:rPr>
          <w:ins w:id="10151" w:author="arkat" w:date="2017-10-11T10:03:00Z"/>
          <w:del w:id="10152" w:author="arkat" w:date="2017-10-11T11:07:00Z"/>
          <w:rFonts w:ascii="Times New Roman" w:hAnsi="Times New Roman" w:cs="Times New Roman"/>
          <w:szCs w:val="24"/>
        </w:rPr>
        <w:pPrChange w:id="10153" w:author="arkat" w:date="2017-10-11T11:07:00Z">
          <w:pPr>
            <w:widowControl w:val="0"/>
            <w:autoSpaceDE w:val="0"/>
            <w:autoSpaceDN w:val="0"/>
            <w:adjustRightInd w:val="0"/>
            <w:spacing w:after="140" w:line="288" w:lineRule="auto"/>
            <w:ind w:left="480" w:hanging="480"/>
          </w:pPr>
        </w:pPrChange>
      </w:pPr>
      <w:ins w:id="10154" w:author="arkat" w:date="2017-10-11T10:03:00Z">
        <w:del w:id="10155"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6E3828AA" w14:textId="4DF57AEF" w:rsidR="00F5795E" w:rsidDel="00DE59C1" w:rsidRDefault="00F5795E">
      <w:pPr>
        <w:widowControl w:val="0"/>
        <w:autoSpaceDE w:val="0"/>
        <w:autoSpaceDN w:val="0"/>
        <w:adjustRightInd w:val="0"/>
        <w:spacing w:after="0"/>
        <w:rPr>
          <w:ins w:id="10156" w:author="arkat" w:date="2017-10-11T10:03:00Z"/>
          <w:del w:id="10157" w:author="arkat" w:date="2017-10-11T11:07:00Z"/>
          <w:rFonts w:ascii="Times New Roman" w:hAnsi="Times New Roman" w:cs="Times New Roman"/>
          <w:szCs w:val="24"/>
        </w:rPr>
        <w:pPrChange w:id="10158" w:author="arkat" w:date="2017-10-11T11:07:00Z">
          <w:pPr>
            <w:widowControl w:val="0"/>
            <w:autoSpaceDE w:val="0"/>
            <w:autoSpaceDN w:val="0"/>
            <w:adjustRightInd w:val="0"/>
            <w:spacing w:after="140" w:line="288" w:lineRule="auto"/>
            <w:ind w:left="480" w:hanging="480"/>
          </w:pPr>
        </w:pPrChange>
      </w:pPr>
      <w:ins w:id="10159" w:author="arkat" w:date="2017-10-11T10:03:00Z">
        <w:del w:id="10160"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7B7CE795" w14:textId="15C4B074" w:rsidR="00F5795E" w:rsidDel="00DE59C1" w:rsidRDefault="00F5795E">
      <w:pPr>
        <w:widowControl w:val="0"/>
        <w:autoSpaceDE w:val="0"/>
        <w:autoSpaceDN w:val="0"/>
        <w:adjustRightInd w:val="0"/>
        <w:spacing w:after="0"/>
        <w:rPr>
          <w:ins w:id="10161" w:author="arkat" w:date="2017-10-11T10:03:00Z"/>
          <w:del w:id="10162" w:author="arkat" w:date="2017-10-11T11:07:00Z"/>
          <w:rFonts w:ascii="Times New Roman" w:hAnsi="Times New Roman" w:cs="Times New Roman"/>
          <w:szCs w:val="24"/>
        </w:rPr>
        <w:pPrChange w:id="10163" w:author="arkat" w:date="2017-10-11T11:07:00Z">
          <w:pPr>
            <w:widowControl w:val="0"/>
            <w:autoSpaceDE w:val="0"/>
            <w:autoSpaceDN w:val="0"/>
            <w:adjustRightInd w:val="0"/>
            <w:spacing w:after="140" w:line="288" w:lineRule="auto"/>
            <w:ind w:left="480" w:hanging="480"/>
          </w:pPr>
        </w:pPrChange>
      </w:pPr>
      <w:ins w:id="10164" w:author="arkat" w:date="2017-10-11T10:03:00Z">
        <w:del w:id="10165"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01CD39A4" w14:textId="2114B10D" w:rsidR="00F5795E" w:rsidDel="00DE59C1" w:rsidRDefault="00F5795E">
      <w:pPr>
        <w:widowControl w:val="0"/>
        <w:autoSpaceDE w:val="0"/>
        <w:autoSpaceDN w:val="0"/>
        <w:adjustRightInd w:val="0"/>
        <w:spacing w:after="0"/>
        <w:rPr>
          <w:ins w:id="10166" w:author="arkat" w:date="2017-10-11T10:03:00Z"/>
          <w:del w:id="10167" w:author="arkat" w:date="2017-10-11T11:07:00Z"/>
          <w:rFonts w:ascii="Times New Roman" w:hAnsi="Times New Roman" w:cs="Times New Roman"/>
          <w:szCs w:val="24"/>
        </w:rPr>
        <w:pPrChange w:id="10168" w:author="arkat" w:date="2017-10-11T11:07:00Z">
          <w:pPr>
            <w:widowControl w:val="0"/>
            <w:autoSpaceDE w:val="0"/>
            <w:autoSpaceDN w:val="0"/>
            <w:adjustRightInd w:val="0"/>
            <w:spacing w:after="140" w:line="288" w:lineRule="auto"/>
            <w:ind w:left="480" w:hanging="480"/>
          </w:pPr>
        </w:pPrChange>
      </w:pPr>
      <w:ins w:id="10169" w:author="arkat" w:date="2017-10-11T10:03:00Z">
        <w:del w:id="10170"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3928FB75" w14:textId="1EC431C2" w:rsidR="00F5795E" w:rsidDel="00DE59C1" w:rsidRDefault="00F5795E">
      <w:pPr>
        <w:widowControl w:val="0"/>
        <w:autoSpaceDE w:val="0"/>
        <w:autoSpaceDN w:val="0"/>
        <w:adjustRightInd w:val="0"/>
        <w:spacing w:after="0"/>
        <w:rPr>
          <w:ins w:id="10171" w:author="arkat" w:date="2017-10-11T10:03:00Z"/>
          <w:del w:id="10172" w:author="arkat" w:date="2017-10-11T11:07:00Z"/>
          <w:rFonts w:ascii="Times New Roman" w:hAnsi="Times New Roman" w:cs="Times New Roman"/>
          <w:szCs w:val="24"/>
        </w:rPr>
        <w:pPrChange w:id="10173" w:author="arkat" w:date="2017-10-11T11:07:00Z">
          <w:pPr>
            <w:widowControl w:val="0"/>
            <w:autoSpaceDE w:val="0"/>
            <w:autoSpaceDN w:val="0"/>
            <w:adjustRightInd w:val="0"/>
            <w:spacing w:after="140" w:line="288" w:lineRule="auto"/>
            <w:ind w:left="480" w:hanging="480"/>
          </w:pPr>
        </w:pPrChange>
      </w:pPr>
      <w:ins w:id="10174" w:author="arkat" w:date="2017-10-11T10:03:00Z">
        <w:del w:id="10175"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744377CB" w14:textId="3E9F717B" w:rsidR="00F5795E" w:rsidDel="00DE59C1" w:rsidRDefault="00F5795E">
      <w:pPr>
        <w:widowControl w:val="0"/>
        <w:autoSpaceDE w:val="0"/>
        <w:autoSpaceDN w:val="0"/>
        <w:adjustRightInd w:val="0"/>
        <w:spacing w:after="0"/>
        <w:rPr>
          <w:ins w:id="10176" w:author="arkat" w:date="2017-10-11T10:03:00Z"/>
          <w:del w:id="10177" w:author="arkat" w:date="2017-10-11T11:07:00Z"/>
          <w:rFonts w:ascii="Times New Roman" w:hAnsi="Times New Roman" w:cs="Times New Roman"/>
          <w:szCs w:val="24"/>
        </w:rPr>
        <w:pPrChange w:id="10178" w:author="arkat" w:date="2017-10-11T11:07:00Z">
          <w:pPr>
            <w:widowControl w:val="0"/>
            <w:autoSpaceDE w:val="0"/>
            <w:autoSpaceDN w:val="0"/>
            <w:adjustRightInd w:val="0"/>
            <w:spacing w:after="140" w:line="288" w:lineRule="auto"/>
            <w:ind w:left="480" w:hanging="480"/>
          </w:pPr>
        </w:pPrChange>
      </w:pPr>
      <w:ins w:id="10179" w:author="arkat" w:date="2017-10-11T10:03:00Z">
        <w:del w:id="10180"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5B5791BE" w14:textId="6BF633AE" w:rsidR="00F5795E" w:rsidDel="00DE59C1" w:rsidRDefault="00F5795E">
      <w:pPr>
        <w:widowControl w:val="0"/>
        <w:autoSpaceDE w:val="0"/>
        <w:autoSpaceDN w:val="0"/>
        <w:adjustRightInd w:val="0"/>
        <w:spacing w:after="0"/>
        <w:rPr>
          <w:ins w:id="10181" w:author="arkat" w:date="2017-10-11T10:03:00Z"/>
          <w:del w:id="10182" w:author="arkat" w:date="2017-10-11T11:07:00Z"/>
          <w:rFonts w:ascii="Times New Roman" w:hAnsi="Times New Roman" w:cs="Times New Roman"/>
          <w:szCs w:val="24"/>
        </w:rPr>
        <w:pPrChange w:id="10183" w:author="arkat" w:date="2017-10-11T11:07:00Z">
          <w:pPr>
            <w:widowControl w:val="0"/>
            <w:autoSpaceDE w:val="0"/>
            <w:autoSpaceDN w:val="0"/>
            <w:adjustRightInd w:val="0"/>
            <w:spacing w:after="140" w:line="288" w:lineRule="auto"/>
            <w:ind w:left="480" w:hanging="480"/>
          </w:pPr>
        </w:pPrChange>
      </w:pPr>
      <w:ins w:id="10184" w:author="arkat" w:date="2017-10-11T10:03:00Z">
        <w:del w:id="10185"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497F0E8C" w14:textId="3EE4A366" w:rsidR="00F5795E" w:rsidDel="00DE59C1" w:rsidRDefault="00F5795E">
      <w:pPr>
        <w:widowControl w:val="0"/>
        <w:autoSpaceDE w:val="0"/>
        <w:autoSpaceDN w:val="0"/>
        <w:adjustRightInd w:val="0"/>
        <w:spacing w:after="0"/>
        <w:rPr>
          <w:ins w:id="10186" w:author="arkat" w:date="2017-10-11T10:03:00Z"/>
          <w:del w:id="10187" w:author="arkat" w:date="2017-10-11T11:07:00Z"/>
          <w:rFonts w:ascii="Times New Roman" w:hAnsi="Times New Roman" w:cs="Times New Roman"/>
          <w:szCs w:val="24"/>
        </w:rPr>
        <w:pPrChange w:id="10188" w:author="arkat" w:date="2017-10-11T11:07:00Z">
          <w:pPr>
            <w:widowControl w:val="0"/>
            <w:autoSpaceDE w:val="0"/>
            <w:autoSpaceDN w:val="0"/>
            <w:adjustRightInd w:val="0"/>
            <w:spacing w:after="140" w:line="288" w:lineRule="auto"/>
            <w:ind w:left="480" w:hanging="480"/>
          </w:pPr>
        </w:pPrChange>
      </w:pPr>
      <w:ins w:id="10189" w:author="arkat" w:date="2017-10-11T10:03:00Z">
        <w:del w:id="10190"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2A5DF99C" w14:textId="024847B3" w:rsidR="00F5795E" w:rsidDel="00DE59C1" w:rsidRDefault="00F5795E">
      <w:pPr>
        <w:widowControl w:val="0"/>
        <w:autoSpaceDE w:val="0"/>
        <w:autoSpaceDN w:val="0"/>
        <w:adjustRightInd w:val="0"/>
        <w:spacing w:after="0"/>
        <w:rPr>
          <w:ins w:id="10191" w:author="arkat" w:date="2017-10-11T10:03:00Z"/>
          <w:del w:id="10192" w:author="arkat" w:date="2017-10-11T11:07:00Z"/>
          <w:rFonts w:ascii="Times New Roman" w:hAnsi="Times New Roman" w:cs="Times New Roman"/>
          <w:szCs w:val="24"/>
        </w:rPr>
        <w:pPrChange w:id="10193" w:author="arkat" w:date="2017-10-11T11:07:00Z">
          <w:pPr>
            <w:widowControl w:val="0"/>
            <w:autoSpaceDE w:val="0"/>
            <w:autoSpaceDN w:val="0"/>
            <w:adjustRightInd w:val="0"/>
            <w:spacing w:after="140" w:line="288" w:lineRule="auto"/>
            <w:ind w:left="480" w:hanging="480"/>
          </w:pPr>
        </w:pPrChange>
      </w:pPr>
      <w:ins w:id="10194" w:author="arkat" w:date="2017-10-11T10:03:00Z">
        <w:del w:id="10195"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723DACF6" w14:textId="52EBA955" w:rsidR="00F5795E" w:rsidDel="00DE59C1" w:rsidRDefault="00F5795E">
      <w:pPr>
        <w:widowControl w:val="0"/>
        <w:autoSpaceDE w:val="0"/>
        <w:autoSpaceDN w:val="0"/>
        <w:adjustRightInd w:val="0"/>
        <w:spacing w:after="0"/>
        <w:rPr>
          <w:ins w:id="10196" w:author="arkat" w:date="2017-10-11T10:03:00Z"/>
          <w:del w:id="10197" w:author="arkat" w:date="2017-10-11T11:07:00Z"/>
          <w:rFonts w:ascii="Times New Roman" w:hAnsi="Times New Roman" w:cs="Times New Roman"/>
          <w:szCs w:val="24"/>
        </w:rPr>
        <w:pPrChange w:id="10198" w:author="arkat" w:date="2017-10-11T11:07:00Z">
          <w:pPr>
            <w:widowControl w:val="0"/>
            <w:autoSpaceDE w:val="0"/>
            <w:autoSpaceDN w:val="0"/>
            <w:adjustRightInd w:val="0"/>
            <w:spacing w:after="140" w:line="288" w:lineRule="auto"/>
            <w:ind w:left="480" w:hanging="480"/>
          </w:pPr>
        </w:pPrChange>
      </w:pPr>
      <w:ins w:id="10199" w:author="arkat" w:date="2017-10-11T10:03:00Z">
        <w:del w:id="10200"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43214AA9" w14:textId="50E99C8E" w:rsidR="00F5795E" w:rsidDel="00DE59C1" w:rsidRDefault="00F5795E">
      <w:pPr>
        <w:widowControl w:val="0"/>
        <w:autoSpaceDE w:val="0"/>
        <w:autoSpaceDN w:val="0"/>
        <w:adjustRightInd w:val="0"/>
        <w:spacing w:after="0"/>
        <w:rPr>
          <w:ins w:id="10201" w:author="arkat" w:date="2017-10-11T10:03:00Z"/>
          <w:del w:id="10202" w:author="arkat" w:date="2017-10-11T11:07:00Z"/>
          <w:rFonts w:ascii="Times New Roman" w:hAnsi="Times New Roman" w:cs="Times New Roman"/>
          <w:szCs w:val="24"/>
        </w:rPr>
        <w:pPrChange w:id="10203" w:author="arkat" w:date="2017-10-11T11:07:00Z">
          <w:pPr>
            <w:widowControl w:val="0"/>
            <w:autoSpaceDE w:val="0"/>
            <w:autoSpaceDN w:val="0"/>
            <w:adjustRightInd w:val="0"/>
            <w:spacing w:after="140" w:line="288" w:lineRule="auto"/>
            <w:ind w:left="480" w:hanging="480"/>
          </w:pPr>
        </w:pPrChange>
      </w:pPr>
      <w:ins w:id="10204" w:author="arkat" w:date="2017-10-11T10:03:00Z">
        <w:del w:id="10205"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6F3A0172" w14:textId="4898FFD1" w:rsidR="00F5795E" w:rsidDel="00DE59C1" w:rsidRDefault="00F5795E">
      <w:pPr>
        <w:widowControl w:val="0"/>
        <w:autoSpaceDE w:val="0"/>
        <w:autoSpaceDN w:val="0"/>
        <w:adjustRightInd w:val="0"/>
        <w:spacing w:after="0"/>
        <w:rPr>
          <w:ins w:id="10206" w:author="arkat" w:date="2017-10-11T10:03:00Z"/>
          <w:del w:id="10207" w:author="arkat" w:date="2017-10-11T11:07:00Z"/>
          <w:rFonts w:ascii="Times New Roman" w:hAnsi="Times New Roman" w:cs="Times New Roman"/>
          <w:szCs w:val="24"/>
        </w:rPr>
        <w:pPrChange w:id="10208" w:author="arkat" w:date="2017-10-11T11:07:00Z">
          <w:pPr>
            <w:widowControl w:val="0"/>
            <w:autoSpaceDE w:val="0"/>
            <w:autoSpaceDN w:val="0"/>
            <w:adjustRightInd w:val="0"/>
            <w:spacing w:after="140" w:line="288" w:lineRule="auto"/>
            <w:ind w:left="480" w:hanging="480"/>
          </w:pPr>
        </w:pPrChange>
      </w:pPr>
      <w:ins w:id="10209" w:author="arkat" w:date="2017-10-11T10:03:00Z">
        <w:del w:id="10210"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1F565A44" w14:textId="309ACEFE" w:rsidR="00F5795E" w:rsidDel="00DE59C1" w:rsidRDefault="00F5795E">
      <w:pPr>
        <w:widowControl w:val="0"/>
        <w:autoSpaceDE w:val="0"/>
        <w:autoSpaceDN w:val="0"/>
        <w:adjustRightInd w:val="0"/>
        <w:spacing w:after="0"/>
        <w:rPr>
          <w:ins w:id="10211" w:author="arkat" w:date="2017-10-11T10:03:00Z"/>
          <w:del w:id="10212" w:author="arkat" w:date="2017-10-11T11:07:00Z"/>
          <w:rFonts w:ascii="Times New Roman" w:hAnsi="Times New Roman" w:cs="Times New Roman"/>
          <w:szCs w:val="24"/>
        </w:rPr>
        <w:pPrChange w:id="10213" w:author="arkat" w:date="2017-10-11T11:07:00Z">
          <w:pPr>
            <w:widowControl w:val="0"/>
            <w:autoSpaceDE w:val="0"/>
            <w:autoSpaceDN w:val="0"/>
            <w:adjustRightInd w:val="0"/>
            <w:spacing w:after="140" w:line="288" w:lineRule="auto"/>
            <w:ind w:left="480" w:hanging="480"/>
          </w:pPr>
        </w:pPrChange>
      </w:pPr>
      <w:ins w:id="10214" w:author="arkat" w:date="2017-10-11T10:03:00Z">
        <w:del w:id="10215"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4ED1B340" w14:textId="464A7ED2" w:rsidR="00F5795E" w:rsidDel="00DE59C1" w:rsidRDefault="00F5795E">
      <w:pPr>
        <w:widowControl w:val="0"/>
        <w:autoSpaceDE w:val="0"/>
        <w:autoSpaceDN w:val="0"/>
        <w:adjustRightInd w:val="0"/>
        <w:spacing w:after="0"/>
        <w:rPr>
          <w:ins w:id="10216" w:author="arkat" w:date="2017-10-11T10:03:00Z"/>
          <w:del w:id="10217" w:author="arkat" w:date="2017-10-11T11:07:00Z"/>
          <w:rFonts w:ascii="Times New Roman" w:hAnsi="Times New Roman" w:cs="Times New Roman"/>
          <w:szCs w:val="24"/>
        </w:rPr>
        <w:pPrChange w:id="10218" w:author="arkat" w:date="2017-10-11T11:07:00Z">
          <w:pPr>
            <w:widowControl w:val="0"/>
            <w:autoSpaceDE w:val="0"/>
            <w:autoSpaceDN w:val="0"/>
            <w:adjustRightInd w:val="0"/>
            <w:spacing w:after="140" w:line="288" w:lineRule="auto"/>
            <w:ind w:left="480" w:hanging="480"/>
          </w:pPr>
        </w:pPrChange>
      </w:pPr>
      <w:ins w:id="10219" w:author="arkat" w:date="2017-10-11T10:03:00Z">
        <w:del w:id="10220"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DD68234" w14:textId="59790FCE" w:rsidR="00F5795E" w:rsidDel="00DE59C1" w:rsidRDefault="00F5795E">
      <w:pPr>
        <w:widowControl w:val="0"/>
        <w:autoSpaceDE w:val="0"/>
        <w:autoSpaceDN w:val="0"/>
        <w:adjustRightInd w:val="0"/>
        <w:spacing w:after="0"/>
        <w:rPr>
          <w:ins w:id="10221" w:author="arkat" w:date="2017-10-11T10:03:00Z"/>
          <w:del w:id="10222" w:author="arkat" w:date="2017-10-11T11:07:00Z"/>
          <w:rFonts w:ascii="Times New Roman" w:hAnsi="Times New Roman" w:cs="Times New Roman"/>
          <w:szCs w:val="24"/>
        </w:rPr>
        <w:pPrChange w:id="10223" w:author="arkat" w:date="2017-10-11T11:07:00Z">
          <w:pPr>
            <w:widowControl w:val="0"/>
            <w:autoSpaceDE w:val="0"/>
            <w:autoSpaceDN w:val="0"/>
            <w:adjustRightInd w:val="0"/>
            <w:spacing w:after="140" w:line="288" w:lineRule="auto"/>
            <w:ind w:left="480" w:hanging="480"/>
          </w:pPr>
        </w:pPrChange>
      </w:pPr>
      <w:ins w:id="10224" w:author="arkat" w:date="2017-10-11T10:03:00Z">
        <w:del w:id="10225"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094DEA92" w14:textId="14603040" w:rsidR="00F5795E" w:rsidDel="00DE59C1" w:rsidRDefault="00F5795E">
      <w:pPr>
        <w:widowControl w:val="0"/>
        <w:autoSpaceDE w:val="0"/>
        <w:autoSpaceDN w:val="0"/>
        <w:adjustRightInd w:val="0"/>
        <w:spacing w:after="0"/>
        <w:rPr>
          <w:ins w:id="10226" w:author="arkat" w:date="2017-10-11T10:03:00Z"/>
          <w:del w:id="10227" w:author="arkat" w:date="2017-10-11T11:07:00Z"/>
          <w:rFonts w:ascii="Times New Roman" w:hAnsi="Times New Roman" w:cs="Times New Roman"/>
          <w:szCs w:val="24"/>
        </w:rPr>
        <w:pPrChange w:id="10228" w:author="arkat" w:date="2017-10-11T11:07:00Z">
          <w:pPr>
            <w:widowControl w:val="0"/>
            <w:autoSpaceDE w:val="0"/>
            <w:autoSpaceDN w:val="0"/>
            <w:adjustRightInd w:val="0"/>
            <w:spacing w:after="140" w:line="288" w:lineRule="auto"/>
            <w:ind w:left="480" w:hanging="480"/>
          </w:pPr>
        </w:pPrChange>
      </w:pPr>
      <w:ins w:id="10229" w:author="arkat" w:date="2017-10-11T10:03:00Z">
        <w:del w:id="10230"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0D2CA92D" w14:textId="0CDDE373" w:rsidR="00F5795E" w:rsidDel="00DE59C1" w:rsidRDefault="00F5795E">
      <w:pPr>
        <w:widowControl w:val="0"/>
        <w:autoSpaceDE w:val="0"/>
        <w:autoSpaceDN w:val="0"/>
        <w:adjustRightInd w:val="0"/>
        <w:spacing w:after="0"/>
        <w:rPr>
          <w:ins w:id="10231" w:author="arkat" w:date="2017-10-11T10:03:00Z"/>
          <w:del w:id="10232" w:author="arkat" w:date="2017-10-11T11:07:00Z"/>
          <w:rFonts w:ascii="Times New Roman" w:hAnsi="Times New Roman" w:cs="Times New Roman"/>
          <w:szCs w:val="24"/>
        </w:rPr>
        <w:pPrChange w:id="10233" w:author="arkat" w:date="2017-10-11T11:07:00Z">
          <w:pPr>
            <w:widowControl w:val="0"/>
            <w:autoSpaceDE w:val="0"/>
            <w:autoSpaceDN w:val="0"/>
            <w:adjustRightInd w:val="0"/>
            <w:spacing w:after="140" w:line="288" w:lineRule="auto"/>
            <w:ind w:left="480" w:hanging="480"/>
          </w:pPr>
        </w:pPrChange>
      </w:pPr>
      <w:ins w:id="10234" w:author="arkat" w:date="2017-10-11T10:03:00Z">
        <w:del w:id="10235"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0562D76D" w14:textId="53A7F5E4" w:rsidR="00F5795E" w:rsidDel="00DE59C1" w:rsidRDefault="00F5795E">
      <w:pPr>
        <w:widowControl w:val="0"/>
        <w:autoSpaceDE w:val="0"/>
        <w:autoSpaceDN w:val="0"/>
        <w:adjustRightInd w:val="0"/>
        <w:spacing w:after="0"/>
        <w:rPr>
          <w:ins w:id="10236" w:author="arkat" w:date="2017-10-11T10:03:00Z"/>
          <w:del w:id="10237" w:author="arkat" w:date="2017-10-11T11:07:00Z"/>
          <w:rFonts w:ascii="Times New Roman" w:hAnsi="Times New Roman" w:cs="Times New Roman"/>
          <w:szCs w:val="24"/>
        </w:rPr>
        <w:pPrChange w:id="10238" w:author="arkat" w:date="2017-10-11T11:07:00Z">
          <w:pPr>
            <w:widowControl w:val="0"/>
            <w:autoSpaceDE w:val="0"/>
            <w:autoSpaceDN w:val="0"/>
            <w:adjustRightInd w:val="0"/>
            <w:spacing w:after="140" w:line="288" w:lineRule="auto"/>
            <w:ind w:left="480" w:hanging="480"/>
          </w:pPr>
        </w:pPrChange>
      </w:pPr>
      <w:ins w:id="10239" w:author="arkat" w:date="2017-10-11T10:03:00Z">
        <w:del w:id="10240"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3BEF2D4A" w14:textId="7EF9CADB" w:rsidR="00F5795E" w:rsidDel="00DE59C1" w:rsidRDefault="00F5795E">
      <w:pPr>
        <w:widowControl w:val="0"/>
        <w:autoSpaceDE w:val="0"/>
        <w:autoSpaceDN w:val="0"/>
        <w:adjustRightInd w:val="0"/>
        <w:spacing w:after="0"/>
        <w:rPr>
          <w:ins w:id="10241" w:author="arkat" w:date="2017-10-11T10:03:00Z"/>
          <w:del w:id="10242" w:author="arkat" w:date="2017-10-11T11:07:00Z"/>
          <w:rFonts w:ascii="Times New Roman" w:hAnsi="Times New Roman" w:cs="Times New Roman"/>
          <w:szCs w:val="24"/>
        </w:rPr>
        <w:pPrChange w:id="10243" w:author="arkat" w:date="2017-10-11T11:07:00Z">
          <w:pPr>
            <w:widowControl w:val="0"/>
            <w:autoSpaceDE w:val="0"/>
            <w:autoSpaceDN w:val="0"/>
            <w:adjustRightInd w:val="0"/>
            <w:spacing w:after="140" w:line="288" w:lineRule="auto"/>
            <w:ind w:left="480" w:hanging="480"/>
          </w:pPr>
        </w:pPrChange>
      </w:pPr>
      <w:ins w:id="10244" w:author="arkat" w:date="2017-10-11T10:03:00Z">
        <w:del w:id="10245"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61A94EAA" w14:textId="695616EF" w:rsidR="00F5795E" w:rsidDel="00DE59C1" w:rsidRDefault="00F5795E">
      <w:pPr>
        <w:widowControl w:val="0"/>
        <w:autoSpaceDE w:val="0"/>
        <w:autoSpaceDN w:val="0"/>
        <w:adjustRightInd w:val="0"/>
        <w:spacing w:after="0"/>
        <w:rPr>
          <w:ins w:id="10246" w:author="arkat" w:date="2017-10-11T10:03:00Z"/>
          <w:del w:id="10247" w:author="arkat" w:date="2017-10-11T11:07:00Z"/>
          <w:rFonts w:ascii="Times New Roman" w:hAnsi="Times New Roman" w:cs="Times New Roman"/>
          <w:szCs w:val="24"/>
        </w:rPr>
        <w:pPrChange w:id="10248" w:author="arkat" w:date="2017-10-11T11:07:00Z">
          <w:pPr>
            <w:widowControl w:val="0"/>
            <w:autoSpaceDE w:val="0"/>
            <w:autoSpaceDN w:val="0"/>
            <w:adjustRightInd w:val="0"/>
            <w:spacing w:after="140" w:line="288" w:lineRule="auto"/>
            <w:ind w:left="480" w:hanging="480"/>
          </w:pPr>
        </w:pPrChange>
      </w:pPr>
      <w:ins w:id="10249" w:author="arkat" w:date="2017-10-11T10:03:00Z">
        <w:del w:id="10250"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373BC758" w14:textId="1FBAA9B0" w:rsidR="00F5795E" w:rsidDel="00DE59C1" w:rsidRDefault="00F5795E">
      <w:pPr>
        <w:widowControl w:val="0"/>
        <w:autoSpaceDE w:val="0"/>
        <w:autoSpaceDN w:val="0"/>
        <w:adjustRightInd w:val="0"/>
        <w:spacing w:after="0"/>
        <w:rPr>
          <w:ins w:id="10251" w:author="arkat" w:date="2017-10-11T10:03:00Z"/>
          <w:del w:id="10252" w:author="arkat" w:date="2017-10-11T11:07:00Z"/>
          <w:rFonts w:ascii="Times New Roman" w:hAnsi="Times New Roman" w:cs="Times New Roman"/>
          <w:szCs w:val="24"/>
        </w:rPr>
        <w:pPrChange w:id="10253" w:author="arkat" w:date="2017-10-11T11:07:00Z">
          <w:pPr>
            <w:widowControl w:val="0"/>
            <w:autoSpaceDE w:val="0"/>
            <w:autoSpaceDN w:val="0"/>
            <w:adjustRightInd w:val="0"/>
            <w:spacing w:after="140" w:line="288" w:lineRule="auto"/>
            <w:ind w:left="480" w:hanging="480"/>
          </w:pPr>
        </w:pPrChange>
      </w:pPr>
      <w:ins w:id="10254" w:author="arkat" w:date="2017-10-11T10:03:00Z">
        <w:del w:id="10255"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0B5B50EA" w14:textId="13BB7E0B" w:rsidR="00F5795E" w:rsidDel="00DE59C1" w:rsidRDefault="00F5795E">
      <w:pPr>
        <w:widowControl w:val="0"/>
        <w:autoSpaceDE w:val="0"/>
        <w:autoSpaceDN w:val="0"/>
        <w:adjustRightInd w:val="0"/>
        <w:spacing w:after="0"/>
        <w:rPr>
          <w:ins w:id="10256" w:author="arkat" w:date="2017-10-11T10:03:00Z"/>
          <w:del w:id="10257" w:author="arkat" w:date="2017-10-11T11:07:00Z"/>
          <w:rFonts w:ascii="Times New Roman" w:hAnsi="Times New Roman" w:cs="Times New Roman"/>
          <w:szCs w:val="24"/>
        </w:rPr>
        <w:pPrChange w:id="10258" w:author="arkat" w:date="2017-10-11T11:07:00Z">
          <w:pPr>
            <w:widowControl w:val="0"/>
            <w:autoSpaceDE w:val="0"/>
            <w:autoSpaceDN w:val="0"/>
            <w:adjustRightInd w:val="0"/>
            <w:spacing w:after="140" w:line="288" w:lineRule="auto"/>
            <w:ind w:left="480" w:hanging="480"/>
          </w:pPr>
        </w:pPrChange>
      </w:pPr>
      <w:ins w:id="10259" w:author="arkat" w:date="2017-10-11T10:03:00Z">
        <w:del w:id="10260"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493BE199" w14:textId="09248CCD" w:rsidR="00F5795E" w:rsidDel="00DE59C1" w:rsidRDefault="00F5795E">
      <w:pPr>
        <w:widowControl w:val="0"/>
        <w:autoSpaceDE w:val="0"/>
        <w:autoSpaceDN w:val="0"/>
        <w:adjustRightInd w:val="0"/>
        <w:spacing w:after="0"/>
        <w:rPr>
          <w:ins w:id="10261" w:author="arkat" w:date="2017-10-11T10:03:00Z"/>
          <w:del w:id="10262" w:author="arkat" w:date="2017-10-11T11:07:00Z"/>
          <w:rFonts w:ascii="Times New Roman" w:hAnsi="Times New Roman" w:cs="Times New Roman"/>
          <w:szCs w:val="24"/>
        </w:rPr>
        <w:pPrChange w:id="10263" w:author="arkat" w:date="2017-10-11T11:07:00Z">
          <w:pPr>
            <w:widowControl w:val="0"/>
            <w:autoSpaceDE w:val="0"/>
            <w:autoSpaceDN w:val="0"/>
            <w:adjustRightInd w:val="0"/>
            <w:spacing w:after="140" w:line="288" w:lineRule="auto"/>
            <w:ind w:left="480" w:hanging="480"/>
          </w:pPr>
        </w:pPrChange>
      </w:pPr>
      <w:ins w:id="10264" w:author="arkat" w:date="2017-10-11T10:03:00Z">
        <w:del w:id="10265"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194A7417" w14:textId="11EE6E72" w:rsidR="00F5795E" w:rsidDel="00DE59C1" w:rsidRDefault="00F5795E">
      <w:pPr>
        <w:widowControl w:val="0"/>
        <w:autoSpaceDE w:val="0"/>
        <w:autoSpaceDN w:val="0"/>
        <w:adjustRightInd w:val="0"/>
        <w:spacing w:after="0"/>
        <w:rPr>
          <w:ins w:id="10266" w:author="arkat" w:date="2017-10-11T10:03:00Z"/>
          <w:del w:id="10267" w:author="arkat" w:date="2017-10-11T11:07:00Z"/>
          <w:rFonts w:ascii="Times New Roman" w:hAnsi="Times New Roman" w:cs="Times New Roman"/>
          <w:szCs w:val="24"/>
        </w:rPr>
        <w:pPrChange w:id="10268" w:author="arkat" w:date="2017-10-11T11:07:00Z">
          <w:pPr>
            <w:widowControl w:val="0"/>
            <w:autoSpaceDE w:val="0"/>
            <w:autoSpaceDN w:val="0"/>
            <w:adjustRightInd w:val="0"/>
            <w:spacing w:after="140" w:line="288" w:lineRule="auto"/>
            <w:ind w:left="480" w:hanging="480"/>
          </w:pPr>
        </w:pPrChange>
      </w:pPr>
      <w:ins w:id="10269" w:author="arkat" w:date="2017-10-11T10:03:00Z">
        <w:del w:id="10270"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58545119" w14:textId="04DA60F8" w:rsidR="00F5795E" w:rsidDel="00DE59C1" w:rsidRDefault="00F5795E">
      <w:pPr>
        <w:widowControl w:val="0"/>
        <w:autoSpaceDE w:val="0"/>
        <w:autoSpaceDN w:val="0"/>
        <w:adjustRightInd w:val="0"/>
        <w:spacing w:after="0"/>
        <w:rPr>
          <w:ins w:id="10271" w:author="arkat" w:date="2017-10-11T10:03:00Z"/>
          <w:del w:id="10272" w:author="arkat" w:date="2017-10-11T11:07:00Z"/>
          <w:rFonts w:ascii="Times New Roman" w:hAnsi="Times New Roman" w:cs="Times New Roman"/>
          <w:szCs w:val="24"/>
        </w:rPr>
        <w:pPrChange w:id="10273" w:author="arkat" w:date="2017-10-11T11:07:00Z">
          <w:pPr>
            <w:widowControl w:val="0"/>
            <w:autoSpaceDE w:val="0"/>
            <w:autoSpaceDN w:val="0"/>
            <w:adjustRightInd w:val="0"/>
            <w:spacing w:after="140" w:line="288" w:lineRule="auto"/>
            <w:ind w:left="480" w:hanging="480"/>
          </w:pPr>
        </w:pPrChange>
      </w:pPr>
      <w:ins w:id="10274" w:author="arkat" w:date="2017-10-11T10:03:00Z">
        <w:del w:id="10275"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35B81582" w14:textId="6EB264B4" w:rsidR="00F5795E" w:rsidDel="00DE59C1" w:rsidRDefault="00F5795E">
      <w:pPr>
        <w:widowControl w:val="0"/>
        <w:autoSpaceDE w:val="0"/>
        <w:autoSpaceDN w:val="0"/>
        <w:adjustRightInd w:val="0"/>
        <w:spacing w:after="0"/>
        <w:rPr>
          <w:ins w:id="10276" w:author="arkat" w:date="2017-10-11T10:03:00Z"/>
          <w:del w:id="10277" w:author="arkat" w:date="2017-10-11T11:07:00Z"/>
          <w:rFonts w:ascii="Times New Roman" w:hAnsi="Times New Roman" w:cs="Times New Roman"/>
          <w:szCs w:val="24"/>
        </w:rPr>
        <w:pPrChange w:id="10278" w:author="arkat" w:date="2017-10-11T11:07:00Z">
          <w:pPr>
            <w:widowControl w:val="0"/>
            <w:autoSpaceDE w:val="0"/>
            <w:autoSpaceDN w:val="0"/>
            <w:adjustRightInd w:val="0"/>
            <w:spacing w:after="140" w:line="288" w:lineRule="auto"/>
            <w:ind w:left="480" w:hanging="480"/>
          </w:pPr>
        </w:pPrChange>
      </w:pPr>
      <w:ins w:id="10279" w:author="arkat" w:date="2017-10-11T10:03:00Z">
        <w:del w:id="10280"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721DE581" w14:textId="1AD62310" w:rsidR="00F5795E" w:rsidDel="00DE59C1" w:rsidRDefault="00F5795E">
      <w:pPr>
        <w:widowControl w:val="0"/>
        <w:autoSpaceDE w:val="0"/>
        <w:autoSpaceDN w:val="0"/>
        <w:adjustRightInd w:val="0"/>
        <w:spacing w:after="0"/>
        <w:rPr>
          <w:ins w:id="10281" w:author="arkat" w:date="2017-10-11T10:03:00Z"/>
          <w:del w:id="10282" w:author="arkat" w:date="2017-10-11T11:07:00Z"/>
          <w:rFonts w:ascii="Times New Roman" w:hAnsi="Times New Roman" w:cs="Times New Roman"/>
          <w:szCs w:val="24"/>
        </w:rPr>
        <w:pPrChange w:id="10283" w:author="arkat" w:date="2017-10-11T11:07:00Z">
          <w:pPr>
            <w:widowControl w:val="0"/>
            <w:autoSpaceDE w:val="0"/>
            <w:autoSpaceDN w:val="0"/>
            <w:adjustRightInd w:val="0"/>
            <w:spacing w:after="140" w:line="288" w:lineRule="auto"/>
            <w:ind w:left="480" w:hanging="480"/>
          </w:pPr>
        </w:pPrChange>
      </w:pPr>
      <w:ins w:id="10284" w:author="arkat" w:date="2017-10-11T10:03:00Z">
        <w:del w:id="10285"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7FFA786D" w14:textId="3BF3BA48" w:rsidR="00F5795E" w:rsidDel="00DE59C1" w:rsidRDefault="00F5795E">
      <w:pPr>
        <w:widowControl w:val="0"/>
        <w:autoSpaceDE w:val="0"/>
        <w:autoSpaceDN w:val="0"/>
        <w:adjustRightInd w:val="0"/>
        <w:spacing w:after="0"/>
        <w:rPr>
          <w:ins w:id="10286" w:author="arkat" w:date="2017-10-11T10:03:00Z"/>
          <w:del w:id="10287" w:author="arkat" w:date="2017-10-11T11:07:00Z"/>
          <w:rFonts w:ascii="Times New Roman" w:hAnsi="Times New Roman" w:cs="Times New Roman"/>
          <w:szCs w:val="24"/>
        </w:rPr>
        <w:pPrChange w:id="10288" w:author="arkat" w:date="2017-10-11T11:07:00Z">
          <w:pPr>
            <w:widowControl w:val="0"/>
            <w:autoSpaceDE w:val="0"/>
            <w:autoSpaceDN w:val="0"/>
            <w:adjustRightInd w:val="0"/>
            <w:spacing w:after="140" w:line="288" w:lineRule="auto"/>
            <w:ind w:left="480" w:hanging="480"/>
          </w:pPr>
        </w:pPrChange>
      </w:pPr>
      <w:ins w:id="10289" w:author="arkat" w:date="2017-10-11T10:03:00Z">
        <w:del w:id="10290"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46EAE376" w14:textId="40D24D83" w:rsidR="00F5795E" w:rsidDel="00DE59C1" w:rsidRDefault="00F5795E">
      <w:pPr>
        <w:widowControl w:val="0"/>
        <w:autoSpaceDE w:val="0"/>
        <w:autoSpaceDN w:val="0"/>
        <w:adjustRightInd w:val="0"/>
        <w:spacing w:after="0"/>
        <w:rPr>
          <w:ins w:id="10291" w:author="arkat" w:date="2017-10-11T10:03:00Z"/>
          <w:del w:id="10292" w:author="arkat" w:date="2017-10-11T11:07:00Z"/>
          <w:rFonts w:ascii="Times New Roman" w:hAnsi="Times New Roman" w:cs="Times New Roman"/>
          <w:szCs w:val="24"/>
        </w:rPr>
        <w:pPrChange w:id="10293" w:author="arkat" w:date="2017-10-11T11:07:00Z">
          <w:pPr>
            <w:widowControl w:val="0"/>
            <w:autoSpaceDE w:val="0"/>
            <w:autoSpaceDN w:val="0"/>
            <w:adjustRightInd w:val="0"/>
            <w:spacing w:after="140" w:line="288" w:lineRule="auto"/>
            <w:ind w:left="480" w:hanging="480"/>
          </w:pPr>
        </w:pPrChange>
      </w:pPr>
      <w:ins w:id="10294" w:author="arkat" w:date="2017-10-11T10:03:00Z">
        <w:del w:id="10295"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3C24F511" w14:textId="1462C607" w:rsidR="00F5795E" w:rsidDel="00DE59C1" w:rsidRDefault="00F5795E">
      <w:pPr>
        <w:widowControl w:val="0"/>
        <w:autoSpaceDE w:val="0"/>
        <w:autoSpaceDN w:val="0"/>
        <w:adjustRightInd w:val="0"/>
        <w:spacing w:after="0"/>
        <w:rPr>
          <w:ins w:id="10296" w:author="arkat" w:date="2017-10-11T10:03:00Z"/>
          <w:del w:id="10297" w:author="arkat" w:date="2017-10-11T11:07:00Z"/>
          <w:rFonts w:ascii="Times New Roman" w:hAnsi="Times New Roman" w:cs="Times New Roman"/>
          <w:szCs w:val="24"/>
        </w:rPr>
        <w:pPrChange w:id="10298" w:author="arkat" w:date="2017-10-11T11:07:00Z">
          <w:pPr>
            <w:widowControl w:val="0"/>
            <w:autoSpaceDE w:val="0"/>
            <w:autoSpaceDN w:val="0"/>
            <w:adjustRightInd w:val="0"/>
            <w:spacing w:after="140" w:line="288" w:lineRule="auto"/>
            <w:ind w:left="480" w:hanging="480"/>
          </w:pPr>
        </w:pPrChange>
      </w:pPr>
      <w:ins w:id="10299" w:author="arkat" w:date="2017-10-11T10:03:00Z">
        <w:del w:id="10300"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70DA66CA" w14:textId="03B25DEF" w:rsidR="00F5795E" w:rsidDel="00DE59C1" w:rsidRDefault="00F5795E">
      <w:pPr>
        <w:widowControl w:val="0"/>
        <w:autoSpaceDE w:val="0"/>
        <w:autoSpaceDN w:val="0"/>
        <w:adjustRightInd w:val="0"/>
        <w:spacing w:after="0"/>
        <w:rPr>
          <w:ins w:id="10301" w:author="arkat" w:date="2017-10-11T10:03:00Z"/>
          <w:del w:id="10302" w:author="arkat" w:date="2017-10-11T11:07:00Z"/>
          <w:rFonts w:ascii="Times New Roman" w:hAnsi="Times New Roman" w:cs="Times New Roman"/>
          <w:szCs w:val="24"/>
        </w:rPr>
        <w:pPrChange w:id="10303" w:author="arkat" w:date="2017-10-11T11:07:00Z">
          <w:pPr>
            <w:widowControl w:val="0"/>
            <w:autoSpaceDE w:val="0"/>
            <w:autoSpaceDN w:val="0"/>
            <w:adjustRightInd w:val="0"/>
            <w:spacing w:after="140" w:line="288" w:lineRule="auto"/>
            <w:ind w:left="480" w:hanging="480"/>
          </w:pPr>
        </w:pPrChange>
      </w:pPr>
      <w:ins w:id="10304" w:author="arkat" w:date="2017-10-11T10:03:00Z">
        <w:del w:id="10305"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05A63684" w14:textId="1C75936A" w:rsidR="00F5795E" w:rsidDel="00DE59C1" w:rsidRDefault="00F5795E">
      <w:pPr>
        <w:widowControl w:val="0"/>
        <w:autoSpaceDE w:val="0"/>
        <w:autoSpaceDN w:val="0"/>
        <w:adjustRightInd w:val="0"/>
        <w:spacing w:after="0"/>
        <w:rPr>
          <w:ins w:id="10306" w:author="arkat" w:date="2017-10-11T10:03:00Z"/>
          <w:del w:id="10307" w:author="arkat" w:date="2017-10-11T11:07:00Z"/>
          <w:rFonts w:ascii="Times New Roman" w:hAnsi="Times New Roman" w:cs="Times New Roman"/>
          <w:szCs w:val="24"/>
        </w:rPr>
        <w:pPrChange w:id="10308" w:author="arkat" w:date="2017-10-11T11:07:00Z">
          <w:pPr>
            <w:widowControl w:val="0"/>
            <w:autoSpaceDE w:val="0"/>
            <w:autoSpaceDN w:val="0"/>
            <w:adjustRightInd w:val="0"/>
            <w:spacing w:after="140" w:line="288" w:lineRule="auto"/>
            <w:ind w:left="480" w:hanging="480"/>
          </w:pPr>
        </w:pPrChange>
      </w:pPr>
      <w:ins w:id="10309" w:author="arkat" w:date="2017-10-11T10:03:00Z">
        <w:del w:id="10310"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5486256B" w14:textId="629468F2" w:rsidR="00F5795E" w:rsidDel="00DE59C1" w:rsidRDefault="00F5795E">
      <w:pPr>
        <w:widowControl w:val="0"/>
        <w:autoSpaceDE w:val="0"/>
        <w:autoSpaceDN w:val="0"/>
        <w:adjustRightInd w:val="0"/>
        <w:spacing w:after="0"/>
        <w:rPr>
          <w:ins w:id="10311" w:author="arkat" w:date="2017-10-11T10:03:00Z"/>
          <w:del w:id="10312" w:author="arkat" w:date="2017-10-11T11:07:00Z"/>
          <w:rFonts w:ascii="Times New Roman" w:hAnsi="Times New Roman" w:cs="Times New Roman"/>
          <w:szCs w:val="24"/>
        </w:rPr>
        <w:pPrChange w:id="10313" w:author="arkat" w:date="2017-10-11T11:07:00Z">
          <w:pPr>
            <w:widowControl w:val="0"/>
            <w:autoSpaceDE w:val="0"/>
            <w:autoSpaceDN w:val="0"/>
            <w:adjustRightInd w:val="0"/>
            <w:spacing w:after="140" w:line="288" w:lineRule="auto"/>
            <w:ind w:left="480" w:hanging="480"/>
          </w:pPr>
        </w:pPrChange>
      </w:pPr>
      <w:ins w:id="10314" w:author="arkat" w:date="2017-10-11T10:03:00Z">
        <w:del w:id="10315"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39564DF1" w14:textId="728AF08A" w:rsidR="00F5795E" w:rsidDel="00DE59C1" w:rsidRDefault="00F5795E">
      <w:pPr>
        <w:widowControl w:val="0"/>
        <w:autoSpaceDE w:val="0"/>
        <w:autoSpaceDN w:val="0"/>
        <w:adjustRightInd w:val="0"/>
        <w:spacing w:after="0"/>
        <w:rPr>
          <w:ins w:id="10316" w:author="arkat" w:date="2017-10-11T10:03:00Z"/>
          <w:del w:id="10317" w:author="arkat" w:date="2017-10-11T11:07:00Z"/>
          <w:rFonts w:ascii="Times New Roman" w:hAnsi="Times New Roman" w:cs="Times New Roman"/>
          <w:szCs w:val="24"/>
        </w:rPr>
        <w:pPrChange w:id="10318" w:author="arkat" w:date="2017-10-11T11:07:00Z">
          <w:pPr>
            <w:widowControl w:val="0"/>
            <w:autoSpaceDE w:val="0"/>
            <w:autoSpaceDN w:val="0"/>
            <w:adjustRightInd w:val="0"/>
            <w:spacing w:after="140" w:line="288" w:lineRule="auto"/>
            <w:ind w:left="480" w:hanging="480"/>
          </w:pPr>
        </w:pPrChange>
      </w:pPr>
      <w:ins w:id="10319" w:author="arkat" w:date="2017-10-11T10:03:00Z">
        <w:del w:id="10320"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3EF8E8BF" w14:textId="28430D13" w:rsidR="00F5795E" w:rsidDel="00DE59C1" w:rsidRDefault="00F5795E">
      <w:pPr>
        <w:widowControl w:val="0"/>
        <w:autoSpaceDE w:val="0"/>
        <w:autoSpaceDN w:val="0"/>
        <w:adjustRightInd w:val="0"/>
        <w:spacing w:after="0"/>
        <w:rPr>
          <w:ins w:id="10321" w:author="arkat" w:date="2017-10-11T10:03:00Z"/>
          <w:del w:id="10322" w:author="arkat" w:date="2017-10-11T11:07:00Z"/>
          <w:rFonts w:ascii="Times New Roman" w:hAnsi="Times New Roman" w:cs="Times New Roman"/>
          <w:szCs w:val="24"/>
        </w:rPr>
        <w:pPrChange w:id="10323" w:author="arkat" w:date="2017-10-11T11:07:00Z">
          <w:pPr>
            <w:widowControl w:val="0"/>
            <w:autoSpaceDE w:val="0"/>
            <w:autoSpaceDN w:val="0"/>
            <w:adjustRightInd w:val="0"/>
            <w:spacing w:after="140" w:line="288" w:lineRule="auto"/>
            <w:ind w:left="480" w:hanging="480"/>
          </w:pPr>
        </w:pPrChange>
      </w:pPr>
      <w:ins w:id="10324" w:author="arkat" w:date="2017-10-11T10:03:00Z">
        <w:del w:id="10325"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6E05CB30" w14:textId="7F287A37" w:rsidR="00F5795E" w:rsidDel="00DE59C1" w:rsidRDefault="00F5795E">
      <w:pPr>
        <w:widowControl w:val="0"/>
        <w:autoSpaceDE w:val="0"/>
        <w:autoSpaceDN w:val="0"/>
        <w:adjustRightInd w:val="0"/>
        <w:spacing w:after="0"/>
        <w:rPr>
          <w:ins w:id="10326" w:author="arkat" w:date="2017-10-11T10:03:00Z"/>
          <w:del w:id="10327" w:author="arkat" w:date="2017-10-11T11:07:00Z"/>
          <w:rFonts w:ascii="Times New Roman" w:hAnsi="Times New Roman" w:cs="Times New Roman"/>
          <w:szCs w:val="24"/>
        </w:rPr>
        <w:pPrChange w:id="10328" w:author="arkat" w:date="2017-10-11T11:07:00Z">
          <w:pPr>
            <w:widowControl w:val="0"/>
            <w:autoSpaceDE w:val="0"/>
            <w:autoSpaceDN w:val="0"/>
            <w:adjustRightInd w:val="0"/>
            <w:spacing w:after="140" w:line="288" w:lineRule="auto"/>
            <w:ind w:left="480" w:hanging="480"/>
          </w:pPr>
        </w:pPrChange>
      </w:pPr>
      <w:ins w:id="10329" w:author="arkat" w:date="2017-10-11T10:03:00Z">
        <w:del w:id="10330"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6F50EE8A" w14:textId="475B7F71" w:rsidR="00F5795E" w:rsidDel="00DE59C1" w:rsidRDefault="00F5795E">
      <w:pPr>
        <w:widowControl w:val="0"/>
        <w:autoSpaceDE w:val="0"/>
        <w:autoSpaceDN w:val="0"/>
        <w:adjustRightInd w:val="0"/>
        <w:spacing w:after="0"/>
        <w:rPr>
          <w:ins w:id="10331" w:author="arkat" w:date="2017-10-11T10:03:00Z"/>
          <w:del w:id="10332" w:author="arkat" w:date="2017-10-11T11:07:00Z"/>
          <w:rFonts w:ascii="Times New Roman" w:hAnsi="Times New Roman" w:cs="Times New Roman"/>
          <w:szCs w:val="24"/>
        </w:rPr>
        <w:pPrChange w:id="10333" w:author="arkat" w:date="2017-10-11T11:07:00Z">
          <w:pPr>
            <w:widowControl w:val="0"/>
            <w:autoSpaceDE w:val="0"/>
            <w:autoSpaceDN w:val="0"/>
            <w:adjustRightInd w:val="0"/>
            <w:spacing w:after="140" w:line="288" w:lineRule="auto"/>
            <w:ind w:left="480" w:hanging="480"/>
          </w:pPr>
        </w:pPrChange>
      </w:pPr>
      <w:ins w:id="10334" w:author="arkat" w:date="2017-10-11T10:03:00Z">
        <w:del w:id="10335"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0EDC18F3" w14:textId="34E89FE6" w:rsidR="00F5795E" w:rsidDel="00DE59C1" w:rsidRDefault="00F5795E">
      <w:pPr>
        <w:widowControl w:val="0"/>
        <w:autoSpaceDE w:val="0"/>
        <w:autoSpaceDN w:val="0"/>
        <w:adjustRightInd w:val="0"/>
        <w:spacing w:after="0"/>
        <w:rPr>
          <w:ins w:id="10336" w:author="arkat" w:date="2017-10-11T10:03:00Z"/>
          <w:del w:id="10337" w:author="arkat" w:date="2017-10-11T11:07:00Z"/>
          <w:rFonts w:ascii="Times New Roman" w:hAnsi="Times New Roman" w:cs="Times New Roman"/>
          <w:szCs w:val="24"/>
        </w:rPr>
        <w:pPrChange w:id="10338" w:author="arkat" w:date="2017-10-11T11:07:00Z">
          <w:pPr>
            <w:widowControl w:val="0"/>
            <w:autoSpaceDE w:val="0"/>
            <w:autoSpaceDN w:val="0"/>
            <w:adjustRightInd w:val="0"/>
            <w:spacing w:after="140" w:line="288" w:lineRule="auto"/>
            <w:ind w:left="480" w:hanging="480"/>
          </w:pPr>
        </w:pPrChange>
      </w:pPr>
      <w:ins w:id="10339" w:author="arkat" w:date="2017-10-11T10:03:00Z">
        <w:del w:id="10340"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2CB5DCA6" w14:textId="5B4B069B" w:rsidR="00F5795E" w:rsidDel="00DE59C1" w:rsidRDefault="00F5795E">
      <w:pPr>
        <w:widowControl w:val="0"/>
        <w:autoSpaceDE w:val="0"/>
        <w:autoSpaceDN w:val="0"/>
        <w:adjustRightInd w:val="0"/>
        <w:spacing w:after="0"/>
        <w:rPr>
          <w:ins w:id="10341" w:author="arkat" w:date="2017-10-11T10:03:00Z"/>
          <w:del w:id="10342" w:author="arkat" w:date="2017-10-11T11:07:00Z"/>
          <w:rFonts w:ascii="Times New Roman" w:hAnsi="Times New Roman" w:cs="Times New Roman"/>
          <w:szCs w:val="24"/>
        </w:rPr>
        <w:pPrChange w:id="10343" w:author="arkat" w:date="2017-10-11T11:07:00Z">
          <w:pPr>
            <w:widowControl w:val="0"/>
            <w:autoSpaceDE w:val="0"/>
            <w:autoSpaceDN w:val="0"/>
            <w:adjustRightInd w:val="0"/>
            <w:spacing w:after="140" w:line="288" w:lineRule="auto"/>
            <w:ind w:left="480" w:hanging="480"/>
          </w:pPr>
        </w:pPrChange>
      </w:pPr>
      <w:ins w:id="10344" w:author="arkat" w:date="2017-10-11T10:03:00Z">
        <w:del w:id="10345" w:author="arkat" w:date="2017-10-11T11:07:00Z">
          <w:r w:rsidDel="00DE59C1">
            <w:rPr>
              <w:rFonts w:ascii="Times New Roman" w:hAnsi="Times New Roman" w:cs="Times New Roman"/>
              <w:szCs w:val="24"/>
            </w:rPr>
            <w:delText>Volzer, H. 2010. An Overview of BPMN 2 . 0 and its Potential Use. 2–3.</w:delText>
          </w:r>
        </w:del>
      </w:ins>
    </w:p>
    <w:p w14:paraId="57DE92E3" w14:textId="5159CC42" w:rsidR="00F5795E" w:rsidDel="00DE59C1" w:rsidRDefault="00F5795E">
      <w:pPr>
        <w:widowControl w:val="0"/>
        <w:autoSpaceDE w:val="0"/>
        <w:autoSpaceDN w:val="0"/>
        <w:adjustRightInd w:val="0"/>
        <w:spacing w:after="0"/>
        <w:rPr>
          <w:ins w:id="10346" w:author="arkat" w:date="2017-10-11T10:03:00Z"/>
          <w:del w:id="10347" w:author="arkat" w:date="2017-10-11T11:07:00Z"/>
          <w:rFonts w:ascii="Times New Roman" w:hAnsi="Times New Roman" w:cs="Times New Roman"/>
          <w:szCs w:val="24"/>
        </w:rPr>
        <w:pPrChange w:id="10348" w:author="arkat" w:date="2017-10-11T11:07:00Z">
          <w:pPr>
            <w:widowControl w:val="0"/>
            <w:autoSpaceDE w:val="0"/>
            <w:autoSpaceDN w:val="0"/>
            <w:adjustRightInd w:val="0"/>
            <w:spacing w:after="140" w:line="288" w:lineRule="auto"/>
            <w:ind w:left="480" w:hanging="480"/>
          </w:pPr>
        </w:pPrChange>
      </w:pPr>
      <w:ins w:id="10349" w:author="arkat" w:date="2017-10-11T10:03:00Z">
        <w:del w:id="10350"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10B5EC5A" w14:textId="5CE624E1" w:rsidR="00F5795E" w:rsidDel="00DE59C1" w:rsidRDefault="00F5795E">
      <w:pPr>
        <w:widowControl w:val="0"/>
        <w:autoSpaceDE w:val="0"/>
        <w:autoSpaceDN w:val="0"/>
        <w:adjustRightInd w:val="0"/>
        <w:spacing w:after="0"/>
        <w:rPr>
          <w:ins w:id="10351" w:author="arkat" w:date="2017-10-11T10:03:00Z"/>
          <w:del w:id="10352" w:author="arkat" w:date="2017-10-11T11:07:00Z"/>
          <w:rFonts w:ascii="Times New Roman" w:hAnsi="Times New Roman" w:cs="Times New Roman"/>
          <w:szCs w:val="24"/>
        </w:rPr>
        <w:pPrChange w:id="10353" w:author="arkat" w:date="2017-10-11T11:07:00Z">
          <w:pPr>
            <w:widowControl w:val="0"/>
            <w:autoSpaceDE w:val="0"/>
            <w:autoSpaceDN w:val="0"/>
            <w:adjustRightInd w:val="0"/>
            <w:spacing w:after="140" w:line="288" w:lineRule="auto"/>
            <w:ind w:left="480" w:hanging="480"/>
          </w:pPr>
        </w:pPrChange>
      </w:pPr>
      <w:ins w:id="10354" w:author="arkat" w:date="2017-10-11T10:03:00Z">
        <w:del w:id="10355"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2E390307" w14:textId="41F92DE9" w:rsidR="00F5795E" w:rsidDel="00DE59C1" w:rsidRDefault="00F5795E">
      <w:pPr>
        <w:widowControl w:val="0"/>
        <w:autoSpaceDE w:val="0"/>
        <w:autoSpaceDN w:val="0"/>
        <w:adjustRightInd w:val="0"/>
        <w:spacing w:after="0"/>
        <w:rPr>
          <w:ins w:id="10356" w:author="arkat" w:date="2017-10-11T10:03:00Z"/>
          <w:del w:id="10357" w:author="arkat" w:date="2017-10-11T11:07:00Z"/>
        </w:rPr>
        <w:pPrChange w:id="10358" w:author="arkat" w:date="2017-10-11T11:07:00Z">
          <w:pPr>
            <w:widowControl w:val="0"/>
            <w:autoSpaceDE w:val="0"/>
            <w:autoSpaceDN w:val="0"/>
            <w:adjustRightInd w:val="0"/>
            <w:spacing w:after="140" w:line="288" w:lineRule="auto"/>
            <w:ind w:left="480" w:hanging="480"/>
          </w:pPr>
        </w:pPrChange>
      </w:pPr>
      <w:ins w:id="10359" w:author="arkat" w:date="2017-10-11T10:03:00Z">
        <w:del w:id="10360"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36B4DB3B" w14:textId="0F6308A8" w:rsidR="00F5795E" w:rsidDel="00DE59C1" w:rsidRDefault="00F5795E">
      <w:pPr>
        <w:widowControl w:val="0"/>
        <w:autoSpaceDE w:val="0"/>
        <w:autoSpaceDN w:val="0"/>
        <w:adjustRightInd w:val="0"/>
        <w:spacing w:after="0"/>
        <w:rPr>
          <w:ins w:id="10361" w:author="arkat" w:date="2017-10-11T10:03:00Z"/>
          <w:del w:id="10362" w:author="arkat" w:date="2017-10-11T11:07:00Z"/>
          <w:rFonts w:ascii="Times New Roman" w:hAnsi="Times New Roman" w:cs="Times New Roman"/>
          <w:szCs w:val="24"/>
        </w:rPr>
      </w:pPr>
    </w:p>
    <w:p w14:paraId="534B3CFA" w14:textId="6BF26459" w:rsidR="00F5795E" w:rsidDel="00DE59C1" w:rsidRDefault="00F5795E">
      <w:pPr>
        <w:widowControl w:val="0"/>
        <w:autoSpaceDE w:val="0"/>
        <w:autoSpaceDN w:val="0"/>
        <w:adjustRightInd w:val="0"/>
        <w:spacing w:after="0"/>
        <w:rPr>
          <w:ins w:id="10363" w:author="arkat" w:date="2017-10-11T10:03:00Z"/>
          <w:del w:id="10364" w:author="arkat" w:date="2017-10-11T11:07:00Z"/>
          <w:rFonts w:ascii="Times New Roman" w:hAnsi="Times New Roman" w:cs="Times New Roman"/>
          <w:szCs w:val="24"/>
        </w:rPr>
        <w:pPrChange w:id="10365" w:author="arkat" w:date="2017-10-11T11:07:00Z">
          <w:pPr>
            <w:widowControl w:val="0"/>
            <w:autoSpaceDE w:val="0"/>
            <w:autoSpaceDN w:val="0"/>
            <w:adjustRightInd w:val="0"/>
            <w:spacing w:after="140" w:line="288" w:lineRule="auto"/>
            <w:ind w:left="480" w:hanging="480"/>
          </w:pPr>
        </w:pPrChange>
      </w:pPr>
      <w:ins w:id="10366" w:author="arkat" w:date="2017-10-11T10:03:00Z">
        <w:del w:id="10367"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086F14CC" w14:textId="4D00A8CF" w:rsidR="00F5795E" w:rsidDel="00DE59C1" w:rsidRDefault="00F5795E">
      <w:pPr>
        <w:widowControl w:val="0"/>
        <w:autoSpaceDE w:val="0"/>
        <w:autoSpaceDN w:val="0"/>
        <w:adjustRightInd w:val="0"/>
        <w:spacing w:after="0"/>
        <w:rPr>
          <w:ins w:id="10368" w:author="arkat" w:date="2017-10-11T10:03:00Z"/>
          <w:del w:id="10369" w:author="arkat" w:date="2017-10-11T11:07:00Z"/>
          <w:rFonts w:ascii="Times New Roman" w:hAnsi="Times New Roman" w:cs="Times New Roman"/>
          <w:szCs w:val="24"/>
        </w:rPr>
        <w:pPrChange w:id="10370" w:author="arkat" w:date="2017-10-11T11:07:00Z">
          <w:pPr>
            <w:widowControl w:val="0"/>
            <w:autoSpaceDE w:val="0"/>
            <w:autoSpaceDN w:val="0"/>
            <w:adjustRightInd w:val="0"/>
            <w:spacing w:after="140" w:line="288" w:lineRule="auto"/>
            <w:ind w:left="480" w:hanging="480"/>
          </w:pPr>
        </w:pPrChange>
      </w:pPr>
      <w:ins w:id="10371" w:author="arkat" w:date="2017-10-11T10:03:00Z">
        <w:del w:id="10372"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287D7EA6" w14:textId="4A2513F4" w:rsidR="00F5795E" w:rsidDel="00DE59C1" w:rsidRDefault="00F5795E">
      <w:pPr>
        <w:widowControl w:val="0"/>
        <w:autoSpaceDE w:val="0"/>
        <w:autoSpaceDN w:val="0"/>
        <w:adjustRightInd w:val="0"/>
        <w:spacing w:after="0"/>
        <w:rPr>
          <w:ins w:id="10373" w:author="arkat" w:date="2017-10-11T10:03:00Z"/>
          <w:del w:id="10374" w:author="arkat" w:date="2017-10-11T11:07:00Z"/>
          <w:rFonts w:ascii="Times New Roman" w:hAnsi="Times New Roman" w:cs="Times New Roman"/>
          <w:szCs w:val="24"/>
        </w:rPr>
        <w:pPrChange w:id="10375" w:author="arkat" w:date="2017-10-11T11:07:00Z">
          <w:pPr>
            <w:widowControl w:val="0"/>
            <w:autoSpaceDE w:val="0"/>
            <w:autoSpaceDN w:val="0"/>
            <w:adjustRightInd w:val="0"/>
            <w:spacing w:after="140" w:line="288" w:lineRule="auto"/>
            <w:ind w:left="480" w:hanging="480"/>
          </w:pPr>
        </w:pPrChange>
      </w:pPr>
      <w:ins w:id="10376" w:author="arkat" w:date="2017-10-11T10:03:00Z">
        <w:del w:id="10377" w:author="arkat" w:date="2017-10-11T11:07:00Z">
          <w:r w:rsidDel="00DE59C1">
            <w:rPr>
              <w:rFonts w:ascii="Times New Roman" w:hAnsi="Times New Roman" w:cs="Times New Roman"/>
              <w:szCs w:val="24"/>
            </w:rPr>
            <w:delText>Arkin, A. &amp; Intalio 2002. Business Process Modeling Language. 98.</w:delText>
          </w:r>
        </w:del>
      </w:ins>
    </w:p>
    <w:p w14:paraId="7170640B" w14:textId="71C2BC12" w:rsidR="00F5795E" w:rsidDel="00DE59C1" w:rsidRDefault="00F5795E">
      <w:pPr>
        <w:widowControl w:val="0"/>
        <w:autoSpaceDE w:val="0"/>
        <w:autoSpaceDN w:val="0"/>
        <w:adjustRightInd w:val="0"/>
        <w:spacing w:after="0"/>
        <w:rPr>
          <w:ins w:id="10378" w:author="arkat" w:date="2017-10-11T10:03:00Z"/>
          <w:del w:id="10379" w:author="arkat" w:date="2017-10-11T11:07:00Z"/>
          <w:rFonts w:ascii="Times New Roman" w:hAnsi="Times New Roman" w:cs="Times New Roman"/>
          <w:szCs w:val="24"/>
        </w:rPr>
        <w:pPrChange w:id="10380" w:author="arkat" w:date="2017-10-11T11:07:00Z">
          <w:pPr>
            <w:widowControl w:val="0"/>
            <w:autoSpaceDE w:val="0"/>
            <w:autoSpaceDN w:val="0"/>
            <w:adjustRightInd w:val="0"/>
            <w:spacing w:after="140" w:line="288" w:lineRule="auto"/>
            <w:ind w:left="480" w:hanging="480"/>
          </w:pPr>
        </w:pPrChange>
      </w:pPr>
      <w:ins w:id="10381" w:author="arkat" w:date="2017-10-11T10:03:00Z">
        <w:del w:id="10382"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7FBAED9B" w14:textId="2CCAB2C7" w:rsidR="00F5795E" w:rsidDel="00DE59C1" w:rsidRDefault="00F5795E">
      <w:pPr>
        <w:widowControl w:val="0"/>
        <w:autoSpaceDE w:val="0"/>
        <w:autoSpaceDN w:val="0"/>
        <w:adjustRightInd w:val="0"/>
        <w:spacing w:after="0"/>
        <w:rPr>
          <w:ins w:id="10383" w:author="arkat" w:date="2017-10-11T10:03:00Z"/>
          <w:del w:id="10384" w:author="arkat" w:date="2017-10-11T11:07:00Z"/>
          <w:rFonts w:ascii="Times New Roman" w:hAnsi="Times New Roman" w:cs="Times New Roman"/>
          <w:szCs w:val="24"/>
        </w:rPr>
        <w:pPrChange w:id="10385" w:author="arkat" w:date="2017-10-11T11:07:00Z">
          <w:pPr>
            <w:widowControl w:val="0"/>
            <w:autoSpaceDE w:val="0"/>
            <w:autoSpaceDN w:val="0"/>
            <w:adjustRightInd w:val="0"/>
            <w:spacing w:after="140" w:line="288" w:lineRule="auto"/>
            <w:ind w:left="480" w:hanging="480"/>
          </w:pPr>
        </w:pPrChange>
      </w:pPr>
      <w:ins w:id="10386" w:author="arkat" w:date="2017-10-11T10:03:00Z">
        <w:del w:id="10387"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413A5E00" w14:textId="4587DDC1" w:rsidR="00F5795E" w:rsidDel="00DE59C1" w:rsidRDefault="00F5795E">
      <w:pPr>
        <w:widowControl w:val="0"/>
        <w:autoSpaceDE w:val="0"/>
        <w:autoSpaceDN w:val="0"/>
        <w:adjustRightInd w:val="0"/>
        <w:spacing w:after="0"/>
        <w:rPr>
          <w:ins w:id="10388" w:author="arkat" w:date="2017-10-11T10:03:00Z"/>
          <w:del w:id="10389" w:author="arkat" w:date="2017-10-11T11:07:00Z"/>
          <w:rFonts w:ascii="Times New Roman" w:hAnsi="Times New Roman" w:cs="Times New Roman"/>
          <w:szCs w:val="24"/>
        </w:rPr>
        <w:pPrChange w:id="10390" w:author="arkat" w:date="2017-10-11T11:07:00Z">
          <w:pPr>
            <w:widowControl w:val="0"/>
            <w:autoSpaceDE w:val="0"/>
            <w:autoSpaceDN w:val="0"/>
            <w:adjustRightInd w:val="0"/>
            <w:spacing w:after="140" w:line="288" w:lineRule="auto"/>
            <w:ind w:left="480" w:hanging="480"/>
          </w:pPr>
        </w:pPrChange>
      </w:pPr>
      <w:ins w:id="10391" w:author="arkat" w:date="2017-10-11T10:03:00Z">
        <w:del w:id="10392"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7735083A" w14:textId="4CEA790F" w:rsidR="00F5795E" w:rsidDel="00DE59C1" w:rsidRDefault="00F5795E">
      <w:pPr>
        <w:widowControl w:val="0"/>
        <w:autoSpaceDE w:val="0"/>
        <w:autoSpaceDN w:val="0"/>
        <w:adjustRightInd w:val="0"/>
        <w:spacing w:after="0"/>
        <w:rPr>
          <w:ins w:id="10393" w:author="arkat" w:date="2017-10-11T10:03:00Z"/>
          <w:del w:id="10394" w:author="arkat" w:date="2017-10-11T11:07:00Z"/>
          <w:rFonts w:ascii="Times New Roman" w:hAnsi="Times New Roman" w:cs="Times New Roman"/>
          <w:szCs w:val="24"/>
        </w:rPr>
        <w:pPrChange w:id="10395" w:author="arkat" w:date="2017-10-11T11:07:00Z">
          <w:pPr>
            <w:widowControl w:val="0"/>
            <w:autoSpaceDE w:val="0"/>
            <w:autoSpaceDN w:val="0"/>
            <w:adjustRightInd w:val="0"/>
            <w:spacing w:after="140" w:line="288" w:lineRule="auto"/>
            <w:ind w:left="480" w:hanging="480"/>
          </w:pPr>
        </w:pPrChange>
      </w:pPr>
      <w:ins w:id="10396" w:author="arkat" w:date="2017-10-11T10:03:00Z">
        <w:del w:id="10397"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48899E4B" w14:textId="64F3F5DD" w:rsidR="00F5795E" w:rsidDel="00DE59C1" w:rsidRDefault="00F5795E">
      <w:pPr>
        <w:widowControl w:val="0"/>
        <w:autoSpaceDE w:val="0"/>
        <w:autoSpaceDN w:val="0"/>
        <w:adjustRightInd w:val="0"/>
        <w:spacing w:after="0"/>
        <w:rPr>
          <w:ins w:id="10398" w:author="arkat" w:date="2017-10-11T10:03:00Z"/>
          <w:del w:id="10399" w:author="arkat" w:date="2017-10-11T11:07:00Z"/>
          <w:rFonts w:ascii="Times New Roman" w:hAnsi="Times New Roman" w:cs="Times New Roman"/>
          <w:szCs w:val="24"/>
        </w:rPr>
        <w:pPrChange w:id="10400" w:author="arkat" w:date="2017-10-11T11:07:00Z">
          <w:pPr>
            <w:widowControl w:val="0"/>
            <w:autoSpaceDE w:val="0"/>
            <w:autoSpaceDN w:val="0"/>
            <w:adjustRightInd w:val="0"/>
            <w:spacing w:after="140" w:line="288" w:lineRule="auto"/>
            <w:ind w:left="480" w:hanging="480"/>
          </w:pPr>
        </w:pPrChange>
      </w:pPr>
      <w:ins w:id="10401" w:author="arkat" w:date="2017-10-11T10:03:00Z">
        <w:del w:id="10402"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628A7B96" w14:textId="74E0577E" w:rsidR="00F5795E" w:rsidDel="00DE59C1" w:rsidRDefault="00F5795E">
      <w:pPr>
        <w:widowControl w:val="0"/>
        <w:autoSpaceDE w:val="0"/>
        <w:autoSpaceDN w:val="0"/>
        <w:adjustRightInd w:val="0"/>
        <w:spacing w:after="0"/>
        <w:rPr>
          <w:ins w:id="10403" w:author="arkat" w:date="2017-10-11T10:03:00Z"/>
          <w:del w:id="10404" w:author="arkat" w:date="2017-10-11T11:07:00Z"/>
          <w:rFonts w:ascii="Times New Roman" w:hAnsi="Times New Roman" w:cs="Times New Roman"/>
          <w:szCs w:val="24"/>
        </w:rPr>
        <w:pPrChange w:id="10405" w:author="arkat" w:date="2017-10-11T11:07:00Z">
          <w:pPr>
            <w:widowControl w:val="0"/>
            <w:autoSpaceDE w:val="0"/>
            <w:autoSpaceDN w:val="0"/>
            <w:adjustRightInd w:val="0"/>
            <w:spacing w:after="140" w:line="288" w:lineRule="auto"/>
            <w:ind w:left="480" w:hanging="480"/>
          </w:pPr>
        </w:pPrChange>
      </w:pPr>
      <w:ins w:id="10406" w:author="arkat" w:date="2017-10-11T10:03:00Z">
        <w:del w:id="10407"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75B4093F" w14:textId="3842BA76" w:rsidR="00F5795E" w:rsidDel="00DE59C1" w:rsidRDefault="00F5795E">
      <w:pPr>
        <w:widowControl w:val="0"/>
        <w:autoSpaceDE w:val="0"/>
        <w:autoSpaceDN w:val="0"/>
        <w:adjustRightInd w:val="0"/>
        <w:spacing w:after="0"/>
        <w:rPr>
          <w:ins w:id="10408" w:author="arkat" w:date="2017-10-11T10:03:00Z"/>
          <w:del w:id="10409" w:author="arkat" w:date="2017-10-11T11:07:00Z"/>
          <w:rFonts w:ascii="Times New Roman" w:hAnsi="Times New Roman" w:cs="Times New Roman"/>
          <w:szCs w:val="24"/>
        </w:rPr>
        <w:pPrChange w:id="10410" w:author="arkat" w:date="2017-10-11T11:07:00Z">
          <w:pPr>
            <w:widowControl w:val="0"/>
            <w:autoSpaceDE w:val="0"/>
            <w:autoSpaceDN w:val="0"/>
            <w:adjustRightInd w:val="0"/>
            <w:spacing w:after="140" w:line="288" w:lineRule="auto"/>
            <w:ind w:left="480" w:hanging="480"/>
          </w:pPr>
        </w:pPrChange>
      </w:pPr>
      <w:ins w:id="10411" w:author="arkat" w:date="2017-10-11T10:03:00Z">
        <w:del w:id="10412"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16D3BB56" w14:textId="5616985C" w:rsidR="00F5795E" w:rsidDel="00DE59C1" w:rsidRDefault="00F5795E">
      <w:pPr>
        <w:widowControl w:val="0"/>
        <w:autoSpaceDE w:val="0"/>
        <w:autoSpaceDN w:val="0"/>
        <w:adjustRightInd w:val="0"/>
        <w:spacing w:after="0"/>
        <w:rPr>
          <w:ins w:id="10413" w:author="arkat" w:date="2017-10-11T10:03:00Z"/>
          <w:del w:id="10414" w:author="arkat" w:date="2017-10-11T11:07:00Z"/>
          <w:rFonts w:ascii="Times New Roman" w:hAnsi="Times New Roman" w:cs="Times New Roman"/>
          <w:szCs w:val="24"/>
        </w:rPr>
        <w:pPrChange w:id="10415" w:author="arkat" w:date="2017-10-11T11:07:00Z">
          <w:pPr>
            <w:widowControl w:val="0"/>
            <w:autoSpaceDE w:val="0"/>
            <w:autoSpaceDN w:val="0"/>
            <w:adjustRightInd w:val="0"/>
            <w:spacing w:after="140" w:line="288" w:lineRule="auto"/>
            <w:ind w:left="480" w:hanging="480"/>
          </w:pPr>
        </w:pPrChange>
      </w:pPr>
      <w:ins w:id="10416" w:author="arkat" w:date="2017-10-11T10:03:00Z">
        <w:del w:id="10417"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53C6990C" w14:textId="4392BB8A" w:rsidR="00F5795E" w:rsidDel="00DE59C1" w:rsidRDefault="00F5795E">
      <w:pPr>
        <w:widowControl w:val="0"/>
        <w:autoSpaceDE w:val="0"/>
        <w:autoSpaceDN w:val="0"/>
        <w:adjustRightInd w:val="0"/>
        <w:spacing w:after="0"/>
        <w:rPr>
          <w:ins w:id="10418" w:author="arkat" w:date="2017-10-11T10:03:00Z"/>
          <w:del w:id="10419" w:author="arkat" w:date="2017-10-11T11:07:00Z"/>
          <w:rFonts w:ascii="Times New Roman" w:hAnsi="Times New Roman" w:cs="Times New Roman"/>
          <w:szCs w:val="24"/>
        </w:rPr>
        <w:pPrChange w:id="10420" w:author="arkat" w:date="2017-10-11T11:07:00Z">
          <w:pPr>
            <w:widowControl w:val="0"/>
            <w:autoSpaceDE w:val="0"/>
            <w:autoSpaceDN w:val="0"/>
            <w:adjustRightInd w:val="0"/>
            <w:spacing w:after="140" w:line="288" w:lineRule="auto"/>
            <w:ind w:left="480" w:hanging="480"/>
          </w:pPr>
        </w:pPrChange>
      </w:pPr>
      <w:ins w:id="10421" w:author="arkat" w:date="2017-10-11T10:03:00Z">
        <w:del w:id="10422"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04EA5427" w14:textId="3549FA09" w:rsidR="00F5795E" w:rsidDel="00DE59C1" w:rsidRDefault="00F5795E">
      <w:pPr>
        <w:widowControl w:val="0"/>
        <w:autoSpaceDE w:val="0"/>
        <w:autoSpaceDN w:val="0"/>
        <w:adjustRightInd w:val="0"/>
        <w:spacing w:after="0"/>
        <w:rPr>
          <w:ins w:id="10423" w:author="arkat" w:date="2017-10-11T10:03:00Z"/>
          <w:del w:id="10424" w:author="arkat" w:date="2017-10-11T11:07:00Z"/>
          <w:rFonts w:ascii="Times New Roman" w:hAnsi="Times New Roman" w:cs="Times New Roman"/>
          <w:szCs w:val="24"/>
        </w:rPr>
        <w:pPrChange w:id="10425" w:author="arkat" w:date="2017-10-11T11:07:00Z">
          <w:pPr>
            <w:widowControl w:val="0"/>
            <w:autoSpaceDE w:val="0"/>
            <w:autoSpaceDN w:val="0"/>
            <w:adjustRightInd w:val="0"/>
            <w:spacing w:after="140" w:line="288" w:lineRule="auto"/>
            <w:ind w:left="480" w:hanging="480"/>
          </w:pPr>
        </w:pPrChange>
      </w:pPr>
      <w:ins w:id="10426" w:author="arkat" w:date="2017-10-11T10:03:00Z">
        <w:del w:id="10427"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2CAB1A23" w14:textId="6DEB9DE2" w:rsidR="00F5795E" w:rsidDel="00DE59C1" w:rsidRDefault="00F5795E">
      <w:pPr>
        <w:widowControl w:val="0"/>
        <w:autoSpaceDE w:val="0"/>
        <w:autoSpaceDN w:val="0"/>
        <w:adjustRightInd w:val="0"/>
        <w:spacing w:after="0"/>
        <w:rPr>
          <w:ins w:id="10428" w:author="arkat" w:date="2017-10-11T10:03:00Z"/>
          <w:del w:id="10429" w:author="arkat" w:date="2017-10-11T11:07:00Z"/>
          <w:rFonts w:ascii="Times New Roman" w:hAnsi="Times New Roman" w:cs="Times New Roman"/>
          <w:szCs w:val="24"/>
        </w:rPr>
        <w:pPrChange w:id="10430" w:author="arkat" w:date="2017-10-11T11:07:00Z">
          <w:pPr>
            <w:widowControl w:val="0"/>
            <w:autoSpaceDE w:val="0"/>
            <w:autoSpaceDN w:val="0"/>
            <w:adjustRightInd w:val="0"/>
            <w:spacing w:after="140" w:line="288" w:lineRule="auto"/>
            <w:ind w:left="480" w:hanging="480"/>
          </w:pPr>
        </w:pPrChange>
      </w:pPr>
      <w:ins w:id="10431" w:author="arkat" w:date="2017-10-11T10:03:00Z">
        <w:del w:id="10432"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3B166C82" w14:textId="533687BC" w:rsidR="00F5795E" w:rsidDel="00DE59C1" w:rsidRDefault="00F5795E">
      <w:pPr>
        <w:widowControl w:val="0"/>
        <w:autoSpaceDE w:val="0"/>
        <w:autoSpaceDN w:val="0"/>
        <w:adjustRightInd w:val="0"/>
        <w:spacing w:after="0"/>
        <w:rPr>
          <w:ins w:id="10433" w:author="arkat" w:date="2017-10-11T10:03:00Z"/>
          <w:del w:id="10434" w:author="arkat" w:date="2017-10-11T11:07:00Z"/>
          <w:rFonts w:ascii="Times New Roman" w:hAnsi="Times New Roman" w:cs="Times New Roman"/>
          <w:szCs w:val="24"/>
        </w:rPr>
        <w:pPrChange w:id="10435" w:author="arkat" w:date="2017-10-11T11:07:00Z">
          <w:pPr>
            <w:widowControl w:val="0"/>
            <w:autoSpaceDE w:val="0"/>
            <w:autoSpaceDN w:val="0"/>
            <w:adjustRightInd w:val="0"/>
            <w:spacing w:after="140" w:line="288" w:lineRule="auto"/>
            <w:ind w:left="480" w:hanging="480"/>
          </w:pPr>
        </w:pPrChange>
      </w:pPr>
      <w:ins w:id="10436" w:author="arkat" w:date="2017-10-11T10:03:00Z">
        <w:del w:id="10437"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664D8F1E" w14:textId="0EC44389" w:rsidR="00F5795E" w:rsidDel="00DE59C1" w:rsidRDefault="00F5795E">
      <w:pPr>
        <w:widowControl w:val="0"/>
        <w:autoSpaceDE w:val="0"/>
        <w:autoSpaceDN w:val="0"/>
        <w:adjustRightInd w:val="0"/>
        <w:spacing w:after="0"/>
        <w:rPr>
          <w:ins w:id="10438" w:author="arkat" w:date="2017-10-11T10:03:00Z"/>
          <w:del w:id="10439" w:author="arkat" w:date="2017-10-11T11:07:00Z"/>
          <w:rFonts w:ascii="Times New Roman" w:hAnsi="Times New Roman" w:cs="Times New Roman"/>
          <w:szCs w:val="24"/>
        </w:rPr>
        <w:pPrChange w:id="10440" w:author="arkat" w:date="2017-10-11T11:07:00Z">
          <w:pPr>
            <w:widowControl w:val="0"/>
            <w:autoSpaceDE w:val="0"/>
            <w:autoSpaceDN w:val="0"/>
            <w:adjustRightInd w:val="0"/>
            <w:spacing w:after="140" w:line="288" w:lineRule="auto"/>
            <w:ind w:left="480" w:hanging="480"/>
          </w:pPr>
        </w:pPrChange>
      </w:pPr>
      <w:ins w:id="10441" w:author="arkat" w:date="2017-10-11T10:03:00Z">
        <w:del w:id="10442"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48784E36" w14:textId="4017D21D" w:rsidR="00F5795E" w:rsidDel="00DE59C1" w:rsidRDefault="00F5795E">
      <w:pPr>
        <w:widowControl w:val="0"/>
        <w:autoSpaceDE w:val="0"/>
        <w:autoSpaceDN w:val="0"/>
        <w:adjustRightInd w:val="0"/>
        <w:spacing w:after="0"/>
        <w:rPr>
          <w:ins w:id="10443" w:author="arkat" w:date="2017-10-11T10:03:00Z"/>
          <w:del w:id="10444" w:author="arkat" w:date="2017-10-11T11:07:00Z"/>
          <w:rFonts w:ascii="Times New Roman" w:hAnsi="Times New Roman" w:cs="Times New Roman"/>
          <w:szCs w:val="24"/>
        </w:rPr>
        <w:pPrChange w:id="10445" w:author="arkat" w:date="2017-10-11T11:07:00Z">
          <w:pPr>
            <w:widowControl w:val="0"/>
            <w:autoSpaceDE w:val="0"/>
            <w:autoSpaceDN w:val="0"/>
            <w:adjustRightInd w:val="0"/>
            <w:spacing w:after="140" w:line="288" w:lineRule="auto"/>
            <w:ind w:left="480" w:hanging="480"/>
          </w:pPr>
        </w:pPrChange>
      </w:pPr>
      <w:ins w:id="10446" w:author="arkat" w:date="2017-10-11T10:03:00Z">
        <w:del w:id="10447"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4A5D3F10" w14:textId="3D102632" w:rsidR="00F5795E" w:rsidDel="00DE59C1" w:rsidRDefault="00F5795E">
      <w:pPr>
        <w:widowControl w:val="0"/>
        <w:autoSpaceDE w:val="0"/>
        <w:autoSpaceDN w:val="0"/>
        <w:adjustRightInd w:val="0"/>
        <w:spacing w:after="0"/>
        <w:rPr>
          <w:ins w:id="10448" w:author="arkat" w:date="2017-10-11T10:03:00Z"/>
          <w:del w:id="10449" w:author="arkat" w:date="2017-10-11T11:07:00Z"/>
          <w:rFonts w:ascii="Times New Roman" w:hAnsi="Times New Roman" w:cs="Times New Roman"/>
          <w:szCs w:val="24"/>
        </w:rPr>
        <w:pPrChange w:id="10450" w:author="arkat" w:date="2017-10-11T11:07:00Z">
          <w:pPr>
            <w:widowControl w:val="0"/>
            <w:autoSpaceDE w:val="0"/>
            <w:autoSpaceDN w:val="0"/>
            <w:adjustRightInd w:val="0"/>
            <w:spacing w:after="140" w:line="288" w:lineRule="auto"/>
            <w:ind w:left="480" w:hanging="480"/>
          </w:pPr>
        </w:pPrChange>
      </w:pPr>
      <w:ins w:id="10451" w:author="arkat" w:date="2017-10-11T10:03:00Z">
        <w:del w:id="10452"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764933A8" w14:textId="2F9616DE" w:rsidR="00F5795E" w:rsidDel="00DE59C1" w:rsidRDefault="00F5795E">
      <w:pPr>
        <w:widowControl w:val="0"/>
        <w:autoSpaceDE w:val="0"/>
        <w:autoSpaceDN w:val="0"/>
        <w:adjustRightInd w:val="0"/>
        <w:spacing w:after="0"/>
        <w:rPr>
          <w:ins w:id="10453" w:author="arkat" w:date="2017-10-11T10:03:00Z"/>
          <w:del w:id="10454" w:author="arkat" w:date="2017-10-11T11:07:00Z"/>
          <w:rFonts w:ascii="Times New Roman" w:hAnsi="Times New Roman" w:cs="Times New Roman"/>
          <w:szCs w:val="24"/>
        </w:rPr>
        <w:pPrChange w:id="10455" w:author="arkat" w:date="2017-10-11T11:07:00Z">
          <w:pPr>
            <w:widowControl w:val="0"/>
            <w:autoSpaceDE w:val="0"/>
            <w:autoSpaceDN w:val="0"/>
            <w:adjustRightInd w:val="0"/>
            <w:spacing w:after="140" w:line="288" w:lineRule="auto"/>
            <w:ind w:left="480" w:hanging="480"/>
          </w:pPr>
        </w:pPrChange>
      </w:pPr>
      <w:ins w:id="10456" w:author="arkat" w:date="2017-10-11T10:03:00Z">
        <w:del w:id="10457"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714FB4FB" w14:textId="00E9CBFB" w:rsidR="00F5795E" w:rsidDel="00DE59C1" w:rsidRDefault="00F5795E">
      <w:pPr>
        <w:widowControl w:val="0"/>
        <w:autoSpaceDE w:val="0"/>
        <w:autoSpaceDN w:val="0"/>
        <w:adjustRightInd w:val="0"/>
        <w:spacing w:after="0"/>
        <w:rPr>
          <w:ins w:id="10458" w:author="arkat" w:date="2017-10-11T10:03:00Z"/>
          <w:del w:id="10459" w:author="arkat" w:date="2017-10-11T11:07:00Z"/>
          <w:rFonts w:ascii="Times New Roman" w:hAnsi="Times New Roman" w:cs="Times New Roman"/>
          <w:szCs w:val="24"/>
        </w:rPr>
        <w:pPrChange w:id="10460" w:author="arkat" w:date="2017-10-11T11:07:00Z">
          <w:pPr>
            <w:widowControl w:val="0"/>
            <w:autoSpaceDE w:val="0"/>
            <w:autoSpaceDN w:val="0"/>
            <w:adjustRightInd w:val="0"/>
            <w:spacing w:after="140" w:line="288" w:lineRule="auto"/>
            <w:ind w:left="480" w:hanging="480"/>
          </w:pPr>
        </w:pPrChange>
      </w:pPr>
      <w:ins w:id="10461" w:author="arkat" w:date="2017-10-11T10:03:00Z">
        <w:del w:id="10462"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19DEF241" w14:textId="4092316A" w:rsidR="00F5795E" w:rsidDel="00DE59C1" w:rsidRDefault="00F5795E">
      <w:pPr>
        <w:widowControl w:val="0"/>
        <w:autoSpaceDE w:val="0"/>
        <w:autoSpaceDN w:val="0"/>
        <w:adjustRightInd w:val="0"/>
        <w:spacing w:after="0"/>
        <w:rPr>
          <w:ins w:id="10463" w:author="arkat" w:date="2017-10-11T10:03:00Z"/>
          <w:del w:id="10464" w:author="arkat" w:date="2017-10-11T11:07:00Z"/>
          <w:rFonts w:ascii="Times New Roman" w:hAnsi="Times New Roman" w:cs="Times New Roman"/>
          <w:szCs w:val="24"/>
        </w:rPr>
        <w:pPrChange w:id="10465" w:author="arkat" w:date="2017-10-11T11:07:00Z">
          <w:pPr>
            <w:widowControl w:val="0"/>
            <w:autoSpaceDE w:val="0"/>
            <w:autoSpaceDN w:val="0"/>
            <w:adjustRightInd w:val="0"/>
            <w:spacing w:after="140" w:line="288" w:lineRule="auto"/>
            <w:ind w:left="480" w:hanging="480"/>
          </w:pPr>
        </w:pPrChange>
      </w:pPr>
      <w:ins w:id="10466" w:author="arkat" w:date="2017-10-11T10:03:00Z">
        <w:del w:id="10467"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9005ED7" w14:textId="437E7B2F" w:rsidR="00F5795E" w:rsidDel="00DE59C1" w:rsidRDefault="00F5795E">
      <w:pPr>
        <w:widowControl w:val="0"/>
        <w:autoSpaceDE w:val="0"/>
        <w:autoSpaceDN w:val="0"/>
        <w:adjustRightInd w:val="0"/>
        <w:spacing w:after="0"/>
        <w:rPr>
          <w:ins w:id="10468" w:author="arkat" w:date="2017-10-11T10:03:00Z"/>
          <w:del w:id="10469" w:author="arkat" w:date="2017-10-11T11:07:00Z"/>
          <w:rFonts w:ascii="Times New Roman" w:hAnsi="Times New Roman" w:cs="Times New Roman"/>
          <w:szCs w:val="24"/>
        </w:rPr>
        <w:pPrChange w:id="10470" w:author="arkat" w:date="2017-10-11T11:07:00Z">
          <w:pPr>
            <w:widowControl w:val="0"/>
            <w:autoSpaceDE w:val="0"/>
            <w:autoSpaceDN w:val="0"/>
            <w:adjustRightInd w:val="0"/>
            <w:spacing w:after="140" w:line="288" w:lineRule="auto"/>
            <w:ind w:left="480" w:hanging="480"/>
          </w:pPr>
        </w:pPrChange>
      </w:pPr>
      <w:ins w:id="10471" w:author="arkat" w:date="2017-10-11T10:03:00Z">
        <w:del w:id="10472"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3E430C90" w14:textId="6EC63E9E" w:rsidR="00F5795E" w:rsidDel="00DE59C1" w:rsidRDefault="00F5795E">
      <w:pPr>
        <w:widowControl w:val="0"/>
        <w:autoSpaceDE w:val="0"/>
        <w:autoSpaceDN w:val="0"/>
        <w:adjustRightInd w:val="0"/>
        <w:spacing w:after="0"/>
        <w:rPr>
          <w:ins w:id="10473" w:author="arkat" w:date="2017-10-11T10:03:00Z"/>
          <w:del w:id="10474" w:author="arkat" w:date="2017-10-11T11:07:00Z"/>
          <w:rFonts w:ascii="Times New Roman" w:hAnsi="Times New Roman" w:cs="Times New Roman"/>
          <w:szCs w:val="24"/>
        </w:rPr>
        <w:pPrChange w:id="10475" w:author="arkat" w:date="2017-10-11T11:07:00Z">
          <w:pPr>
            <w:widowControl w:val="0"/>
            <w:autoSpaceDE w:val="0"/>
            <w:autoSpaceDN w:val="0"/>
            <w:adjustRightInd w:val="0"/>
            <w:spacing w:after="140" w:line="288" w:lineRule="auto"/>
            <w:ind w:left="480" w:hanging="480"/>
          </w:pPr>
        </w:pPrChange>
      </w:pPr>
      <w:ins w:id="10476" w:author="arkat" w:date="2017-10-11T10:03:00Z">
        <w:del w:id="10477"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2D45BB78" w14:textId="23BCA00E" w:rsidR="00F5795E" w:rsidDel="00DE59C1" w:rsidRDefault="00F5795E">
      <w:pPr>
        <w:widowControl w:val="0"/>
        <w:autoSpaceDE w:val="0"/>
        <w:autoSpaceDN w:val="0"/>
        <w:adjustRightInd w:val="0"/>
        <w:spacing w:after="0"/>
        <w:rPr>
          <w:ins w:id="10478" w:author="arkat" w:date="2017-10-11T10:03:00Z"/>
          <w:del w:id="10479" w:author="arkat" w:date="2017-10-11T11:07:00Z"/>
          <w:rFonts w:ascii="Times New Roman" w:hAnsi="Times New Roman" w:cs="Times New Roman"/>
          <w:szCs w:val="24"/>
        </w:rPr>
        <w:pPrChange w:id="10480" w:author="arkat" w:date="2017-10-11T11:07:00Z">
          <w:pPr>
            <w:widowControl w:val="0"/>
            <w:autoSpaceDE w:val="0"/>
            <w:autoSpaceDN w:val="0"/>
            <w:adjustRightInd w:val="0"/>
            <w:spacing w:after="140" w:line="288" w:lineRule="auto"/>
            <w:ind w:left="480" w:hanging="480"/>
          </w:pPr>
        </w:pPrChange>
      </w:pPr>
      <w:ins w:id="10481" w:author="arkat" w:date="2017-10-11T10:03:00Z">
        <w:del w:id="10482"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6735A530" w14:textId="67D6D2DE" w:rsidR="00F5795E" w:rsidDel="00DE59C1" w:rsidRDefault="00F5795E">
      <w:pPr>
        <w:widowControl w:val="0"/>
        <w:autoSpaceDE w:val="0"/>
        <w:autoSpaceDN w:val="0"/>
        <w:adjustRightInd w:val="0"/>
        <w:spacing w:after="0"/>
        <w:rPr>
          <w:ins w:id="10483" w:author="arkat" w:date="2017-10-11T10:03:00Z"/>
          <w:del w:id="10484" w:author="arkat" w:date="2017-10-11T11:07:00Z"/>
          <w:rFonts w:ascii="Times New Roman" w:hAnsi="Times New Roman" w:cs="Times New Roman"/>
          <w:szCs w:val="24"/>
        </w:rPr>
        <w:pPrChange w:id="10485" w:author="arkat" w:date="2017-10-11T11:07:00Z">
          <w:pPr>
            <w:widowControl w:val="0"/>
            <w:autoSpaceDE w:val="0"/>
            <w:autoSpaceDN w:val="0"/>
            <w:adjustRightInd w:val="0"/>
            <w:spacing w:after="140" w:line="288" w:lineRule="auto"/>
            <w:ind w:left="480" w:hanging="480"/>
          </w:pPr>
        </w:pPrChange>
      </w:pPr>
      <w:ins w:id="10486" w:author="arkat" w:date="2017-10-11T10:03:00Z">
        <w:del w:id="10487"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100EFDEE" w14:textId="7D9D96AA" w:rsidR="00F5795E" w:rsidDel="00DE59C1" w:rsidRDefault="00F5795E">
      <w:pPr>
        <w:widowControl w:val="0"/>
        <w:autoSpaceDE w:val="0"/>
        <w:autoSpaceDN w:val="0"/>
        <w:adjustRightInd w:val="0"/>
        <w:spacing w:after="0"/>
        <w:rPr>
          <w:ins w:id="10488" w:author="arkat" w:date="2017-10-11T10:03:00Z"/>
          <w:del w:id="10489" w:author="arkat" w:date="2017-10-11T11:07:00Z"/>
          <w:rFonts w:ascii="Times New Roman" w:hAnsi="Times New Roman" w:cs="Times New Roman"/>
          <w:szCs w:val="24"/>
        </w:rPr>
        <w:pPrChange w:id="10490" w:author="arkat" w:date="2017-10-11T11:07:00Z">
          <w:pPr>
            <w:widowControl w:val="0"/>
            <w:autoSpaceDE w:val="0"/>
            <w:autoSpaceDN w:val="0"/>
            <w:adjustRightInd w:val="0"/>
            <w:spacing w:after="140" w:line="288" w:lineRule="auto"/>
            <w:ind w:left="480" w:hanging="480"/>
          </w:pPr>
        </w:pPrChange>
      </w:pPr>
      <w:ins w:id="10491" w:author="arkat" w:date="2017-10-11T10:03:00Z">
        <w:del w:id="10492"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2A303E9F" w14:textId="5ECA48DF" w:rsidR="00F5795E" w:rsidDel="00DE59C1" w:rsidRDefault="00F5795E">
      <w:pPr>
        <w:widowControl w:val="0"/>
        <w:autoSpaceDE w:val="0"/>
        <w:autoSpaceDN w:val="0"/>
        <w:adjustRightInd w:val="0"/>
        <w:spacing w:after="0"/>
        <w:rPr>
          <w:ins w:id="10493" w:author="arkat" w:date="2017-10-11T10:03:00Z"/>
          <w:del w:id="10494" w:author="arkat" w:date="2017-10-11T11:07:00Z"/>
          <w:rFonts w:ascii="Times New Roman" w:hAnsi="Times New Roman" w:cs="Times New Roman"/>
          <w:szCs w:val="24"/>
        </w:rPr>
        <w:pPrChange w:id="10495" w:author="arkat" w:date="2017-10-11T11:07:00Z">
          <w:pPr>
            <w:widowControl w:val="0"/>
            <w:autoSpaceDE w:val="0"/>
            <w:autoSpaceDN w:val="0"/>
            <w:adjustRightInd w:val="0"/>
            <w:spacing w:after="140" w:line="288" w:lineRule="auto"/>
            <w:ind w:left="480" w:hanging="480"/>
          </w:pPr>
        </w:pPrChange>
      </w:pPr>
      <w:ins w:id="10496" w:author="arkat" w:date="2017-10-11T10:03:00Z">
        <w:del w:id="10497"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17DF2538" w14:textId="4CCF0C48" w:rsidR="00F5795E" w:rsidDel="00DE59C1" w:rsidRDefault="00F5795E">
      <w:pPr>
        <w:widowControl w:val="0"/>
        <w:autoSpaceDE w:val="0"/>
        <w:autoSpaceDN w:val="0"/>
        <w:adjustRightInd w:val="0"/>
        <w:spacing w:after="0"/>
        <w:rPr>
          <w:ins w:id="10498" w:author="arkat" w:date="2017-10-11T10:03:00Z"/>
          <w:del w:id="10499" w:author="arkat" w:date="2017-10-11T11:07:00Z"/>
          <w:rFonts w:ascii="Times New Roman" w:hAnsi="Times New Roman" w:cs="Times New Roman"/>
          <w:szCs w:val="24"/>
        </w:rPr>
        <w:pPrChange w:id="10500" w:author="arkat" w:date="2017-10-11T11:07:00Z">
          <w:pPr>
            <w:widowControl w:val="0"/>
            <w:autoSpaceDE w:val="0"/>
            <w:autoSpaceDN w:val="0"/>
            <w:adjustRightInd w:val="0"/>
            <w:spacing w:after="140" w:line="288" w:lineRule="auto"/>
            <w:ind w:left="480" w:hanging="480"/>
          </w:pPr>
        </w:pPrChange>
      </w:pPr>
      <w:ins w:id="10501" w:author="arkat" w:date="2017-10-11T10:03:00Z">
        <w:del w:id="10502"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66A38572" w14:textId="44E8180F" w:rsidR="00F5795E" w:rsidDel="00DE59C1" w:rsidRDefault="00F5795E">
      <w:pPr>
        <w:widowControl w:val="0"/>
        <w:autoSpaceDE w:val="0"/>
        <w:autoSpaceDN w:val="0"/>
        <w:adjustRightInd w:val="0"/>
        <w:spacing w:after="0"/>
        <w:rPr>
          <w:ins w:id="10503" w:author="arkat" w:date="2017-10-11T10:03:00Z"/>
          <w:del w:id="10504" w:author="arkat" w:date="2017-10-11T11:07:00Z"/>
          <w:rFonts w:ascii="Times New Roman" w:hAnsi="Times New Roman" w:cs="Times New Roman"/>
          <w:szCs w:val="24"/>
        </w:rPr>
        <w:pPrChange w:id="10505" w:author="arkat" w:date="2017-10-11T11:07:00Z">
          <w:pPr>
            <w:widowControl w:val="0"/>
            <w:autoSpaceDE w:val="0"/>
            <w:autoSpaceDN w:val="0"/>
            <w:adjustRightInd w:val="0"/>
            <w:spacing w:after="140" w:line="288" w:lineRule="auto"/>
            <w:ind w:left="480" w:hanging="480"/>
          </w:pPr>
        </w:pPrChange>
      </w:pPr>
      <w:ins w:id="10506" w:author="arkat" w:date="2017-10-11T10:03:00Z">
        <w:del w:id="10507"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2A4357C8" w14:textId="7E82178E" w:rsidR="00F5795E" w:rsidDel="00DE59C1" w:rsidRDefault="00F5795E">
      <w:pPr>
        <w:widowControl w:val="0"/>
        <w:autoSpaceDE w:val="0"/>
        <w:autoSpaceDN w:val="0"/>
        <w:adjustRightInd w:val="0"/>
        <w:spacing w:after="0"/>
        <w:rPr>
          <w:ins w:id="10508" w:author="arkat" w:date="2017-10-11T10:03:00Z"/>
          <w:del w:id="10509" w:author="arkat" w:date="2017-10-11T11:07:00Z"/>
          <w:rFonts w:ascii="Times New Roman" w:hAnsi="Times New Roman" w:cs="Times New Roman"/>
          <w:szCs w:val="24"/>
        </w:rPr>
        <w:pPrChange w:id="10510" w:author="arkat" w:date="2017-10-11T11:07:00Z">
          <w:pPr>
            <w:widowControl w:val="0"/>
            <w:autoSpaceDE w:val="0"/>
            <w:autoSpaceDN w:val="0"/>
            <w:adjustRightInd w:val="0"/>
            <w:spacing w:after="140" w:line="288" w:lineRule="auto"/>
            <w:ind w:left="480" w:hanging="480"/>
          </w:pPr>
        </w:pPrChange>
      </w:pPr>
      <w:ins w:id="10511" w:author="arkat" w:date="2017-10-11T10:03:00Z">
        <w:del w:id="10512"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748B66AD" w14:textId="7A86253F" w:rsidR="00F5795E" w:rsidDel="00DE59C1" w:rsidRDefault="00F5795E">
      <w:pPr>
        <w:widowControl w:val="0"/>
        <w:autoSpaceDE w:val="0"/>
        <w:autoSpaceDN w:val="0"/>
        <w:adjustRightInd w:val="0"/>
        <w:spacing w:after="0"/>
        <w:rPr>
          <w:ins w:id="10513" w:author="arkat" w:date="2017-10-11T10:03:00Z"/>
          <w:del w:id="10514" w:author="arkat" w:date="2017-10-11T11:07:00Z"/>
          <w:rFonts w:ascii="Times New Roman" w:hAnsi="Times New Roman" w:cs="Times New Roman"/>
          <w:szCs w:val="24"/>
        </w:rPr>
        <w:pPrChange w:id="10515" w:author="arkat" w:date="2017-10-11T11:07:00Z">
          <w:pPr>
            <w:widowControl w:val="0"/>
            <w:autoSpaceDE w:val="0"/>
            <w:autoSpaceDN w:val="0"/>
            <w:adjustRightInd w:val="0"/>
            <w:spacing w:after="140" w:line="288" w:lineRule="auto"/>
            <w:ind w:left="480" w:hanging="480"/>
          </w:pPr>
        </w:pPrChange>
      </w:pPr>
      <w:ins w:id="10516" w:author="arkat" w:date="2017-10-11T10:03:00Z">
        <w:del w:id="10517"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22EEDE94" w14:textId="3D29F4BE" w:rsidR="00F5795E" w:rsidDel="00DE59C1" w:rsidRDefault="00F5795E">
      <w:pPr>
        <w:widowControl w:val="0"/>
        <w:autoSpaceDE w:val="0"/>
        <w:autoSpaceDN w:val="0"/>
        <w:adjustRightInd w:val="0"/>
        <w:spacing w:after="0"/>
        <w:rPr>
          <w:ins w:id="10518" w:author="arkat" w:date="2017-10-11T10:03:00Z"/>
          <w:del w:id="10519" w:author="arkat" w:date="2017-10-11T11:07:00Z"/>
          <w:rFonts w:ascii="Times New Roman" w:hAnsi="Times New Roman" w:cs="Times New Roman"/>
          <w:szCs w:val="24"/>
        </w:rPr>
        <w:pPrChange w:id="10520" w:author="arkat" w:date="2017-10-11T11:07:00Z">
          <w:pPr>
            <w:widowControl w:val="0"/>
            <w:autoSpaceDE w:val="0"/>
            <w:autoSpaceDN w:val="0"/>
            <w:adjustRightInd w:val="0"/>
            <w:spacing w:after="140" w:line="288" w:lineRule="auto"/>
            <w:ind w:left="480" w:hanging="480"/>
          </w:pPr>
        </w:pPrChange>
      </w:pPr>
      <w:ins w:id="10521" w:author="arkat" w:date="2017-10-11T10:03:00Z">
        <w:del w:id="10522"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40DDA49D" w14:textId="71F29196" w:rsidR="00F5795E" w:rsidDel="00DE59C1" w:rsidRDefault="00F5795E">
      <w:pPr>
        <w:widowControl w:val="0"/>
        <w:autoSpaceDE w:val="0"/>
        <w:autoSpaceDN w:val="0"/>
        <w:adjustRightInd w:val="0"/>
        <w:spacing w:after="0"/>
        <w:rPr>
          <w:ins w:id="10523" w:author="arkat" w:date="2017-10-11T10:03:00Z"/>
          <w:del w:id="10524" w:author="arkat" w:date="2017-10-11T11:07:00Z"/>
          <w:rFonts w:ascii="Times New Roman" w:hAnsi="Times New Roman" w:cs="Times New Roman"/>
          <w:szCs w:val="24"/>
        </w:rPr>
        <w:pPrChange w:id="10525" w:author="arkat" w:date="2017-10-11T11:07:00Z">
          <w:pPr>
            <w:widowControl w:val="0"/>
            <w:autoSpaceDE w:val="0"/>
            <w:autoSpaceDN w:val="0"/>
            <w:adjustRightInd w:val="0"/>
            <w:spacing w:after="140" w:line="288" w:lineRule="auto"/>
            <w:ind w:left="480" w:hanging="480"/>
          </w:pPr>
        </w:pPrChange>
      </w:pPr>
      <w:ins w:id="10526" w:author="arkat" w:date="2017-10-11T10:03:00Z">
        <w:del w:id="10527"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1200F481" w14:textId="5A8FD571" w:rsidR="00F5795E" w:rsidDel="00DE59C1" w:rsidRDefault="00F5795E">
      <w:pPr>
        <w:widowControl w:val="0"/>
        <w:autoSpaceDE w:val="0"/>
        <w:autoSpaceDN w:val="0"/>
        <w:adjustRightInd w:val="0"/>
        <w:spacing w:after="0"/>
        <w:rPr>
          <w:ins w:id="10528" w:author="arkat" w:date="2017-10-11T10:03:00Z"/>
          <w:del w:id="10529" w:author="arkat" w:date="2017-10-11T11:07:00Z"/>
          <w:rFonts w:ascii="Times New Roman" w:hAnsi="Times New Roman" w:cs="Times New Roman"/>
          <w:szCs w:val="24"/>
        </w:rPr>
        <w:pPrChange w:id="10530" w:author="arkat" w:date="2017-10-11T11:07:00Z">
          <w:pPr>
            <w:widowControl w:val="0"/>
            <w:autoSpaceDE w:val="0"/>
            <w:autoSpaceDN w:val="0"/>
            <w:adjustRightInd w:val="0"/>
            <w:spacing w:after="140" w:line="288" w:lineRule="auto"/>
            <w:ind w:left="480" w:hanging="480"/>
          </w:pPr>
        </w:pPrChange>
      </w:pPr>
      <w:ins w:id="10531" w:author="arkat" w:date="2017-10-11T10:03:00Z">
        <w:del w:id="10532"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49B0A7B1" w14:textId="7E7AB36F" w:rsidR="00F5795E" w:rsidDel="00DE59C1" w:rsidRDefault="00F5795E">
      <w:pPr>
        <w:widowControl w:val="0"/>
        <w:autoSpaceDE w:val="0"/>
        <w:autoSpaceDN w:val="0"/>
        <w:adjustRightInd w:val="0"/>
        <w:spacing w:after="0"/>
        <w:rPr>
          <w:ins w:id="10533" w:author="arkat" w:date="2017-10-11T10:03:00Z"/>
          <w:del w:id="10534" w:author="arkat" w:date="2017-10-11T11:07:00Z"/>
          <w:rFonts w:ascii="Times New Roman" w:hAnsi="Times New Roman" w:cs="Times New Roman"/>
          <w:szCs w:val="24"/>
        </w:rPr>
        <w:pPrChange w:id="10535" w:author="arkat" w:date="2017-10-11T11:07:00Z">
          <w:pPr>
            <w:widowControl w:val="0"/>
            <w:autoSpaceDE w:val="0"/>
            <w:autoSpaceDN w:val="0"/>
            <w:adjustRightInd w:val="0"/>
            <w:spacing w:after="140" w:line="288" w:lineRule="auto"/>
            <w:ind w:left="480" w:hanging="480"/>
          </w:pPr>
        </w:pPrChange>
      </w:pPr>
      <w:ins w:id="10536" w:author="arkat" w:date="2017-10-11T10:03:00Z">
        <w:del w:id="10537"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191E1F4C" w14:textId="6ACF08A1" w:rsidR="00F5795E" w:rsidDel="00DE59C1" w:rsidRDefault="00F5795E">
      <w:pPr>
        <w:widowControl w:val="0"/>
        <w:autoSpaceDE w:val="0"/>
        <w:autoSpaceDN w:val="0"/>
        <w:adjustRightInd w:val="0"/>
        <w:spacing w:after="0"/>
        <w:rPr>
          <w:ins w:id="10538" w:author="arkat" w:date="2017-10-11T10:03:00Z"/>
          <w:del w:id="10539" w:author="arkat" w:date="2017-10-11T11:07:00Z"/>
          <w:rFonts w:ascii="Times New Roman" w:hAnsi="Times New Roman" w:cs="Times New Roman"/>
          <w:szCs w:val="24"/>
        </w:rPr>
        <w:pPrChange w:id="10540" w:author="arkat" w:date="2017-10-11T11:07:00Z">
          <w:pPr>
            <w:widowControl w:val="0"/>
            <w:autoSpaceDE w:val="0"/>
            <w:autoSpaceDN w:val="0"/>
            <w:adjustRightInd w:val="0"/>
            <w:spacing w:after="140" w:line="288" w:lineRule="auto"/>
            <w:ind w:left="480" w:hanging="480"/>
          </w:pPr>
        </w:pPrChange>
      </w:pPr>
      <w:ins w:id="10541" w:author="arkat" w:date="2017-10-11T10:03:00Z">
        <w:del w:id="10542"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33A372F6" w14:textId="763163D1" w:rsidR="00F5795E" w:rsidDel="00DE59C1" w:rsidRDefault="00F5795E">
      <w:pPr>
        <w:widowControl w:val="0"/>
        <w:autoSpaceDE w:val="0"/>
        <w:autoSpaceDN w:val="0"/>
        <w:adjustRightInd w:val="0"/>
        <w:spacing w:after="0"/>
        <w:rPr>
          <w:ins w:id="10543" w:author="arkat" w:date="2017-10-11T10:03:00Z"/>
          <w:del w:id="10544" w:author="arkat" w:date="2017-10-11T11:07:00Z"/>
          <w:rFonts w:ascii="Times New Roman" w:hAnsi="Times New Roman" w:cs="Times New Roman"/>
          <w:szCs w:val="24"/>
        </w:rPr>
        <w:pPrChange w:id="10545" w:author="arkat" w:date="2017-10-11T11:07:00Z">
          <w:pPr>
            <w:widowControl w:val="0"/>
            <w:autoSpaceDE w:val="0"/>
            <w:autoSpaceDN w:val="0"/>
            <w:adjustRightInd w:val="0"/>
            <w:spacing w:after="140" w:line="288" w:lineRule="auto"/>
            <w:ind w:left="480" w:hanging="480"/>
          </w:pPr>
        </w:pPrChange>
      </w:pPr>
      <w:ins w:id="10546" w:author="arkat" w:date="2017-10-11T10:03:00Z">
        <w:del w:id="10547"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207E24BB" w14:textId="70746FE1" w:rsidR="00F5795E" w:rsidDel="00DE59C1" w:rsidRDefault="00F5795E">
      <w:pPr>
        <w:widowControl w:val="0"/>
        <w:autoSpaceDE w:val="0"/>
        <w:autoSpaceDN w:val="0"/>
        <w:adjustRightInd w:val="0"/>
        <w:spacing w:after="0"/>
        <w:rPr>
          <w:ins w:id="10548" w:author="arkat" w:date="2017-10-11T10:03:00Z"/>
          <w:del w:id="10549" w:author="arkat" w:date="2017-10-11T11:07:00Z"/>
          <w:rFonts w:ascii="Times New Roman" w:hAnsi="Times New Roman" w:cs="Times New Roman"/>
          <w:szCs w:val="24"/>
        </w:rPr>
        <w:pPrChange w:id="10550" w:author="arkat" w:date="2017-10-11T11:07:00Z">
          <w:pPr>
            <w:widowControl w:val="0"/>
            <w:autoSpaceDE w:val="0"/>
            <w:autoSpaceDN w:val="0"/>
            <w:adjustRightInd w:val="0"/>
            <w:spacing w:after="140" w:line="288" w:lineRule="auto"/>
            <w:ind w:left="480" w:hanging="480"/>
          </w:pPr>
        </w:pPrChange>
      </w:pPr>
      <w:ins w:id="10551" w:author="arkat" w:date="2017-10-11T10:03:00Z">
        <w:del w:id="10552"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2253D9D9" w14:textId="014A85CC" w:rsidR="00F5795E" w:rsidDel="00DE59C1" w:rsidRDefault="00F5795E">
      <w:pPr>
        <w:widowControl w:val="0"/>
        <w:autoSpaceDE w:val="0"/>
        <w:autoSpaceDN w:val="0"/>
        <w:adjustRightInd w:val="0"/>
        <w:spacing w:after="0"/>
        <w:rPr>
          <w:ins w:id="10553" w:author="arkat" w:date="2017-10-11T10:03:00Z"/>
          <w:del w:id="10554" w:author="arkat" w:date="2017-10-11T11:07:00Z"/>
          <w:rFonts w:ascii="Times New Roman" w:hAnsi="Times New Roman" w:cs="Times New Roman"/>
          <w:szCs w:val="24"/>
        </w:rPr>
        <w:pPrChange w:id="10555" w:author="arkat" w:date="2017-10-11T11:07:00Z">
          <w:pPr>
            <w:widowControl w:val="0"/>
            <w:autoSpaceDE w:val="0"/>
            <w:autoSpaceDN w:val="0"/>
            <w:adjustRightInd w:val="0"/>
            <w:spacing w:after="140" w:line="288" w:lineRule="auto"/>
            <w:ind w:left="480" w:hanging="480"/>
          </w:pPr>
        </w:pPrChange>
      </w:pPr>
      <w:ins w:id="10556" w:author="arkat" w:date="2017-10-11T10:03:00Z">
        <w:del w:id="10557"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05D9315A" w14:textId="22FB9AB5" w:rsidR="00F5795E" w:rsidDel="00DE59C1" w:rsidRDefault="00F5795E">
      <w:pPr>
        <w:widowControl w:val="0"/>
        <w:autoSpaceDE w:val="0"/>
        <w:autoSpaceDN w:val="0"/>
        <w:adjustRightInd w:val="0"/>
        <w:spacing w:after="0"/>
        <w:rPr>
          <w:ins w:id="10558" w:author="arkat" w:date="2017-10-11T10:03:00Z"/>
          <w:del w:id="10559" w:author="arkat" w:date="2017-10-11T11:07:00Z"/>
          <w:rFonts w:ascii="Times New Roman" w:hAnsi="Times New Roman" w:cs="Times New Roman"/>
          <w:szCs w:val="24"/>
        </w:rPr>
        <w:pPrChange w:id="10560" w:author="arkat" w:date="2017-10-11T11:07:00Z">
          <w:pPr>
            <w:widowControl w:val="0"/>
            <w:autoSpaceDE w:val="0"/>
            <w:autoSpaceDN w:val="0"/>
            <w:adjustRightInd w:val="0"/>
            <w:spacing w:after="140" w:line="288" w:lineRule="auto"/>
            <w:ind w:left="480" w:hanging="480"/>
          </w:pPr>
        </w:pPrChange>
      </w:pPr>
      <w:ins w:id="10561" w:author="arkat" w:date="2017-10-11T10:03:00Z">
        <w:del w:id="10562"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7847032A" w14:textId="3B0AFCE4" w:rsidR="00F5795E" w:rsidDel="00DE59C1" w:rsidRDefault="00F5795E">
      <w:pPr>
        <w:widowControl w:val="0"/>
        <w:autoSpaceDE w:val="0"/>
        <w:autoSpaceDN w:val="0"/>
        <w:adjustRightInd w:val="0"/>
        <w:spacing w:after="0"/>
        <w:rPr>
          <w:ins w:id="10563" w:author="arkat" w:date="2017-10-11T10:03:00Z"/>
          <w:del w:id="10564" w:author="arkat" w:date="2017-10-11T11:07:00Z"/>
          <w:rFonts w:ascii="Times New Roman" w:hAnsi="Times New Roman" w:cs="Times New Roman"/>
          <w:szCs w:val="24"/>
        </w:rPr>
        <w:pPrChange w:id="10565" w:author="arkat" w:date="2017-10-11T11:07:00Z">
          <w:pPr>
            <w:widowControl w:val="0"/>
            <w:autoSpaceDE w:val="0"/>
            <w:autoSpaceDN w:val="0"/>
            <w:adjustRightInd w:val="0"/>
            <w:spacing w:after="140" w:line="288" w:lineRule="auto"/>
            <w:ind w:left="480" w:hanging="480"/>
          </w:pPr>
        </w:pPrChange>
      </w:pPr>
      <w:ins w:id="10566" w:author="arkat" w:date="2017-10-11T10:03:00Z">
        <w:del w:id="10567"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5751484F" w14:textId="6CC17598" w:rsidR="00F5795E" w:rsidDel="00DE59C1" w:rsidRDefault="00F5795E">
      <w:pPr>
        <w:widowControl w:val="0"/>
        <w:autoSpaceDE w:val="0"/>
        <w:autoSpaceDN w:val="0"/>
        <w:adjustRightInd w:val="0"/>
        <w:spacing w:after="0"/>
        <w:rPr>
          <w:ins w:id="10568" w:author="arkat" w:date="2017-10-11T10:03:00Z"/>
          <w:del w:id="10569" w:author="arkat" w:date="2017-10-11T11:07:00Z"/>
          <w:rFonts w:ascii="Times New Roman" w:hAnsi="Times New Roman" w:cs="Times New Roman"/>
          <w:szCs w:val="24"/>
        </w:rPr>
        <w:pPrChange w:id="10570" w:author="arkat" w:date="2017-10-11T11:07:00Z">
          <w:pPr>
            <w:widowControl w:val="0"/>
            <w:autoSpaceDE w:val="0"/>
            <w:autoSpaceDN w:val="0"/>
            <w:adjustRightInd w:val="0"/>
            <w:spacing w:after="140" w:line="288" w:lineRule="auto"/>
            <w:ind w:left="480" w:hanging="480"/>
          </w:pPr>
        </w:pPrChange>
      </w:pPr>
      <w:ins w:id="10571" w:author="arkat" w:date="2017-10-11T10:03:00Z">
        <w:del w:id="10572"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644FE7D2" w14:textId="074C24CB" w:rsidR="00F5795E" w:rsidDel="00DE59C1" w:rsidRDefault="00F5795E">
      <w:pPr>
        <w:widowControl w:val="0"/>
        <w:autoSpaceDE w:val="0"/>
        <w:autoSpaceDN w:val="0"/>
        <w:adjustRightInd w:val="0"/>
        <w:spacing w:after="0"/>
        <w:rPr>
          <w:ins w:id="10573" w:author="arkat" w:date="2017-10-11T10:03:00Z"/>
          <w:del w:id="10574" w:author="arkat" w:date="2017-10-11T11:07:00Z"/>
          <w:rFonts w:ascii="Times New Roman" w:hAnsi="Times New Roman" w:cs="Times New Roman"/>
          <w:szCs w:val="24"/>
        </w:rPr>
        <w:pPrChange w:id="10575" w:author="arkat" w:date="2017-10-11T11:07:00Z">
          <w:pPr>
            <w:widowControl w:val="0"/>
            <w:autoSpaceDE w:val="0"/>
            <w:autoSpaceDN w:val="0"/>
            <w:adjustRightInd w:val="0"/>
            <w:spacing w:after="140" w:line="288" w:lineRule="auto"/>
            <w:ind w:left="480" w:hanging="480"/>
          </w:pPr>
        </w:pPrChange>
      </w:pPr>
      <w:ins w:id="10576" w:author="arkat" w:date="2017-10-11T10:03:00Z">
        <w:del w:id="10577"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687D5D6C" w14:textId="2F3FB1AA" w:rsidR="00F5795E" w:rsidDel="00DE59C1" w:rsidRDefault="00F5795E">
      <w:pPr>
        <w:widowControl w:val="0"/>
        <w:autoSpaceDE w:val="0"/>
        <w:autoSpaceDN w:val="0"/>
        <w:adjustRightInd w:val="0"/>
        <w:spacing w:after="0"/>
        <w:rPr>
          <w:ins w:id="10578" w:author="arkat" w:date="2017-10-11T10:03:00Z"/>
          <w:del w:id="10579" w:author="arkat" w:date="2017-10-11T11:07:00Z"/>
          <w:rFonts w:ascii="Times New Roman" w:hAnsi="Times New Roman" w:cs="Times New Roman"/>
          <w:szCs w:val="24"/>
        </w:rPr>
        <w:pPrChange w:id="10580" w:author="arkat" w:date="2017-10-11T11:07:00Z">
          <w:pPr>
            <w:widowControl w:val="0"/>
            <w:autoSpaceDE w:val="0"/>
            <w:autoSpaceDN w:val="0"/>
            <w:adjustRightInd w:val="0"/>
            <w:spacing w:after="140" w:line="288" w:lineRule="auto"/>
            <w:ind w:left="480" w:hanging="480"/>
          </w:pPr>
        </w:pPrChange>
      </w:pPr>
      <w:ins w:id="10581" w:author="arkat" w:date="2017-10-11T10:03:00Z">
        <w:del w:id="10582"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2C75D4EC" w14:textId="398F84A6" w:rsidR="00F5795E" w:rsidDel="00DE59C1" w:rsidRDefault="00F5795E">
      <w:pPr>
        <w:widowControl w:val="0"/>
        <w:autoSpaceDE w:val="0"/>
        <w:autoSpaceDN w:val="0"/>
        <w:adjustRightInd w:val="0"/>
        <w:spacing w:after="0"/>
        <w:rPr>
          <w:ins w:id="10583" w:author="arkat" w:date="2017-10-11T10:03:00Z"/>
          <w:del w:id="10584" w:author="arkat" w:date="2017-10-11T11:07:00Z"/>
          <w:rFonts w:ascii="Times New Roman" w:hAnsi="Times New Roman" w:cs="Times New Roman"/>
          <w:szCs w:val="24"/>
        </w:rPr>
        <w:pPrChange w:id="10585" w:author="arkat" w:date="2017-10-11T11:07:00Z">
          <w:pPr>
            <w:widowControl w:val="0"/>
            <w:autoSpaceDE w:val="0"/>
            <w:autoSpaceDN w:val="0"/>
            <w:adjustRightInd w:val="0"/>
            <w:spacing w:after="140" w:line="288" w:lineRule="auto"/>
            <w:ind w:left="480" w:hanging="480"/>
          </w:pPr>
        </w:pPrChange>
      </w:pPr>
      <w:ins w:id="10586" w:author="arkat" w:date="2017-10-11T10:03:00Z">
        <w:del w:id="10587" w:author="arkat" w:date="2017-10-11T11:07:00Z">
          <w:r w:rsidDel="00DE59C1">
            <w:rPr>
              <w:rFonts w:ascii="Times New Roman" w:hAnsi="Times New Roman" w:cs="Times New Roman"/>
              <w:szCs w:val="24"/>
            </w:rPr>
            <w:delText>Volzer, H. 2010. An Overview of BPMN 2 . 0 and its Potential Use. 2–3.</w:delText>
          </w:r>
        </w:del>
      </w:ins>
    </w:p>
    <w:p w14:paraId="3F762FA9" w14:textId="777A2DF8" w:rsidR="00F5795E" w:rsidDel="00DE59C1" w:rsidRDefault="00F5795E">
      <w:pPr>
        <w:widowControl w:val="0"/>
        <w:autoSpaceDE w:val="0"/>
        <w:autoSpaceDN w:val="0"/>
        <w:adjustRightInd w:val="0"/>
        <w:spacing w:after="0"/>
        <w:rPr>
          <w:ins w:id="10588" w:author="arkat" w:date="2017-10-11T10:03:00Z"/>
          <w:del w:id="10589" w:author="arkat" w:date="2017-10-11T11:07:00Z"/>
          <w:rFonts w:ascii="Times New Roman" w:hAnsi="Times New Roman" w:cs="Times New Roman"/>
          <w:szCs w:val="24"/>
        </w:rPr>
        <w:pPrChange w:id="10590" w:author="arkat" w:date="2017-10-11T11:07:00Z">
          <w:pPr>
            <w:widowControl w:val="0"/>
            <w:autoSpaceDE w:val="0"/>
            <w:autoSpaceDN w:val="0"/>
            <w:adjustRightInd w:val="0"/>
            <w:spacing w:after="140" w:line="288" w:lineRule="auto"/>
            <w:ind w:left="480" w:hanging="480"/>
          </w:pPr>
        </w:pPrChange>
      </w:pPr>
      <w:ins w:id="10591" w:author="arkat" w:date="2017-10-11T10:03:00Z">
        <w:del w:id="10592"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340F3CA3" w14:textId="54F37C82" w:rsidR="00F5795E" w:rsidDel="00DE59C1" w:rsidRDefault="00F5795E">
      <w:pPr>
        <w:widowControl w:val="0"/>
        <w:autoSpaceDE w:val="0"/>
        <w:autoSpaceDN w:val="0"/>
        <w:adjustRightInd w:val="0"/>
        <w:spacing w:after="0"/>
        <w:rPr>
          <w:ins w:id="10593" w:author="arkat" w:date="2017-10-11T10:03:00Z"/>
          <w:del w:id="10594" w:author="arkat" w:date="2017-10-11T11:07:00Z"/>
          <w:rFonts w:ascii="Times New Roman" w:hAnsi="Times New Roman" w:cs="Times New Roman"/>
          <w:szCs w:val="24"/>
        </w:rPr>
        <w:pPrChange w:id="10595" w:author="arkat" w:date="2017-10-11T11:07:00Z">
          <w:pPr>
            <w:widowControl w:val="0"/>
            <w:autoSpaceDE w:val="0"/>
            <w:autoSpaceDN w:val="0"/>
            <w:adjustRightInd w:val="0"/>
            <w:spacing w:after="140" w:line="288" w:lineRule="auto"/>
            <w:ind w:left="480" w:hanging="480"/>
          </w:pPr>
        </w:pPrChange>
      </w:pPr>
      <w:ins w:id="10596" w:author="arkat" w:date="2017-10-11T10:03:00Z">
        <w:del w:id="10597"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479615AD" w14:textId="4D616590" w:rsidR="00F5795E" w:rsidDel="00DE59C1" w:rsidRDefault="00F5795E">
      <w:pPr>
        <w:widowControl w:val="0"/>
        <w:autoSpaceDE w:val="0"/>
        <w:autoSpaceDN w:val="0"/>
        <w:adjustRightInd w:val="0"/>
        <w:spacing w:after="0"/>
        <w:rPr>
          <w:ins w:id="10598" w:author="arkat" w:date="2017-10-11T10:03:00Z"/>
          <w:del w:id="10599" w:author="arkat" w:date="2017-10-11T11:07:00Z"/>
        </w:rPr>
        <w:pPrChange w:id="10600" w:author="arkat" w:date="2017-10-11T11:07:00Z">
          <w:pPr>
            <w:widowControl w:val="0"/>
            <w:autoSpaceDE w:val="0"/>
            <w:autoSpaceDN w:val="0"/>
            <w:adjustRightInd w:val="0"/>
            <w:spacing w:after="140" w:line="288" w:lineRule="auto"/>
            <w:ind w:left="480" w:hanging="480"/>
          </w:pPr>
        </w:pPrChange>
      </w:pPr>
      <w:ins w:id="10601" w:author="arkat" w:date="2017-10-11T10:03:00Z">
        <w:del w:id="10602"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03C0148B" w14:textId="2C822A2B" w:rsidR="00F5795E" w:rsidDel="00DE59C1" w:rsidRDefault="00F5795E">
      <w:pPr>
        <w:widowControl w:val="0"/>
        <w:autoSpaceDE w:val="0"/>
        <w:autoSpaceDN w:val="0"/>
        <w:adjustRightInd w:val="0"/>
        <w:spacing w:after="0"/>
        <w:rPr>
          <w:ins w:id="10603" w:author="arkat" w:date="2017-10-11T10:03:00Z"/>
          <w:del w:id="10604" w:author="arkat" w:date="2017-10-11T11:07:00Z"/>
          <w:rFonts w:ascii="Times New Roman" w:hAnsi="Times New Roman" w:cs="Times New Roman"/>
          <w:szCs w:val="24"/>
        </w:rPr>
      </w:pPr>
    </w:p>
    <w:p w14:paraId="7AE0CD8B" w14:textId="3FD419C8" w:rsidR="00F5795E" w:rsidDel="00DE59C1" w:rsidRDefault="00F5795E">
      <w:pPr>
        <w:widowControl w:val="0"/>
        <w:autoSpaceDE w:val="0"/>
        <w:autoSpaceDN w:val="0"/>
        <w:adjustRightInd w:val="0"/>
        <w:spacing w:after="0"/>
        <w:rPr>
          <w:ins w:id="10605" w:author="arkat" w:date="2017-10-11T10:03:00Z"/>
          <w:del w:id="10606" w:author="arkat" w:date="2017-10-11T11:07:00Z"/>
          <w:rFonts w:ascii="Times New Roman" w:hAnsi="Times New Roman" w:cs="Times New Roman"/>
          <w:szCs w:val="24"/>
        </w:rPr>
        <w:pPrChange w:id="10607" w:author="arkat" w:date="2017-10-11T11:07:00Z">
          <w:pPr>
            <w:widowControl w:val="0"/>
            <w:autoSpaceDE w:val="0"/>
            <w:autoSpaceDN w:val="0"/>
            <w:adjustRightInd w:val="0"/>
            <w:spacing w:after="140" w:line="288" w:lineRule="auto"/>
            <w:ind w:left="480" w:hanging="480"/>
          </w:pPr>
        </w:pPrChange>
      </w:pPr>
      <w:ins w:id="10608" w:author="arkat" w:date="2017-10-11T10:03:00Z">
        <w:del w:id="10609"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1D3A3E6A" w14:textId="46EDDB5B" w:rsidR="00F5795E" w:rsidDel="00DE59C1" w:rsidRDefault="00F5795E">
      <w:pPr>
        <w:widowControl w:val="0"/>
        <w:autoSpaceDE w:val="0"/>
        <w:autoSpaceDN w:val="0"/>
        <w:adjustRightInd w:val="0"/>
        <w:spacing w:after="0"/>
        <w:rPr>
          <w:ins w:id="10610" w:author="arkat" w:date="2017-10-11T10:03:00Z"/>
          <w:del w:id="10611" w:author="arkat" w:date="2017-10-11T11:07:00Z"/>
          <w:rFonts w:ascii="Times New Roman" w:hAnsi="Times New Roman" w:cs="Times New Roman"/>
          <w:szCs w:val="24"/>
        </w:rPr>
        <w:pPrChange w:id="10612" w:author="arkat" w:date="2017-10-11T11:07:00Z">
          <w:pPr>
            <w:widowControl w:val="0"/>
            <w:autoSpaceDE w:val="0"/>
            <w:autoSpaceDN w:val="0"/>
            <w:adjustRightInd w:val="0"/>
            <w:spacing w:after="140" w:line="288" w:lineRule="auto"/>
            <w:ind w:left="480" w:hanging="480"/>
          </w:pPr>
        </w:pPrChange>
      </w:pPr>
      <w:ins w:id="10613" w:author="arkat" w:date="2017-10-11T10:03:00Z">
        <w:del w:id="10614"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5E793828" w14:textId="14BA104E" w:rsidR="00F5795E" w:rsidDel="00DE59C1" w:rsidRDefault="00F5795E">
      <w:pPr>
        <w:widowControl w:val="0"/>
        <w:autoSpaceDE w:val="0"/>
        <w:autoSpaceDN w:val="0"/>
        <w:adjustRightInd w:val="0"/>
        <w:spacing w:after="0"/>
        <w:rPr>
          <w:ins w:id="10615" w:author="arkat" w:date="2017-10-11T10:03:00Z"/>
          <w:del w:id="10616" w:author="arkat" w:date="2017-10-11T11:07:00Z"/>
          <w:rFonts w:ascii="Times New Roman" w:hAnsi="Times New Roman" w:cs="Times New Roman"/>
          <w:szCs w:val="24"/>
        </w:rPr>
        <w:pPrChange w:id="10617" w:author="arkat" w:date="2017-10-11T11:07:00Z">
          <w:pPr>
            <w:widowControl w:val="0"/>
            <w:autoSpaceDE w:val="0"/>
            <w:autoSpaceDN w:val="0"/>
            <w:adjustRightInd w:val="0"/>
            <w:spacing w:after="140" w:line="288" w:lineRule="auto"/>
            <w:ind w:left="480" w:hanging="480"/>
          </w:pPr>
        </w:pPrChange>
      </w:pPr>
      <w:ins w:id="10618" w:author="arkat" w:date="2017-10-11T10:03:00Z">
        <w:del w:id="10619" w:author="arkat" w:date="2017-10-11T11:07:00Z">
          <w:r w:rsidDel="00DE59C1">
            <w:rPr>
              <w:rFonts w:ascii="Times New Roman" w:hAnsi="Times New Roman" w:cs="Times New Roman"/>
              <w:szCs w:val="24"/>
            </w:rPr>
            <w:delText>Arkin, A. &amp; Intalio 2002. Business Process Modeling Language. 98.</w:delText>
          </w:r>
        </w:del>
      </w:ins>
    </w:p>
    <w:p w14:paraId="6B6C3397" w14:textId="7AFF3A9F" w:rsidR="00F5795E" w:rsidDel="00DE59C1" w:rsidRDefault="00F5795E">
      <w:pPr>
        <w:widowControl w:val="0"/>
        <w:autoSpaceDE w:val="0"/>
        <w:autoSpaceDN w:val="0"/>
        <w:adjustRightInd w:val="0"/>
        <w:spacing w:after="0"/>
        <w:rPr>
          <w:ins w:id="10620" w:author="arkat" w:date="2017-10-11T10:03:00Z"/>
          <w:del w:id="10621" w:author="arkat" w:date="2017-10-11T11:07:00Z"/>
          <w:rFonts w:ascii="Times New Roman" w:hAnsi="Times New Roman" w:cs="Times New Roman"/>
          <w:szCs w:val="24"/>
        </w:rPr>
        <w:pPrChange w:id="10622" w:author="arkat" w:date="2017-10-11T11:07:00Z">
          <w:pPr>
            <w:widowControl w:val="0"/>
            <w:autoSpaceDE w:val="0"/>
            <w:autoSpaceDN w:val="0"/>
            <w:adjustRightInd w:val="0"/>
            <w:spacing w:after="140" w:line="288" w:lineRule="auto"/>
            <w:ind w:left="480" w:hanging="480"/>
          </w:pPr>
        </w:pPrChange>
      </w:pPr>
      <w:ins w:id="10623" w:author="arkat" w:date="2017-10-11T10:03:00Z">
        <w:del w:id="10624"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310418A0" w14:textId="395F206A" w:rsidR="00F5795E" w:rsidDel="00DE59C1" w:rsidRDefault="00F5795E">
      <w:pPr>
        <w:widowControl w:val="0"/>
        <w:autoSpaceDE w:val="0"/>
        <w:autoSpaceDN w:val="0"/>
        <w:adjustRightInd w:val="0"/>
        <w:spacing w:after="0"/>
        <w:rPr>
          <w:ins w:id="10625" w:author="arkat" w:date="2017-10-11T10:03:00Z"/>
          <w:del w:id="10626" w:author="arkat" w:date="2017-10-11T11:07:00Z"/>
          <w:rFonts w:ascii="Times New Roman" w:hAnsi="Times New Roman" w:cs="Times New Roman"/>
          <w:szCs w:val="24"/>
        </w:rPr>
        <w:pPrChange w:id="10627" w:author="arkat" w:date="2017-10-11T11:07:00Z">
          <w:pPr>
            <w:widowControl w:val="0"/>
            <w:autoSpaceDE w:val="0"/>
            <w:autoSpaceDN w:val="0"/>
            <w:adjustRightInd w:val="0"/>
            <w:spacing w:after="140" w:line="288" w:lineRule="auto"/>
            <w:ind w:left="480" w:hanging="480"/>
          </w:pPr>
        </w:pPrChange>
      </w:pPr>
      <w:ins w:id="10628" w:author="arkat" w:date="2017-10-11T10:03:00Z">
        <w:del w:id="10629"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053173D7" w14:textId="7A990452" w:rsidR="00F5795E" w:rsidDel="00DE59C1" w:rsidRDefault="00F5795E">
      <w:pPr>
        <w:widowControl w:val="0"/>
        <w:autoSpaceDE w:val="0"/>
        <w:autoSpaceDN w:val="0"/>
        <w:adjustRightInd w:val="0"/>
        <w:spacing w:after="0"/>
        <w:rPr>
          <w:ins w:id="10630" w:author="arkat" w:date="2017-10-11T10:03:00Z"/>
          <w:del w:id="10631" w:author="arkat" w:date="2017-10-11T11:07:00Z"/>
          <w:rFonts w:ascii="Times New Roman" w:hAnsi="Times New Roman" w:cs="Times New Roman"/>
          <w:szCs w:val="24"/>
        </w:rPr>
        <w:pPrChange w:id="10632" w:author="arkat" w:date="2017-10-11T11:07:00Z">
          <w:pPr>
            <w:widowControl w:val="0"/>
            <w:autoSpaceDE w:val="0"/>
            <w:autoSpaceDN w:val="0"/>
            <w:adjustRightInd w:val="0"/>
            <w:spacing w:after="140" w:line="288" w:lineRule="auto"/>
            <w:ind w:left="480" w:hanging="480"/>
          </w:pPr>
        </w:pPrChange>
      </w:pPr>
      <w:ins w:id="10633" w:author="arkat" w:date="2017-10-11T10:03:00Z">
        <w:del w:id="10634"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5535BE0B" w14:textId="2D6CACAB" w:rsidR="00F5795E" w:rsidDel="00DE59C1" w:rsidRDefault="00F5795E">
      <w:pPr>
        <w:widowControl w:val="0"/>
        <w:autoSpaceDE w:val="0"/>
        <w:autoSpaceDN w:val="0"/>
        <w:adjustRightInd w:val="0"/>
        <w:spacing w:after="0"/>
        <w:rPr>
          <w:ins w:id="10635" w:author="arkat" w:date="2017-10-11T10:03:00Z"/>
          <w:del w:id="10636" w:author="arkat" w:date="2017-10-11T11:07:00Z"/>
          <w:rFonts w:ascii="Times New Roman" w:hAnsi="Times New Roman" w:cs="Times New Roman"/>
          <w:szCs w:val="24"/>
        </w:rPr>
        <w:pPrChange w:id="10637" w:author="arkat" w:date="2017-10-11T11:07:00Z">
          <w:pPr>
            <w:widowControl w:val="0"/>
            <w:autoSpaceDE w:val="0"/>
            <w:autoSpaceDN w:val="0"/>
            <w:adjustRightInd w:val="0"/>
            <w:spacing w:after="140" w:line="288" w:lineRule="auto"/>
            <w:ind w:left="480" w:hanging="480"/>
          </w:pPr>
        </w:pPrChange>
      </w:pPr>
      <w:ins w:id="10638" w:author="arkat" w:date="2017-10-11T10:03:00Z">
        <w:del w:id="10639"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09C89C04" w14:textId="64E6F2EF" w:rsidR="00F5795E" w:rsidDel="00DE59C1" w:rsidRDefault="00F5795E">
      <w:pPr>
        <w:widowControl w:val="0"/>
        <w:autoSpaceDE w:val="0"/>
        <w:autoSpaceDN w:val="0"/>
        <w:adjustRightInd w:val="0"/>
        <w:spacing w:after="0"/>
        <w:rPr>
          <w:ins w:id="10640" w:author="arkat" w:date="2017-10-11T10:03:00Z"/>
          <w:del w:id="10641" w:author="arkat" w:date="2017-10-11T11:07:00Z"/>
          <w:rFonts w:ascii="Times New Roman" w:hAnsi="Times New Roman" w:cs="Times New Roman"/>
          <w:szCs w:val="24"/>
        </w:rPr>
        <w:pPrChange w:id="10642" w:author="arkat" w:date="2017-10-11T11:07:00Z">
          <w:pPr>
            <w:widowControl w:val="0"/>
            <w:autoSpaceDE w:val="0"/>
            <w:autoSpaceDN w:val="0"/>
            <w:adjustRightInd w:val="0"/>
            <w:spacing w:after="140" w:line="288" w:lineRule="auto"/>
            <w:ind w:left="480" w:hanging="480"/>
          </w:pPr>
        </w:pPrChange>
      </w:pPr>
      <w:ins w:id="10643" w:author="arkat" w:date="2017-10-11T10:03:00Z">
        <w:del w:id="10644"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70160E22" w14:textId="2B1403F9" w:rsidR="00F5795E" w:rsidDel="00DE59C1" w:rsidRDefault="00F5795E">
      <w:pPr>
        <w:widowControl w:val="0"/>
        <w:autoSpaceDE w:val="0"/>
        <w:autoSpaceDN w:val="0"/>
        <w:adjustRightInd w:val="0"/>
        <w:spacing w:after="0"/>
        <w:rPr>
          <w:ins w:id="10645" w:author="arkat" w:date="2017-10-11T10:03:00Z"/>
          <w:del w:id="10646" w:author="arkat" w:date="2017-10-11T11:07:00Z"/>
          <w:rFonts w:ascii="Times New Roman" w:hAnsi="Times New Roman" w:cs="Times New Roman"/>
          <w:szCs w:val="24"/>
        </w:rPr>
        <w:pPrChange w:id="10647" w:author="arkat" w:date="2017-10-11T11:07:00Z">
          <w:pPr>
            <w:widowControl w:val="0"/>
            <w:autoSpaceDE w:val="0"/>
            <w:autoSpaceDN w:val="0"/>
            <w:adjustRightInd w:val="0"/>
            <w:spacing w:after="140" w:line="288" w:lineRule="auto"/>
            <w:ind w:left="480" w:hanging="480"/>
          </w:pPr>
        </w:pPrChange>
      </w:pPr>
      <w:ins w:id="10648" w:author="arkat" w:date="2017-10-11T10:03:00Z">
        <w:del w:id="10649"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19290F89" w14:textId="6701EFD1" w:rsidR="00F5795E" w:rsidDel="00DE59C1" w:rsidRDefault="00F5795E">
      <w:pPr>
        <w:widowControl w:val="0"/>
        <w:autoSpaceDE w:val="0"/>
        <w:autoSpaceDN w:val="0"/>
        <w:adjustRightInd w:val="0"/>
        <w:spacing w:after="0"/>
        <w:rPr>
          <w:ins w:id="10650" w:author="arkat" w:date="2017-10-11T10:03:00Z"/>
          <w:del w:id="10651" w:author="arkat" w:date="2017-10-11T11:07:00Z"/>
          <w:rFonts w:ascii="Times New Roman" w:hAnsi="Times New Roman" w:cs="Times New Roman"/>
          <w:szCs w:val="24"/>
        </w:rPr>
        <w:pPrChange w:id="10652" w:author="arkat" w:date="2017-10-11T11:07:00Z">
          <w:pPr>
            <w:widowControl w:val="0"/>
            <w:autoSpaceDE w:val="0"/>
            <w:autoSpaceDN w:val="0"/>
            <w:adjustRightInd w:val="0"/>
            <w:spacing w:after="140" w:line="288" w:lineRule="auto"/>
            <w:ind w:left="480" w:hanging="480"/>
          </w:pPr>
        </w:pPrChange>
      </w:pPr>
      <w:ins w:id="10653" w:author="arkat" w:date="2017-10-11T10:03:00Z">
        <w:del w:id="10654"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5745C4DF" w14:textId="59DFD4A2" w:rsidR="00F5795E" w:rsidDel="00DE59C1" w:rsidRDefault="00F5795E">
      <w:pPr>
        <w:widowControl w:val="0"/>
        <w:autoSpaceDE w:val="0"/>
        <w:autoSpaceDN w:val="0"/>
        <w:adjustRightInd w:val="0"/>
        <w:spacing w:after="0"/>
        <w:rPr>
          <w:ins w:id="10655" w:author="arkat" w:date="2017-10-11T10:03:00Z"/>
          <w:del w:id="10656" w:author="arkat" w:date="2017-10-11T11:07:00Z"/>
          <w:rFonts w:ascii="Times New Roman" w:hAnsi="Times New Roman" w:cs="Times New Roman"/>
          <w:szCs w:val="24"/>
        </w:rPr>
        <w:pPrChange w:id="10657" w:author="arkat" w:date="2017-10-11T11:07:00Z">
          <w:pPr>
            <w:widowControl w:val="0"/>
            <w:autoSpaceDE w:val="0"/>
            <w:autoSpaceDN w:val="0"/>
            <w:adjustRightInd w:val="0"/>
            <w:spacing w:after="140" w:line="288" w:lineRule="auto"/>
            <w:ind w:left="480" w:hanging="480"/>
          </w:pPr>
        </w:pPrChange>
      </w:pPr>
      <w:ins w:id="10658" w:author="arkat" w:date="2017-10-11T10:03:00Z">
        <w:del w:id="10659"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2A9E9181" w14:textId="3E84750C" w:rsidR="00F5795E" w:rsidDel="00DE59C1" w:rsidRDefault="00F5795E">
      <w:pPr>
        <w:widowControl w:val="0"/>
        <w:autoSpaceDE w:val="0"/>
        <w:autoSpaceDN w:val="0"/>
        <w:adjustRightInd w:val="0"/>
        <w:spacing w:after="0"/>
        <w:rPr>
          <w:ins w:id="10660" w:author="arkat" w:date="2017-10-11T10:03:00Z"/>
          <w:del w:id="10661" w:author="arkat" w:date="2017-10-11T11:07:00Z"/>
          <w:rFonts w:ascii="Times New Roman" w:hAnsi="Times New Roman" w:cs="Times New Roman"/>
          <w:szCs w:val="24"/>
        </w:rPr>
        <w:pPrChange w:id="10662" w:author="arkat" w:date="2017-10-11T11:07:00Z">
          <w:pPr>
            <w:widowControl w:val="0"/>
            <w:autoSpaceDE w:val="0"/>
            <w:autoSpaceDN w:val="0"/>
            <w:adjustRightInd w:val="0"/>
            <w:spacing w:after="140" w:line="288" w:lineRule="auto"/>
            <w:ind w:left="480" w:hanging="480"/>
          </w:pPr>
        </w:pPrChange>
      </w:pPr>
      <w:ins w:id="10663" w:author="arkat" w:date="2017-10-11T10:03:00Z">
        <w:del w:id="10664"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2040CA52" w14:textId="24B91043" w:rsidR="00F5795E" w:rsidDel="00DE59C1" w:rsidRDefault="00F5795E">
      <w:pPr>
        <w:widowControl w:val="0"/>
        <w:autoSpaceDE w:val="0"/>
        <w:autoSpaceDN w:val="0"/>
        <w:adjustRightInd w:val="0"/>
        <w:spacing w:after="0"/>
        <w:rPr>
          <w:ins w:id="10665" w:author="arkat" w:date="2017-10-11T10:03:00Z"/>
          <w:del w:id="10666" w:author="arkat" w:date="2017-10-11T11:07:00Z"/>
          <w:rFonts w:ascii="Times New Roman" w:hAnsi="Times New Roman" w:cs="Times New Roman"/>
          <w:szCs w:val="24"/>
        </w:rPr>
        <w:pPrChange w:id="10667" w:author="arkat" w:date="2017-10-11T11:07:00Z">
          <w:pPr>
            <w:widowControl w:val="0"/>
            <w:autoSpaceDE w:val="0"/>
            <w:autoSpaceDN w:val="0"/>
            <w:adjustRightInd w:val="0"/>
            <w:spacing w:after="140" w:line="288" w:lineRule="auto"/>
            <w:ind w:left="480" w:hanging="480"/>
          </w:pPr>
        </w:pPrChange>
      </w:pPr>
      <w:ins w:id="10668" w:author="arkat" w:date="2017-10-11T10:03:00Z">
        <w:del w:id="10669"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709E7810" w14:textId="41AAB6EA" w:rsidR="00F5795E" w:rsidDel="00DE59C1" w:rsidRDefault="00F5795E">
      <w:pPr>
        <w:widowControl w:val="0"/>
        <w:autoSpaceDE w:val="0"/>
        <w:autoSpaceDN w:val="0"/>
        <w:adjustRightInd w:val="0"/>
        <w:spacing w:after="0"/>
        <w:rPr>
          <w:ins w:id="10670" w:author="arkat" w:date="2017-10-11T10:03:00Z"/>
          <w:del w:id="10671" w:author="arkat" w:date="2017-10-11T11:07:00Z"/>
          <w:rFonts w:ascii="Times New Roman" w:hAnsi="Times New Roman" w:cs="Times New Roman"/>
          <w:szCs w:val="24"/>
        </w:rPr>
        <w:pPrChange w:id="10672" w:author="arkat" w:date="2017-10-11T11:07:00Z">
          <w:pPr>
            <w:widowControl w:val="0"/>
            <w:autoSpaceDE w:val="0"/>
            <w:autoSpaceDN w:val="0"/>
            <w:adjustRightInd w:val="0"/>
            <w:spacing w:after="140" w:line="288" w:lineRule="auto"/>
            <w:ind w:left="480" w:hanging="480"/>
          </w:pPr>
        </w:pPrChange>
      </w:pPr>
      <w:ins w:id="10673" w:author="arkat" w:date="2017-10-11T10:03:00Z">
        <w:del w:id="10674"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0A70FA92" w14:textId="3273D4E0" w:rsidR="00F5795E" w:rsidDel="00DE59C1" w:rsidRDefault="00F5795E">
      <w:pPr>
        <w:widowControl w:val="0"/>
        <w:autoSpaceDE w:val="0"/>
        <w:autoSpaceDN w:val="0"/>
        <w:adjustRightInd w:val="0"/>
        <w:spacing w:after="0"/>
        <w:rPr>
          <w:ins w:id="10675" w:author="arkat" w:date="2017-10-11T10:03:00Z"/>
          <w:del w:id="10676" w:author="arkat" w:date="2017-10-11T11:07:00Z"/>
          <w:rFonts w:ascii="Times New Roman" w:hAnsi="Times New Roman" w:cs="Times New Roman"/>
          <w:szCs w:val="24"/>
        </w:rPr>
        <w:pPrChange w:id="10677" w:author="arkat" w:date="2017-10-11T11:07:00Z">
          <w:pPr>
            <w:widowControl w:val="0"/>
            <w:autoSpaceDE w:val="0"/>
            <w:autoSpaceDN w:val="0"/>
            <w:adjustRightInd w:val="0"/>
            <w:spacing w:after="140" w:line="288" w:lineRule="auto"/>
            <w:ind w:left="480" w:hanging="480"/>
          </w:pPr>
        </w:pPrChange>
      </w:pPr>
      <w:ins w:id="10678" w:author="arkat" w:date="2017-10-11T10:03:00Z">
        <w:del w:id="10679"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2B497727" w14:textId="31336E2A" w:rsidR="00F5795E" w:rsidDel="00DE59C1" w:rsidRDefault="00F5795E">
      <w:pPr>
        <w:widowControl w:val="0"/>
        <w:autoSpaceDE w:val="0"/>
        <w:autoSpaceDN w:val="0"/>
        <w:adjustRightInd w:val="0"/>
        <w:spacing w:after="0"/>
        <w:rPr>
          <w:ins w:id="10680" w:author="arkat" w:date="2017-10-11T10:03:00Z"/>
          <w:del w:id="10681" w:author="arkat" w:date="2017-10-11T11:07:00Z"/>
          <w:rFonts w:ascii="Times New Roman" w:hAnsi="Times New Roman" w:cs="Times New Roman"/>
          <w:szCs w:val="24"/>
        </w:rPr>
        <w:pPrChange w:id="10682" w:author="arkat" w:date="2017-10-11T11:07:00Z">
          <w:pPr>
            <w:widowControl w:val="0"/>
            <w:autoSpaceDE w:val="0"/>
            <w:autoSpaceDN w:val="0"/>
            <w:adjustRightInd w:val="0"/>
            <w:spacing w:after="140" w:line="288" w:lineRule="auto"/>
            <w:ind w:left="480" w:hanging="480"/>
          </w:pPr>
        </w:pPrChange>
      </w:pPr>
      <w:ins w:id="10683" w:author="arkat" w:date="2017-10-11T10:03:00Z">
        <w:del w:id="10684"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3C6CCAEA" w14:textId="1D6FBAE8" w:rsidR="00F5795E" w:rsidDel="00DE59C1" w:rsidRDefault="00F5795E">
      <w:pPr>
        <w:widowControl w:val="0"/>
        <w:autoSpaceDE w:val="0"/>
        <w:autoSpaceDN w:val="0"/>
        <w:adjustRightInd w:val="0"/>
        <w:spacing w:after="0"/>
        <w:rPr>
          <w:ins w:id="10685" w:author="arkat" w:date="2017-10-11T10:03:00Z"/>
          <w:del w:id="10686" w:author="arkat" w:date="2017-10-11T11:07:00Z"/>
          <w:rFonts w:ascii="Times New Roman" w:hAnsi="Times New Roman" w:cs="Times New Roman"/>
          <w:szCs w:val="24"/>
        </w:rPr>
        <w:pPrChange w:id="10687" w:author="arkat" w:date="2017-10-11T11:07:00Z">
          <w:pPr>
            <w:widowControl w:val="0"/>
            <w:autoSpaceDE w:val="0"/>
            <w:autoSpaceDN w:val="0"/>
            <w:adjustRightInd w:val="0"/>
            <w:spacing w:after="140" w:line="288" w:lineRule="auto"/>
            <w:ind w:left="480" w:hanging="480"/>
          </w:pPr>
        </w:pPrChange>
      </w:pPr>
      <w:ins w:id="10688" w:author="arkat" w:date="2017-10-11T10:03:00Z">
        <w:del w:id="10689"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34B1523E" w14:textId="5AAB3120" w:rsidR="00F5795E" w:rsidDel="00DE59C1" w:rsidRDefault="00F5795E">
      <w:pPr>
        <w:widowControl w:val="0"/>
        <w:autoSpaceDE w:val="0"/>
        <w:autoSpaceDN w:val="0"/>
        <w:adjustRightInd w:val="0"/>
        <w:spacing w:after="0"/>
        <w:rPr>
          <w:ins w:id="10690" w:author="arkat" w:date="2017-10-11T10:03:00Z"/>
          <w:del w:id="10691" w:author="arkat" w:date="2017-10-11T11:07:00Z"/>
          <w:rFonts w:ascii="Times New Roman" w:hAnsi="Times New Roman" w:cs="Times New Roman"/>
          <w:szCs w:val="24"/>
        </w:rPr>
        <w:pPrChange w:id="10692" w:author="arkat" w:date="2017-10-11T11:07:00Z">
          <w:pPr>
            <w:widowControl w:val="0"/>
            <w:autoSpaceDE w:val="0"/>
            <w:autoSpaceDN w:val="0"/>
            <w:adjustRightInd w:val="0"/>
            <w:spacing w:after="140" w:line="288" w:lineRule="auto"/>
            <w:ind w:left="480" w:hanging="480"/>
          </w:pPr>
        </w:pPrChange>
      </w:pPr>
      <w:ins w:id="10693" w:author="arkat" w:date="2017-10-11T10:03:00Z">
        <w:del w:id="10694"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11ACE932" w14:textId="7488862B" w:rsidR="00F5795E" w:rsidDel="00DE59C1" w:rsidRDefault="00F5795E">
      <w:pPr>
        <w:widowControl w:val="0"/>
        <w:autoSpaceDE w:val="0"/>
        <w:autoSpaceDN w:val="0"/>
        <w:adjustRightInd w:val="0"/>
        <w:spacing w:after="0"/>
        <w:rPr>
          <w:ins w:id="10695" w:author="arkat" w:date="2017-10-11T10:03:00Z"/>
          <w:del w:id="10696" w:author="arkat" w:date="2017-10-11T11:07:00Z"/>
          <w:rFonts w:ascii="Times New Roman" w:hAnsi="Times New Roman" w:cs="Times New Roman"/>
          <w:szCs w:val="24"/>
        </w:rPr>
        <w:pPrChange w:id="10697" w:author="arkat" w:date="2017-10-11T11:07:00Z">
          <w:pPr>
            <w:widowControl w:val="0"/>
            <w:autoSpaceDE w:val="0"/>
            <w:autoSpaceDN w:val="0"/>
            <w:adjustRightInd w:val="0"/>
            <w:spacing w:after="140" w:line="288" w:lineRule="auto"/>
            <w:ind w:left="480" w:hanging="480"/>
          </w:pPr>
        </w:pPrChange>
      </w:pPr>
      <w:ins w:id="10698" w:author="arkat" w:date="2017-10-11T10:03:00Z">
        <w:del w:id="10699"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317AE062" w14:textId="19AB4ECA" w:rsidR="00F5795E" w:rsidDel="00DE59C1" w:rsidRDefault="00F5795E">
      <w:pPr>
        <w:widowControl w:val="0"/>
        <w:autoSpaceDE w:val="0"/>
        <w:autoSpaceDN w:val="0"/>
        <w:adjustRightInd w:val="0"/>
        <w:spacing w:after="0"/>
        <w:rPr>
          <w:ins w:id="10700" w:author="arkat" w:date="2017-10-11T10:03:00Z"/>
          <w:del w:id="10701" w:author="arkat" w:date="2017-10-11T11:07:00Z"/>
          <w:rFonts w:ascii="Times New Roman" w:hAnsi="Times New Roman" w:cs="Times New Roman"/>
          <w:szCs w:val="24"/>
        </w:rPr>
        <w:pPrChange w:id="10702" w:author="arkat" w:date="2017-10-11T11:07:00Z">
          <w:pPr>
            <w:widowControl w:val="0"/>
            <w:autoSpaceDE w:val="0"/>
            <w:autoSpaceDN w:val="0"/>
            <w:adjustRightInd w:val="0"/>
            <w:spacing w:after="140" w:line="288" w:lineRule="auto"/>
            <w:ind w:left="480" w:hanging="480"/>
          </w:pPr>
        </w:pPrChange>
      </w:pPr>
      <w:ins w:id="10703" w:author="arkat" w:date="2017-10-11T10:03:00Z">
        <w:del w:id="10704"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1FED270" w14:textId="7DF09EBC" w:rsidR="00F5795E" w:rsidDel="00DE59C1" w:rsidRDefault="00F5795E">
      <w:pPr>
        <w:widowControl w:val="0"/>
        <w:autoSpaceDE w:val="0"/>
        <w:autoSpaceDN w:val="0"/>
        <w:adjustRightInd w:val="0"/>
        <w:spacing w:after="0"/>
        <w:rPr>
          <w:ins w:id="10705" w:author="arkat" w:date="2017-10-11T10:03:00Z"/>
          <w:del w:id="10706" w:author="arkat" w:date="2017-10-11T11:07:00Z"/>
          <w:rFonts w:ascii="Times New Roman" w:hAnsi="Times New Roman" w:cs="Times New Roman"/>
          <w:szCs w:val="24"/>
        </w:rPr>
        <w:pPrChange w:id="10707" w:author="arkat" w:date="2017-10-11T11:07:00Z">
          <w:pPr>
            <w:widowControl w:val="0"/>
            <w:autoSpaceDE w:val="0"/>
            <w:autoSpaceDN w:val="0"/>
            <w:adjustRightInd w:val="0"/>
            <w:spacing w:after="140" w:line="288" w:lineRule="auto"/>
            <w:ind w:left="480" w:hanging="480"/>
          </w:pPr>
        </w:pPrChange>
      </w:pPr>
      <w:ins w:id="10708" w:author="arkat" w:date="2017-10-11T10:03:00Z">
        <w:del w:id="10709"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37DBED6D" w14:textId="13068910" w:rsidR="00F5795E" w:rsidDel="00DE59C1" w:rsidRDefault="00F5795E">
      <w:pPr>
        <w:widowControl w:val="0"/>
        <w:autoSpaceDE w:val="0"/>
        <w:autoSpaceDN w:val="0"/>
        <w:adjustRightInd w:val="0"/>
        <w:spacing w:after="0"/>
        <w:rPr>
          <w:ins w:id="10710" w:author="arkat" w:date="2017-10-11T10:03:00Z"/>
          <w:del w:id="10711" w:author="arkat" w:date="2017-10-11T11:07:00Z"/>
          <w:rFonts w:ascii="Times New Roman" w:hAnsi="Times New Roman" w:cs="Times New Roman"/>
          <w:szCs w:val="24"/>
        </w:rPr>
        <w:pPrChange w:id="10712" w:author="arkat" w:date="2017-10-11T11:07:00Z">
          <w:pPr>
            <w:widowControl w:val="0"/>
            <w:autoSpaceDE w:val="0"/>
            <w:autoSpaceDN w:val="0"/>
            <w:adjustRightInd w:val="0"/>
            <w:spacing w:after="140" w:line="288" w:lineRule="auto"/>
            <w:ind w:left="480" w:hanging="480"/>
          </w:pPr>
        </w:pPrChange>
      </w:pPr>
      <w:ins w:id="10713" w:author="arkat" w:date="2017-10-11T10:03:00Z">
        <w:del w:id="10714"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0B30472B" w14:textId="1DC5B8E9" w:rsidR="00F5795E" w:rsidDel="00DE59C1" w:rsidRDefault="00F5795E">
      <w:pPr>
        <w:widowControl w:val="0"/>
        <w:autoSpaceDE w:val="0"/>
        <w:autoSpaceDN w:val="0"/>
        <w:adjustRightInd w:val="0"/>
        <w:spacing w:after="0"/>
        <w:rPr>
          <w:ins w:id="10715" w:author="arkat" w:date="2017-10-11T10:03:00Z"/>
          <w:del w:id="10716" w:author="arkat" w:date="2017-10-11T11:07:00Z"/>
          <w:rFonts w:ascii="Times New Roman" w:hAnsi="Times New Roman" w:cs="Times New Roman"/>
          <w:szCs w:val="24"/>
        </w:rPr>
        <w:pPrChange w:id="10717" w:author="arkat" w:date="2017-10-11T11:07:00Z">
          <w:pPr>
            <w:widowControl w:val="0"/>
            <w:autoSpaceDE w:val="0"/>
            <w:autoSpaceDN w:val="0"/>
            <w:adjustRightInd w:val="0"/>
            <w:spacing w:after="140" w:line="288" w:lineRule="auto"/>
            <w:ind w:left="480" w:hanging="480"/>
          </w:pPr>
        </w:pPrChange>
      </w:pPr>
      <w:ins w:id="10718" w:author="arkat" w:date="2017-10-11T10:03:00Z">
        <w:del w:id="10719"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5626E48F" w14:textId="2C9F7953" w:rsidR="00F5795E" w:rsidDel="00DE59C1" w:rsidRDefault="00F5795E">
      <w:pPr>
        <w:widowControl w:val="0"/>
        <w:autoSpaceDE w:val="0"/>
        <w:autoSpaceDN w:val="0"/>
        <w:adjustRightInd w:val="0"/>
        <w:spacing w:after="0"/>
        <w:rPr>
          <w:ins w:id="10720" w:author="arkat" w:date="2017-10-11T10:03:00Z"/>
          <w:del w:id="10721" w:author="arkat" w:date="2017-10-11T11:07:00Z"/>
          <w:rFonts w:ascii="Times New Roman" w:hAnsi="Times New Roman" w:cs="Times New Roman"/>
          <w:szCs w:val="24"/>
        </w:rPr>
        <w:pPrChange w:id="10722" w:author="arkat" w:date="2017-10-11T11:07:00Z">
          <w:pPr>
            <w:widowControl w:val="0"/>
            <w:autoSpaceDE w:val="0"/>
            <w:autoSpaceDN w:val="0"/>
            <w:adjustRightInd w:val="0"/>
            <w:spacing w:after="140" w:line="288" w:lineRule="auto"/>
            <w:ind w:left="480" w:hanging="480"/>
          </w:pPr>
        </w:pPrChange>
      </w:pPr>
      <w:ins w:id="10723" w:author="arkat" w:date="2017-10-11T10:03:00Z">
        <w:del w:id="10724"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2D1B14AC" w14:textId="224B52E2" w:rsidR="00F5795E" w:rsidDel="00DE59C1" w:rsidRDefault="00F5795E">
      <w:pPr>
        <w:widowControl w:val="0"/>
        <w:autoSpaceDE w:val="0"/>
        <w:autoSpaceDN w:val="0"/>
        <w:adjustRightInd w:val="0"/>
        <w:spacing w:after="0"/>
        <w:rPr>
          <w:ins w:id="10725" w:author="arkat" w:date="2017-10-11T10:03:00Z"/>
          <w:del w:id="10726" w:author="arkat" w:date="2017-10-11T11:07:00Z"/>
          <w:rFonts w:ascii="Times New Roman" w:hAnsi="Times New Roman" w:cs="Times New Roman"/>
          <w:szCs w:val="24"/>
        </w:rPr>
        <w:pPrChange w:id="10727" w:author="arkat" w:date="2017-10-11T11:07:00Z">
          <w:pPr>
            <w:widowControl w:val="0"/>
            <w:autoSpaceDE w:val="0"/>
            <w:autoSpaceDN w:val="0"/>
            <w:adjustRightInd w:val="0"/>
            <w:spacing w:after="140" w:line="288" w:lineRule="auto"/>
            <w:ind w:left="480" w:hanging="480"/>
          </w:pPr>
        </w:pPrChange>
      </w:pPr>
      <w:ins w:id="10728" w:author="arkat" w:date="2017-10-11T10:03:00Z">
        <w:del w:id="10729"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02F4D258" w14:textId="4543CD40" w:rsidR="00F5795E" w:rsidDel="00DE59C1" w:rsidRDefault="00F5795E">
      <w:pPr>
        <w:widowControl w:val="0"/>
        <w:autoSpaceDE w:val="0"/>
        <w:autoSpaceDN w:val="0"/>
        <w:adjustRightInd w:val="0"/>
        <w:spacing w:after="0"/>
        <w:rPr>
          <w:ins w:id="10730" w:author="arkat" w:date="2017-10-11T10:03:00Z"/>
          <w:del w:id="10731" w:author="arkat" w:date="2017-10-11T11:07:00Z"/>
          <w:rFonts w:ascii="Times New Roman" w:hAnsi="Times New Roman" w:cs="Times New Roman"/>
          <w:szCs w:val="24"/>
        </w:rPr>
        <w:pPrChange w:id="10732" w:author="arkat" w:date="2017-10-11T11:07:00Z">
          <w:pPr>
            <w:widowControl w:val="0"/>
            <w:autoSpaceDE w:val="0"/>
            <w:autoSpaceDN w:val="0"/>
            <w:adjustRightInd w:val="0"/>
            <w:spacing w:after="140" w:line="288" w:lineRule="auto"/>
            <w:ind w:left="480" w:hanging="480"/>
          </w:pPr>
        </w:pPrChange>
      </w:pPr>
      <w:ins w:id="10733" w:author="arkat" w:date="2017-10-11T10:03:00Z">
        <w:del w:id="10734"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053634DE" w14:textId="34141E67" w:rsidR="00F5795E" w:rsidDel="00DE59C1" w:rsidRDefault="00F5795E">
      <w:pPr>
        <w:widowControl w:val="0"/>
        <w:autoSpaceDE w:val="0"/>
        <w:autoSpaceDN w:val="0"/>
        <w:adjustRightInd w:val="0"/>
        <w:spacing w:after="0"/>
        <w:rPr>
          <w:ins w:id="10735" w:author="arkat" w:date="2017-10-11T10:03:00Z"/>
          <w:del w:id="10736" w:author="arkat" w:date="2017-10-11T11:07:00Z"/>
          <w:rFonts w:ascii="Times New Roman" w:hAnsi="Times New Roman" w:cs="Times New Roman"/>
          <w:szCs w:val="24"/>
        </w:rPr>
        <w:pPrChange w:id="10737" w:author="arkat" w:date="2017-10-11T11:07:00Z">
          <w:pPr>
            <w:widowControl w:val="0"/>
            <w:autoSpaceDE w:val="0"/>
            <w:autoSpaceDN w:val="0"/>
            <w:adjustRightInd w:val="0"/>
            <w:spacing w:after="140" w:line="288" w:lineRule="auto"/>
            <w:ind w:left="480" w:hanging="480"/>
          </w:pPr>
        </w:pPrChange>
      </w:pPr>
      <w:ins w:id="10738" w:author="arkat" w:date="2017-10-11T10:03:00Z">
        <w:del w:id="10739"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0B96D34A" w14:textId="3C317B2C" w:rsidR="00F5795E" w:rsidDel="00DE59C1" w:rsidRDefault="00F5795E">
      <w:pPr>
        <w:widowControl w:val="0"/>
        <w:autoSpaceDE w:val="0"/>
        <w:autoSpaceDN w:val="0"/>
        <w:adjustRightInd w:val="0"/>
        <w:spacing w:after="0"/>
        <w:rPr>
          <w:ins w:id="10740" w:author="arkat" w:date="2017-10-11T10:03:00Z"/>
          <w:del w:id="10741" w:author="arkat" w:date="2017-10-11T11:07:00Z"/>
          <w:rFonts w:ascii="Times New Roman" w:hAnsi="Times New Roman" w:cs="Times New Roman"/>
          <w:szCs w:val="24"/>
        </w:rPr>
        <w:pPrChange w:id="10742" w:author="arkat" w:date="2017-10-11T11:07:00Z">
          <w:pPr>
            <w:widowControl w:val="0"/>
            <w:autoSpaceDE w:val="0"/>
            <w:autoSpaceDN w:val="0"/>
            <w:adjustRightInd w:val="0"/>
            <w:spacing w:after="140" w:line="288" w:lineRule="auto"/>
            <w:ind w:left="480" w:hanging="480"/>
          </w:pPr>
        </w:pPrChange>
      </w:pPr>
      <w:ins w:id="10743" w:author="arkat" w:date="2017-10-11T10:03:00Z">
        <w:del w:id="10744"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34346F8D" w14:textId="1DBD4653" w:rsidR="00F5795E" w:rsidDel="00DE59C1" w:rsidRDefault="00F5795E">
      <w:pPr>
        <w:widowControl w:val="0"/>
        <w:autoSpaceDE w:val="0"/>
        <w:autoSpaceDN w:val="0"/>
        <w:adjustRightInd w:val="0"/>
        <w:spacing w:after="0"/>
        <w:rPr>
          <w:ins w:id="10745" w:author="arkat" w:date="2017-10-11T10:03:00Z"/>
          <w:del w:id="10746" w:author="arkat" w:date="2017-10-11T11:07:00Z"/>
          <w:rFonts w:ascii="Times New Roman" w:hAnsi="Times New Roman" w:cs="Times New Roman"/>
          <w:szCs w:val="24"/>
        </w:rPr>
        <w:pPrChange w:id="10747" w:author="arkat" w:date="2017-10-11T11:07:00Z">
          <w:pPr>
            <w:widowControl w:val="0"/>
            <w:autoSpaceDE w:val="0"/>
            <w:autoSpaceDN w:val="0"/>
            <w:adjustRightInd w:val="0"/>
            <w:spacing w:after="140" w:line="288" w:lineRule="auto"/>
            <w:ind w:left="480" w:hanging="480"/>
          </w:pPr>
        </w:pPrChange>
      </w:pPr>
      <w:ins w:id="10748" w:author="arkat" w:date="2017-10-11T10:03:00Z">
        <w:del w:id="10749"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5AA84F36" w14:textId="4177A9CB" w:rsidR="00F5795E" w:rsidDel="00DE59C1" w:rsidRDefault="00F5795E">
      <w:pPr>
        <w:widowControl w:val="0"/>
        <w:autoSpaceDE w:val="0"/>
        <w:autoSpaceDN w:val="0"/>
        <w:adjustRightInd w:val="0"/>
        <w:spacing w:after="0"/>
        <w:rPr>
          <w:ins w:id="10750" w:author="arkat" w:date="2017-10-11T10:03:00Z"/>
          <w:del w:id="10751" w:author="arkat" w:date="2017-10-11T11:07:00Z"/>
          <w:rFonts w:ascii="Times New Roman" w:hAnsi="Times New Roman" w:cs="Times New Roman"/>
          <w:szCs w:val="24"/>
        </w:rPr>
        <w:pPrChange w:id="10752" w:author="arkat" w:date="2017-10-11T11:07:00Z">
          <w:pPr>
            <w:widowControl w:val="0"/>
            <w:autoSpaceDE w:val="0"/>
            <w:autoSpaceDN w:val="0"/>
            <w:adjustRightInd w:val="0"/>
            <w:spacing w:after="140" w:line="288" w:lineRule="auto"/>
            <w:ind w:left="480" w:hanging="480"/>
          </w:pPr>
        </w:pPrChange>
      </w:pPr>
      <w:ins w:id="10753" w:author="arkat" w:date="2017-10-11T10:03:00Z">
        <w:del w:id="10754"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05F3BF82" w14:textId="33B64FE3" w:rsidR="00F5795E" w:rsidDel="00DE59C1" w:rsidRDefault="00F5795E">
      <w:pPr>
        <w:widowControl w:val="0"/>
        <w:autoSpaceDE w:val="0"/>
        <w:autoSpaceDN w:val="0"/>
        <w:adjustRightInd w:val="0"/>
        <w:spacing w:after="0"/>
        <w:rPr>
          <w:ins w:id="10755" w:author="arkat" w:date="2017-10-11T10:03:00Z"/>
          <w:del w:id="10756" w:author="arkat" w:date="2017-10-11T11:07:00Z"/>
          <w:rFonts w:ascii="Times New Roman" w:hAnsi="Times New Roman" w:cs="Times New Roman"/>
          <w:szCs w:val="24"/>
        </w:rPr>
        <w:pPrChange w:id="10757" w:author="arkat" w:date="2017-10-11T11:07:00Z">
          <w:pPr>
            <w:widowControl w:val="0"/>
            <w:autoSpaceDE w:val="0"/>
            <w:autoSpaceDN w:val="0"/>
            <w:adjustRightInd w:val="0"/>
            <w:spacing w:after="140" w:line="288" w:lineRule="auto"/>
            <w:ind w:left="480" w:hanging="480"/>
          </w:pPr>
        </w:pPrChange>
      </w:pPr>
      <w:ins w:id="10758" w:author="arkat" w:date="2017-10-11T10:03:00Z">
        <w:del w:id="10759"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73069F7C" w14:textId="6EF694F6" w:rsidR="00F5795E" w:rsidDel="00DE59C1" w:rsidRDefault="00F5795E">
      <w:pPr>
        <w:widowControl w:val="0"/>
        <w:autoSpaceDE w:val="0"/>
        <w:autoSpaceDN w:val="0"/>
        <w:adjustRightInd w:val="0"/>
        <w:spacing w:after="0"/>
        <w:rPr>
          <w:ins w:id="10760" w:author="arkat" w:date="2017-10-11T10:03:00Z"/>
          <w:del w:id="10761" w:author="arkat" w:date="2017-10-11T11:07:00Z"/>
          <w:rFonts w:ascii="Times New Roman" w:hAnsi="Times New Roman" w:cs="Times New Roman"/>
          <w:szCs w:val="24"/>
        </w:rPr>
        <w:pPrChange w:id="10762" w:author="arkat" w:date="2017-10-11T11:07:00Z">
          <w:pPr>
            <w:widowControl w:val="0"/>
            <w:autoSpaceDE w:val="0"/>
            <w:autoSpaceDN w:val="0"/>
            <w:adjustRightInd w:val="0"/>
            <w:spacing w:after="140" w:line="288" w:lineRule="auto"/>
            <w:ind w:left="480" w:hanging="480"/>
          </w:pPr>
        </w:pPrChange>
      </w:pPr>
      <w:ins w:id="10763" w:author="arkat" w:date="2017-10-11T10:03:00Z">
        <w:del w:id="10764"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60216044" w14:textId="5E1F619C" w:rsidR="00F5795E" w:rsidDel="00DE59C1" w:rsidRDefault="00F5795E">
      <w:pPr>
        <w:widowControl w:val="0"/>
        <w:autoSpaceDE w:val="0"/>
        <w:autoSpaceDN w:val="0"/>
        <w:adjustRightInd w:val="0"/>
        <w:spacing w:after="0"/>
        <w:rPr>
          <w:ins w:id="10765" w:author="arkat" w:date="2017-10-11T10:03:00Z"/>
          <w:del w:id="10766" w:author="arkat" w:date="2017-10-11T11:07:00Z"/>
          <w:rFonts w:ascii="Times New Roman" w:hAnsi="Times New Roman" w:cs="Times New Roman"/>
          <w:szCs w:val="24"/>
        </w:rPr>
        <w:pPrChange w:id="10767" w:author="arkat" w:date="2017-10-11T11:07:00Z">
          <w:pPr>
            <w:widowControl w:val="0"/>
            <w:autoSpaceDE w:val="0"/>
            <w:autoSpaceDN w:val="0"/>
            <w:adjustRightInd w:val="0"/>
            <w:spacing w:after="140" w:line="288" w:lineRule="auto"/>
            <w:ind w:left="480" w:hanging="480"/>
          </w:pPr>
        </w:pPrChange>
      </w:pPr>
      <w:ins w:id="10768" w:author="arkat" w:date="2017-10-11T10:03:00Z">
        <w:del w:id="10769"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7B76F33B" w14:textId="1A78CFD5" w:rsidR="00F5795E" w:rsidDel="00DE59C1" w:rsidRDefault="00F5795E">
      <w:pPr>
        <w:widowControl w:val="0"/>
        <w:autoSpaceDE w:val="0"/>
        <w:autoSpaceDN w:val="0"/>
        <w:adjustRightInd w:val="0"/>
        <w:spacing w:after="0"/>
        <w:rPr>
          <w:ins w:id="10770" w:author="arkat" w:date="2017-10-11T10:03:00Z"/>
          <w:del w:id="10771" w:author="arkat" w:date="2017-10-11T11:07:00Z"/>
          <w:rFonts w:ascii="Times New Roman" w:hAnsi="Times New Roman" w:cs="Times New Roman"/>
          <w:szCs w:val="24"/>
        </w:rPr>
        <w:pPrChange w:id="10772" w:author="arkat" w:date="2017-10-11T11:07:00Z">
          <w:pPr>
            <w:widowControl w:val="0"/>
            <w:autoSpaceDE w:val="0"/>
            <w:autoSpaceDN w:val="0"/>
            <w:adjustRightInd w:val="0"/>
            <w:spacing w:after="140" w:line="288" w:lineRule="auto"/>
            <w:ind w:left="480" w:hanging="480"/>
          </w:pPr>
        </w:pPrChange>
      </w:pPr>
      <w:ins w:id="10773" w:author="arkat" w:date="2017-10-11T10:03:00Z">
        <w:del w:id="10774"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1D5E192B" w14:textId="5049F06E" w:rsidR="00F5795E" w:rsidDel="00DE59C1" w:rsidRDefault="00F5795E">
      <w:pPr>
        <w:widowControl w:val="0"/>
        <w:autoSpaceDE w:val="0"/>
        <w:autoSpaceDN w:val="0"/>
        <w:adjustRightInd w:val="0"/>
        <w:spacing w:after="0"/>
        <w:rPr>
          <w:ins w:id="10775" w:author="arkat" w:date="2017-10-11T10:03:00Z"/>
          <w:del w:id="10776" w:author="arkat" w:date="2017-10-11T11:07:00Z"/>
          <w:rFonts w:ascii="Times New Roman" w:hAnsi="Times New Roman" w:cs="Times New Roman"/>
          <w:szCs w:val="24"/>
        </w:rPr>
        <w:pPrChange w:id="10777" w:author="arkat" w:date="2017-10-11T11:07:00Z">
          <w:pPr>
            <w:widowControl w:val="0"/>
            <w:autoSpaceDE w:val="0"/>
            <w:autoSpaceDN w:val="0"/>
            <w:adjustRightInd w:val="0"/>
            <w:spacing w:after="140" w:line="288" w:lineRule="auto"/>
            <w:ind w:left="480" w:hanging="480"/>
          </w:pPr>
        </w:pPrChange>
      </w:pPr>
      <w:ins w:id="10778" w:author="arkat" w:date="2017-10-11T10:03:00Z">
        <w:del w:id="10779"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3DF84E7A" w14:textId="46BA3557" w:rsidR="00F5795E" w:rsidDel="00DE59C1" w:rsidRDefault="00F5795E">
      <w:pPr>
        <w:widowControl w:val="0"/>
        <w:autoSpaceDE w:val="0"/>
        <w:autoSpaceDN w:val="0"/>
        <w:adjustRightInd w:val="0"/>
        <w:spacing w:after="0"/>
        <w:rPr>
          <w:ins w:id="10780" w:author="arkat" w:date="2017-10-11T10:03:00Z"/>
          <w:del w:id="10781" w:author="arkat" w:date="2017-10-11T11:07:00Z"/>
          <w:rFonts w:ascii="Times New Roman" w:hAnsi="Times New Roman" w:cs="Times New Roman"/>
          <w:szCs w:val="24"/>
        </w:rPr>
        <w:pPrChange w:id="10782" w:author="arkat" w:date="2017-10-11T11:07:00Z">
          <w:pPr>
            <w:widowControl w:val="0"/>
            <w:autoSpaceDE w:val="0"/>
            <w:autoSpaceDN w:val="0"/>
            <w:adjustRightInd w:val="0"/>
            <w:spacing w:after="140" w:line="288" w:lineRule="auto"/>
            <w:ind w:left="480" w:hanging="480"/>
          </w:pPr>
        </w:pPrChange>
      </w:pPr>
      <w:ins w:id="10783" w:author="arkat" w:date="2017-10-11T10:03:00Z">
        <w:del w:id="10784"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79E77F93" w14:textId="6D240A3F" w:rsidR="00F5795E" w:rsidDel="00DE59C1" w:rsidRDefault="00F5795E">
      <w:pPr>
        <w:widowControl w:val="0"/>
        <w:autoSpaceDE w:val="0"/>
        <w:autoSpaceDN w:val="0"/>
        <w:adjustRightInd w:val="0"/>
        <w:spacing w:after="0"/>
        <w:rPr>
          <w:ins w:id="10785" w:author="arkat" w:date="2017-10-11T10:03:00Z"/>
          <w:del w:id="10786" w:author="arkat" w:date="2017-10-11T11:07:00Z"/>
          <w:rFonts w:ascii="Times New Roman" w:hAnsi="Times New Roman" w:cs="Times New Roman"/>
          <w:szCs w:val="24"/>
        </w:rPr>
        <w:pPrChange w:id="10787" w:author="arkat" w:date="2017-10-11T11:07:00Z">
          <w:pPr>
            <w:widowControl w:val="0"/>
            <w:autoSpaceDE w:val="0"/>
            <w:autoSpaceDN w:val="0"/>
            <w:adjustRightInd w:val="0"/>
            <w:spacing w:after="140" w:line="288" w:lineRule="auto"/>
            <w:ind w:left="480" w:hanging="480"/>
          </w:pPr>
        </w:pPrChange>
      </w:pPr>
      <w:ins w:id="10788" w:author="arkat" w:date="2017-10-11T10:03:00Z">
        <w:del w:id="10789"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411621C3" w14:textId="3FF37196" w:rsidR="00F5795E" w:rsidDel="00DE59C1" w:rsidRDefault="00F5795E">
      <w:pPr>
        <w:widowControl w:val="0"/>
        <w:autoSpaceDE w:val="0"/>
        <w:autoSpaceDN w:val="0"/>
        <w:adjustRightInd w:val="0"/>
        <w:spacing w:after="0"/>
        <w:rPr>
          <w:ins w:id="10790" w:author="arkat" w:date="2017-10-11T10:03:00Z"/>
          <w:del w:id="10791" w:author="arkat" w:date="2017-10-11T11:07:00Z"/>
          <w:rFonts w:ascii="Times New Roman" w:hAnsi="Times New Roman" w:cs="Times New Roman"/>
          <w:szCs w:val="24"/>
        </w:rPr>
        <w:pPrChange w:id="10792" w:author="arkat" w:date="2017-10-11T11:07:00Z">
          <w:pPr>
            <w:widowControl w:val="0"/>
            <w:autoSpaceDE w:val="0"/>
            <w:autoSpaceDN w:val="0"/>
            <w:adjustRightInd w:val="0"/>
            <w:spacing w:after="140" w:line="288" w:lineRule="auto"/>
            <w:ind w:left="480" w:hanging="480"/>
          </w:pPr>
        </w:pPrChange>
      </w:pPr>
      <w:ins w:id="10793" w:author="arkat" w:date="2017-10-11T10:03:00Z">
        <w:del w:id="10794"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091A1D52" w14:textId="10C0CFD4" w:rsidR="00F5795E" w:rsidDel="00DE59C1" w:rsidRDefault="00F5795E">
      <w:pPr>
        <w:widowControl w:val="0"/>
        <w:autoSpaceDE w:val="0"/>
        <w:autoSpaceDN w:val="0"/>
        <w:adjustRightInd w:val="0"/>
        <w:spacing w:after="0"/>
        <w:rPr>
          <w:ins w:id="10795" w:author="arkat" w:date="2017-10-11T10:03:00Z"/>
          <w:del w:id="10796" w:author="arkat" w:date="2017-10-11T11:07:00Z"/>
          <w:rFonts w:ascii="Times New Roman" w:hAnsi="Times New Roman" w:cs="Times New Roman"/>
          <w:szCs w:val="24"/>
        </w:rPr>
        <w:pPrChange w:id="10797" w:author="arkat" w:date="2017-10-11T11:07:00Z">
          <w:pPr>
            <w:widowControl w:val="0"/>
            <w:autoSpaceDE w:val="0"/>
            <w:autoSpaceDN w:val="0"/>
            <w:adjustRightInd w:val="0"/>
            <w:spacing w:after="140" w:line="288" w:lineRule="auto"/>
            <w:ind w:left="480" w:hanging="480"/>
          </w:pPr>
        </w:pPrChange>
      </w:pPr>
      <w:ins w:id="10798" w:author="arkat" w:date="2017-10-11T10:03:00Z">
        <w:del w:id="10799"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49E38058" w14:textId="0421DFE6" w:rsidR="00F5795E" w:rsidDel="00DE59C1" w:rsidRDefault="00F5795E">
      <w:pPr>
        <w:widowControl w:val="0"/>
        <w:autoSpaceDE w:val="0"/>
        <w:autoSpaceDN w:val="0"/>
        <w:adjustRightInd w:val="0"/>
        <w:spacing w:after="0"/>
        <w:rPr>
          <w:ins w:id="10800" w:author="arkat" w:date="2017-10-11T10:03:00Z"/>
          <w:del w:id="10801" w:author="arkat" w:date="2017-10-11T11:07:00Z"/>
          <w:rFonts w:ascii="Times New Roman" w:hAnsi="Times New Roman" w:cs="Times New Roman"/>
          <w:szCs w:val="24"/>
        </w:rPr>
        <w:pPrChange w:id="10802" w:author="arkat" w:date="2017-10-11T11:07:00Z">
          <w:pPr>
            <w:widowControl w:val="0"/>
            <w:autoSpaceDE w:val="0"/>
            <w:autoSpaceDN w:val="0"/>
            <w:adjustRightInd w:val="0"/>
            <w:spacing w:after="140" w:line="288" w:lineRule="auto"/>
            <w:ind w:left="480" w:hanging="480"/>
          </w:pPr>
        </w:pPrChange>
      </w:pPr>
      <w:ins w:id="10803" w:author="arkat" w:date="2017-10-11T10:03:00Z">
        <w:del w:id="10804"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37BF9A98" w14:textId="55CB17A3" w:rsidR="00F5795E" w:rsidDel="00DE59C1" w:rsidRDefault="00F5795E">
      <w:pPr>
        <w:widowControl w:val="0"/>
        <w:autoSpaceDE w:val="0"/>
        <w:autoSpaceDN w:val="0"/>
        <w:adjustRightInd w:val="0"/>
        <w:spacing w:after="0"/>
        <w:rPr>
          <w:ins w:id="10805" w:author="arkat" w:date="2017-10-11T10:03:00Z"/>
          <w:del w:id="10806" w:author="arkat" w:date="2017-10-11T11:07:00Z"/>
          <w:rFonts w:ascii="Times New Roman" w:hAnsi="Times New Roman" w:cs="Times New Roman"/>
          <w:szCs w:val="24"/>
        </w:rPr>
        <w:pPrChange w:id="10807" w:author="arkat" w:date="2017-10-11T11:07:00Z">
          <w:pPr>
            <w:widowControl w:val="0"/>
            <w:autoSpaceDE w:val="0"/>
            <w:autoSpaceDN w:val="0"/>
            <w:adjustRightInd w:val="0"/>
            <w:spacing w:after="140" w:line="288" w:lineRule="auto"/>
            <w:ind w:left="480" w:hanging="480"/>
          </w:pPr>
        </w:pPrChange>
      </w:pPr>
      <w:ins w:id="10808" w:author="arkat" w:date="2017-10-11T10:03:00Z">
        <w:del w:id="10809"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4C9A7EE7" w14:textId="1512D1A3" w:rsidR="00F5795E" w:rsidDel="00DE59C1" w:rsidRDefault="00F5795E">
      <w:pPr>
        <w:widowControl w:val="0"/>
        <w:autoSpaceDE w:val="0"/>
        <w:autoSpaceDN w:val="0"/>
        <w:adjustRightInd w:val="0"/>
        <w:spacing w:after="0"/>
        <w:rPr>
          <w:ins w:id="10810" w:author="arkat" w:date="2017-10-11T10:03:00Z"/>
          <w:del w:id="10811" w:author="arkat" w:date="2017-10-11T11:07:00Z"/>
          <w:rFonts w:ascii="Times New Roman" w:hAnsi="Times New Roman" w:cs="Times New Roman"/>
          <w:szCs w:val="24"/>
        </w:rPr>
        <w:pPrChange w:id="10812" w:author="arkat" w:date="2017-10-11T11:07:00Z">
          <w:pPr>
            <w:widowControl w:val="0"/>
            <w:autoSpaceDE w:val="0"/>
            <w:autoSpaceDN w:val="0"/>
            <w:adjustRightInd w:val="0"/>
            <w:spacing w:after="140" w:line="288" w:lineRule="auto"/>
            <w:ind w:left="480" w:hanging="480"/>
          </w:pPr>
        </w:pPrChange>
      </w:pPr>
      <w:ins w:id="10813" w:author="arkat" w:date="2017-10-11T10:03:00Z">
        <w:del w:id="10814"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5E033AE9" w14:textId="6341A546" w:rsidR="00F5795E" w:rsidDel="00DE59C1" w:rsidRDefault="00F5795E">
      <w:pPr>
        <w:widowControl w:val="0"/>
        <w:autoSpaceDE w:val="0"/>
        <w:autoSpaceDN w:val="0"/>
        <w:adjustRightInd w:val="0"/>
        <w:spacing w:after="0"/>
        <w:rPr>
          <w:ins w:id="10815" w:author="arkat" w:date="2017-10-11T10:03:00Z"/>
          <w:del w:id="10816" w:author="arkat" w:date="2017-10-11T11:07:00Z"/>
          <w:rFonts w:ascii="Times New Roman" w:hAnsi="Times New Roman" w:cs="Times New Roman"/>
          <w:szCs w:val="24"/>
        </w:rPr>
        <w:pPrChange w:id="10817" w:author="arkat" w:date="2017-10-11T11:07:00Z">
          <w:pPr>
            <w:widowControl w:val="0"/>
            <w:autoSpaceDE w:val="0"/>
            <w:autoSpaceDN w:val="0"/>
            <w:adjustRightInd w:val="0"/>
            <w:spacing w:after="140" w:line="288" w:lineRule="auto"/>
            <w:ind w:left="480" w:hanging="480"/>
          </w:pPr>
        </w:pPrChange>
      </w:pPr>
      <w:ins w:id="10818" w:author="arkat" w:date="2017-10-11T10:03:00Z">
        <w:del w:id="10819"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3CF7D210" w14:textId="6AC5E600" w:rsidR="00F5795E" w:rsidDel="00DE59C1" w:rsidRDefault="00F5795E">
      <w:pPr>
        <w:widowControl w:val="0"/>
        <w:autoSpaceDE w:val="0"/>
        <w:autoSpaceDN w:val="0"/>
        <w:adjustRightInd w:val="0"/>
        <w:spacing w:after="0"/>
        <w:rPr>
          <w:ins w:id="10820" w:author="arkat" w:date="2017-10-11T10:03:00Z"/>
          <w:del w:id="10821" w:author="arkat" w:date="2017-10-11T11:07:00Z"/>
          <w:rFonts w:ascii="Times New Roman" w:hAnsi="Times New Roman" w:cs="Times New Roman"/>
          <w:szCs w:val="24"/>
        </w:rPr>
        <w:pPrChange w:id="10822" w:author="arkat" w:date="2017-10-11T11:07:00Z">
          <w:pPr>
            <w:widowControl w:val="0"/>
            <w:autoSpaceDE w:val="0"/>
            <w:autoSpaceDN w:val="0"/>
            <w:adjustRightInd w:val="0"/>
            <w:spacing w:after="140" w:line="288" w:lineRule="auto"/>
            <w:ind w:left="480" w:hanging="480"/>
          </w:pPr>
        </w:pPrChange>
      </w:pPr>
      <w:ins w:id="10823" w:author="arkat" w:date="2017-10-11T10:03:00Z">
        <w:del w:id="10824"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0A428C5A" w14:textId="67678DC6" w:rsidR="00F5795E" w:rsidDel="00DE59C1" w:rsidRDefault="00F5795E">
      <w:pPr>
        <w:widowControl w:val="0"/>
        <w:autoSpaceDE w:val="0"/>
        <w:autoSpaceDN w:val="0"/>
        <w:adjustRightInd w:val="0"/>
        <w:spacing w:after="0"/>
        <w:rPr>
          <w:ins w:id="10825" w:author="arkat" w:date="2017-10-11T10:03:00Z"/>
          <w:del w:id="10826" w:author="arkat" w:date="2017-10-11T11:07:00Z"/>
          <w:rFonts w:ascii="Times New Roman" w:hAnsi="Times New Roman" w:cs="Times New Roman"/>
          <w:szCs w:val="24"/>
        </w:rPr>
        <w:pPrChange w:id="10827" w:author="arkat" w:date="2017-10-11T11:07:00Z">
          <w:pPr>
            <w:widowControl w:val="0"/>
            <w:autoSpaceDE w:val="0"/>
            <w:autoSpaceDN w:val="0"/>
            <w:adjustRightInd w:val="0"/>
            <w:spacing w:after="140" w:line="288" w:lineRule="auto"/>
            <w:ind w:left="480" w:hanging="480"/>
          </w:pPr>
        </w:pPrChange>
      </w:pPr>
      <w:ins w:id="10828" w:author="arkat" w:date="2017-10-11T10:03:00Z">
        <w:del w:id="10829"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360F18AF" w14:textId="0AB6E5A9" w:rsidR="00F5795E" w:rsidDel="00DE59C1" w:rsidRDefault="00F5795E">
      <w:pPr>
        <w:widowControl w:val="0"/>
        <w:autoSpaceDE w:val="0"/>
        <w:autoSpaceDN w:val="0"/>
        <w:adjustRightInd w:val="0"/>
        <w:spacing w:after="0"/>
        <w:rPr>
          <w:ins w:id="10830" w:author="arkat" w:date="2017-10-11T10:03:00Z"/>
          <w:del w:id="10831" w:author="arkat" w:date="2017-10-11T11:07:00Z"/>
          <w:rFonts w:ascii="Times New Roman" w:hAnsi="Times New Roman" w:cs="Times New Roman"/>
          <w:szCs w:val="24"/>
        </w:rPr>
        <w:pPrChange w:id="10832" w:author="arkat" w:date="2017-10-11T11:07:00Z">
          <w:pPr>
            <w:widowControl w:val="0"/>
            <w:autoSpaceDE w:val="0"/>
            <w:autoSpaceDN w:val="0"/>
            <w:adjustRightInd w:val="0"/>
            <w:spacing w:after="140" w:line="288" w:lineRule="auto"/>
            <w:ind w:left="480" w:hanging="480"/>
          </w:pPr>
        </w:pPrChange>
      </w:pPr>
      <w:ins w:id="10833" w:author="arkat" w:date="2017-10-11T10:03:00Z">
        <w:del w:id="10834" w:author="arkat" w:date="2017-10-11T11:07:00Z">
          <w:r w:rsidDel="00DE59C1">
            <w:rPr>
              <w:rFonts w:ascii="Times New Roman" w:hAnsi="Times New Roman" w:cs="Times New Roman"/>
              <w:szCs w:val="24"/>
            </w:rPr>
            <w:delText>Volzer, H. 2010. An Overview of BPMN 2 . 0 and its Potential Use. 2–3.</w:delText>
          </w:r>
        </w:del>
      </w:ins>
    </w:p>
    <w:p w14:paraId="7C32D00E" w14:textId="78DE76AE" w:rsidR="00F5795E" w:rsidDel="00DE59C1" w:rsidRDefault="00F5795E">
      <w:pPr>
        <w:widowControl w:val="0"/>
        <w:autoSpaceDE w:val="0"/>
        <w:autoSpaceDN w:val="0"/>
        <w:adjustRightInd w:val="0"/>
        <w:spacing w:after="0"/>
        <w:rPr>
          <w:ins w:id="10835" w:author="arkat" w:date="2017-10-11T10:03:00Z"/>
          <w:del w:id="10836" w:author="arkat" w:date="2017-10-11T11:07:00Z"/>
          <w:rFonts w:ascii="Times New Roman" w:hAnsi="Times New Roman" w:cs="Times New Roman"/>
          <w:szCs w:val="24"/>
        </w:rPr>
        <w:pPrChange w:id="10837" w:author="arkat" w:date="2017-10-11T11:07:00Z">
          <w:pPr>
            <w:widowControl w:val="0"/>
            <w:autoSpaceDE w:val="0"/>
            <w:autoSpaceDN w:val="0"/>
            <w:adjustRightInd w:val="0"/>
            <w:spacing w:after="140" w:line="288" w:lineRule="auto"/>
            <w:ind w:left="480" w:hanging="480"/>
          </w:pPr>
        </w:pPrChange>
      </w:pPr>
      <w:ins w:id="10838" w:author="arkat" w:date="2017-10-11T10:03:00Z">
        <w:del w:id="10839"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4464AB29" w14:textId="18A10597" w:rsidR="00F5795E" w:rsidDel="00DE59C1" w:rsidRDefault="00F5795E">
      <w:pPr>
        <w:widowControl w:val="0"/>
        <w:autoSpaceDE w:val="0"/>
        <w:autoSpaceDN w:val="0"/>
        <w:adjustRightInd w:val="0"/>
        <w:spacing w:after="0"/>
        <w:rPr>
          <w:ins w:id="10840" w:author="arkat" w:date="2017-10-11T10:03:00Z"/>
          <w:del w:id="10841" w:author="arkat" w:date="2017-10-11T11:07:00Z"/>
          <w:rFonts w:ascii="Times New Roman" w:hAnsi="Times New Roman" w:cs="Times New Roman"/>
          <w:szCs w:val="24"/>
        </w:rPr>
        <w:pPrChange w:id="10842" w:author="arkat" w:date="2017-10-11T11:07:00Z">
          <w:pPr>
            <w:widowControl w:val="0"/>
            <w:autoSpaceDE w:val="0"/>
            <w:autoSpaceDN w:val="0"/>
            <w:adjustRightInd w:val="0"/>
            <w:spacing w:after="140" w:line="288" w:lineRule="auto"/>
            <w:ind w:left="480" w:hanging="480"/>
          </w:pPr>
        </w:pPrChange>
      </w:pPr>
      <w:ins w:id="10843" w:author="arkat" w:date="2017-10-11T10:03:00Z">
        <w:del w:id="10844"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65072A52" w14:textId="1BBA5F68" w:rsidR="00F5795E" w:rsidDel="00DE59C1" w:rsidRDefault="00F5795E">
      <w:pPr>
        <w:widowControl w:val="0"/>
        <w:autoSpaceDE w:val="0"/>
        <w:autoSpaceDN w:val="0"/>
        <w:adjustRightInd w:val="0"/>
        <w:spacing w:after="0"/>
        <w:rPr>
          <w:ins w:id="10845" w:author="arkat" w:date="2017-10-11T10:03:00Z"/>
          <w:del w:id="10846" w:author="arkat" w:date="2017-10-11T11:07:00Z"/>
        </w:rPr>
        <w:pPrChange w:id="10847" w:author="arkat" w:date="2017-10-11T11:07:00Z">
          <w:pPr>
            <w:widowControl w:val="0"/>
            <w:autoSpaceDE w:val="0"/>
            <w:autoSpaceDN w:val="0"/>
            <w:adjustRightInd w:val="0"/>
            <w:spacing w:after="140" w:line="288" w:lineRule="auto"/>
            <w:ind w:left="480" w:hanging="480"/>
          </w:pPr>
        </w:pPrChange>
      </w:pPr>
      <w:ins w:id="10848" w:author="arkat" w:date="2017-10-11T10:03:00Z">
        <w:del w:id="10849"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5476F439" w14:textId="57EAD4A6" w:rsidR="00F5795E" w:rsidDel="00DE59C1" w:rsidRDefault="00F5795E">
      <w:pPr>
        <w:widowControl w:val="0"/>
        <w:autoSpaceDE w:val="0"/>
        <w:autoSpaceDN w:val="0"/>
        <w:adjustRightInd w:val="0"/>
        <w:spacing w:after="0"/>
        <w:rPr>
          <w:ins w:id="10850" w:author="arkat" w:date="2017-10-11T10:03:00Z"/>
          <w:del w:id="10851" w:author="arkat" w:date="2017-10-11T11:07:00Z"/>
          <w:rFonts w:ascii="Times New Roman" w:hAnsi="Times New Roman" w:cs="Times New Roman"/>
          <w:szCs w:val="24"/>
        </w:rPr>
      </w:pPr>
    </w:p>
    <w:p w14:paraId="728400C0" w14:textId="1ED1D7E9" w:rsidR="00F5795E" w:rsidDel="00DE59C1" w:rsidRDefault="00F5795E">
      <w:pPr>
        <w:widowControl w:val="0"/>
        <w:autoSpaceDE w:val="0"/>
        <w:autoSpaceDN w:val="0"/>
        <w:adjustRightInd w:val="0"/>
        <w:spacing w:after="0"/>
        <w:rPr>
          <w:ins w:id="10852" w:author="arkat" w:date="2017-10-11T10:03:00Z"/>
          <w:del w:id="10853" w:author="arkat" w:date="2017-10-11T11:07:00Z"/>
          <w:rFonts w:ascii="Times New Roman" w:hAnsi="Times New Roman" w:cs="Times New Roman"/>
          <w:szCs w:val="24"/>
        </w:rPr>
        <w:pPrChange w:id="10854" w:author="arkat" w:date="2017-10-11T11:07:00Z">
          <w:pPr>
            <w:widowControl w:val="0"/>
            <w:autoSpaceDE w:val="0"/>
            <w:autoSpaceDN w:val="0"/>
            <w:adjustRightInd w:val="0"/>
            <w:spacing w:after="140" w:line="288" w:lineRule="auto"/>
            <w:ind w:left="480" w:hanging="480"/>
          </w:pPr>
        </w:pPrChange>
      </w:pPr>
      <w:ins w:id="10855" w:author="arkat" w:date="2017-10-11T10:03:00Z">
        <w:del w:id="10856"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4D1DC1FB" w14:textId="1714ABFE" w:rsidR="00F5795E" w:rsidDel="00DE59C1" w:rsidRDefault="00F5795E">
      <w:pPr>
        <w:widowControl w:val="0"/>
        <w:autoSpaceDE w:val="0"/>
        <w:autoSpaceDN w:val="0"/>
        <w:adjustRightInd w:val="0"/>
        <w:spacing w:after="0"/>
        <w:rPr>
          <w:ins w:id="10857" w:author="arkat" w:date="2017-10-11T10:03:00Z"/>
          <w:del w:id="10858" w:author="arkat" w:date="2017-10-11T11:07:00Z"/>
          <w:rFonts w:ascii="Times New Roman" w:hAnsi="Times New Roman" w:cs="Times New Roman"/>
          <w:szCs w:val="24"/>
        </w:rPr>
        <w:pPrChange w:id="10859" w:author="arkat" w:date="2017-10-11T11:07:00Z">
          <w:pPr>
            <w:widowControl w:val="0"/>
            <w:autoSpaceDE w:val="0"/>
            <w:autoSpaceDN w:val="0"/>
            <w:adjustRightInd w:val="0"/>
            <w:spacing w:after="140" w:line="288" w:lineRule="auto"/>
            <w:ind w:left="480" w:hanging="480"/>
          </w:pPr>
        </w:pPrChange>
      </w:pPr>
      <w:ins w:id="10860" w:author="arkat" w:date="2017-10-11T10:03:00Z">
        <w:del w:id="10861"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09A79A52" w14:textId="0F16F449" w:rsidR="00F5795E" w:rsidDel="00DE59C1" w:rsidRDefault="00F5795E">
      <w:pPr>
        <w:widowControl w:val="0"/>
        <w:autoSpaceDE w:val="0"/>
        <w:autoSpaceDN w:val="0"/>
        <w:adjustRightInd w:val="0"/>
        <w:spacing w:after="0"/>
        <w:rPr>
          <w:ins w:id="10862" w:author="arkat" w:date="2017-10-11T10:03:00Z"/>
          <w:del w:id="10863" w:author="arkat" w:date="2017-10-11T11:07:00Z"/>
          <w:rFonts w:ascii="Times New Roman" w:hAnsi="Times New Roman" w:cs="Times New Roman"/>
          <w:szCs w:val="24"/>
        </w:rPr>
        <w:pPrChange w:id="10864" w:author="arkat" w:date="2017-10-11T11:07:00Z">
          <w:pPr>
            <w:widowControl w:val="0"/>
            <w:autoSpaceDE w:val="0"/>
            <w:autoSpaceDN w:val="0"/>
            <w:adjustRightInd w:val="0"/>
            <w:spacing w:after="140" w:line="288" w:lineRule="auto"/>
            <w:ind w:left="480" w:hanging="480"/>
          </w:pPr>
        </w:pPrChange>
      </w:pPr>
      <w:ins w:id="10865" w:author="arkat" w:date="2017-10-11T10:03:00Z">
        <w:del w:id="10866" w:author="arkat" w:date="2017-10-11T11:07:00Z">
          <w:r w:rsidDel="00DE59C1">
            <w:rPr>
              <w:rFonts w:ascii="Times New Roman" w:hAnsi="Times New Roman" w:cs="Times New Roman"/>
              <w:szCs w:val="24"/>
            </w:rPr>
            <w:delText>Arkin, A. &amp; Intalio 2002. Business Process Modeling Language. 98.</w:delText>
          </w:r>
        </w:del>
      </w:ins>
    </w:p>
    <w:p w14:paraId="7DD7F0FC" w14:textId="6E4669A9" w:rsidR="00F5795E" w:rsidDel="00DE59C1" w:rsidRDefault="00F5795E">
      <w:pPr>
        <w:widowControl w:val="0"/>
        <w:autoSpaceDE w:val="0"/>
        <w:autoSpaceDN w:val="0"/>
        <w:adjustRightInd w:val="0"/>
        <w:spacing w:after="0"/>
        <w:rPr>
          <w:ins w:id="10867" w:author="arkat" w:date="2017-10-11T10:03:00Z"/>
          <w:del w:id="10868" w:author="arkat" w:date="2017-10-11T11:07:00Z"/>
          <w:rFonts w:ascii="Times New Roman" w:hAnsi="Times New Roman" w:cs="Times New Roman"/>
          <w:szCs w:val="24"/>
        </w:rPr>
        <w:pPrChange w:id="10869" w:author="arkat" w:date="2017-10-11T11:07:00Z">
          <w:pPr>
            <w:widowControl w:val="0"/>
            <w:autoSpaceDE w:val="0"/>
            <w:autoSpaceDN w:val="0"/>
            <w:adjustRightInd w:val="0"/>
            <w:spacing w:after="140" w:line="288" w:lineRule="auto"/>
            <w:ind w:left="480" w:hanging="480"/>
          </w:pPr>
        </w:pPrChange>
      </w:pPr>
      <w:ins w:id="10870" w:author="arkat" w:date="2017-10-11T10:03:00Z">
        <w:del w:id="10871"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6044F266" w14:textId="51B0B911" w:rsidR="00F5795E" w:rsidDel="00DE59C1" w:rsidRDefault="00F5795E">
      <w:pPr>
        <w:widowControl w:val="0"/>
        <w:autoSpaceDE w:val="0"/>
        <w:autoSpaceDN w:val="0"/>
        <w:adjustRightInd w:val="0"/>
        <w:spacing w:after="0"/>
        <w:rPr>
          <w:ins w:id="10872" w:author="arkat" w:date="2017-10-11T10:03:00Z"/>
          <w:del w:id="10873" w:author="arkat" w:date="2017-10-11T11:07:00Z"/>
          <w:rFonts w:ascii="Times New Roman" w:hAnsi="Times New Roman" w:cs="Times New Roman"/>
          <w:szCs w:val="24"/>
        </w:rPr>
        <w:pPrChange w:id="10874" w:author="arkat" w:date="2017-10-11T11:07:00Z">
          <w:pPr>
            <w:widowControl w:val="0"/>
            <w:autoSpaceDE w:val="0"/>
            <w:autoSpaceDN w:val="0"/>
            <w:adjustRightInd w:val="0"/>
            <w:spacing w:after="140" w:line="288" w:lineRule="auto"/>
            <w:ind w:left="480" w:hanging="480"/>
          </w:pPr>
        </w:pPrChange>
      </w:pPr>
      <w:ins w:id="10875" w:author="arkat" w:date="2017-10-11T10:03:00Z">
        <w:del w:id="10876"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501420D3" w14:textId="2BAEB2F5" w:rsidR="00F5795E" w:rsidDel="00DE59C1" w:rsidRDefault="00F5795E">
      <w:pPr>
        <w:widowControl w:val="0"/>
        <w:autoSpaceDE w:val="0"/>
        <w:autoSpaceDN w:val="0"/>
        <w:adjustRightInd w:val="0"/>
        <w:spacing w:after="0"/>
        <w:rPr>
          <w:ins w:id="10877" w:author="arkat" w:date="2017-10-11T10:03:00Z"/>
          <w:del w:id="10878" w:author="arkat" w:date="2017-10-11T11:07:00Z"/>
          <w:rFonts w:ascii="Times New Roman" w:hAnsi="Times New Roman" w:cs="Times New Roman"/>
          <w:szCs w:val="24"/>
        </w:rPr>
        <w:pPrChange w:id="10879" w:author="arkat" w:date="2017-10-11T11:07:00Z">
          <w:pPr>
            <w:widowControl w:val="0"/>
            <w:autoSpaceDE w:val="0"/>
            <w:autoSpaceDN w:val="0"/>
            <w:adjustRightInd w:val="0"/>
            <w:spacing w:after="140" w:line="288" w:lineRule="auto"/>
            <w:ind w:left="480" w:hanging="480"/>
          </w:pPr>
        </w:pPrChange>
      </w:pPr>
      <w:ins w:id="10880" w:author="arkat" w:date="2017-10-11T10:03:00Z">
        <w:del w:id="10881"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2F3C1C77" w14:textId="28935C9A" w:rsidR="00F5795E" w:rsidDel="00DE59C1" w:rsidRDefault="00F5795E">
      <w:pPr>
        <w:widowControl w:val="0"/>
        <w:autoSpaceDE w:val="0"/>
        <w:autoSpaceDN w:val="0"/>
        <w:adjustRightInd w:val="0"/>
        <w:spacing w:after="0"/>
        <w:rPr>
          <w:ins w:id="10882" w:author="arkat" w:date="2017-10-11T10:03:00Z"/>
          <w:del w:id="10883" w:author="arkat" w:date="2017-10-11T11:07:00Z"/>
          <w:rFonts w:ascii="Times New Roman" w:hAnsi="Times New Roman" w:cs="Times New Roman"/>
          <w:szCs w:val="24"/>
        </w:rPr>
        <w:pPrChange w:id="10884" w:author="arkat" w:date="2017-10-11T11:07:00Z">
          <w:pPr>
            <w:widowControl w:val="0"/>
            <w:autoSpaceDE w:val="0"/>
            <w:autoSpaceDN w:val="0"/>
            <w:adjustRightInd w:val="0"/>
            <w:spacing w:after="140" w:line="288" w:lineRule="auto"/>
            <w:ind w:left="480" w:hanging="480"/>
          </w:pPr>
        </w:pPrChange>
      </w:pPr>
      <w:ins w:id="10885" w:author="arkat" w:date="2017-10-11T10:03:00Z">
        <w:del w:id="10886"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301CC498" w14:textId="0F74E26D" w:rsidR="00F5795E" w:rsidDel="00DE59C1" w:rsidRDefault="00F5795E">
      <w:pPr>
        <w:widowControl w:val="0"/>
        <w:autoSpaceDE w:val="0"/>
        <w:autoSpaceDN w:val="0"/>
        <w:adjustRightInd w:val="0"/>
        <w:spacing w:after="0"/>
        <w:rPr>
          <w:ins w:id="10887" w:author="arkat" w:date="2017-10-11T10:03:00Z"/>
          <w:del w:id="10888" w:author="arkat" w:date="2017-10-11T11:07:00Z"/>
          <w:rFonts w:ascii="Times New Roman" w:hAnsi="Times New Roman" w:cs="Times New Roman"/>
          <w:szCs w:val="24"/>
        </w:rPr>
        <w:pPrChange w:id="10889" w:author="arkat" w:date="2017-10-11T11:07:00Z">
          <w:pPr>
            <w:widowControl w:val="0"/>
            <w:autoSpaceDE w:val="0"/>
            <w:autoSpaceDN w:val="0"/>
            <w:adjustRightInd w:val="0"/>
            <w:spacing w:after="140" w:line="288" w:lineRule="auto"/>
            <w:ind w:left="480" w:hanging="480"/>
          </w:pPr>
        </w:pPrChange>
      </w:pPr>
      <w:ins w:id="10890" w:author="arkat" w:date="2017-10-11T10:03:00Z">
        <w:del w:id="10891"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5AAEBA02" w14:textId="0E6D31BF" w:rsidR="00F5795E" w:rsidDel="00DE59C1" w:rsidRDefault="00F5795E">
      <w:pPr>
        <w:widowControl w:val="0"/>
        <w:autoSpaceDE w:val="0"/>
        <w:autoSpaceDN w:val="0"/>
        <w:adjustRightInd w:val="0"/>
        <w:spacing w:after="0"/>
        <w:rPr>
          <w:ins w:id="10892" w:author="arkat" w:date="2017-10-11T10:03:00Z"/>
          <w:del w:id="10893" w:author="arkat" w:date="2017-10-11T11:07:00Z"/>
          <w:rFonts w:ascii="Times New Roman" w:hAnsi="Times New Roman" w:cs="Times New Roman"/>
          <w:szCs w:val="24"/>
        </w:rPr>
        <w:pPrChange w:id="10894" w:author="arkat" w:date="2017-10-11T11:07:00Z">
          <w:pPr>
            <w:widowControl w:val="0"/>
            <w:autoSpaceDE w:val="0"/>
            <w:autoSpaceDN w:val="0"/>
            <w:adjustRightInd w:val="0"/>
            <w:spacing w:after="140" w:line="288" w:lineRule="auto"/>
            <w:ind w:left="480" w:hanging="480"/>
          </w:pPr>
        </w:pPrChange>
      </w:pPr>
      <w:ins w:id="10895" w:author="arkat" w:date="2017-10-11T10:03:00Z">
        <w:del w:id="10896"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7C22C0CE" w14:textId="68D9661B" w:rsidR="00F5795E" w:rsidDel="00DE59C1" w:rsidRDefault="00F5795E">
      <w:pPr>
        <w:widowControl w:val="0"/>
        <w:autoSpaceDE w:val="0"/>
        <w:autoSpaceDN w:val="0"/>
        <w:adjustRightInd w:val="0"/>
        <w:spacing w:after="0"/>
        <w:rPr>
          <w:ins w:id="10897" w:author="arkat" w:date="2017-10-11T10:03:00Z"/>
          <w:del w:id="10898" w:author="arkat" w:date="2017-10-11T11:07:00Z"/>
          <w:rFonts w:ascii="Times New Roman" w:hAnsi="Times New Roman" w:cs="Times New Roman"/>
          <w:szCs w:val="24"/>
        </w:rPr>
        <w:pPrChange w:id="10899" w:author="arkat" w:date="2017-10-11T11:07:00Z">
          <w:pPr>
            <w:widowControl w:val="0"/>
            <w:autoSpaceDE w:val="0"/>
            <w:autoSpaceDN w:val="0"/>
            <w:adjustRightInd w:val="0"/>
            <w:spacing w:after="140" w:line="288" w:lineRule="auto"/>
            <w:ind w:left="480" w:hanging="480"/>
          </w:pPr>
        </w:pPrChange>
      </w:pPr>
      <w:ins w:id="10900" w:author="arkat" w:date="2017-10-11T10:03:00Z">
        <w:del w:id="10901"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5C4B961F" w14:textId="27ABC8DE" w:rsidR="00F5795E" w:rsidDel="00DE59C1" w:rsidRDefault="00F5795E">
      <w:pPr>
        <w:widowControl w:val="0"/>
        <w:autoSpaceDE w:val="0"/>
        <w:autoSpaceDN w:val="0"/>
        <w:adjustRightInd w:val="0"/>
        <w:spacing w:after="0"/>
        <w:rPr>
          <w:ins w:id="10902" w:author="arkat" w:date="2017-10-11T10:03:00Z"/>
          <w:del w:id="10903" w:author="arkat" w:date="2017-10-11T11:07:00Z"/>
          <w:rFonts w:ascii="Times New Roman" w:hAnsi="Times New Roman" w:cs="Times New Roman"/>
          <w:szCs w:val="24"/>
        </w:rPr>
        <w:pPrChange w:id="10904" w:author="arkat" w:date="2017-10-11T11:07:00Z">
          <w:pPr>
            <w:widowControl w:val="0"/>
            <w:autoSpaceDE w:val="0"/>
            <w:autoSpaceDN w:val="0"/>
            <w:adjustRightInd w:val="0"/>
            <w:spacing w:after="140" w:line="288" w:lineRule="auto"/>
            <w:ind w:left="480" w:hanging="480"/>
          </w:pPr>
        </w:pPrChange>
      </w:pPr>
      <w:ins w:id="10905" w:author="arkat" w:date="2017-10-11T10:03:00Z">
        <w:del w:id="10906"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5ACB03B1" w14:textId="4AB3D352" w:rsidR="00F5795E" w:rsidDel="00DE59C1" w:rsidRDefault="00F5795E">
      <w:pPr>
        <w:widowControl w:val="0"/>
        <w:autoSpaceDE w:val="0"/>
        <w:autoSpaceDN w:val="0"/>
        <w:adjustRightInd w:val="0"/>
        <w:spacing w:after="0"/>
        <w:rPr>
          <w:ins w:id="10907" w:author="arkat" w:date="2017-10-11T10:03:00Z"/>
          <w:del w:id="10908" w:author="arkat" w:date="2017-10-11T11:07:00Z"/>
          <w:rFonts w:ascii="Times New Roman" w:hAnsi="Times New Roman" w:cs="Times New Roman"/>
          <w:szCs w:val="24"/>
        </w:rPr>
        <w:pPrChange w:id="10909" w:author="arkat" w:date="2017-10-11T11:07:00Z">
          <w:pPr>
            <w:widowControl w:val="0"/>
            <w:autoSpaceDE w:val="0"/>
            <w:autoSpaceDN w:val="0"/>
            <w:adjustRightInd w:val="0"/>
            <w:spacing w:after="140" w:line="288" w:lineRule="auto"/>
            <w:ind w:left="480" w:hanging="480"/>
          </w:pPr>
        </w:pPrChange>
      </w:pPr>
      <w:ins w:id="10910" w:author="arkat" w:date="2017-10-11T10:03:00Z">
        <w:del w:id="10911"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395994BD" w14:textId="11361A55" w:rsidR="00F5795E" w:rsidDel="00DE59C1" w:rsidRDefault="00F5795E">
      <w:pPr>
        <w:widowControl w:val="0"/>
        <w:autoSpaceDE w:val="0"/>
        <w:autoSpaceDN w:val="0"/>
        <w:adjustRightInd w:val="0"/>
        <w:spacing w:after="0"/>
        <w:rPr>
          <w:ins w:id="10912" w:author="arkat" w:date="2017-10-11T10:03:00Z"/>
          <w:del w:id="10913" w:author="arkat" w:date="2017-10-11T11:07:00Z"/>
          <w:rFonts w:ascii="Times New Roman" w:hAnsi="Times New Roman" w:cs="Times New Roman"/>
          <w:szCs w:val="24"/>
        </w:rPr>
        <w:pPrChange w:id="10914" w:author="arkat" w:date="2017-10-11T11:07:00Z">
          <w:pPr>
            <w:widowControl w:val="0"/>
            <w:autoSpaceDE w:val="0"/>
            <w:autoSpaceDN w:val="0"/>
            <w:adjustRightInd w:val="0"/>
            <w:spacing w:after="140" w:line="288" w:lineRule="auto"/>
            <w:ind w:left="480" w:hanging="480"/>
          </w:pPr>
        </w:pPrChange>
      </w:pPr>
      <w:ins w:id="10915" w:author="arkat" w:date="2017-10-11T10:03:00Z">
        <w:del w:id="10916"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3CABDEAB" w14:textId="03BA38C6" w:rsidR="00F5795E" w:rsidDel="00DE59C1" w:rsidRDefault="00F5795E">
      <w:pPr>
        <w:widowControl w:val="0"/>
        <w:autoSpaceDE w:val="0"/>
        <w:autoSpaceDN w:val="0"/>
        <w:adjustRightInd w:val="0"/>
        <w:spacing w:after="0"/>
        <w:rPr>
          <w:ins w:id="10917" w:author="arkat" w:date="2017-10-11T10:03:00Z"/>
          <w:del w:id="10918" w:author="arkat" w:date="2017-10-11T11:07:00Z"/>
          <w:rFonts w:ascii="Times New Roman" w:hAnsi="Times New Roman" w:cs="Times New Roman"/>
          <w:szCs w:val="24"/>
        </w:rPr>
        <w:pPrChange w:id="10919" w:author="arkat" w:date="2017-10-11T11:07:00Z">
          <w:pPr>
            <w:widowControl w:val="0"/>
            <w:autoSpaceDE w:val="0"/>
            <w:autoSpaceDN w:val="0"/>
            <w:adjustRightInd w:val="0"/>
            <w:spacing w:after="140" w:line="288" w:lineRule="auto"/>
            <w:ind w:left="480" w:hanging="480"/>
          </w:pPr>
        </w:pPrChange>
      </w:pPr>
      <w:ins w:id="10920" w:author="arkat" w:date="2017-10-11T10:03:00Z">
        <w:del w:id="10921"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288A0EF4" w14:textId="6BC779A9" w:rsidR="00F5795E" w:rsidDel="00DE59C1" w:rsidRDefault="00F5795E">
      <w:pPr>
        <w:widowControl w:val="0"/>
        <w:autoSpaceDE w:val="0"/>
        <w:autoSpaceDN w:val="0"/>
        <w:adjustRightInd w:val="0"/>
        <w:spacing w:after="0"/>
        <w:rPr>
          <w:ins w:id="10922" w:author="arkat" w:date="2017-10-11T10:03:00Z"/>
          <w:del w:id="10923" w:author="arkat" w:date="2017-10-11T11:07:00Z"/>
          <w:rFonts w:ascii="Times New Roman" w:hAnsi="Times New Roman" w:cs="Times New Roman"/>
          <w:szCs w:val="24"/>
        </w:rPr>
        <w:pPrChange w:id="10924" w:author="arkat" w:date="2017-10-11T11:07:00Z">
          <w:pPr>
            <w:widowControl w:val="0"/>
            <w:autoSpaceDE w:val="0"/>
            <w:autoSpaceDN w:val="0"/>
            <w:adjustRightInd w:val="0"/>
            <w:spacing w:after="140" w:line="288" w:lineRule="auto"/>
            <w:ind w:left="480" w:hanging="480"/>
          </w:pPr>
        </w:pPrChange>
      </w:pPr>
      <w:ins w:id="10925" w:author="arkat" w:date="2017-10-11T10:03:00Z">
        <w:del w:id="10926"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536C6F65" w14:textId="039116C9" w:rsidR="00F5795E" w:rsidDel="00DE59C1" w:rsidRDefault="00F5795E">
      <w:pPr>
        <w:widowControl w:val="0"/>
        <w:autoSpaceDE w:val="0"/>
        <w:autoSpaceDN w:val="0"/>
        <w:adjustRightInd w:val="0"/>
        <w:spacing w:after="0"/>
        <w:rPr>
          <w:ins w:id="10927" w:author="arkat" w:date="2017-10-11T10:03:00Z"/>
          <w:del w:id="10928" w:author="arkat" w:date="2017-10-11T11:07:00Z"/>
          <w:rFonts w:ascii="Times New Roman" w:hAnsi="Times New Roman" w:cs="Times New Roman"/>
          <w:szCs w:val="24"/>
        </w:rPr>
        <w:pPrChange w:id="10929" w:author="arkat" w:date="2017-10-11T11:07:00Z">
          <w:pPr>
            <w:widowControl w:val="0"/>
            <w:autoSpaceDE w:val="0"/>
            <w:autoSpaceDN w:val="0"/>
            <w:adjustRightInd w:val="0"/>
            <w:spacing w:after="140" w:line="288" w:lineRule="auto"/>
            <w:ind w:left="480" w:hanging="480"/>
          </w:pPr>
        </w:pPrChange>
      </w:pPr>
      <w:ins w:id="10930" w:author="arkat" w:date="2017-10-11T10:03:00Z">
        <w:del w:id="10931"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01FA5DD9" w14:textId="38D18020" w:rsidR="00F5795E" w:rsidDel="00DE59C1" w:rsidRDefault="00F5795E">
      <w:pPr>
        <w:widowControl w:val="0"/>
        <w:autoSpaceDE w:val="0"/>
        <w:autoSpaceDN w:val="0"/>
        <w:adjustRightInd w:val="0"/>
        <w:spacing w:after="0"/>
        <w:rPr>
          <w:ins w:id="10932" w:author="arkat" w:date="2017-10-11T10:03:00Z"/>
          <w:del w:id="10933" w:author="arkat" w:date="2017-10-11T11:07:00Z"/>
          <w:rFonts w:ascii="Times New Roman" w:hAnsi="Times New Roman" w:cs="Times New Roman"/>
          <w:szCs w:val="24"/>
        </w:rPr>
        <w:pPrChange w:id="10934" w:author="arkat" w:date="2017-10-11T11:07:00Z">
          <w:pPr>
            <w:widowControl w:val="0"/>
            <w:autoSpaceDE w:val="0"/>
            <w:autoSpaceDN w:val="0"/>
            <w:adjustRightInd w:val="0"/>
            <w:spacing w:after="140" w:line="288" w:lineRule="auto"/>
            <w:ind w:left="480" w:hanging="480"/>
          </w:pPr>
        </w:pPrChange>
      </w:pPr>
      <w:ins w:id="10935" w:author="arkat" w:date="2017-10-11T10:03:00Z">
        <w:del w:id="10936"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7CEEED60" w14:textId="7C4D4A71" w:rsidR="00F5795E" w:rsidDel="00DE59C1" w:rsidRDefault="00F5795E">
      <w:pPr>
        <w:widowControl w:val="0"/>
        <w:autoSpaceDE w:val="0"/>
        <w:autoSpaceDN w:val="0"/>
        <w:adjustRightInd w:val="0"/>
        <w:spacing w:after="0"/>
        <w:rPr>
          <w:ins w:id="10937" w:author="arkat" w:date="2017-10-11T10:03:00Z"/>
          <w:del w:id="10938" w:author="arkat" w:date="2017-10-11T11:07:00Z"/>
          <w:rFonts w:ascii="Times New Roman" w:hAnsi="Times New Roman" w:cs="Times New Roman"/>
          <w:szCs w:val="24"/>
        </w:rPr>
        <w:pPrChange w:id="10939" w:author="arkat" w:date="2017-10-11T11:07:00Z">
          <w:pPr>
            <w:widowControl w:val="0"/>
            <w:autoSpaceDE w:val="0"/>
            <w:autoSpaceDN w:val="0"/>
            <w:adjustRightInd w:val="0"/>
            <w:spacing w:after="140" w:line="288" w:lineRule="auto"/>
            <w:ind w:left="480" w:hanging="480"/>
          </w:pPr>
        </w:pPrChange>
      </w:pPr>
      <w:ins w:id="10940" w:author="arkat" w:date="2017-10-11T10:03:00Z">
        <w:del w:id="10941"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751567C5" w14:textId="4434A2C6" w:rsidR="00F5795E" w:rsidDel="00DE59C1" w:rsidRDefault="00F5795E">
      <w:pPr>
        <w:widowControl w:val="0"/>
        <w:autoSpaceDE w:val="0"/>
        <w:autoSpaceDN w:val="0"/>
        <w:adjustRightInd w:val="0"/>
        <w:spacing w:after="0"/>
        <w:rPr>
          <w:ins w:id="10942" w:author="arkat" w:date="2017-10-11T10:03:00Z"/>
          <w:del w:id="10943" w:author="arkat" w:date="2017-10-11T11:07:00Z"/>
          <w:rFonts w:ascii="Times New Roman" w:hAnsi="Times New Roman" w:cs="Times New Roman"/>
          <w:szCs w:val="24"/>
        </w:rPr>
        <w:pPrChange w:id="10944" w:author="arkat" w:date="2017-10-11T11:07:00Z">
          <w:pPr>
            <w:widowControl w:val="0"/>
            <w:autoSpaceDE w:val="0"/>
            <w:autoSpaceDN w:val="0"/>
            <w:adjustRightInd w:val="0"/>
            <w:spacing w:after="140" w:line="288" w:lineRule="auto"/>
            <w:ind w:left="480" w:hanging="480"/>
          </w:pPr>
        </w:pPrChange>
      </w:pPr>
      <w:ins w:id="10945" w:author="arkat" w:date="2017-10-11T10:03:00Z">
        <w:del w:id="10946"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513AF710" w14:textId="264F4A81" w:rsidR="00F5795E" w:rsidDel="00DE59C1" w:rsidRDefault="00F5795E">
      <w:pPr>
        <w:widowControl w:val="0"/>
        <w:autoSpaceDE w:val="0"/>
        <w:autoSpaceDN w:val="0"/>
        <w:adjustRightInd w:val="0"/>
        <w:spacing w:after="0"/>
        <w:rPr>
          <w:ins w:id="10947" w:author="arkat" w:date="2017-10-11T10:03:00Z"/>
          <w:del w:id="10948" w:author="arkat" w:date="2017-10-11T11:07:00Z"/>
          <w:rFonts w:ascii="Times New Roman" w:hAnsi="Times New Roman" w:cs="Times New Roman"/>
          <w:szCs w:val="24"/>
        </w:rPr>
        <w:pPrChange w:id="10949" w:author="arkat" w:date="2017-10-11T11:07:00Z">
          <w:pPr>
            <w:widowControl w:val="0"/>
            <w:autoSpaceDE w:val="0"/>
            <w:autoSpaceDN w:val="0"/>
            <w:adjustRightInd w:val="0"/>
            <w:spacing w:after="140" w:line="288" w:lineRule="auto"/>
            <w:ind w:left="480" w:hanging="480"/>
          </w:pPr>
        </w:pPrChange>
      </w:pPr>
      <w:ins w:id="10950" w:author="arkat" w:date="2017-10-11T10:03:00Z">
        <w:del w:id="10951"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E24FC73" w14:textId="7FEEC1B6" w:rsidR="00F5795E" w:rsidDel="00DE59C1" w:rsidRDefault="00F5795E">
      <w:pPr>
        <w:widowControl w:val="0"/>
        <w:autoSpaceDE w:val="0"/>
        <w:autoSpaceDN w:val="0"/>
        <w:adjustRightInd w:val="0"/>
        <w:spacing w:after="0"/>
        <w:rPr>
          <w:ins w:id="10952" w:author="arkat" w:date="2017-10-11T10:03:00Z"/>
          <w:del w:id="10953" w:author="arkat" w:date="2017-10-11T11:07:00Z"/>
          <w:rFonts w:ascii="Times New Roman" w:hAnsi="Times New Roman" w:cs="Times New Roman"/>
          <w:szCs w:val="24"/>
        </w:rPr>
        <w:pPrChange w:id="10954" w:author="arkat" w:date="2017-10-11T11:07:00Z">
          <w:pPr>
            <w:widowControl w:val="0"/>
            <w:autoSpaceDE w:val="0"/>
            <w:autoSpaceDN w:val="0"/>
            <w:adjustRightInd w:val="0"/>
            <w:spacing w:after="140" w:line="288" w:lineRule="auto"/>
            <w:ind w:left="480" w:hanging="480"/>
          </w:pPr>
        </w:pPrChange>
      </w:pPr>
      <w:ins w:id="10955" w:author="arkat" w:date="2017-10-11T10:03:00Z">
        <w:del w:id="10956"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4BF5A73C" w14:textId="28C09629" w:rsidR="00F5795E" w:rsidDel="00DE59C1" w:rsidRDefault="00F5795E">
      <w:pPr>
        <w:widowControl w:val="0"/>
        <w:autoSpaceDE w:val="0"/>
        <w:autoSpaceDN w:val="0"/>
        <w:adjustRightInd w:val="0"/>
        <w:spacing w:after="0"/>
        <w:rPr>
          <w:ins w:id="10957" w:author="arkat" w:date="2017-10-11T10:03:00Z"/>
          <w:del w:id="10958" w:author="arkat" w:date="2017-10-11T11:07:00Z"/>
          <w:rFonts w:ascii="Times New Roman" w:hAnsi="Times New Roman" w:cs="Times New Roman"/>
          <w:szCs w:val="24"/>
        </w:rPr>
        <w:pPrChange w:id="10959" w:author="arkat" w:date="2017-10-11T11:07:00Z">
          <w:pPr>
            <w:widowControl w:val="0"/>
            <w:autoSpaceDE w:val="0"/>
            <w:autoSpaceDN w:val="0"/>
            <w:adjustRightInd w:val="0"/>
            <w:spacing w:after="140" w:line="288" w:lineRule="auto"/>
            <w:ind w:left="480" w:hanging="480"/>
          </w:pPr>
        </w:pPrChange>
      </w:pPr>
      <w:ins w:id="10960" w:author="arkat" w:date="2017-10-11T10:03:00Z">
        <w:del w:id="10961"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2A1D925F" w14:textId="0E9A85C8" w:rsidR="00F5795E" w:rsidDel="00DE59C1" w:rsidRDefault="00F5795E">
      <w:pPr>
        <w:widowControl w:val="0"/>
        <w:autoSpaceDE w:val="0"/>
        <w:autoSpaceDN w:val="0"/>
        <w:adjustRightInd w:val="0"/>
        <w:spacing w:after="0"/>
        <w:rPr>
          <w:ins w:id="10962" w:author="arkat" w:date="2017-10-11T10:03:00Z"/>
          <w:del w:id="10963" w:author="arkat" w:date="2017-10-11T11:07:00Z"/>
          <w:rFonts w:ascii="Times New Roman" w:hAnsi="Times New Roman" w:cs="Times New Roman"/>
          <w:szCs w:val="24"/>
        </w:rPr>
        <w:pPrChange w:id="10964" w:author="arkat" w:date="2017-10-11T11:07:00Z">
          <w:pPr>
            <w:widowControl w:val="0"/>
            <w:autoSpaceDE w:val="0"/>
            <w:autoSpaceDN w:val="0"/>
            <w:adjustRightInd w:val="0"/>
            <w:spacing w:after="140" w:line="288" w:lineRule="auto"/>
            <w:ind w:left="480" w:hanging="480"/>
          </w:pPr>
        </w:pPrChange>
      </w:pPr>
      <w:ins w:id="10965" w:author="arkat" w:date="2017-10-11T10:03:00Z">
        <w:del w:id="10966"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4B851DBA" w14:textId="06684F1D" w:rsidR="00F5795E" w:rsidDel="00DE59C1" w:rsidRDefault="00F5795E">
      <w:pPr>
        <w:widowControl w:val="0"/>
        <w:autoSpaceDE w:val="0"/>
        <w:autoSpaceDN w:val="0"/>
        <w:adjustRightInd w:val="0"/>
        <w:spacing w:after="0"/>
        <w:rPr>
          <w:ins w:id="10967" w:author="arkat" w:date="2017-10-11T10:03:00Z"/>
          <w:del w:id="10968" w:author="arkat" w:date="2017-10-11T11:07:00Z"/>
          <w:rFonts w:ascii="Times New Roman" w:hAnsi="Times New Roman" w:cs="Times New Roman"/>
          <w:szCs w:val="24"/>
        </w:rPr>
        <w:pPrChange w:id="10969" w:author="arkat" w:date="2017-10-11T11:07:00Z">
          <w:pPr>
            <w:widowControl w:val="0"/>
            <w:autoSpaceDE w:val="0"/>
            <w:autoSpaceDN w:val="0"/>
            <w:adjustRightInd w:val="0"/>
            <w:spacing w:after="140" w:line="288" w:lineRule="auto"/>
            <w:ind w:left="480" w:hanging="480"/>
          </w:pPr>
        </w:pPrChange>
      </w:pPr>
      <w:ins w:id="10970" w:author="arkat" w:date="2017-10-11T10:03:00Z">
        <w:del w:id="10971"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4CD252E5" w14:textId="355D6E29" w:rsidR="00F5795E" w:rsidDel="00DE59C1" w:rsidRDefault="00F5795E">
      <w:pPr>
        <w:widowControl w:val="0"/>
        <w:autoSpaceDE w:val="0"/>
        <w:autoSpaceDN w:val="0"/>
        <w:adjustRightInd w:val="0"/>
        <w:spacing w:after="0"/>
        <w:rPr>
          <w:ins w:id="10972" w:author="arkat" w:date="2017-10-11T10:03:00Z"/>
          <w:del w:id="10973" w:author="arkat" w:date="2017-10-11T11:07:00Z"/>
          <w:rFonts w:ascii="Times New Roman" w:hAnsi="Times New Roman" w:cs="Times New Roman"/>
          <w:szCs w:val="24"/>
        </w:rPr>
        <w:pPrChange w:id="10974" w:author="arkat" w:date="2017-10-11T11:07:00Z">
          <w:pPr>
            <w:widowControl w:val="0"/>
            <w:autoSpaceDE w:val="0"/>
            <w:autoSpaceDN w:val="0"/>
            <w:adjustRightInd w:val="0"/>
            <w:spacing w:after="140" w:line="288" w:lineRule="auto"/>
            <w:ind w:left="480" w:hanging="480"/>
          </w:pPr>
        </w:pPrChange>
      </w:pPr>
      <w:ins w:id="10975" w:author="arkat" w:date="2017-10-11T10:03:00Z">
        <w:del w:id="10976"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3BC2EB5E" w14:textId="678F4C86" w:rsidR="00F5795E" w:rsidDel="00DE59C1" w:rsidRDefault="00F5795E">
      <w:pPr>
        <w:widowControl w:val="0"/>
        <w:autoSpaceDE w:val="0"/>
        <w:autoSpaceDN w:val="0"/>
        <w:adjustRightInd w:val="0"/>
        <w:spacing w:after="0"/>
        <w:rPr>
          <w:ins w:id="10977" w:author="arkat" w:date="2017-10-11T10:03:00Z"/>
          <w:del w:id="10978" w:author="arkat" w:date="2017-10-11T11:07:00Z"/>
          <w:rFonts w:ascii="Times New Roman" w:hAnsi="Times New Roman" w:cs="Times New Roman"/>
          <w:szCs w:val="24"/>
        </w:rPr>
        <w:pPrChange w:id="10979" w:author="arkat" w:date="2017-10-11T11:07:00Z">
          <w:pPr>
            <w:widowControl w:val="0"/>
            <w:autoSpaceDE w:val="0"/>
            <w:autoSpaceDN w:val="0"/>
            <w:adjustRightInd w:val="0"/>
            <w:spacing w:after="140" w:line="288" w:lineRule="auto"/>
            <w:ind w:left="480" w:hanging="480"/>
          </w:pPr>
        </w:pPrChange>
      </w:pPr>
      <w:ins w:id="10980" w:author="arkat" w:date="2017-10-11T10:03:00Z">
        <w:del w:id="10981"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3FCC3643" w14:textId="4D0C04E7" w:rsidR="00F5795E" w:rsidDel="00DE59C1" w:rsidRDefault="00F5795E">
      <w:pPr>
        <w:widowControl w:val="0"/>
        <w:autoSpaceDE w:val="0"/>
        <w:autoSpaceDN w:val="0"/>
        <w:adjustRightInd w:val="0"/>
        <w:spacing w:after="0"/>
        <w:rPr>
          <w:ins w:id="10982" w:author="arkat" w:date="2017-10-11T10:03:00Z"/>
          <w:del w:id="10983" w:author="arkat" w:date="2017-10-11T11:07:00Z"/>
          <w:rFonts w:ascii="Times New Roman" w:hAnsi="Times New Roman" w:cs="Times New Roman"/>
          <w:szCs w:val="24"/>
        </w:rPr>
        <w:pPrChange w:id="10984" w:author="arkat" w:date="2017-10-11T11:07:00Z">
          <w:pPr>
            <w:widowControl w:val="0"/>
            <w:autoSpaceDE w:val="0"/>
            <w:autoSpaceDN w:val="0"/>
            <w:adjustRightInd w:val="0"/>
            <w:spacing w:after="140" w:line="288" w:lineRule="auto"/>
            <w:ind w:left="480" w:hanging="480"/>
          </w:pPr>
        </w:pPrChange>
      </w:pPr>
      <w:ins w:id="10985" w:author="arkat" w:date="2017-10-11T10:03:00Z">
        <w:del w:id="10986"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184A7C43" w14:textId="157D404A" w:rsidR="00F5795E" w:rsidDel="00DE59C1" w:rsidRDefault="00F5795E">
      <w:pPr>
        <w:widowControl w:val="0"/>
        <w:autoSpaceDE w:val="0"/>
        <w:autoSpaceDN w:val="0"/>
        <w:adjustRightInd w:val="0"/>
        <w:spacing w:after="0"/>
        <w:rPr>
          <w:ins w:id="10987" w:author="arkat" w:date="2017-10-11T10:03:00Z"/>
          <w:del w:id="10988" w:author="arkat" w:date="2017-10-11T11:07:00Z"/>
          <w:rFonts w:ascii="Times New Roman" w:hAnsi="Times New Roman" w:cs="Times New Roman"/>
          <w:szCs w:val="24"/>
        </w:rPr>
        <w:pPrChange w:id="10989" w:author="arkat" w:date="2017-10-11T11:07:00Z">
          <w:pPr>
            <w:widowControl w:val="0"/>
            <w:autoSpaceDE w:val="0"/>
            <w:autoSpaceDN w:val="0"/>
            <w:adjustRightInd w:val="0"/>
            <w:spacing w:after="140" w:line="288" w:lineRule="auto"/>
            <w:ind w:left="480" w:hanging="480"/>
          </w:pPr>
        </w:pPrChange>
      </w:pPr>
      <w:ins w:id="10990" w:author="arkat" w:date="2017-10-11T10:03:00Z">
        <w:del w:id="10991"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7C8DDA99" w14:textId="340BCD34" w:rsidR="00F5795E" w:rsidDel="00DE59C1" w:rsidRDefault="00F5795E">
      <w:pPr>
        <w:widowControl w:val="0"/>
        <w:autoSpaceDE w:val="0"/>
        <w:autoSpaceDN w:val="0"/>
        <w:adjustRightInd w:val="0"/>
        <w:spacing w:after="0"/>
        <w:rPr>
          <w:ins w:id="10992" w:author="arkat" w:date="2017-10-11T10:03:00Z"/>
          <w:del w:id="10993" w:author="arkat" w:date="2017-10-11T11:07:00Z"/>
          <w:rFonts w:ascii="Times New Roman" w:hAnsi="Times New Roman" w:cs="Times New Roman"/>
          <w:szCs w:val="24"/>
        </w:rPr>
        <w:pPrChange w:id="10994" w:author="arkat" w:date="2017-10-11T11:07:00Z">
          <w:pPr>
            <w:widowControl w:val="0"/>
            <w:autoSpaceDE w:val="0"/>
            <w:autoSpaceDN w:val="0"/>
            <w:adjustRightInd w:val="0"/>
            <w:spacing w:after="140" w:line="288" w:lineRule="auto"/>
            <w:ind w:left="480" w:hanging="480"/>
          </w:pPr>
        </w:pPrChange>
      </w:pPr>
      <w:ins w:id="10995" w:author="arkat" w:date="2017-10-11T10:03:00Z">
        <w:del w:id="10996"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69080BA0" w14:textId="6238980C" w:rsidR="00F5795E" w:rsidDel="00DE59C1" w:rsidRDefault="00F5795E">
      <w:pPr>
        <w:widowControl w:val="0"/>
        <w:autoSpaceDE w:val="0"/>
        <w:autoSpaceDN w:val="0"/>
        <w:adjustRightInd w:val="0"/>
        <w:spacing w:after="0"/>
        <w:rPr>
          <w:ins w:id="10997" w:author="arkat" w:date="2017-10-11T10:03:00Z"/>
          <w:del w:id="10998" w:author="arkat" w:date="2017-10-11T11:07:00Z"/>
          <w:rFonts w:ascii="Times New Roman" w:hAnsi="Times New Roman" w:cs="Times New Roman"/>
          <w:szCs w:val="24"/>
        </w:rPr>
        <w:pPrChange w:id="10999" w:author="arkat" w:date="2017-10-11T11:07:00Z">
          <w:pPr>
            <w:widowControl w:val="0"/>
            <w:autoSpaceDE w:val="0"/>
            <w:autoSpaceDN w:val="0"/>
            <w:adjustRightInd w:val="0"/>
            <w:spacing w:after="140" w:line="288" w:lineRule="auto"/>
            <w:ind w:left="480" w:hanging="480"/>
          </w:pPr>
        </w:pPrChange>
      </w:pPr>
      <w:ins w:id="11000" w:author="arkat" w:date="2017-10-11T10:03:00Z">
        <w:del w:id="11001"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74B2F6A1" w14:textId="6C4BA5D2" w:rsidR="00F5795E" w:rsidDel="00DE59C1" w:rsidRDefault="00F5795E">
      <w:pPr>
        <w:widowControl w:val="0"/>
        <w:autoSpaceDE w:val="0"/>
        <w:autoSpaceDN w:val="0"/>
        <w:adjustRightInd w:val="0"/>
        <w:spacing w:after="0"/>
        <w:rPr>
          <w:ins w:id="11002" w:author="arkat" w:date="2017-10-11T10:03:00Z"/>
          <w:del w:id="11003" w:author="arkat" w:date="2017-10-11T11:07:00Z"/>
          <w:rFonts w:ascii="Times New Roman" w:hAnsi="Times New Roman" w:cs="Times New Roman"/>
          <w:szCs w:val="24"/>
        </w:rPr>
        <w:pPrChange w:id="11004" w:author="arkat" w:date="2017-10-11T11:07:00Z">
          <w:pPr>
            <w:widowControl w:val="0"/>
            <w:autoSpaceDE w:val="0"/>
            <w:autoSpaceDN w:val="0"/>
            <w:adjustRightInd w:val="0"/>
            <w:spacing w:after="140" w:line="288" w:lineRule="auto"/>
            <w:ind w:left="480" w:hanging="480"/>
          </w:pPr>
        </w:pPrChange>
      </w:pPr>
      <w:ins w:id="11005" w:author="arkat" w:date="2017-10-11T10:03:00Z">
        <w:del w:id="11006"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10AC61D9" w14:textId="5E0992D7" w:rsidR="00F5795E" w:rsidDel="00DE59C1" w:rsidRDefault="00F5795E">
      <w:pPr>
        <w:widowControl w:val="0"/>
        <w:autoSpaceDE w:val="0"/>
        <w:autoSpaceDN w:val="0"/>
        <w:adjustRightInd w:val="0"/>
        <w:spacing w:after="0"/>
        <w:rPr>
          <w:ins w:id="11007" w:author="arkat" w:date="2017-10-11T10:03:00Z"/>
          <w:del w:id="11008" w:author="arkat" w:date="2017-10-11T11:07:00Z"/>
          <w:rFonts w:ascii="Times New Roman" w:hAnsi="Times New Roman" w:cs="Times New Roman"/>
          <w:szCs w:val="24"/>
        </w:rPr>
        <w:pPrChange w:id="11009" w:author="arkat" w:date="2017-10-11T11:07:00Z">
          <w:pPr>
            <w:widowControl w:val="0"/>
            <w:autoSpaceDE w:val="0"/>
            <w:autoSpaceDN w:val="0"/>
            <w:adjustRightInd w:val="0"/>
            <w:spacing w:after="140" w:line="288" w:lineRule="auto"/>
            <w:ind w:left="480" w:hanging="480"/>
          </w:pPr>
        </w:pPrChange>
      </w:pPr>
      <w:ins w:id="11010" w:author="arkat" w:date="2017-10-11T10:03:00Z">
        <w:del w:id="11011"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40326FEA" w14:textId="5C6FA2BD" w:rsidR="00F5795E" w:rsidDel="00DE59C1" w:rsidRDefault="00F5795E">
      <w:pPr>
        <w:widowControl w:val="0"/>
        <w:autoSpaceDE w:val="0"/>
        <w:autoSpaceDN w:val="0"/>
        <w:adjustRightInd w:val="0"/>
        <w:spacing w:after="0"/>
        <w:rPr>
          <w:ins w:id="11012" w:author="arkat" w:date="2017-10-11T10:03:00Z"/>
          <w:del w:id="11013" w:author="arkat" w:date="2017-10-11T11:07:00Z"/>
          <w:rFonts w:ascii="Times New Roman" w:hAnsi="Times New Roman" w:cs="Times New Roman"/>
          <w:szCs w:val="24"/>
        </w:rPr>
        <w:pPrChange w:id="11014" w:author="arkat" w:date="2017-10-11T11:07:00Z">
          <w:pPr>
            <w:widowControl w:val="0"/>
            <w:autoSpaceDE w:val="0"/>
            <w:autoSpaceDN w:val="0"/>
            <w:adjustRightInd w:val="0"/>
            <w:spacing w:after="140" w:line="288" w:lineRule="auto"/>
            <w:ind w:left="480" w:hanging="480"/>
          </w:pPr>
        </w:pPrChange>
      </w:pPr>
      <w:ins w:id="11015" w:author="arkat" w:date="2017-10-11T10:03:00Z">
        <w:del w:id="11016"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69FC32AE" w14:textId="64904C91" w:rsidR="00F5795E" w:rsidDel="00DE59C1" w:rsidRDefault="00F5795E">
      <w:pPr>
        <w:widowControl w:val="0"/>
        <w:autoSpaceDE w:val="0"/>
        <w:autoSpaceDN w:val="0"/>
        <w:adjustRightInd w:val="0"/>
        <w:spacing w:after="0"/>
        <w:rPr>
          <w:ins w:id="11017" w:author="arkat" w:date="2017-10-11T10:03:00Z"/>
          <w:del w:id="11018" w:author="arkat" w:date="2017-10-11T11:07:00Z"/>
          <w:rFonts w:ascii="Times New Roman" w:hAnsi="Times New Roman" w:cs="Times New Roman"/>
          <w:szCs w:val="24"/>
        </w:rPr>
        <w:pPrChange w:id="11019" w:author="arkat" w:date="2017-10-11T11:07:00Z">
          <w:pPr>
            <w:widowControl w:val="0"/>
            <w:autoSpaceDE w:val="0"/>
            <w:autoSpaceDN w:val="0"/>
            <w:adjustRightInd w:val="0"/>
            <w:spacing w:after="140" w:line="288" w:lineRule="auto"/>
            <w:ind w:left="480" w:hanging="480"/>
          </w:pPr>
        </w:pPrChange>
      </w:pPr>
      <w:ins w:id="11020" w:author="arkat" w:date="2017-10-11T10:03:00Z">
        <w:del w:id="11021"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0B3132C7" w14:textId="22E41584" w:rsidR="00F5795E" w:rsidDel="00DE59C1" w:rsidRDefault="00F5795E">
      <w:pPr>
        <w:widowControl w:val="0"/>
        <w:autoSpaceDE w:val="0"/>
        <w:autoSpaceDN w:val="0"/>
        <w:adjustRightInd w:val="0"/>
        <w:spacing w:after="0"/>
        <w:rPr>
          <w:ins w:id="11022" w:author="arkat" w:date="2017-10-11T10:03:00Z"/>
          <w:del w:id="11023" w:author="arkat" w:date="2017-10-11T11:07:00Z"/>
          <w:rFonts w:ascii="Times New Roman" w:hAnsi="Times New Roman" w:cs="Times New Roman"/>
          <w:szCs w:val="24"/>
        </w:rPr>
        <w:pPrChange w:id="11024" w:author="arkat" w:date="2017-10-11T11:07:00Z">
          <w:pPr>
            <w:widowControl w:val="0"/>
            <w:autoSpaceDE w:val="0"/>
            <w:autoSpaceDN w:val="0"/>
            <w:adjustRightInd w:val="0"/>
            <w:spacing w:after="140" w:line="288" w:lineRule="auto"/>
            <w:ind w:left="480" w:hanging="480"/>
          </w:pPr>
        </w:pPrChange>
      </w:pPr>
      <w:ins w:id="11025" w:author="arkat" w:date="2017-10-11T10:03:00Z">
        <w:del w:id="11026"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7975AF8A" w14:textId="78F48FB8" w:rsidR="00F5795E" w:rsidDel="00DE59C1" w:rsidRDefault="00F5795E">
      <w:pPr>
        <w:widowControl w:val="0"/>
        <w:autoSpaceDE w:val="0"/>
        <w:autoSpaceDN w:val="0"/>
        <w:adjustRightInd w:val="0"/>
        <w:spacing w:after="0"/>
        <w:rPr>
          <w:ins w:id="11027" w:author="arkat" w:date="2017-10-11T10:03:00Z"/>
          <w:del w:id="11028" w:author="arkat" w:date="2017-10-11T11:07:00Z"/>
          <w:rFonts w:ascii="Times New Roman" w:hAnsi="Times New Roman" w:cs="Times New Roman"/>
          <w:szCs w:val="24"/>
        </w:rPr>
        <w:pPrChange w:id="11029" w:author="arkat" w:date="2017-10-11T11:07:00Z">
          <w:pPr>
            <w:widowControl w:val="0"/>
            <w:autoSpaceDE w:val="0"/>
            <w:autoSpaceDN w:val="0"/>
            <w:adjustRightInd w:val="0"/>
            <w:spacing w:after="140" w:line="288" w:lineRule="auto"/>
            <w:ind w:left="480" w:hanging="480"/>
          </w:pPr>
        </w:pPrChange>
      </w:pPr>
      <w:ins w:id="11030" w:author="arkat" w:date="2017-10-11T10:03:00Z">
        <w:del w:id="11031"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32DC4AA1" w14:textId="46A50754" w:rsidR="00F5795E" w:rsidDel="00DE59C1" w:rsidRDefault="00F5795E">
      <w:pPr>
        <w:widowControl w:val="0"/>
        <w:autoSpaceDE w:val="0"/>
        <w:autoSpaceDN w:val="0"/>
        <w:adjustRightInd w:val="0"/>
        <w:spacing w:after="0"/>
        <w:rPr>
          <w:ins w:id="11032" w:author="arkat" w:date="2017-10-11T10:03:00Z"/>
          <w:del w:id="11033" w:author="arkat" w:date="2017-10-11T11:07:00Z"/>
          <w:rFonts w:ascii="Times New Roman" w:hAnsi="Times New Roman" w:cs="Times New Roman"/>
          <w:szCs w:val="24"/>
        </w:rPr>
        <w:pPrChange w:id="11034" w:author="arkat" w:date="2017-10-11T11:07:00Z">
          <w:pPr>
            <w:widowControl w:val="0"/>
            <w:autoSpaceDE w:val="0"/>
            <w:autoSpaceDN w:val="0"/>
            <w:adjustRightInd w:val="0"/>
            <w:spacing w:after="140" w:line="288" w:lineRule="auto"/>
            <w:ind w:left="480" w:hanging="480"/>
          </w:pPr>
        </w:pPrChange>
      </w:pPr>
      <w:ins w:id="11035" w:author="arkat" w:date="2017-10-11T10:03:00Z">
        <w:del w:id="11036"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4827C1F4" w14:textId="541797F9" w:rsidR="00F5795E" w:rsidDel="00DE59C1" w:rsidRDefault="00F5795E">
      <w:pPr>
        <w:widowControl w:val="0"/>
        <w:autoSpaceDE w:val="0"/>
        <w:autoSpaceDN w:val="0"/>
        <w:adjustRightInd w:val="0"/>
        <w:spacing w:after="0"/>
        <w:rPr>
          <w:ins w:id="11037" w:author="arkat" w:date="2017-10-11T10:03:00Z"/>
          <w:del w:id="11038" w:author="arkat" w:date="2017-10-11T11:07:00Z"/>
          <w:rFonts w:ascii="Times New Roman" w:hAnsi="Times New Roman" w:cs="Times New Roman"/>
          <w:szCs w:val="24"/>
        </w:rPr>
        <w:pPrChange w:id="11039" w:author="arkat" w:date="2017-10-11T11:07:00Z">
          <w:pPr>
            <w:widowControl w:val="0"/>
            <w:autoSpaceDE w:val="0"/>
            <w:autoSpaceDN w:val="0"/>
            <w:adjustRightInd w:val="0"/>
            <w:spacing w:after="140" w:line="288" w:lineRule="auto"/>
            <w:ind w:left="480" w:hanging="480"/>
          </w:pPr>
        </w:pPrChange>
      </w:pPr>
      <w:ins w:id="11040" w:author="arkat" w:date="2017-10-11T10:03:00Z">
        <w:del w:id="11041"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384881B6" w14:textId="76FFE556" w:rsidR="00F5795E" w:rsidDel="00DE59C1" w:rsidRDefault="00F5795E">
      <w:pPr>
        <w:widowControl w:val="0"/>
        <w:autoSpaceDE w:val="0"/>
        <w:autoSpaceDN w:val="0"/>
        <w:adjustRightInd w:val="0"/>
        <w:spacing w:after="0"/>
        <w:rPr>
          <w:ins w:id="11042" w:author="arkat" w:date="2017-10-11T10:03:00Z"/>
          <w:del w:id="11043" w:author="arkat" w:date="2017-10-11T11:07:00Z"/>
          <w:rFonts w:ascii="Times New Roman" w:hAnsi="Times New Roman" w:cs="Times New Roman"/>
          <w:szCs w:val="24"/>
        </w:rPr>
        <w:pPrChange w:id="11044" w:author="arkat" w:date="2017-10-11T11:07:00Z">
          <w:pPr>
            <w:widowControl w:val="0"/>
            <w:autoSpaceDE w:val="0"/>
            <w:autoSpaceDN w:val="0"/>
            <w:adjustRightInd w:val="0"/>
            <w:spacing w:after="140" w:line="288" w:lineRule="auto"/>
            <w:ind w:left="480" w:hanging="480"/>
          </w:pPr>
        </w:pPrChange>
      </w:pPr>
      <w:ins w:id="11045" w:author="arkat" w:date="2017-10-11T10:03:00Z">
        <w:del w:id="11046"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50A4F550" w14:textId="023B9F44" w:rsidR="00F5795E" w:rsidDel="00DE59C1" w:rsidRDefault="00F5795E">
      <w:pPr>
        <w:widowControl w:val="0"/>
        <w:autoSpaceDE w:val="0"/>
        <w:autoSpaceDN w:val="0"/>
        <w:adjustRightInd w:val="0"/>
        <w:spacing w:after="0"/>
        <w:rPr>
          <w:ins w:id="11047" w:author="arkat" w:date="2017-10-11T10:03:00Z"/>
          <w:del w:id="11048" w:author="arkat" w:date="2017-10-11T11:07:00Z"/>
          <w:rFonts w:ascii="Times New Roman" w:hAnsi="Times New Roman" w:cs="Times New Roman"/>
          <w:szCs w:val="24"/>
        </w:rPr>
        <w:pPrChange w:id="11049" w:author="arkat" w:date="2017-10-11T11:07:00Z">
          <w:pPr>
            <w:widowControl w:val="0"/>
            <w:autoSpaceDE w:val="0"/>
            <w:autoSpaceDN w:val="0"/>
            <w:adjustRightInd w:val="0"/>
            <w:spacing w:after="140" w:line="288" w:lineRule="auto"/>
            <w:ind w:left="480" w:hanging="480"/>
          </w:pPr>
        </w:pPrChange>
      </w:pPr>
      <w:ins w:id="11050" w:author="arkat" w:date="2017-10-11T10:03:00Z">
        <w:del w:id="11051"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6363E1DD" w14:textId="5955F4ED" w:rsidR="00F5795E" w:rsidDel="00DE59C1" w:rsidRDefault="00F5795E">
      <w:pPr>
        <w:widowControl w:val="0"/>
        <w:autoSpaceDE w:val="0"/>
        <w:autoSpaceDN w:val="0"/>
        <w:adjustRightInd w:val="0"/>
        <w:spacing w:after="0"/>
        <w:rPr>
          <w:ins w:id="11052" w:author="arkat" w:date="2017-10-11T10:03:00Z"/>
          <w:del w:id="11053" w:author="arkat" w:date="2017-10-11T11:07:00Z"/>
          <w:rFonts w:ascii="Times New Roman" w:hAnsi="Times New Roman" w:cs="Times New Roman"/>
          <w:szCs w:val="24"/>
        </w:rPr>
        <w:pPrChange w:id="11054" w:author="arkat" w:date="2017-10-11T11:07:00Z">
          <w:pPr>
            <w:widowControl w:val="0"/>
            <w:autoSpaceDE w:val="0"/>
            <w:autoSpaceDN w:val="0"/>
            <w:adjustRightInd w:val="0"/>
            <w:spacing w:after="140" w:line="288" w:lineRule="auto"/>
            <w:ind w:left="480" w:hanging="480"/>
          </w:pPr>
        </w:pPrChange>
      </w:pPr>
      <w:ins w:id="11055" w:author="arkat" w:date="2017-10-11T10:03:00Z">
        <w:del w:id="11056"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09DCD965" w14:textId="57B41C0D" w:rsidR="00F5795E" w:rsidDel="00DE59C1" w:rsidRDefault="00F5795E">
      <w:pPr>
        <w:widowControl w:val="0"/>
        <w:autoSpaceDE w:val="0"/>
        <w:autoSpaceDN w:val="0"/>
        <w:adjustRightInd w:val="0"/>
        <w:spacing w:after="0"/>
        <w:rPr>
          <w:ins w:id="11057" w:author="arkat" w:date="2017-10-11T10:03:00Z"/>
          <w:del w:id="11058" w:author="arkat" w:date="2017-10-11T11:07:00Z"/>
          <w:rFonts w:ascii="Times New Roman" w:hAnsi="Times New Roman" w:cs="Times New Roman"/>
          <w:szCs w:val="24"/>
        </w:rPr>
        <w:pPrChange w:id="11059" w:author="arkat" w:date="2017-10-11T11:07:00Z">
          <w:pPr>
            <w:widowControl w:val="0"/>
            <w:autoSpaceDE w:val="0"/>
            <w:autoSpaceDN w:val="0"/>
            <w:adjustRightInd w:val="0"/>
            <w:spacing w:after="140" w:line="288" w:lineRule="auto"/>
            <w:ind w:left="480" w:hanging="480"/>
          </w:pPr>
        </w:pPrChange>
      </w:pPr>
      <w:ins w:id="11060" w:author="arkat" w:date="2017-10-11T10:03:00Z">
        <w:del w:id="11061"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788C9FB3" w14:textId="2F476D87" w:rsidR="00F5795E" w:rsidDel="00DE59C1" w:rsidRDefault="00F5795E">
      <w:pPr>
        <w:widowControl w:val="0"/>
        <w:autoSpaceDE w:val="0"/>
        <w:autoSpaceDN w:val="0"/>
        <w:adjustRightInd w:val="0"/>
        <w:spacing w:after="0"/>
        <w:rPr>
          <w:ins w:id="11062" w:author="arkat" w:date="2017-10-11T10:03:00Z"/>
          <w:del w:id="11063" w:author="arkat" w:date="2017-10-11T11:07:00Z"/>
          <w:rFonts w:ascii="Times New Roman" w:hAnsi="Times New Roman" w:cs="Times New Roman"/>
          <w:szCs w:val="24"/>
        </w:rPr>
        <w:pPrChange w:id="11064" w:author="arkat" w:date="2017-10-11T11:07:00Z">
          <w:pPr>
            <w:widowControl w:val="0"/>
            <w:autoSpaceDE w:val="0"/>
            <w:autoSpaceDN w:val="0"/>
            <w:adjustRightInd w:val="0"/>
            <w:spacing w:after="140" w:line="288" w:lineRule="auto"/>
            <w:ind w:left="480" w:hanging="480"/>
          </w:pPr>
        </w:pPrChange>
      </w:pPr>
      <w:ins w:id="11065" w:author="arkat" w:date="2017-10-11T10:03:00Z">
        <w:del w:id="11066"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45D79614" w14:textId="0D76403E" w:rsidR="00F5795E" w:rsidDel="00DE59C1" w:rsidRDefault="00F5795E">
      <w:pPr>
        <w:widowControl w:val="0"/>
        <w:autoSpaceDE w:val="0"/>
        <w:autoSpaceDN w:val="0"/>
        <w:adjustRightInd w:val="0"/>
        <w:spacing w:after="0"/>
        <w:rPr>
          <w:ins w:id="11067" w:author="arkat" w:date="2017-10-11T10:03:00Z"/>
          <w:del w:id="11068" w:author="arkat" w:date="2017-10-11T11:07:00Z"/>
          <w:rFonts w:ascii="Times New Roman" w:hAnsi="Times New Roman" w:cs="Times New Roman"/>
          <w:szCs w:val="24"/>
        </w:rPr>
        <w:pPrChange w:id="11069" w:author="arkat" w:date="2017-10-11T11:07:00Z">
          <w:pPr>
            <w:widowControl w:val="0"/>
            <w:autoSpaceDE w:val="0"/>
            <w:autoSpaceDN w:val="0"/>
            <w:adjustRightInd w:val="0"/>
            <w:spacing w:after="140" w:line="288" w:lineRule="auto"/>
            <w:ind w:left="480" w:hanging="480"/>
          </w:pPr>
        </w:pPrChange>
      </w:pPr>
      <w:ins w:id="11070" w:author="arkat" w:date="2017-10-11T10:03:00Z">
        <w:del w:id="11071"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7AA56770" w14:textId="5440DE65" w:rsidR="00F5795E" w:rsidDel="00DE59C1" w:rsidRDefault="00F5795E">
      <w:pPr>
        <w:widowControl w:val="0"/>
        <w:autoSpaceDE w:val="0"/>
        <w:autoSpaceDN w:val="0"/>
        <w:adjustRightInd w:val="0"/>
        <w:spacing w:after="0"/>
        <w:rPr>
          <w:ins w:id="11072" w:author="arkat" w:date="2017-10-11T10:03:00Z"/>
          <w:del w:id="11073" w:author="arkat" w:date="2017-10-11T11:07:00Z"/>
          <w:rFonts w:ascii="Times New Roman" w:hAnsi="Times New Roman" w:cs="Times New Roman"/>
          <w:szCs w:val="24"/>
        </w:rPr>
        <w:pPrChange w:id="11074" w:author="arkat" w:date="2017-10-11T11:07:00Z">
          <w:pPr>
            <w:widowControl w:val="0"/>
            <w:autoSpaceDE w:val="0"/>
            <w:autoSpaceDN w:val="0"/>
            <w:adjustRightInd w:val="0"/>
            <w:spacing w:after="140" w:line="288" w:lineRule="auto"/>
            <w:ind w:left="480" w:hanging="480"/>
          </w:pPr>
        </w:pPrChange>
      </w:pPr>
      <w:ins w:id="11075" w:author="arkat" w:date="2017-10-11T10:03:00Z">
        <w:del w:id="11076"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367E1C4A" w14:textId="57A0B88F" w:rsidR="00F5795E" w:rsidDel="00DE59C1" w:rsidRDefault="00F5795E">
      <w:pPr>
        <w:widowControl w:val="0"/>
        <w:autoSpaceDE w:val="0"/>
        <w:autoSpaceDN w:val="0"/>
        <w:adjustRightInd w:val="0"/>
        <w:spacing w:after="0"/>
        <w:rPr>
          <w:ins w:id="11077" w:author="arkat" w:date="2017-10-11T10:03:00Z"/>
          <w:del w:id="11078" w:author="arkat" w:date="2017-10-11T11:07:00Z"/>
          <w:rFonts w:ascii="Times New Roman" w:hAnsi="Times New Roman" w:cs="Times New Roman"/>
          <w:szCs w:val="24"/>
        </w:rPr>
        <w:pPrChange w:id="11079" w:author="arkat" w:date="2017-10-11T11:07:00Z">
          <w:pPr>
            <w:widowControl w:val="0"/>
            <w:autoSpaceDE w:val="0"/>
            <w:autoSpaceDN w:val="0"/>
            <w:adjustRightInd w:val="0"/>
            <w:spacing w:after="140" w:line="288" w:lineRule="auto"/>
            <w:ind w:left="480" w:hanging="480"/>
          </w:pPr>
        </w:pPrChange>
      </w:pPr>
      <w:ins w:id="11080" w:author="arkat" w:date="2017-10-11T10:03:00Z">
        <w:del w:id="11081" w:author="arkat" w:date="2017-10-11T11:07:00Z">
          <w:r w:rsidDel="00DE59C1">
            <w:rPr>
              <w:rFonts w:ascii="Times New Roman" w:hAnsi="Times New Roman" w:cs="Times New Roman"/>
              <w:szCs w:val="24"/>
            </w:rPr>
            <w:delText>Volzer, H. 2010. An Overview of BPMN 2 . 0 and its Potential Use. 2–3.</w:delText>
          </w:r>
        </w:del>
      </w:ins>
    </w:p>
    <w:p w14:paraId="1F100C3D" w14:textId="2B06C3DF" w:rsidR="00F5795E" w:rsidDel="00DE59C1" w:rsidRDefault="00F5795E">
      <w:pPr>
        <w:widowControl w:val="0"/>
        <w:autoSpaceDE w:val="0"/>
        <w:autoSpaceDN w:val="0"/>
        <w:adjustRightInd w:val="0"/>
        <w:spacing w:after="0"/>
        <w:rPr>
          <w:ins w:id="11082" w:author="arkat" w:date="2017-10-11T10:03:00Z"/>
          <w:del w:id="11083" w:author="arkat" w:date="2017-10-11T11:07:00Z"/>
          <w:rFonts w:ascii="Times New Roman" w:hAnsi="Times New Roman" w:cs="Times New Roman"/>
          <w:szCs w:val="24"/>
        </w:rPr>
        <w:pPrChange w:id="11084" w:author="arkat" w:date="2017-10-11T11:07:00Z">
          <w:pPr>
            <w:widowControl w:val="0"/>
            <w:autoSpaceDE w:val="0"/>
            <w:autoSpaceDN w:val="0"/>
            <w:adjustRightInd w:val="0"/>
            <w:spacing w:after="140" w:line="288" w:lineRule="auto"/>
            <w:ind w:left="480" w:hanging="480"/>
          </w:pPr>
        </w:pPrChange>
      </w:pPr>
      <w:ins w:id="11085" w:author="arkat" w:date="2017-10-11T10:03:00Z">
        <w:del w:id="11086"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45B25355" w14:textId="5C4611F4" w:rsidR="00F5795E" w:rsidDel="00DE59C1" w:rsidRDefault="00F5795E">
      <w:pPr>
        <w:widowControl w:val="0"/>
        <w:autoSpaceDE w:val="0"/>
        <w:autoSpaceDN w:val="0"/>
        <w:adjustRightInd w:val="0"/>
        <w:spacing w:after="0"/>
        <w:rPr>
          <w:ins w:id="11087" w:author="arkat" w:date="2017-10-11T10:03:00Z"/>
          <w:del w:id="11088" w:author="arkat" w:date="2017-10-11T11:07:00Z"/>
          <w:rFonts w:ascii="Times New Roman" w:hAnsi="Times New Roman" w:cs="Times New Roman"/>
          <w:szCs w:val="24"/>
        </w:rPr>
        <w:pPrChange w:id="11089" w:author="arkat" w:date="2017-10-11T11:07:00Z">
          <w:pPr>
            <w:widowControl w:val="0"/>
            <w:autoSpaceDE w:val="0"/>
            <w:autoSpaceDN w:val="0"/>
            <w:adjustRightInd w:val="0"/>
            <w:spacing w:after="140" w:line="288" w:lineRule="auto"/>
            <w:ind w:left="480" w:hanging="480"/>
          </w:pPr>
        </w:pPrChange>
      </w:pPr>
      <w:ins w:id="11090" w:author="arkat" w:date="2017-10-11T10:03:00Z">
        <w:del w:id="11091"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6533AF2E" w14:textId="649ECC48" w:rsidR="00F5795E" w:rsidDel="00DE59C1" w:rsidRDefault="00F5795E">
      <w:pPr>
        <w:widowControl w:val="0"/>
        <w:autoSpaceDE w:val="0"/>
        <w:autoSpaceDN w:val="0"/>
        <w:adjustRightInd w:val="0"/>
        <w:spacing w:after="0"/>
        <w:rPr>
          <w:ins w:id="11092" w:author="arkat" w:date="2017-10-11T10:03:00Z"/>
          <w:del w:id="11093" w:author="arkat" w:date="2017-10-11T11:07:00Z"/>
        </w:rPr>
        <w:pPrChange w:id="11094" w:author="arkat" w:date="2017-10-11T11:07:00Z">
          <w:pPr>
            <w:widowControl w:val="0"/>
            <w:autoSpaceDE w:val="0"/>
            <w:autoSpaceDN w:val="0"/>
            <w:adjustRightInd w:val="0"/>
            <w:spacing w:after="140" w:line="288" w:lineRule="auto"/>
            <w:ind w:left="480" w:hanging="480"/>
          </w:pPr>
        </w:pPrChange>
      </w:pPr>
      <w:ins w:id="11095" w:author="arkat" w:date="2017-10-11T10:03:00Z">
        <w:del w:id="11096"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00E33B63" w14:textId="3B0FD952" w:rsidR="00F5795E" w:rsidDel="00DE59C1" w:rsidRDefault="00F5795E">
      <w:pPr>
        <w:widowControl w:val="0"/>
        <w:autoSpaceDE w:val="0"/>
        <w:autoSpaceDN w:val="0"/>
        <w:adjustRightInd w:val="0"/>
        <w:spacing w:after="0"/>
        <w:rPr>
          <w:ins w:id="11097" w:author="arkat" w:date="2017-10-11T10:03:00Z"/>
          <w:del w:id="11098" w:author="arkat" w:date="2017-10-11T11:07:00Z"/>
          <w:rFonts w:ascii="Times New Roman" w:hAnsi="Times New Roman" w:cs="Times New Roman"/>
          <w:szCs w:val="24"/>
        </w:rPr>
      </w:pPr>
    </w:p>
    <w:p w14:paraId="2869F3F2" w14:textId="562C019A" w:rsidR="00F5795E" w:rsidDel="00DE59C1" w:rsidRDefault="00F5795E">
      <w:pPr>
        <w:widowControl w:val="0"/>
        <w:autoSpaceDE w:val="0"/>
        <w:autoSpaceDN w:val="0"/>
        <w:adjustRightInd w:val="0"/>
        <w:spacing w:after="0"/>
        <w:rPr>
          <w:ins w:id="11099" w:author="arkat" w:date="2017-10-11T10:03:00Z"/>
          <w:del w:id="11100" w:author="arkat" w:date="2017-10-11T11:07:00Z"/>
          <w:rFonts w:ascii="Times New Roman" w:hAnsi="Times New Roman" w:cs="Times New Roman"/>
          <w:szCs w:val="24"/>
        </w:rPr>
        <w:pPrChange w:id="11101" w:author="arkat" w:date="2017-10-11T11:07:00Z">
          <w:pPr>
            <w:widowControl w:val="0"/>
            <w:autoSpaceDE w:val="0"/>
            <w:autoSpaceDN w:val="0"/>
            <w:adjustRightInd w:val="0"/>
            <w:spacing w:after="140" w:line="288" w:lineRule="auto"/>
            <w:ind w:left="480" w:hanging="480"/>
          </w:pPr>
        </w:pPrChange>
      </w:pPr>
      <w:ins w:id="11102" w:author="arkat" w:date="2017-10-11T10:03:00Z">
        <w:del w:id="11103"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03C0607D" w14:textId="313CAC5B" w:rsidR="00F5795E" w:rsidDel="00DE59C1" w:rsidRDefault="00F5795E">
      <w:pPr>
        <w:widowControl w:val="0"/>
        <w:autoSpaceDE w:val="0"/>
        <w:autoSpaceDN w:val="0"/>
        <w:adjustRightInd w:val="0"/>
        <w:spacing w:after="0"/>
        <w:rPr>
          <w:ins w:id="11104" w:author="arkat" w:date="2017-10-11T10:03:00Z"/>
          <w:del w:id="11105" w:author="arkat" w:date="2017-10-11T11:07:00Z"/>
          <w:rFonts w:ascii="Times New Roman" w:hAnsi="Times New Roman" w:cs="Times New Roman"/>
          <w:szCs w:val="24"/>
        </w:rPr>
        <w:pPrChange w:id="11106" w:author="arkat" w:date="2017-10-11T11:07:00Z">
          <w:pPr>
            <w:widowControl w:val="0"/>
            <w:autoSpaceDE w:val="0"/>
            <w:autoSpaceDN w:val="0"/>
            <w:adjustRightInd w:val="0"/>
            <w:spacing w:after="140" w:line="288" w:lineRule="auto"/>
            <w:ind w:left="480" w:hanging="480"/>
          </w:pPr>
        </w:pPrChange>
      </w:pPr>
      <w:ins w:id="11107" w:author="arkat" w:date="2017-10-11T10:03:00Z">
        <w:del w:id="11108"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064244A9" w14:textId="7FACEE67" w:rsidR="00F5795E" w:rsidDel="00DE59C1" w:rsidRDefault="00F5795E">
      <w:pPr>
        <w:widowControl w:val="0"/>
        <w:autoSpaceDE w:val="0"/>
        <w:autoSpaceDN w:val="0"/>
        <w:adjustRightInd w:val="0"/>
        <w:spacing w:after="0"/>
        <w:rPr>
          <w:ins w:id="11109" w:author="arkat" w:date="2017-10-11T10:03:00Z"/>
          <w:del w:id="11110" w:author="arkat" w:date="2017-10-11T11:07:00Z"/>
          <w:rFonts w:ascii="Times New Roman" w:hAnsi="Times New Roman" w:cs="Times New Roman"/>
          <w:szCs w:val="24"/>
        </w:rPr>
        <w:pPrChange w:id="11111" w:author="arkat" w:date="2017-10-11T11:07:00Z">
          <w:pPr>
            <w:widowControl w:val="0"/>
            <w:autoSpaceDE w:val="0"/>
            <w:autoSpaceDN w:val="0"/>
            <w:adjustRightInd w:val="0"/>
            <w:spacing w:after="140" w:line="288" w:lineRule="auto"/>
            <w:ind w:left="480" w:hanging="480"/>
          </w:pPr>
        </w:pPrChange>
      </w:pPr>
      <w:ins w:id="11112" w:author="arkat" w:date="2017-10-11T10:03:00Z">
        <w:del w:id="11113" w:author="arkat" w:date="2017-10-11T11:07:00Z">
          <w:r w:rsidDel="00DE59C1">
            <w:rPr>
              <w:rFonts w:ascii="Times New Roman" w:hAnsi="Times New Roman" w:cs="Times New Roman"/>
              <w:szCs w:val="24"/>
            </w:rPr>
            <w:delText>Arkin, A. &amp; Intalio 2002. Business Process Modeling Language. 98.</w:delText>
          </w:r>
        </w:del>
      </w:ins>
    </w:p>
    <w:p w14:paraId="3750CDCA" w14:textId="51071898" w:rsidR="00F5795E" w:rsidDel="00DE59C1" w:rsidRDefault="00F5795E">
      <w:pPr>
        <w:widowControl w:val="0"/>
        <w:autoSpaceDE w:val="0"/>
        <w:autoSpaceDN w:val="0"/>
        <w:adjustRightInd w:val="0"/>
        <w:spacing w:after="0"/>
        <w:rPr>
          <w:ins w:id="11114" w:author="arkat" w:date="2017-10-11T10:03:00Z"/>
          <w:del w:id="11115" w:author="arkat" w:date="2017-10-11T11:07:00Z"/>
          <w:rFonts w:ascii="Times New Roman" w:hAnsi="Times New Roman" w:cs="Times New Roman"/>
          <w:szCs w:val="24"/>
        </w:rPr>
        <w:pPrChange w:id="11116" w:author="arkat" w:date="2017-10-11T11:07:00Z">
          <w:pPr>
            <w:widowControl w:val="0"/>
            <w:autoSpaceDE w:val="0"/>
            <w:autoSpaceDN w:val="0"/>
            <w:adjustRightInd w:val="0"/>
            <w:spacing w:after="140" w:line="288" w:lineRule="auto"/>
            <w:ind w:left="480" w:hanging="480"/>
          </w:pPr>
        </w:pPrChange>
      </w:pPr>
      <w:ins w:id="11117" w:author="arkat" w:date="2017-10-11T10:03:00Z">
        <w:del w:id="11118"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31F39E08" w14:textId="312731B0" w:rsidR="00F5795E" w:rsidDel="00DE59C1" w:rsidRDefault="00F5795E">
      <w:pPr>
        <w:widowControl w:val="0"/>
        <w:autoSpaceDE w:val="0"/>
        <w:autoSpaceDN w:val="0"/>
        <w:adjustRightInd w:val="0"/>
        <w:spacing w:after="0"/>
        <w:rPr>
          <w:ins w:id="11119" w:author="arkat" w:date="2017-10-11T10:03:00Z"/>
          <w:del w:id="11120" w:author="arkat" w:date="2017-10-11T11:07:00Z"/>
          <w:rFonts w:ascii="Times New Roman" w:hAnsi="Times New Roman" w:cs="Times New Roman"/>
          <w:szCs w:val="24"/>
        </w:rPr>
        <w:pPrChange w:id="11121" w:author="arkat" w:date="2017-10-11T11:07:00Z">
          <w:pPr>
            <w:widowControl w:val="0"/>
            <w:autoSpaceDE w:val="0"/>
            <w:autoSpaceDN w:val="0"/>
            <w:adjustRightInd w:val="0"/>
            <w:spacing w:after="140" w:line="288" w:lineRule="auto"/>
            <w:ind w:left="480" w:hanging="480"/>
          </w:pPr>
        </w:pPrChange>
      </w:pPr>
      <w:ins w:id="11122" w:author="arkat" w:date="2017-10-11T10:03:00Z">
        <w:del w:id="11123"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6A025A64" w14:textId="6C68618E" w:rsidR="00F5795E" w:rsidDel="00DE59C1" w:rsidRDefault="00F5795E">
      <w:pPr>
        <w:widowControl w:val="0"/>
        <w:autoSpaceDE w:val="0"/>
        <w:autoSpaceDN w:val="0"/>
        <w:adjustRightInd w:val="0"/>
        <w:spacing w:after="0"/>
        <w:rPr>
          <w:ins w:id="11124" w:author="arkat" w:date="2017-10-11T10:03:00Z"/>
          <w:del w:id="11125" w:author="arkat" w:date="2017-10-11T11:07:00Z"/>
          <w:rFonts w:ascii="Times New Roman" w:hAnsi="Times New Roman" w:cs="Times New Roman"/>
          <w:szCs w:val="24"/>
        </w:rPr>
        <w:pPrChange w:id="11126" w:author="arkat" w:date="2017-10-11T11:07:00Z">
          <w:pPr>
            <w:widowControl w:val="0"/>
            <w:autoSpaceDE w:val="0"/>
            <w:autoSpaceDN w:val="0"/>
            <w:adjustRightInd w:val="0"/>
            <w:spacing w:after="140" w:line="288" w:lineRule="auto"/>
            <w:ind w:left="480" w:hanging="480"/>
          </w:pPr>
        </w:pPrChange>
      </w:pPr>
      <w:ins w:id="11127" w:author="arkat" w:date="2017-10-11T10:03:00Z">
        <w:del w:id="11128"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7752A516" w14:textId="15EE856E" w:rsidR="00F5795E" w:rsidDel="00DE59C1" w:rsidRDefault="00F5795E">
      <w:pPr>
        <w:widowControl w:val="0"/>
        <w:autoSpaceDE w:val="0"/>
        <w:autoSpaceDN w:val="0"/>
        <w:adjustRightInd w:val="0"/>
        <w:spacing w:after="0"/>
        <w:rPr>
          <w:ins w:id="11129" w:author="arkat" w:date="2017-10-11T10:03:00Z"/>
          <w:del w:id="11130" w:author="arkat" w:date="2017-10-11T11:07:00Z"/>
          <w:rFonts w:ascii="Times New Roman" w:hAnsi="Times New Roman" w:cs="Times New Roman"/>
          <w:szCs w:val="24"/>
        </w:rPr>
        <w:pPrChange w:id="11131" w:author="arkat" w:date="2017-10-11T11:07:00Z">
          <w:pPr>
            <w:widowControl w:val="0"/>
            <w:autoSpaceDE w:val="0"/>
            <w:autoSpaceDN w:val="0"/>
            <w:adjustRightInd w:val="0"/>
            <w:spacing w:after="140" w:line="288" w:lineRule="auto"/>
            <w:ind w:left="480" w:hanging="480"/>
          </w:pPr>
        </w:pPrChange>
      </w:pPr>
      <w:ins w:id="11132" w:author="arkat" w:date="2017-10-11T10:03:00Z">
        <w:del w:id="11133"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38943960" w14:textId="6D895C0D" w:rsidR="00F5795E" w:rsidDel="00DE59C1" w:rsidRDefault="00F5795E">
      <w:pPr>
        <w:widowControl w:val="0"/>
        <w:autoSpaceDE w:val="0"/>
        <w:autoSpaceDN w:val="0"/>
        <w:adjustRightInd w:val="0"/>
        <w:spacing w:after="0"/>
        <w:rPr>
          <w:ins w:id="11134" w:author="arkat" w:date="2017-10-11T10:03:00Z"/>
          <w:del w:id="11135" w:author="arkat" w:date="2017-10-11T11:07:00Z"/>
          <w:rFonts w:ascii="Times New Roman" w:hAnsi="Times New Roman" w:cs="Times New Roman"/>
          <w:szCs w:val="24"/>
        </w:rPr>
        <w:pPrChange w:id="11136" w:author="arkat" w:date="2017-10-11T11:07:00Z">
          <w:pPr>
            <w:widowControl w:val="0"/>
            <w:autoSpaceDE w:val="0"/>
            <w:autoSpaceDN w:val="0"/>
            <w:adjustRightInd w:val="0"/>
            <w:spacing w:after="140" w:line="288" w:lineRule="auto"/>
            <w:ind w:left="480" w:hanging="480"/>
          </w:pPr>
        </w:pPrChange>
      </w:pPr>
      <w:ins w:id="11137" w:author="arkat" w:date="2017-10-11T10:03:00Z">
        <w:del w:id="11138"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2969DF6F" w14:textId="34EFD6F1" w:rsidR="00F5795E" w:rsidDel="00DE59C1" w:rsidRDefault="00F5795E">
      <w:pPr>
        <w:widowControl w:val="0"/>
        <w:autoSpaceDE w:val="0"/>
        <w:autoSpaceDN w:val="0"/>
        <w:adjustRightInd w:val="0"/>
        <w:spacing w:after="0"/>
        <w:rPr>
          <w:ins w:id="11139" w:author="arkat" w:date="2017-10-11T10:03:00Z"/>
          <w:del w:id="11140" w:author="arkat" w:date="2017-10-11T11:07:00Z"/>
          <w:rFonts w:ascii="Times New Roman" w:hAnsi="Times New Roman" w:cs="Times New Roman"/>
          <w:szCs w:val="24"/>
        </w:rPr>
        <w:pPrChange w:id="11141" w:author="arkat" w:date="2017-10-11T11:07:00Z">
          <w:pPr>
            <w:widowControl w:val="0"/>
            <w:autoSpaceDE w:val="0"/>
            <w:autoSpaceDN w:val="0"/>
            <w:adjustRightInd w:val="0"/>
            <w:spacing w:after="140" w:line="288" w:lineRule="auto"/>
            <w:ind w:left="480" w:hanging="480"/>
          </w:pPr>
        </w:pPrChange>
      </w:pPr>
      <w:ins w:id="11142" w:author="arkat" w:date="2017-10-11T10:03:00Z">
        <w:del w:id="11143"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5DAD6AB5" w14:textId="0A43DDFA" w:rsidR="00F5795E" w:rsidDel="00DE59C1" w:rsidRDefault="00F5795E">
      <w:pPr>
        <w:widowControl w:val="0"/>
        <w:autoSpaceDE w:val="0"/>
        <w:autoSpaceDN w:val="0"/>
        <w:adjustRightInd w:val="0"/>
        <w:spacing w:after="0"/>
        <w:rPr>
          <w:ins w:id="11144" w:author="arkat" w:date="2017-10-11T10:03:00Z"/>
          <w:del w:id="11145" w:author="arkat" w:date="2017-10-11T11:07:00Z"/>
          <w:rFonts w:ascii="Times New Roman" w:hAnsi="Times New Roman" w:cs="Times New Roman"/>
          <w:szCs w:val="24"/>
        </w:rPr>
        <w:pPrChange w:id="11146" w:author="arkat" w:date="2017-10-11T11:07:00Z">
          <w:pPr>
            <w:widowControl w:val="0"/>
            <w:autoSpaceDE w:val="0"/>
            <w:autoSpaceDN w:val="0"/>
            <w:adjustRightInd w:val="0"/>
            <w:spacing w:after="140" w:line="288" w:lineRule="auto"/>
            <w:ind w:left="480" w:hanging="480"/>
          </w:pPr>
        </w:pPrChange>
      </w:pPr>
      <w:ins w:id="11147" w:author="arkat" w:date="2017-10-11T10:03:00Z">
        <w:del w:id="11148"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60E3833C" w14:textId="567A752C" w:rsidR="00F5795E" w:rsidDel="00DE59C1" w:rsidRDefault="00F5795E">
      <w:pPr>
        <w:widowControl w:val="0"/>
        <w:autoSpaceDE w:val="0"/>
        <w:autoSpaceDN w:val="0"/>
        <w:adjustRightInd w:val="0"/>
        <w:spacing w:after="0"/>
        <w:rPr>
          <w:ins w:id="11149" w:author="arkat" w:date="2017-10-11T10:03:00Z"/>
          <w:del w:id="11150" w:author="arkat" w:date="2017-10-11T11:07:00Z"/>
          <w:rFonts w:ascii="Times New Roman" w:hAnsi="Times New Roman" w:cs="Times New Roman"/>
          <w:szCs w:val="24"/>
        </w:rPr>
        <w:pPrChange w:id="11151" w:author="arkat" w:date="2017-10-11T11:07:00Z">
          <w:pPr>
            <w:widowControl w:val="0"/>
            <w:autoSpaceDE w:val="0"/>
            <w:autoSpaceDN w:val="0"/>
            <w:adjustRightInd w:val="0"/>
            <w:spacing w:after="140" w:line="288" w:lineRule="auto"/>
            <w:ind w:left="480" w:hanging="480"/>
          </w:pPr>
        </w:pPrChange>
      </w:pPr>
      <w:ins w:id="11152" w:author="arkat" w:date="2017-10-11T10:03:00Z">
        <w:del w:id="11153"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132E7AB4" w14:textId="4FA2129B" w:rsidR="00F5795E" w:rsidDel="00DE59C1" w:rsidRDefault="00F5795E">
      <w:pPr>
        <w:widowControl w:val="0"/>
        <w:autoSpaceDE w:val="0"/>
        <w:autoSpaceDN w:val="0"/>
        <w:adjustRightInd w:val="0"/>
        <w:spacing w:after="0"/>
        <w:rPr>
          <w:ins w:id="11154" w:author="arkat" w:date="2017-10-11T10:03:00Z"/>
          <w:del w:id="11155" w:author="arkat" w:date="2017-10-11T11:07:00Z"/>
          <w:rFonts w:ascii="Times New Roman" w:hAnsi="Times New Roman" w:cs="Times New Roman"/>
          <w:szCs w:val="24"/>
        </w:rPr>
        <w:pPrChange w:id="11156" w:author="arkat" w:date="2017-10-11T11:07:00Z">
          <w:pPr>
            <w:widowControl w:val="0"/>
            <w:autoSpaceDE w:val="0"/>
            <w:autoSpaceDN w:val="0"/>
            <w:adjustRightInd w:val="0"/>
            <w:spacing w:after="140" w:line="288" w:lineRule="auto"/>
            <w:ind w:left="480" w:hanging="480"/>
          </w:pPr>
        </w:pPrChange>
      </w:pPr>
      <w:ins w:id="11157" w:author="arkat" w:date="2017-10-11T10:03:00Z">
        <w:del w:id="11158"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79260010" w14:textId="1B34BD49" w:rsidR="00F5795E" w:rsidDel="00DE59C1" w:rsidRDefault="00F5795E">
      <w:pPr>
        <w:widowControl w:val="0"/>
        <w:autoSpaceDE w:val="0"/>
        <w:autoSpaceDN w:val="0"/>
        <w:adjustRightInd w:val="0"/>
        <w:spacing w:after="0"/>
        <w:rPr>
          <w:ins w:id="11159" w:author="arkat" w:date="2017-10-11T10:03:00Z"/>
          <w:del w:id="11160" w:author="arkat" w:date="2017-10-11T11:07:00Z"/>
          <w:rFonts w:ascii="Times New Roman" w:hAnsi="Times New Roman" w:cs="Times New Roman"/>
          <w:szCs w:val="24"/>
        </w:rPr>
        <w:pPrChange w:id="11161" w:author="arkat" w:date="2017-10-11T11:07:00Z">
          <w:pPr>
            <w:widowControl w:val="0"/>
            <w:autoSpaceDE w:val="0"/>
            <w:autoSpaceDN w:val="0"/>
            <w:adjustRightInd w:val="0"/>
            <w:spacing w:after="140" w:line="288" w:lineRule="auto"/>
            <w:ind w:left="480" w:hanging="480"/>
          </w:pPr>
        </w:pPrChange>
      </w:pPr>
      <w:ins w:id="11162" w:author="arkat" w:date="2017-10-11T10:03:00Z">
        <w:del w:id="11163"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41DD5A40" w14:textId="5DCDC9CE" w:rsidR="00F5795E" w:rsidDel="00DE59C1" w:rsidRDefault="00F5795E">
      <w:pPr>
        <w:widowControl w:val="0"/>
        <w:autoSpaceDE w:val="0"/>
        <w:autoSpaceDN w:val="0"/>
        <w:adjustRightInd w:val="0"/>
        <w:spacing w:after="0"/>
        <w:rPr>
          <w:ins w:id="11164" w:author="arkat" w:date="2017-10-11T10:03:00Z"/>
          <w:del w:id="11165" w:author="arkat" w:date="2017-10-11T11:07:00Z"/>
          <w:rFonts w:ascii="Times New Roman" w:hAnsi="Times New Roman" w:cs="Times New Roman"/>
          <w:szCs w:val="24"/>
        </w:rPr>
        <w:pPrChange w:id="11166" w:author="arkat" w:date="2017-10-11T11:07:00Z">
          <w:pPr>
            <w:widowControl w:val="0"/>
            <w:autoSpaceDE w:val="0"/>
            <w:autoSpaceDN w:val="0"/>
            <w:adjustRightInd w:val="0"/>
            <w:spacing w:after="140" w:line="288" w:lineRule="auto"/>
            <w:ind w:left="480" w:hanging="480"/>
          </w:pPr>
        </w:pPrChange>
      </w:pPr>
      <w:ins w:id="11167" w:author="arkat" w:date="2017-10-11T10:03:00Z">
        <w:del w:id="11168"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63DC2D94" w14:textId="2756BBB4" w:rsidR="00F5795E" w:rsidDel="00DE59C1" w:rsidRDefault="00F5795E">
      <w:pPr>
        <w:widowControl w:val="0"/>
        <w:autoSpaceDE w:val="0"/>
        <w:autoSpaceDN w:val="0"/>
        <w:adjustRightInd w:val="0"/>
        <w:spacing w:after="0"/>
        <w:rPr>
          <w:ins w:id="11169" w:author="arkat" w:date="2017-10-11T10:03:00Z"/>
          <w:del w:id="11170" w:author="arkat" w:date="2017-10-11T11:07:00Z"/>
          <w:rFonts w:ascii="Times New Roman" w:hAnsi="Times New Roman" w:cs="Times New Roman"/>
          <w:szCs w:val="24"/>
        </w:rPr>
        <w:pPrChange w:id="11171" w:author="arkat" w:date="2017-10-11T11:07:00Z">
          <w:pPr>
            <w:widowControl w:val="0"/>
            <w:autoSpaceDE w:val="0"/>
            <w:autoSpaceDN w:val="0"/>
            <w:adjustRightInd w:val="0"/>
            <w:spacing w:after="140" w:line="288" w:lineRule="auto"/>
            <w:ind w:left="480" w:hanging="480"/>
          </w:pPr>
        </w:pPrChange>
      </w:pPr>
      <w:ins w:id="11172" w:author="arkat" w:date="2017-10-11T10:03:00Z">
        <w:del w:id="11173"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10CD68ED" w14:textId="0D7ABBEB" w:rsidR="00F5795E" w:rsidDel="00DE59C1" w:rsidRDefault="00F5795E">
      <w:pPr>
        <w:widowControl w:val="0"/>
        <w:autoSpaceDE w:val="0"/>
        <w:autoSpaceDN w:val="0"/>
        <w:adjustRightInd w:val="0"/>
        <w:spacing w:after="0"/>
        <w:rPr>
          <w:ins w:id="11174" w:author="arkat" w:date="2017-10-11T10:03:00Z"/>
          <w:del w:id="11175" w:author="arkat" w:date="2017-10-11T11:07:00Z"/>
          <w:rFonts w:ascii="Times New Roman" w:hAnsi="Times New Roman" w:cs="Times New Roman"/>
          <w:szCs w:val="24"/>
        </w:rPr>
        <w:pPrChange w:id="11176" w:author="arkat" w:date="2017-10-11T11:07:00Z">
          <w:pPr>
            <w:widowControl w:val="0"/>
            <w:autoSpaceDE w:val="0"/>
            <w:autoSpaceDN w:val="0"/>
            <w:adjustRightInd w:val="0"/>
            <w:spacing w:after="140" w:line="288" w:lineRule="auto"/>
            <w:ind w:left="480" w:hanging="480"/>
          </w:pPr>
        </w:pPrChange>
      </w:pPr>
      <w:ins w:id="11177" w:author="arkat" w:date="2017-10-11T10:03:00Z">
        <w:del w:id="11178"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333EFDA0" w14:textId="0F3A41A1" w:rsidR="00F5795E" w:rsidDel="00DE59C1" w:rsidRDefault="00F5795E">
      <w:pPr>
        <w:widowControl w:val="0"/>
        <w:autoSpaceDE w:val="0"/>
        <w:autoSpaceDN w:val="0"/>
        <w:adjustRightInd w:val="0"/>
        <w:spacing w:after="0"/>
        <w:rPr>
          <w:ins w:id="11179" w:author="arkat" w:date="2017-10-11T10:03:00Z"/>
          <w:del w:id="11180" w:author="arkat" w:date="2017-10-11T11:07:00Z"/>
          <w:rFonts w:ascii="Times New Roman" w:hAnsi="Times New Roman" w:cs="Times New Roman"/>
          <w:szCs w:val="24"/>
        </w:rPr>
        <w:pPrChange w:id="11181" w:author="arkat" w:date="2017-10-11T11:07:00Z">
          <w:pPr>
            <w:widowControl w:val="0"/>
            <w:autoSpaceDE w:val="0"/>
            <w:autoSpaceDN w:val="0"/>
            <w:adjustRightInd w:val="0"/>
            <w:spacing w:after="140" w:line="288" w:lineRule="auto"/>
            <w:ind w:left="480" w:hanging="480"/>
          </w:pPr>
        </w:pPrChange>
      </w:pPr>
      <w:ins w:id="11182" w:author="arkat" w:date="2017-10-11T10:03:00Z">
        <w:del w:id="11183"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1294BF71" w14:textId="70969842" w:rsidR="00F5795E" w:rsidDel="00DE59C1" w:rsidRDefault="00F5795E">
      <w:pPr>
        <w:widowControl w:val="0"/>
        <w:autoSpaceDE w:val="0"/>
        <w:autoSpaceDN w:val="0"/>
        <w:adjustRightInd w:val="0"/>
        <w:spacing w:after="0"/>
        <w:rPr>
          <w:ins w:id="11184" w:author="arkat" w:date="2017-10-11T10:03:00Z"/>
          <w:del w:id="11185" w:author="arkat" w:date="2017-10-11T11:07:00Z"/>
          <w:rFonts w:ascii="Times New Roman" w:hAnsi="Times New Roman" w:cs="Times New Roman"/>
          <w:szCs w:val="24"/>
        </w:rPr>
        <w:pPrChange w:id="11186" w:author="arkat" w:date="2017-10-11T11:07:00Z">
          <w:pPr>
            <w:widowControl w:val="0"/>
            <w:autoSpaceDE w:val="0"/>
            <w:autoSpaceDN w:val="0"/>
            <w:adjustRightInd w:val="0"/>
            <w:spacing w:after="140" w:line="288" w:lineRule="auto"/>
            <w:ind w:left="480" w:hanging="480"/>
          </w:pPr>
        </w:pPrChange>
      </w:pPr>
      <w:ins w:id="11187" w:author="arkat" w:date="2017-10-11T10:03:00Z">
        <w:del w:id="11188"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6F80FD22" w14:textId="5036F5FC" w:rsidR="00F5795E" w:rsidDel="00DE59C1" w:rsidRDefault="00F5795E">
      <w:pPr>
        <w:widowControl w:val="0"/>
        <w:autoSpaceDE w:val="0"/>
        <w:autoSpaceDN w:val="0"/>
        <w:adjustRightInd w:val="0"/>
        <w:spacing w:after="0"/>
        <w:rPr>
          <w:ins w:id="11189" w:author="arkat" w:date="2017-10-11T10:03:00Z"/>
          <w:del w:id="11190" w:author="arkat" w:date="2017-10-11T11:07:00Z"/>
          <w:rFonts w:ascii="Times New Roman" w:hAnsi="Times New Roman" w:cs="Times New Roman"/>
          <w:szCs w:val="24"/>
        </w:rPr>
        <w:pPrChange w:id="11191" w:author="arkat" w:date="2017-10-11T11:07:00Z">
          <w:pPr>
            <w:widowControl w:val="0"/>
            <w:autoSpaceDE w:val="0"/>
            <w:autoSpaceDN w:val="0"/>
            <w:adjustRightInd w:val="0"/>
            <w:spacing w:after="140" w:line="288" w:lineRule="auto"/>
            <w:ind w:left="480" w:hanging="480"/>
          </w:pPr>
        </w:pPrChange>
      </w:pPr>
      <w:ins w:id="11192" w:author="arkat" w:date="2017-10-11T10:03:00Z">
        <w:del w:id="11193"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427BEC33" w14:textId="01358BED" w:rsidR="00F5795E" w:rsidDel="00DE59C1" w:rsidRDefault="00F5795E">
      <w:pPr>
        <w:widowControl w:val="0"/>
        <w:autoSpaceDE w:val="0"/>
        <w:autoSpaceDN w:val="0"/>
        <w:adjustRightInd w:val="0"/>
        <w:spacing w:after="0"/>
        <w:rPr>
          <w:ins w:id="11194" w:author="arkat" w:date="2017-10-11T10:03:00Z"/>
          <w:del w:id="11195" w:author="arkat" w:date="2017-10-11T11:07:00Z"/>
          <w:rFonts w:ascii="Times New Roman" w:hAnsi="Times New Roman" w:cs="Times New Roman"/>
          <w:szCs w:val="24"/>
        </w:rPr>
        <w:pPrChange w:id="11196" w:author="arkat" w:date="2017-10-11T11:07:00Z">
          <w:pPr>
            <w:widowControl w:val="0"/>
            <w:autoSpaceDE w:val="0"/>
            <w:autoSpaceDN w:val="0"/>
            <w:adjustRightInd w:val="0"/>
            <w:spacing w:after="140" w:line="288" w:lineRule="auto"/>
            <w:ind w:left="480" w:hanging="480"/>
          </w:pPr>
        </w:pPrChange>
      </w:pPr>
      <w:ins w:id="11197" w:author="arkat" w:date="2017-10-11T10:03:00Z">
        <w:del w:id="11198"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27213B44" w14:textId="2C774167" w:rsidR="00F5795E" w:rsidDel="00DE59C1" w:rsidRDefault="00F5795E">
      <w:pPr>
        <w:widowControl w:val="0"/>
        <w:autoSpaceDE w:val="0"/>
        <w:autoSpaceDN w:val="0"/>
        <w:adjustRightInd w:val="0"/>
        <w:spacing w:after="0"/>
        <w:rPr>
          <w:ins w:id="11199" w:author="arkat" w:date="2017-10-11T10:03:00Z"/>
          <w:del w:id="11200" w:author="arkat" w:date="2017-10-11T11:07:00Z"/>
          <w:rFonts w:ascii="Times New Roman" w:hAnsi="Times New Roman" w:cs="Times New Roman"/>
          <w:szCs w:val="24"/>
        </w:rPr>
        <w:pPrChange w:id="11201" w:author="arkat" w:date="2017-10-11T11:07:00Z">
          <w:pPr>
            <w:widowControl w:val="0"/>
            <w:autoSpaceDE w:val="0"/>
            <w:autoSpaceDN w:val="0"/>
            <w:adjustRightInd w:val="0"/>
            <w:spacing w:after="140" w:line="288" w:lineRule="auto"/>
            <w:ind w:left="480" w:hanging="480"/>
          </w:pPr>
        </w:pPrChange>
      </w:pPr>
      <w:ins w:id="11202" w:author="arkat" w:date="2017-10-11T10:03:00Z">
        <w:del w:id="11203"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40EB7845" w14:textId="1AFA81D7" w:rsidR="00F5795E" w:rsidDel="00DE59C1" w:rsidRDefault="00F5795E">
      <w:pPr>
        <w:widowControl w:val="0"/>
        <w:autoSpaceDE w:val="0"/>
        <w:autoSpaceDN w:val="0"/>
        <w:adjustRightInd w:val="0"/>
        <w:spacing w:after="0"/>
        <w:rPr>
          <w:ins w:id="11204" w:author="arkat" w:date="2017-10-11T10:03:00Z"/>
          <w:del w:id="11205" w:author="arkat" w:date="2017-10-11T11:07:00Z"/>
          <w:rFonts w:ascii="Times New Roman" w:hAnsi="Times New Roman" w:cs="Times New Roman"/>
          <w:szCs w:val="24"/>
        </w:rPr>
        <w:pPrChange w:id="11206" w:author="arkat" w:date="2017-10-11T11:07:00Z">
          <w:pPr>
            <w:widowControl w:val="0"/>
            <w:autoSpaceDE w:val="0"/>
            <w:autoSpaceDN w:val="0"/>
            <w:adjustRightInd w:val="0"/>
            <w:spacing w:after="140" w:line="288" w:lineRule="auto"/>
            <w:ind w:left="480" w:hanging="480"/>
          </w:pPr>
        </w:pPrChange>
      </w:pPr>
      <w:ins w:id="11207" w:author="arkat" w:date="2017-10-11T10:03:00Z">
        <w:del w:id="11208"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2471BD5E" w14:textId="404140CC" w:rsidR="00F5795E" w:rsidDel="00DE59C1" w:rsidRDefault="00F5795E">
      <w:pPr>
        <w:widowControl w:val="0"/>
        <w:autoSpaceDE w:val="0"/>
        <w:autoSpaceDN w:val="0"/>
        <w:adjustRightInd w:val="0"/>
        <w:spacing w:after="0"/>
        <w:rPr>
          <w:ins w:id="11209" w:author="arkat" w:date="2017-10-11T10:03:00Z"/>
          <w:del w:id="11210" w:author="arkat" w:date="2017-10-11T11:07:00Z"/>
          <w:rFonts w:ascii="Times New Roman" w:hAnsi="Times New Roman" w:cs="Times New Roman"/>
          <w:szCs w:val="24"/>
        </w:rPr>
        <w:pPrChange w:id="11211" w:author="arkat" w:date="2017-10-11T11:07:00Z">
          <w:pPr>
            <w:widowControl w:val="0"/>
            <w:autoSpaceDE w:val="0"/>
            <w:autoSpaceDN w:val="0"/>
            <w:adjustRightInd w:val="0"/>
            <w:spacing w:after="140" w:line="288" w:lineRule="auto"/>
            <w:ind w:left="480" w:hanging="480"/>
          </w:pPr>
        </w:pPrChange>
      </w:pPr>
      <w:ins w:id="11212" w:author="arkat" w:date="2017-10-11T10:03:00Z">
        <w:del w:id="11213"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3A7A91DF" w14:textId="7D65218E" w:rsidR="00F5795E" w:rsidDel="00DE59C1" w:rsidRDefault="00F5795E">
      <w:pPr>
        <w:widowControl w:val="0"/>
        <w:autoSpaceDE w:val="0"/>
        <w:autoSpaceDN w:val="0"/>
        <w:adjustRightInd w:val="0"/>
        <w:spacing w:after="0"/>
        <w:rPr>
          <w:ins w:id="11214" w:author="arkat" w:date="2017-10-11T10:03:00Z"/>
          <w:del w:id="11215" w:author="arkat" w:date="2017-10-11T11:07:00Z"/>
          <w:rFonts w:ascii="Times New Roman" w:hAnsi="Times New Roman" w:cs="Times New Roman"/>
          <w:szCs w:val="24"/>
        </w:rPr>
        <w:pPrChange w:id="11216" w:author="arkat" w:date="2017-10-11T11:07:00Z">
          <w:pPr>
            <w:widowControl w:val="0"/>
            <w:autoSpaceDE w:val="0"/>
            <w:autoSpaceDN w:val="0"/>
            <w:adjustRightInd w:val="0"/>
            <w:spacing w:after="140" w:line="288" w:lineRule="auto"/>
            <w:ind w:left="480" w:hanging="480"/>
          </w:pPr>
        </w:pPrChange>
      </w:pPr>
      <w:ins w:id="11217" w:author="arkat" w:date="2017-10-11T10:03:00Z">
        <w:del w:id="11218"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0B3ADFDF" w14:textId="0A9F1859" w:rsidR="00F5795E" w:rsidDel="00DE59C1" w:rsidRDefault="00F5795E">
      <w:pPr>
        <w:widowControl w:val="0"/>
        <w:autoSpaceDE w:val="0"/>
        <w:autoSpaceDN w:val="0"/>
        <w:adjustRightInd w:val="0"/>
        <w:spacing w:after="0"/>
        <w:rPr>
          <w:ins w:id="11219" w:author="arkat" w:date="2017-10-11T10:03:00Z"/>
          <w:del w:id="11220" w:author="arkat" w:date="2017-10-11T11:07:00Z"/>
          <w:rFonts w:ascii="Times New Roman" w:hAnsi="Times New Roman" w:cs="Times New Roman"/>
          <w:szCs w:val="24"/>
        </w:rPr>
        <w:pPrChange w:id="11221" w:author="arkat" w:date="2017-10-11T11:07:00Z">
          <w:pPr>
            <w:widowControl w:val="0"/>
            <w:autoSpaceDE w:val="0"/>
            <w:autoSpaceDN w:val="0"/>
            <w:adjustRightInd w:val="0"/>
            <w:spacing w:after="140" w:line="288" w:lineRule="auto"/>
            <w:ind w:left="480" w:hanging="480"/>
          </w:pPr>
        </w:pPrChange>
      </w:pPr>
      <w:ins w:id="11222" w:author="arkat" w:date="2017-10-11T10:03:00Z">
        <w:del w:id="11223"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6CAB28E7" w14:textId="722318FE" w:rsidR="00F5795E" w:rsidDel="00DE59C1" w:rsidRDefault="00F5795E">
      <w:pPr>
        <w:widowControl w:val="0"/>
        <w:autoSpaceDE w:val="0"/>
        <w:autoSpaceDN w:val="0"/>
        <w:adjustRightInd w:val="0"/>
        <w:spacing w:after="0"/>
        <w:rPr>
          <w:ins w:id="11224" w:author="arkat" w:date="2017-10-11T10:03:00Z"/>
          <w:del w:id="11225" w:author="arkat" w:date="2017-10-11T11:07:00Z"/>
          <w:rFonts w:ascii="Times New Roman" w:hAnsi="Times New Roman" w:cs="Times New Roman"/>
          <w:szCs w:val="24"/>
        </w:rPr>
        <w:pPrChange w:id="11226" w:author="arkat" w:date="2017-10-11T11:07:00Z">
          <w:pPr>
            <w:widowControl w:val="0"/>
            <w:autoSpaceDE w:val="0"/>
            <w:autoSpaceDN w:val="0"/>
            <w:adjustRightInd w:val="0"/>
            <w:spacing w:after="140" w:line="288" w:lineRule="auto"/>
            <w:ind w:left="480" w:hanging="480"/>
          </w:pPr>
        </w:pPrChange>
      </w:pPr>
      <w:ins w:id="11227" w:author="arkat" w:date="2017-10-11T10:03:00Z">
        <w:del w:id="11228"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7D4D1D46" w14:textId="55E3828D" w:rsidR="00F5795E" w:rsidDel="00DE59C1" w:rsidRDefault="00F5795E">
      <w:pPr>
        <w:widowControl w:val="0"/>
        <w:autoSpaceDE w:val="0"/>
        <w:autoSpaceDN w:val="0"/>
        <w:adjustRightInd w:val="0"/>
        <w:spacing w:after="0"/>
        <w:rPr>
          <w:ins w:id="11229" w:author="arkat" w:date="2017-10-11T10:03:00Z"/>
          <w:del w:id="11230" w:author="arkat" w:date="2017-10-11T11:07:00Z"/>
          <w:rFonts w:ascii="Times New Roman" w:hAnsi="Times New Roman" w:cs="Times New Roman"/>
          <w:szCs w:val="24"/>
        </w:rPr>
        <w:pPrChange w:id="11231" w:author="arkat" w:date="2017-10-11T11:07:00Z">
          <w:pPr>
            <w:widowControl w:val="0"/>
            <w:autoSpaceDE w:val="0"/>
            <w:autoSpaceDN w:val="0"/>
            <w:adjustRightInd w:val="0"/>
            <w:spacing w:after="140" w:line="288" w:lineRule="auto"/>
            <w:ind w:left="480" w:hanging="480"/>
          </w:pPr>
        </w:pPrChange>
      </w:pPr>
      <w:ins w:id="11232" w:author="arkat" w:date="2017-10-11T10:03:00Z">
        <w:del w:id="11233"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12691446" w14:textId="1A99468A" w:rsidR="00F5795E" w:rsidDel="00DE59C1" w:rsidRDefault="00F5795E">
      <w:pPr>
        <w:widowControl w:val="0"/>
        <w:autoSpaceDE w:val="0"/>
        <w:autoSpaceDN w:val="0"/>
        <w:adjustRightInd w:val="0"/>
        <w:spacing w:after="0"/>
        <w:rPr>
          <w:ins w:id="11234" w:author="arkat" w:date="2017-10-11T10:03:00Z"/>
          <w:del w:id="11235" w:author="arkat" w:date="2017-10-11T11:07:00Z"/>
          <w:rFonts w:ascii="Times New Roman" w:hAnsi="Times New Roman" w:cs="Times New Roman"/>
          <w:szCs w:val="24"/>
        </w:rPr>
        <w:pPrChange w:id="11236" w:author="arkat" w:date="2017-10-11T11:07:00Z">
          <w:pPr>
            <w:widowControl w:val="0"/>
            <w:autoSpaceDE w:val="0"/>
            <w:autoSpaceDN w:val="0"/>
            <w:adjustRightInd w:val="0"/>
            <w:spacing w:after="140" w:line="288" w:lineRule="auto"/>
            <w:ind w:left="480" w:hanging="480"/>
          </w:pPr>
        </w:pPrChange>
      </w:pPr>
      <w:ins w:id="11237" w:author="arkat" w:date="2017-10-11T10:03:00Z">
        <w:del w:id="11238"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643B6F0F" w14:textId="2C75DF1B" w:rsidR="00F5795E" w:rsidDel="00DE59C1" w:rsidRDefault="00F5795E">
      <w:pPr>
        <w:widowControl w:val="0"/>
        <w:autoSpaceDE w:val="0"/>
        <w:autoSpaceDN w:val="0"/>
        <w:adjustRightInd w:val="0"/>
        <w:spacing w:after="0"/>
        <w:rPr>
          <w:ins w:id="11239" w:author="arkat" w:date="2017-10-11T10:03:00Z"/>
          <w:del w:id="11240" w:author="arkat" w:date="2017-10-11T11:07:00Z"/>
          <w:rFonts w:ascii="Times New Roman" w:hAnsi="Times New Roman" w:cs="Times New Roman"/>
          <w:szCs w:val="24"/>
        </w:rPr>
        <w:pPrChange w:id="11241" w:author="arkat" w:date="2017-10-11T11:07:00Z">
          <w:pPr>
            <w:widowControl w:val="0"/>
            <w:autoSpaceDE w:val="0"/>
            <w:autoSpaceDN w:val="0"/>
            <w:adjustRightInd w:val="0"/>
            <w:spacing w:after="140" w:line="288" w:lineRule="auto"/>
            <w:ind w:left="480" w:hanging="480"/>
          </w:pPr>
        </w:pPrChange>
      </w:pPr>
      <w:ins w:id="11242" w:author="arkat" w:date="2017-10-11T10:03:00Z">
        <w:del w:id="11243"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5720840A" w14:textId="4F123933" w:rsidR="00F5795E" w:rsidDel="00DE59C1" w:rsidRDefault="00F5795E">
      <w:pPr>
        <w:widowControl w:val="0"/>
        <w:autoSpaceDE w:val="0"/>
        <w:autoSpaceDN w:val="0"/>
        <w:adjustRightInd w:val="0"/>
        <w:spacing w:after="0"/>
        <w:rPr>
          <w:ins w:id="11244" w:author="arkat" w:date="2017-10-11T10:03:00Z"/>
          <w:del w:id="11245" w:author="arkat" w:date="2017-10-11T11:07:00Z"/>
          <w:rFonts w:ascii="Times New Roman" w:hAnsi="Times New Roman" w:cs="Times New Roman"/>
          <w:szCs w:val="24"/>
        </w:rPr>
        <w:pPrChange w:id="11246" w:author="arkat" w:date="2017-10-11T11:07:00Z">
          <w:pPr>
            <w:widowControl w:val="0"/>
            <w:autoSpaceDE w:val="0"/>
            <w:autoSpaceDN w:val="0"/>
            <w:adjustRightInd w:val="0"/>
            <w:spacing w:after="140" w:line="288" w:lineRule="auto"/>
            <w:ind w:left="480" w:hanging="480"/>
          </w:pPr>
        </w:pPrChange>
      </w:pPr>
      <w:ins w:id="11247" w:author="arkat" w:date="2017-10-11T10:03:00Z">
        <w:del w:id="11248"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15765B90" w14:textId="00DD2467" w:rsidR="00F5795E" w:rsidDel="00DE59C1" w:rsidRDefault="00F5795E">
      <w:pPr>
        <w:widowControl w:val="0"/>
        <w:autoSpaceDE w:val="0"/>
        <w:autoSpaceDN w:val="0"/>
        <w:adjustRightInd w:val="0"/>
        <w:spacing w:after="0"/>
        <w:rPr>
          <w:ins w:id="11249" w:author="arkat" w:date="2017-10-11T10:03:00Z"/>
          <w:del w:id="11250" w:author="arkat" w:date="2017-10-11T11:07:00Z"/>
          <w:rFonts w:ascii="Times New Roman" w:hAnsi="Times New Roman" w:cs="Times New Roman"/>
          <w:szCs w:val="24"/>
        </w:rPr>
        <w:pPrChange w:id="11251" w:author="arkat" w:date="2017-10-11T11:07:00Z">
          <w:pPr>
            <w:widowControl w:val="0"/>
            <w:autoSpaceDE w:val="0"/>
            <w:autoSpaceDN w:val="0"/>
            <w:adjustRightInd w:val="0"/>
            <w:spacing w:after="140" w:line="288" w:lineRule="auto"/>
            <w:ind w:left="480" w:hanging="480"/>
          </w:pPr>
        </w:pPrChange>
      </w:pPr>
      <w:ins w:id="11252" w:author="arkat" w:date="2017-10-11T10:03:00Z">
        <w:del w:id="11253"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78A35450" w14:textId="7CC9A141" w:rsidR="00F5795E" w:rsidDel="00DE59C1" w:rsidRDefault="00F5795E">
      <w:pPr>
        <w:widowControl w:val="0"/>
        <w:autoSpaceDE w:val="0"/>
        <w:autoSpaceDN w:val="0"/>
        <w:adjustRightInd w:val="0"/>
        <w:spacing w:after="0"/>
        <w:rPr>
          <w:ins w:id="11254" w:author="arkat" w:date="2017-10-11T10:03:00Z"/>
          <w:del w:id="11255" w:author="arkat" w:date="2017-10-11T11:07:00Z"/>
          <w:rFonts w:ascii="Times New Roman" w:hAnsi="Times New Roman" w:cs="Times New Roman"/>
          <w:szCs w:val="24"/>
        </w:rPr>
        <w:pPrChange w:id="11256" w:author="arkat" w:date="2017-10-11T11:07:00Z">
          <w:pPr>
            <w:widowControl w:val="0"/>
            <w:autoSpaceDE w:val="0"/>
            <w:autoSpaceDN w:val="0"/>
            <w:adjustRightInd w:val="0"/>
            <w:spacing w:after="140" w:line="288" w:lineRule="auto"/>
            <w:ind w:left="480" w:hanging="480"/>
          </w:pPr>
        </w:pPrChange>
      </w:pPr>
      <w:ins w:id="11257" w:author="arkat" w:date="2017-10-11T10:03:00Z">
        <w:del w:id="11258"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2CE67953" w14:textId="473284B5" w:rsidR="00F5795E" w:rsidDel="00DE59C1" w:rsidRDefault="00F5795E">
      <w:pPr>
        <w:widowControl w:val="0"/>
        <w:autoSpaceDE w:val="0"/>
        <w:autoSpaceDN w:val="0"/>
        <w:adjustRightInd w:val="0"/>
        <w:spacing w:after="0"/>
        <w:rPr>
          <w:ins w:id="11259" w:author="arkat" w:date="2017-10-11T10:03:00Z"/>
          <w:del w:id="11260" w:author="arkat" w:date="2017-10-11T11:07:00Z"/>
          <w:rFonts w:ascii="Times New Roman" w:hAnsi="Times New Roman" w:cs="Times New Roman"/>
          <w:szCs w:val="24"/>
        </w:rPr>
        <w:pPrChange w:id="11261" w:author="arkat" w:date="2017-10-11T11:07:00Z">
          <w:pPr>
            <w:widowControl w:val="0"/>
            <w:autoSpaceDE w:val="0"/>
            <w:autoSpaceDN w:val="0"/>
            <w:adjustRightInd w:val="0"/>
            <w:spacing w:after="140" w:line="288" w:lineRule="auto"/>
            <w:ind w:left="480" w:hanging="480"/>
          </w:pPr>
        </w:pPrChange>
      </w:pPr>
      <w:ins w:id="11262" w:author="arkat" w:date="2017-10-11T10:03:00Z">
        <w:del w:id="11263"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20C92D29" w14:textId="57953D7F" w:rsidR="00F5795E" w:rsidDel="00DE59C1" w:rsidRDefault="00F5795E">
      <w:pPr>
        <w:widowControl w:val="0"/>
        <w:autoSpaceDE w:val="0"/>
        <w:autoSpaceDN w:val="0"/>
        <w:adjustRightInd w:val="0"/>
        <w:spacing w:after="0"/>
        <w:rPr>
          <w:ins w:id="11264" w:author="arkat" w:date="2017-10-11T10:03:00Z"/>
          <w:del w:id="11265" w:author="arkat" w:date="2017-10-11T11:07:00Z"/>
          <w:rFonts w:ascii="Times New Roman" w:hAnsi="Times New Roman" w:cs="Times New Roman"/>
          <w:szCs w:val="24"/>
        </w:rPr>
        <w:pPrChange w:id="11266" w:author="arkat" w:date="2017-10-11T11:07:00Z">
          <w:pPr>
            <w:widowControl w:val="0"/>
            <w:autoSpaceDE w:val="0"/>
            <w:autoSpaceDN w:val="0"/>
            <w:adjustRightInd w:val="0"/>
            <w:spacing w:after="140" w:line="288" w:lineRule="auto"/>
            <w:ind w:left="480" w:hanging="480"/>
          </w:pPr>
        </w:pPrChange>
      </w:pPr>
      <w:ins w:id="11267" w:author="arkat" w:date="2017-10-11T10:03:00Z">
        <w:del w:id="11268"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60D646B9" w14:textId="094B5BA6" w:rsidR="00F5795E" w:rsidDel="00DE59C1" w:rsidRDefault="00F5795E">
      <w:pPr>
        <w:widowControl w:val="0"/>
        <w:autoSpaceDE w:val="0"/>
        <w:autoSpaceDN w:val="0"/>
        <w:adjustRightInd w:val="0"/>
        <w:spacing w:after="0"/>
        <w:rPr>
          <w:ins w:id="11269" w:author="arkat" w:date="2017-10-11T10:03:00Z"/>
          <w:del w:id="11270" w:author="arkat" w:date="2017-10-11T11:07:00Z"/>
          <w:rFonts w:ascii="Times New Roman" w:hAnsi="Times New Roman" w:cs="Times New Roman"/>
          <w:szCs w:val="24"/>
        </w:rPr>
        <w:pPrChange w:id="11271" w:author="arkat" w:date="2017-10-11T11:07:00Z">
          <w:pPr>
            <w:widowControl w:val="0"/>
            <w:autoSpaceDE w:val="0"/>
            <w:autoSpaceDN w:val="0"/>
            <w:adjustRightInd w:val="0"/>
            <w:spacing w:after="140" w:line="288" w:lineRule="auto"/>
            <w:ind w:left="480" w:hanging="480"/>
          </w:pPr>
        </w:pPrChange>
      </w:pPr>
      <w:ins w:id="11272" w:author="arkat" w:date="2017-10-11T10:03:00Z">
        <w:del w:id="11273"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17641654" w14:textId="2C0B594E" w:rsidR="00F5795E" w:rsidDel="00DE59C1" w:rsidRDefault="00F5795E">
      <w:pPr>
        <w:widowControl w:val="0"/>
        <w:autoSpaceDE w:val="0"/>
        <w:autoSpaceDN w:val="0"/>
        <w:adjustRightInd w:val="0"/>
        <w:spacing w:after="0"/>
        <w:rPr>
          <w:ins w:id="11274" w:author="arkat" w:date="2017-10-11T10:03:00Z"/>
          <w:del w:id="11275" w:author="arkat" w:date="2017-10-11T11:07:00Z"/>
          <w:rFonts w:ascii="Times New Roman" w:hAnsi="Times New Roman" w:cs="Times New Roman"/>
          <w:szCs w:val="24"/>
        </w:rPr>
        <w:pPrChange w:id="11276" w:author="arkat" w:date="2017-10-11T11:07:00Z">
          <w:pPr>
            <w:widowControl w:val="0"/>
            <w:autoSpaceDE w:val="0"/>
            <w:autoSpaceDN w:val="0"/>
            <w:adjustRightInd w:val="0"/>
            <w:spacing w:after="140" w:line="288" w:lineRule="auto"/>
            <w:ind w:left="480" w:hanging="480"/>
          </w:pPr>
        </w:pPrChange>
      </w:pPr>
      <w:ins w:id="11277" w:author="arkat" w:date="2017-10-11T10:03:00Z">
        <w:del w:id="11278"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75B9564D" w14:textId="323BC3DC" w:rsidR="00F5795E" w:rsidDel="00DE59C1" w:rsidRDefault="00F5795E">
      <w:pPr>
        <w:widowControl w:val="0"/>
        <w:autoSpaceDE w:val="0"/>
        <w:autoSpaceDN w:val="0"/>
        <w:adjustRightInd w:val="0"/>
        <w:spacing w:after="0"/>
        <w:rPr>
          <w:ins w:id="11279" w:author="arkat" w:date="2017-10-11T10:03:00Z"/>
          <w:del w:id="11280" w:author="arkat" w:date="2017-10-11T11:07:00Z"/>
          <w:rFonts w:ascii="Times New Roman" w:hAnsi="Times New Roman" w:cs="Times New Roman"/>
          <w:szCs w:val="24"/>
        </w:rPr>
        <w:pPrChange w:id="11281" w:author="arkat" w:date="2017-10-11T11:07:00Z">
          <w:pPr>
            <w:widowControl w:val="0"/>
            <w:autoSpaceDE w:val="0"/>
            <w:autoSpaceDN w:val="0"/>
            <w:adjustRightInd w:val="0"/>
            <w:spacing w:after="140" w:line="288" w:lineRule="auto"/>
            <w:ind w:left="480" w:hanging="480"/>
          </w:pPr>
        </w:pPrChange>
      </w:pPr>
      <w:ins w:id="11282" w:author="arkat" w:date="2017-10-11T10:03:00Z">
        <w:del w:id="11283"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6230B43E" w14:textId="7FE6669D" w:rsidR="00F5795E" w:rsidDel="00DE59C1" w:rsidRDefault="00F5795E">
      <w:pPr>
        <w:widowControl w:val="0"/>
        <w:autoSpaceDE w:val="0"/>
        <w:autoSpaceDN w:val="0"/>
        <w:adjustRightInd w:val="0"/>
        <w:spacing w:after="0"/>
        <w:rPr>
          <w:ins w:id="11284" w:author="arkat" w:date="2017-10-11T10:03:00Z"/>
          <w:del w:id="11285" w:author="arkat" w:date="2017-10-11T11:07:00Z"/>
          <w:rFonts w:ascii="Times New Roman" w:hAnsi="Times New Roman" w:cs="Times New Roman"/>
          <w:szCs w:val="24"/>
        </w:rPr>
        <w:pPrChange w:id="11286" w:author="arkat" w:date="2017-10-11T11:07:00Z">
          <w:pPr>
            <w:widowControl w:val="0"/>
            <w:autoSpaceDE w:val="0"/>
            <w:autoSpaceDN w:val="0"/>
            <w:adjustRightInd w:val="0"/>
            <w:spacing w:after="140" w:line="288" w:lineRule="auto"/>
            <w:ind w:left="480" w:hanging="480"/>
          </w:pPr>
        </w:pPrChange>
      </w:pPr>
      <w:ins w:id="11287" w:author="arkat" w:date="2017-10-11T10:03:00Z">
        <w:del w:id="11288"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017F9A80" w14:textId="610FB302" w:rsidR="00F5795E" w:rsidDel="00DE59C1" w:rsidRDefault="00F5795E">
      <w:pPr>
        <w:widowControl w:val="0"/>
        <w:autoSpaceDE w:val="0"/>
        <w:autoSpaceDN w:val="0"/>
        <w:adjustRightInd w:val="0"/>
        <w:spacing w:after="0"/>
        <w:rPr>
          <w:ins w:id="11289" w:author="arkat" w:date="2017-10-11T10:03:00Z"/>
          <w:del w:id="11290" w:author="arkat" w:date="2017-10-11T11:07:00Z"/>
          <w:rFonts w:ascii="Times New Roman" w:hAnsi="Times New Roman" w:cs="Times New Roman"/>
          <w:szCs w:val="24"/>
        </w:rPr>
        <w:pPrChange w:id="11291" w:author="arkat" w:date="2017-10-11T11:07:00Z">
          <w:pPr>
            <w:widowControl w:val="0"/>
            <w:autoSpaceDE w:val="0"/>
            <w:autoSpaceDN w:val="0"/>
            <w:adjustRightInd w:val="0"/>
            <w:spacing w:after="140" w:line="288" w:lineRule="auto"/>
            <w:ind w:left="480" w:hanging="480"/>
          </w:pPr>
        </w:pPrChange>
      </w:pPr>
      <w:ins w:id="11292" w:author="arkat" w:date="2017-10-11T10:03:00Z">
        <w:del w:id="11293"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1756CA2A" w14:textId="32533C07" w:rsidR="00F5795E" w:rsidDel="00DE59C1" w:rsidRDefault="00F5795E">
      <w:pPr>
        <w:widowControl w:val="0"/>
        <w:autoSpaceDE w:val="0"/>
        <w:autoSpaceDN w:val="0"/>
        <w:adjustRightInd w:val="0"/>
        <w:spacing w:after="0"/>
        <w:rPr>
          <w:ins w:id="11294" w:author="arkat" w:date="2017-10-11T10:03:00Z"/>
          <w:del w:id="11295" w:author="arkat" w:date="2017-10-11T11:07:00Z"/>
          <w:rFonts w:ascii="Times New Roman" w:hAnsi="Times New Roman" w:cs="Times New Roman"/>
          <w:szCs w:val="24"/>
        </w:rPr>
        <w:pPrChange w:id="11296" w:author="arkat" w:date="2017-10-11T11:07:00Z">
          <w:pPr>
            <w:widowControl w:val="0"/>
            <w:autoSpaceDE w:val="0"/>
            <w:autoSpaceDN w:val="0"/>
            <w:adjustRightInd w:val="0"/>
            <w:spacing w:after="140" w:line="288" w:lineRule="auto"/>
            <w:ind w:left="480" w:hanging="480"/>
          </w:pPr>
        </w:pPrChange>
      </w:pPr>
      <w:ins w:id="11297" w:author="arkat" w:date="2017-10-11T10:03:00Z">
        <w:del w:id="11298"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7796606F" w14:textId="2DF22938" w:rsidR="00F5795E" w:rsidDel="00DE59C1" w:rsidRDefault="00F5795E">
      <w:pPr>
        <w:widowControl w:val="0"/>
        <w:autoSpaceDE w:val="0"/>
        <w:autoSpaceDN w:val="0"/>
        <w:adjustRightInd w:val="0"/>
        <w:spacing w:after="0"/>
        <w:rPr>
          <w:ins w:id="11299" w:author="arkat" w:date="2017-10-11T10:03:00Z"/>
          <w:del w:id="11300" w:author="arkat" w:date="2017-10-11T11:07:00Z"/>
          <w:rFonts w:ascii="Times New Roman" w:hAnsi="Times New Roman" w:cs="Times New Roman"/>
          <w:szCs w:val="24"/>
        </w:rPr>
        <w:pPrChange w:id="11301" w:author="arkat" w:date="2017-10-11T11:07:00Z">
          <w:pPr>
            <w:widowControl w:val="0"/>
            <w:autoSpaceDE w:val="0"/>
            <w:autoSpaceDN w:val="0"/>
            <w:adjustRightInd w:val="0"/>
            <w:spacing w:after="140" w:line="288" w:lineRule="auto"/>
            <w:ind w:left="480" w:hanging="480"/>
          </w:pPr>
        </w:pPrChange>
      </w:pPr>
      <w:ins w:id="11302" w:author="arkat" w:date="2017-10-11T10:03:00Z">
        <w:del w:id="11303"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5EFE69FC" w14:textId="1779D43C" w:rsidR="00F5795E" w:rsidDel="00DE59C1" w:rsidRDefault="00F5795E">
      <w:pPr>
        <w:widowControl w:val="0"/>
        <w:autoSpaceDE w:val="0"/>
        <w:autoSpaceDN w:val="0"/>
        <w:adjustRightInd w:val="0"/>
        <w:spacing w:after="0"/>
        <w:rPr>
          <w:ins w:id="11304" w:author="arkat" w:date="2017-10-11T10:03:00Z"/>
          <w:del w:id="11305" w:author="arkat" w:date="2017-10-11T11:07:00Z"/>
          <w:rFonts w:ascii="Times New Roman" w:hAnsi="Times New Roman" w:cs="Times New Roman"/>
          <w:szCs w:val="24"/>
        </w:rPr>
        <w:pPrChange w:id="11306" w:author="arkat" w:date="2017-10-11T11:07:00Z">
          <w:pPr>
            <w:widowControl w:val="0"/>
            <w:autoSpaceDE w:val="0"/>
            <w:autoSpaceDN w:val="0"/>
            <w:adjustRightInd w:val="0"/>
            <w:spacing w:after="140" w:line="288" w:lineRule="auto"/>
            <w:ind w:left="480" w:hanging="480"/>
          </w:pPr>
        </w:pPrChange>
      </w:pPr>
      <w:ins w:id="11307" w:author="arkat" w:date="2017-10-11T10:03:00Z">
        <w:del w:id="11308"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6134E11B" w14:textId="715DEEAF" w:rsidR="00F5795E" w:rsidDel="00DE59C1" w:rsidRDefault="00F5795E">
      <w:pPr>
        <w:widowControl w:val="0"/>
        <w:autoSpaceDE w:val="0"/>
        <w:autoSpaceDN w:val="0"/>
        <w:adjustRightInd w:val="0"/>
        <w:spacing w:after="0"/>
        <w:rPr>
          <w:ins w:id="11309" w:author="arkat" w:date="2017-10-11T10:03:00Z"/>
          <w:del w:id="11310" w:author="arkat" w:date="2017-10-11T11:07:00Z"/>
          <w:rFonts w:ascii="Times New Roman" w:hAnsi="Times New Roman" w:cs="Times New Roman"/>
          <w:szCs w:val="24"/>
        </w:rPr>
        <w:pPrChange w:id="11311" w:author="arkat" w:date="2017-10-11T11:07:00Z">
          <w:pPr>
            <w:widowControl w:val="0"/>
            <w:autoSpaceDE w:val="0"/>
            <w:autoSpaceDN w:val="0"/>
            <w:adjustRightInd w:val="0"/>
            <w:spacing w:after="140" w:line="288" w:lineRule="auto"/>
            <w:ind w:left="480" w:hanging="480"/>
          </w:pPr>
        </w:pPrChange>
      </w:pPr>
      <w:ins w:id="11312" w:author="arkat" w:date="2017-10-11T10:03:00Z">
        <w:del w:id="11313"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44ACAC9D" w14:textId="36876BF0" w:rsidR="00F5795E" w:rsidDel="00DE59C1" w:rsidRDefault="00F5795E">
      <w:pPr>
        <w:widowControl w:val="0"/>
        <w:autoSpaceDE w:val="0"/>
        <w:autoSpaceDN w:val="0"/>
        <w:adjustRightInd w:val="0"/>
        <w:spacing w:after="0"/>
        <w:rPr>
          <w:ins w:id="11314" w:author="arkat" w:date="2017-10-11T10:03:00Z"/>
          <w:del w:id="11315" w:author="arkat" w:date="2017-10-11T11:07:00Z"/>
          <w:rFonts w:ascii="Times New Roman" w:hAnsi="Times New Roman" w:cs="Times New Roman"/>
          <w:szCs w:val="24"/>
        </w:rPr>
        <w:pPrChange w:id="11316" w:author="arkat" w:date="2017-10-11T11:07:00Z">
          <w:pPr>
            <w:widowControl w:val="0"/>
            <w:autoSpaceDE w:val="0"/>
            <w:autoSpaceDN w:val="0"/>
            <w:adjustRightInd w:val="0"/>
            <w:spacing w:after="140" w:line="288" w:lineRule="auto"/>
            <w:ind w:left="480" w:hanging="480"/>
          </w:pPr>
        </w:pPrChange>
      </w:pPr>
      <w:ins w:id="11317" w:author="arkat" w:date="2017-10-11T10:03:00Z">
        <w:del w:id="11318"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2F66DAC7" w14:textId="5819859F" w:rsidR="00F5795E" w:rsidDel="00DE59C1" w:rsidRDefault="00F5795E">
      <w:pPr>
        <w:widowControl w:val="0"/>
        <w:autoSpaceDE w:val="0"/>
        <w:autoSpaceDN w:val="0"/>
        <w:adjustRightInd w:val="0"/>
        <w:spacing w:after="0"/>
        <w:rPr>
          <w:ins w:id="11319" w:author="arkat" w:date="2017-10-11T10:03:00Z"/>
          <w:del w:id="11320" w:author="arkat" w:date="2017-10-11T11:07:00Z"/>
          <w:rFonts w:ascii="Times New Roman" w:hAnsi="Times New Roman" w:cs="Times New Roman"/>
          <w:szCs w:val="24"/>
        </w:rPr>
        <w:pPrChange w:id="11321" w:author="arkat" w:date="2017-10-11T11:07:00Z">
          <w:pPr>
            <w:widowControl w:val="0"/>
            <w:autoSpaceDE w:val="0"/>
            <w:autoSpaceDN w:val="0"/>
            <w:adjustRightInd w:val="0"/>
            <w:spacing w:after="140" w:line="288" w:lineRule="auto"/>
            <w:ind w:left="480" w:hanging="480"/>
          </w:pPr>
        </w:pPrChange>
      </w:pPr>
      <w:ins w:id="11322" w:author="arkat" w:date="2017-10-11T10:03:00Z">
        <w:del w:id="11323"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17E3D2AC" w14:textId="66280F28" w:rsidR="00F5795E" w:rsidDel="00DE59C1" w:rsidRDefault="00F5795E">
      <w:pPr>
        <w:widowControl w:val="0"/>
        <w:autoSpaceDE w:val="0"/>
        <w:autoSpaceDN w:val="0"/>
        <w:adjustRightInd w:val="0"/>
        <w:spacing w:after="0"/>
        <w:rPr>
          <w:ins w:id="11324" w:author="arkat" w:date="2017-10-11T10:03:00Z"/>
          <w:del w:id="11325" w:author="arkat" w:date="2017-10-11T11:07:00Z"/>
          <w:rFonts w:ascii="Times New Roman" w:hAnsi="Times New Roman" w:cs="Times New Roman"/>
          <w:szCs w:val="24"/>
        </w:rPr>
        <w:pPrChange w:id="11326" w:author="arkat" w:date="2017-10-11T11:07:00Z">
          <w:pPr>
            <w:widowControl w:val="0"/>
            <w:autoSpaceDE w:val="0"/>
            <w:autoSpaceDN w:val="0"/>
            <w:adjustRightInd w:val="0"/>
            <w:spacing w:after="140" w:line="288" w:lineRule="auto"/>
            <w:ind w:left="480" w:hanging="480"/>
          </w:pPr>
        </w:pPrChange>
      </w:pPr>
      <w:ins w:id="11327" w:author="arkat" w:date="2017-10-11T10:03:00Z">
        <w:del w:id="11328" w:author="arkat" w:date="2017-10-11T11:07:00Z">
          <w:r w:rsidDel="00DE59C1">
            <w:rPr>
              <w:rFonts w:ascii="Times New Roman" w:hAnsi="Times New Roman" w:cs="Times New Roman"/>
              <w:szCs w:val="24"/>
            </w:rPr>
            <w:delText>Volzer, H. 2010. An Overview of BPMN 2 . 0 and its Potential Use. 2–3.</w:delText>
          </w:r>
        </w:del>
      </w:ins>
    </w:p>
    <w:p w14:paraId="1A15C3D0" w14:textId="7DACC16A" w:rsidR="00F5795E" w:rsidDel="00DE59C1" w:rsidRDefault="00F5795E">
      <w:pPr>
        <w:widowControl w:val="0"/>
        <w:autoSpaceDE w:val="0"/>
        <w:autoSpaceDN w:val="0"/>
        <w:adjustRightInd w:val="0"/>
        <w:spacing w:after="0"/>
        <w:rPr>
          <w:ins w:id="11329" w:author="arkat" w:date="2017-10-11T10:03:00Z"/>
          <w:del w:id="11330" w:author="arkat" w:date="2017-10-11T11:07:00Z"/>
          <w:rFonts w:ascii="Times New Roman" w:hAnsi="Times New Roman" w:cs="Times New Roman"/>
          <w:szCs w:val="24"/>
        </w:rPr>
        <w:pPrChange w:id="11331" w:author="arkat" w:date="2017-10-11T11:07:00Z">
          <w:pPr>
            <w:widowControl w:val="0"/>
            <w:autoSpaceDE w:val="0"/>
            <w:autoSpaceDN w:val="0"/>
            <w:adjustRightInd w:val="0"/>
            <w:spacing w:after="140" w:line="288" w:lineRule="auto"/>
            <w:ind w:left="480" w:hanging="480"/>
          </w:pPr>
        </w:pPrChange>
      </w:pPr>
      <w:ins w:id="11332" w:author="arkat" w:date="2017-10-11T10:03:00Z">
        <w:del w:id="11333"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5005C64C" w14:textId="5651DE31" w:rsidR="00F5795E" w:rsidDel="00DE59C1" w:rsidRDefault="00F5795E">
      <w:pPr>
        <w:widowControl w:val="0"/>
        <w:autoSpaceDE w:val="0"/>
        <w:autoSpaceDN w:val="0"/>
        <w:adjustRightInd w:val="0"/>
        <w:spacing w:after="0"/>
        <w:rPr>
          <w:ins w:id="11334" w:author="arkat" w:date="2017-10-11T10:03:00Z"/>
          <w:del w:id="11335" w:author="arkat" w:date="2017-10-11T11:07:00Z"/>
          <w:rFonts w:ascii="Times New Roman" w:hAnsi="Times New Roman" w:cs="Times New Roman"/>
          <w:szCs w:val="24"/>
        </w:rPr>
        <w:pPrChange w:id="11336" w:author="arkat" w:date="2017-10-11T11:07:00Z">
          <w:pPr>
            <w:widowControl w:val="0"/>
            <w:autoSpaceDE w:val="0"/>
            <w:autoSpaceDN w:val="0"/>
            <w:adjustRightInd w:val="0"/>
            <w:spacing w:after="140" w:line="288" w:lineRule="auto"/>
            <w:ind w:left="480" w:hanging="480"/>
          </w:pPr>
        </w:pPrChange>
      </w:pPr>
      <w:ins w:id="11337" w:author="arkat" w:date="2017-10-11T10:03:00Z">
        <w:del w:id="11338"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0895333F" w14:textId="56DA8F76" w:rsidR="00F5795E" w:rsidDel="00DE59C1" w:rsidRDefault="00F5795E">
      <w:pPr>
        <w:widowControl w:val="0"/>
        <w:autoSpaceDE w:val="0"/>
        <w:autoSpaceDN w:val="0"/>
        <w:adjustRightInd w:val="0"/>
        <w:spacing w:after="0"/>
        <w:rPr>
          <w:ins w:id="11339" w:author="arkat" w:date="2017-10-11T10:03:00Z"/>
          <w:del w:id="11340" w:author="arkat" w:date="2017-10-11T11:07:00Z"/>
        </w:rPr>
        <w:pPrChange w:id="11341" w:author="arkat" w:date="2017-10-11T11:07:00Z">
          <w:pPr>
            <w:widowControl w:val="0"/>
            <w:autoSpaceDE w:val="0"/>
            <w:autoSpaceDN w:val="0"/>
            <w:adjustRightInd w:val="0"/>
            <w:spacing w:after="140" w:line="288" w:lineRule="auto"/>
            <w:ind w:left="480" w:hanging="480"/>
          </w:pPr>
        </w:pPrChange>
      </w:pPr>
      <w:ins w:id="11342" w:author="arkat" w:date="2017-10-11T10:03:00Z">
        <w:del w:id="11343"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7AAF9F27" w14:textId="19BE8DEB" w:rsidR="00F5795E" w:rsidDel="00DE59C1" w:rsidRDefault="00F5795E">
      <w:pPr>
        <w:widowControl w:val="0"/>
        <w:autoSpaceDE w:val="0"/>
        <w:autoSpaceDN w:val="0"/>
        <w:adjustRightInd w:val="0"/>
        <w:spacing w:after="0"/>
        <w:rPr>
          <w:ins w:id="11344" w:author="arkat" w:date="2017-10-11T10:04:00Z"/>
          <w:del w:id="11345" w:author="arkat" w:date="2017-10-11T11:07:00Z"/>
          <w:rFonts w:ascii="Times New Roman" w:hAnsi="Times New Roman" w:cs="Times New Roman"/>
          <w:szCs w:val="24"/>
        </w:rPr>
      </w:pPr>
    </w:p>
    <w:p w14:paraId="3E799261" w14:textId="5C698F22" w:rsidR="00F5795E" w:rsidDel="00DE59C1" w:rsidRDefault="00F5795E">
      <w:pPr>
        <w:widowControl w:val="0"/>
        <w:autoSpaceDE w:val="0"/>
        <w:autoSpaceDN w:val="0"/>
        <w:adjustRightInd w:val="0"/>
        <w:spacing w:after="0"/>
        <w:rPr>
          <w:ins w:id="11346" w:author="arkat" w:date="2017-10-11T10:04:00Z"/>
          <w:del w:id="11347" w:author="arkat" w:date="2017-10-11T11:07:00Z"/>
          <w:rFonts w:ascii="Times New Roman" w:hAnsi="Times New Roman" w:cs="Times New Roman"/>
          <w:szCs w:val="24"/>
        </w:rPr>
        <w:pPrChange w:id="11348" w:author="arkat" w:date="2017-10-11T11:07:00Z">
          <w:pPr>
            <w:widowControl w:val="0"/>
            <w:autoSpaceDE w:val="0"/>
            <w:autoSpaceDN w:val="0"/>
            <w:adjustRightInd w:val="0"/>
            <w:spacing w:after="140" w:line="288" w:lineRule="auto"/>
            <w:ind w:left="480" w:hanging="480"/>
          </w:pPr>
        </w:pPrChange>
      </w:pPr>
      <w:ins w:id="11349" w:author="arkat" w:date="2017-10-11T10:04:00Z">
        <w:del w:id="11350"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58F16CC7" w14:textId="49AB9274" w:rsidR="00F5795E" w:rsidDel="00DE59C1" w:rsidRDefault="00F5795E">
      <w:pPr>
        <w:widowControl w:val="0"/>
        <w:autoSpaceDE w:val="0"/>
        <w:autoSpaceDN w:val="0"/>
        <w:adjustRightInd w:val="0"/>
        <w:spacing w:after="0"/>
        <w:rPr>
          <w:ins w:id="11351" w:author="arkat" w:date="2017-10-11T10:04:00Z"/>
          <w:del w:id="11352" w:author="arkat" w:date="2017-10-11T11:07:00Z"/>
          <w:rFonts w:ascii="Times New Roman" w:hAnsi="Times New Roman" w:cs="Times New Roman"/>
          <w:szCs w:val="24"/>
        </w:rPr>
        <w:pPrChange w:id="11353" w:author="arkat" w:date="2017-10-11T11:07:00Z">
          <w:pPr>
            <w:widowControl w:val="0"/>
            <w:autoSpaceDE w:val="0"/>
            <w:autoSpaceDN w:val="0"/>
            <w:adjustRightInd w:val="0"/>
            <w:spacing w:after="140" w:line="288" w:lineRule="auto"/>
            <w:ind w:left="480" w:hanging="480"/>
          </w:pPr>
        </w:pPrChange>
      </w:pPr>
      <w:ins w:id="11354" w:author="arkat" w:date="2017-10-11T10:04:00Z">
        <w:del w:id="11355"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40E6EA74" w14:textId="561E5291" w:rsidR="00F5795E" w:rsidDel="00DE59C1" w:rsidRDefault="00F5795E">
      <w:pPr>
        <w:widowControl w:val="0"/>
        <w:autoSpaceDE w:val="0"/>
        <w:autoSpaceDN w:val="0"/>
        <w:adjustRightInd w:val="0"/>
        <w:spacing w:after="0"/>
        <w:rPr>
          <w:ins w:id="11356" w:author="arkat" w:date="2017-10-11T10:04:00Z"/>
          <w:del w:id="11357" w:author="arkat" w:date="2017-10-11T11:07:00Z"/>
          <w:rFonts w:ascii="Times New Roman" w:hAnsi="Times New Roman" w:cs="Times New Roman"/>
          <w:szCs w:val="24"/>
        </w:rPr>
        <w:pPrChange w:id="11358" w:author="arkat" w:date="2017-10-11T11:07:00Z">
          <w:pPr>
            <w:widowControl w:val="0"/>
            <w:autoSpaceDE w:val="0"/>
            <w:autoSpaceDN w:val="0"/>
            <w:adjustRightInd w:val="0"/>
            <w:spacing w:after="140" w:line="288" w:lineRule="auto"/>
            <w:ind w:left="480" w:hanging="480"/>
          </w:pPr>
        </w:pPrChange>
      </w:pPr>
      <w:ins w:id="11359" w:author="arkat" w:date="2017-10-11T10:04:00Z">
        <w:del w:id="11360" w:author="arkat" w:date="2017-10-11T11:07:00Z">
          <w:r w:rsidDel="00DE59C1">
            <w:rPr>
              <w:rFonts w:ascii="Times New Roman" w:hAnsi="Times New Roman" w:cs="Times New Roman"/>
              <w:szCs w:val="24"/>
            </w:rPr>
            <w:delText>Arkin, A. &amp; Intalio 2002. Business Process Modeling Language. 98.</w:delText>
          </w:r>
        </w:del>
      </w:ins>
    </w:p>
    <w:p w14:paraId="75BD4E03" w14:textId="3BA0C39C" w:rsidR="00F5795E" w:rsidDel="00DE59C1" w:rsidRDefault="00F5795E">
      <w:pPr>
        <w:widowControl w:val="0"/>
        <w:autoSpaceDE w:val="0"/>
        <w:autoSpaceDN w:val="0"/>
        <w:adjustRightInd w:val="0"/>
        <w:spacing w:after="0"/>
        <w:rPr>
          <w:ins w:id="11361" w:author="arkat" w:date="2017-10-11T10:04:00Z"/>
          <w:del w:id="11362" w:author="arkat" w:date="2017-10-11T11:07:00Z"/>
          <w:rFonts w:ascii="Times New Roman" w:hAnsi="Times New Roman" w:cs="Times New Roman"/>
          <w:szCs w:val="24"/>
        </w:rPr>
        <w:pPrChange w:id="11363" w:author="arkat" w:date="2017-10-11T11:07:00Z">
          <w:pPr>
            <w:widowControl w:val="0"/>
            <w:autoSpaceDE w:val="0"/>
            <w:autoSpaceDN w:val="0"/>
            <w:adjustRightInd w:val="0"/>
            <w:spacing w:after="140" w:line="288" w:lineRule="auto"/>
            <w:ind w:left="480" w:hanging="480"/>
          </w:pPr>
        </w:pPrChange>
      </w:pPr>
      <w:ins w:id="11364" w:author="arkat" w:date="2017-10-11T10:04:00Z">
        <w:del w:id="11365"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7A66BC2D" w14:textId="585A5D50" w:rsidR="00F5795E" w:rsidDel="00DE59C1" w:rsidRDefault="00F5795E">
      <w:pPr>
        <w:widowControl w:val="0"/>
        <w:autoSpaceDE w:val="0"/>
        <w:autoSpaceDN w:val="0"/>
        <w:adjustRightInd w:val="0"/>
        <w:spacing w:after="0"/>
        <w:rPr>
          <w:ins w:id="11366" w:author="arkat" w:date="2017-10-11T10:04:00Z"/>
          <w:del w:id="11367" w:author="arkat" w:date="2017-10-11T11:07:00Z"/>
          <w:rFonts w:ascii="Times New Roman" w:hAnsi="Times New Roman" w:cs="Times New Roman"/>
          <w:szCs w:val="24"/>
        </w:rPr>
        <w:pPrChange w:id="11368" w:author="arkat" w:date="2017-10-11T11:07:00Z">
          <w:pPr>
            <w:widowControl w:val="0"/>
            <w:autoSpaceDE w:val="0"/>
            <w:autoSpaceDN w:val="0"/>
            <w:adjustRightInd w:val="0"/>
            <w:spacing w:after="140" w:line="288" w:lineRule="auto"/>
            <w:ind w:left="480" w:hanging="480"/>
          </w:pPr>
        </w:pPrChange>
      </w:pPr>
      <w:ins w:id="11369" w:author="arkat" w:date="2017-10-11T10:04:00Z">
        <w:del w:id="11370"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524E0A8D" w14:textId="006D049C" w:rsidR="00F5795E" w:rsidDel="00DE59C1" w:rsidRDefault="00F5795E">
      <w:pPr>
        <w:widowControl w:val="0"/>
        <w:autoSpaceDE w:val="0"/>
        <w:autoSpaceDN w:val="0"/>
        <w:adjustRightInd w:val="0"/>
        <w:spacing w:after="0"/>
        <w:rPr>
          <w:ins w:id="11371" w:author="arkat" w:date="2017-10-11T10:04:00Z"/>
          <w:del w:id="11372" w:author="arkat" w:date="2017-10-11T11:07:00Z"/>
          <w:rFonts w:ascii="Times New Roman" w:hAnsi="Times New Roman" w:cs="Times New Roman"/>
          <w:szCs w:val="24"/>
        </w:rPr>
        <w:pPrChange w:id="11373" w:author="arkat" w:date="2017-10-11T11:07:00Z">
          <w:pPr>
            <w:widowControl w:val="0"/>
            <w:autoSpaceDE w:val="0"/>
            <w:autoSpaceDN w:val="0"/>
            <w:adjustRightInd w:val="0"/>
            <w:spacing w:after="140" w:line="288" w:lineRule="auto"/>
            <w:ind w:left="480" w:hanging="480"/>
          </w:pPr>
        </w:pPrChange>
      </w:pPr>
      <w:ins w:id="11374" w:author="arkat" w:date="2017-10-11T10:04:00Z">
        <w:del w:id="11375"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16F794F9" w14:textId="2729D34F" w:rsidR="00F5795E" w:rsidDel="00DE59C1" w:rsidRDefault="00F5795E">
      <w:pPr>
        <w:widowControl w:val="0"/>
        <w:autoSpaceDE w:val="0"/>
        <w:autoSpaceDN w:val="0"/>
        <w:adjustRightInd w:val="0"/>
        <w:spacing w:after="0"/>
        <w:rPr>
          <w:ins w:id="11376" w:author="arkat" w:date="2017-10-11T10:04:00Z"/>
          <w:del w:id="11377" w:author="arkat" w:date="2017-10-11T11:07:00Z"/>
          <w:rFonts w:ascii="Times New Roman" w:hAnsi="Times New Roman" w:cs="Times New Roman"/>
          <w:szCs w:val="24"/>
        </w:rPr>
        <w:pPrChange w:id="11378" w:author="arkat" w:date="2017-10-11T11:07:00Z">
          <w:pPr>
            <w:widowControl w:val="0"/>
            <w:autoSpaceDE w:val="0"/>
            <w:autoSpaceDN w:val="0"/>
            <w:adjustRightInd w:val="0"/>
            <w:spacing w:after="140" w:line="288" w:lineRule="auto"/>
            <w:ind w:left="480" w:hanging="480"/>
          </w:pPr>
        </w:pPrChange>
      </w:pPr>
      <w:ins w:id="11379" w:author="arkat" w:date="2017-10-11T10:04:00Z">
        <w:del w:id="11380"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331ACE74" w14:textId="3F4AD8C3" w:rsidR="00F5795E" w:rsidDel="00DE59C1" w:rsidRDefault="00F5795E">
      <w:pPr>
        <w:widowControl w:val="0"/>
        <w:autoSpaceDE w:val="0"/>
        <w:autoSpaceDN w:val="0"/>
        <w:adjustRightInd w:val="0"/>
        <w:spacing w:after="0"/>
        <w:rPr>
          <w:ins w:id="11381" w:author="arkat" w:date="2017-10-11T10:04:00Z"/>
          <w:del w:id="11382" w:author="arkat" w:date="2017-10-11T11:07:00Z"/>
          <w:rFonts w:ascii="Times New Roman" w:hAnsi="Times New Roman" w:cs="Times New Roman"/>
          <w:szCs w:val="24"/>
        </w:rPr>
        <w:pPrChange w:id="11383" w:author="arkat" w:date="2017-10-11T11:07:00Z">
          <w:pPr>
            <w:widowControl w:val="0"/>
            <w:autoSpaceDE w:val="0"/>
            <w:autoSpaceDN w:val="0"/>
            <w:adjustRightInd w:val="0"/>
            <w:spacing w:after="140" w:line="288" w:lineRule="auto"/>
            <w:ind w:left="480" w:hanging="480"/>
          </w:pPr>
        </w:pPrChange>
      </w:pPr>
      <w:ins w:id="11384" w:author="arkat" w:date="2017-10-11T10:04:00Z">
        <w:del w:id="11385"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266F023F" w14:textId="2BEC7C0C" w:rsidR="00F5795E" w:rsidDel="00DE59C1" w:rsidRDefault="00F5795E">
      <w:pPr>
        <w:widowControl w:val="0"/>
        <w:autoSpaceDE w:val="0"/>
        <w:autoSpaceDN w:val="0"/>
        <w:adjustRightInd w:val="0"/>
        <w:spacing w:after="0"/>
        <w:rPr>
          <w:ins w:id="11386" w:author="arkat" w:date="2017-10-11T10:04:00Z"/>
          <w:del w:id="11387" w:author="arkat" w:date="2017-10-11T11:07:00Z"/>
          <w:rFonts w:ascii="Times New Roman" w:hAnsi="Times New Roman" w:cs="Times New Roman"/>
          <w:szCs w:val="24"/>
        </w:rPr>
        <w:pPrChange w:id="11388" w:author="arkat" w:date="2017-10-11T11:07:00Z">
          <w:pPr>
            <w:widowControl w:val="0"/>
            <w:autoSpaceDE w:val="0"/>
            <w:autoSpaceDN w:val="0"/>
            <w:adjustRightInd w:val="0"/>
            <w:spacing w:after="140" w:line="288" w:lineRule="auto"/>
            <w:ind w:left="480" w:hanging="480"/>
          </w:pPr>
        </w:pPrChange>
      </w:pPr>
      <w:ins w:id="11389" w:author="arkat" w:date="2017-10-11T10:04:00Z">
        <w:del w:id="11390"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0BB5F704" w14:textId="23A64E8B" w:rsidR="00F5795E" w:rsidDel="00DE59C1" w:rsidRDefault="00F5795E">
      <w:pPr>
        <w:widowControl w:val="0"/>
        <w:autoSpaceDE w:val="0"/>
        <w:autoSpaceDN w:val="0"/>
        <w:adjustRightInd w:val="0"/>
        <w:spacing w:after="0"/>
        <w:rPr>
          <w:ins w:id="11391" w:author="arkat" w:date="2017-10-11T10:04:00Z"/>
          <w:del w:id="11392" w:author="arkat" w:date="2017-10-11T11:07:00Z"/>
          <w:rFonts w:ascii="Times New Roman" w:hAnsi="Times New Roman" w:cs="Times New Roman"/>
          <w:szCs w:val="24"/>
        </w:rPr>
        <w:pPrChange w:id="11393" w:author="arkat" w:date="2017-10-11T11:07:00Z">
          <w:pPr>
            <w:widowControl w:val="0"/>
            <w:autoSpaceDE w:val="0"/>
            <w:autoSpaceDN w:val="0"/>
            <w:adjustRightInd w:val="0"/>
            <w:spacing w:after="140" w:line="288" w:lineRule="auto"/>
            <w:ind w:left="480" w:hanging="480"/>
          </w:pPr>
        </w:pPrChange>
      </w:pPr>
      <w:ins w:id="11394" w:author="arkat" w:date="2017-10-11T10:04:00Z">
        <w:del w:id="11395"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5ED21CE8" w14:textId="22C471D1" w:rsidR="00F5795E" w:rsidDel="00DE59C1" w:rsidRDefault="00F5795E">
      <w:pPr>
        <w:widowControl w:val="0"/>
        <w:autoSpaceDE w:val="0"/>
        <w:autoSpaceDN w:val="0"/>
        <w:adjustRightInd w:val="0"/>
        <w:spacing w:after="0"/>
        <w:rPr>
          <w:ins w:id="11396" w:author="arkat" w:date="2017-10-11T10:04:00Z"/>
          <w:del w:id="11397" w:author="arkat" w:date="2017-10-11T11:07:00Z"/>
          <w:rFonts w:ascii="Times New Roman" w:hAnsi="Times New Roman" w:cs="Times New Roman"/>
          <w:szCs w:val="24"/>
        </w:rPr>
        <w:pPrChange w:id="11398" w:author="arkat" w:date="2017-10-11T11:07:00Z">
          <w:pPr>
            <w:widowControl w:val="0"/>
            <w:autoSpaceDE w:val="0"/>
            <w:autoSpaceDN w:val="0"/>
            <w:adjustRightInd w:val="0"/>
            <w:spacing w:after="140" w:line="288" w:lineRule="auto"/>
            <w:ind w:left="480" w:hanging="480"/>
          </w:pPr>
        </w:pPrChange>
      </w:pPr>
      <w:ins w:id="11399" w:author="arkat" w:date="2017-10-11T10:04:00Z">
        <w:del w:id="11400"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3DABE2EC" w14:textId="0CC8644D" w:rsidR="00F5795E" w:rsidDel="00DE59C1" w:rsidRDefault="00F5795E">
      <w:pPr>
        <w:widowControl w:val="0"/>
        <w:autoSpaceDE w:val="0"/>
        <w:autoSpaceDN w:val="0"/>
        <w:adjustRightInd w:val="0"/>
        <w:spacing w:after="0"/>
        <w:rPr>
          <w:ins w:id="11401" w:author="arkat" w:date="2017-10-11T10:04:00Z"/>
          <w:del w:id="11402" w:author="arkat" w:date="2017-10-11T11:07:00Z"/>
          <w:rFonts w:ascii="Times New Roman" w:hAnsi="Times New Roman" w:cs="Times New Roman"/>
          <w:szCs w:val="24"/>
        </w:rPr>
        <w:pPrChange w:id="11403" w:author="arkat" w:date="2017-10-11T11:07:00Z">
          <w:pPr>
            <w:widowControl w:val="0"/>
            <w:autoSpaceDE w:val="0"/>
            <w:autoSpaceDN w:val="0"/>
            <w:adjustRightInd w:val="0"/>
            <w:spacing w:after="140" w:line="288" w:lineRule="auto"/>
            <w:ind w:left="480" w:hanging="480"/>
          </w:pPr>
        </w:pPrChange>
      </w:pPr>
      <w:ins w:id="11404" w:author="arkat" w:date="2017-10-11T10:04:00Z">
        <w:del w:id="11405"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062D4E21" w14:textId="5B30A0ED" w:rsidR="00F5795E" w:rsidDel="00DE59C1" w:rsidRDefault="00F5795E">
      <w:pPr>
        <w:widowControl w:val="0"/>
        <w:autoSpaceDE w:val="0"/>
        <w:autoSpaceDN w:val="0"/>
        <w:adjustRightInd w:val="0"/>
        <w:spacing w:after="0"/>
        <w:rPr>
          <w:ins w:id="11406" w:author="arkat" w:date="2017-10-11T10:04:00Z"/>
          <w:del w:id="11407" w:author="arkat" w:date="2017-10-11T11:07:00Z"/>
          <w:rFonts w:ascii="Times New Roman" w:hAnsi="Times New Roman" w:cs="Times New Roman"/>
          <w:szCs w:val="24"/>
        </w:rPr>
        <w:pPrChange w:id="11408" w:author="arkat" w:date="2017-10-11T11:07:00Z">
          <w:pPr>
            <w:widowControl w:val="0"/>
            <w:autoSpaceDE w:val="0"/>
            <w:autoSpaceDN w:val="0"/>
            <w:adjustRightInd w:val="0"/>
            <w:spacing w:after="140" w:line="288" w:lineRule="auto"/>
            <w:ind w:left="480" w:hanging="480"/>
          </w:pPr>
        </w:pPrChange>
      </w:pPr>
      <w:ins w:id="11409" w:author="arkat" w:date="2017-10-11T10:04:00Z">
        <w:del w:id="11410"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131B0C07" w14:textId="5E24849B" w:rsidR="00F5795E" w:rsidDel="00DE59C1" w:rsidRDefault="00F5795E">
      <w:pPr>
        <w:widowControl w:val="0"/>
        <w:autoSpaceDE w:val="0"/>
        <w:autoSpaceDN w:val="0"/>
        <w:adjustRightInd w:val="0"/>
        <w:spacing w:after="0"/>
        <w:rPr>
          <w:ins w:id="11411" w:author="arkat" w:date="2017-10-11T10:04:00Z"/>
          <w:del w:id="11412" w:author="arkat" w:date="2017-10-11T11:07:00Z"/>
          <w:rFonts w:ascii="Times New Roman" w:hAnsi="Times New Roman" w:cs="Times New Roman"/>
          <w:szCs w:val="24"/>
        </w:rPr>
        <w:pPrChange w:id="11413" w:author="arkat" w:date="2017-10-11T11:07:00Z">
          <w:pPr>
            <w:widowControl w:val="0"/>
            <w:autoSpaceDE w:val="0"/>
            <w:autoSpaceDN w:val="0"/>
            <w:adjustRightInd w:val="0"/>
            <w:spacing w:after="140" w:line="288" w:lineRule="auto"/>
            <w:ind w:left="480" w:hanging="480"/>
          </w:pPr>
        </w:pPrChange>
      </w:pPr>
      <w:ins w:id="11414" w:author="arkat" w:date="2017-10-11T10:04:00Z">
        <w:del w:id="11415"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0FA91953" w14:textId="21CE1540" w:rsidR="00F5795E" w:rsidDel="00DE59C1" w:rsidRDefault="00F5795E">
      <w:pPr>
        <w:widowControl w:val="0"/>
        <w:autoSpaceDE w:val="0"/>
        <w:autoSpaceDN w:val="0"/>
        <w:adjustRightInd w:val="0"/>
        <w:spacing w:after="0"/>
        <w:rPr>
          <w:ins w:id="11416" w:author="arkat" w:date="2017-10-11T10:04:00Z"/>
          <w:del w:id="11417" w:author="arkat" w:date="2017-10-11T11:07:00Z"/>
          <w:rFonts w:ascii="Times New Roman" w:hAnsi="Times New Roman" w:cs="Times New Roman"/>
          <w:szCs w:val="24"/>
        </w:rPr>
        <w:pPrChange w:id="11418" w:author="arkat" w:date="2017-10-11T11:07:00Z">
          <w:pPr>
            <w:widowControl w:val="0"/>
            <w:autoSpaceDE w:val="0"/>
            <w:autoSpaceDN w:val="0"/>
            <w:adjustRightInd w:val="0"/>
            <w:spacing w:after="140" w:line="288" w:lineRule="auto"/>
            <w:ind w:left="480" w:hanging="480"/>
          </w:pPr>
        </w:pPrChange>
      </w:pPr>
      <w:ins w:id="11419" w:author="arkat" w:date="2017-10-11T10:04:00Z">
        <w:del w:id="11420"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653D4224" w14:textId="44E5F6B6" w:rsidR="00F5795E" w:rsidDel="00DE59C1" w:rsidRDefault="00F5795E">
      <w:pPr>
        <w:widowControl w:val="0"/>
        <w:autoSpaceDE w:val="0"/>
        <w:autoSpaceDN w:val="0"/>
        <w:adjustRightInd w:val="0"/>
        <w:spacing w:after="0"/>
        <w:rPr>
          <w:ins w:id="11421" w:author="arkat" w:date="2017-10-11T10:04:00Z"/>
          <w:del w:id="11422" w:author="arkat" w:date="2017-10-11T11:07:00Z"/>
          <w:rFonts w:ascii="Times New Roman" w:hAnsi="Times New Roman" w:cs="Times New Roman"/>
          <w:szCs w:val="24"/>
        </w:rPr>
        <w:pPrChange w:id="11423" w:author="arkat" w:date="2017-10-11T11:07:00Z">
          <w:pPr>
            <w:widowControl w:val="0"/>
            <w:autoSpaceDE w:val="0"/>
            <w:autoSpaceDN w:val="0"/>
            <w:adjustRightInd w:val="0"/>
            <w:spacing w:after="140" w:line="288" w:lineRule="auto"/>
            <w:ind w:left="480" w:hanging="480"/>
          </w:pPr>
        </w:pPrChange>
      </w:pPr>
      <w:ins w:id="11424" w:author="arkat" w:date="2017-10-11T10:04:00Z">
        <w:del w:id="11425"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7A1F59BC" w14:textId="4E9B453E" w:rsidR="00F5795E" w:rsidDel="00DE59C1" w:rsidRDefault="00F5795E">
      <w:pPr>
        <w:widowControl w:val="0"/>
        <w:autoSpaceDE w:val="0"/>
        <w:autoSpaceDN w:val="0"/>
        <w:adjustRightInd w:val="0"/>
        <w:spacing w:after="0"/>
        <w:rPr>
          <w:ins w:id="11426" w:author="arkat" w:date="2017-10-11T10:04:00Z"/>
          <w:del w:id="11427" w:author="arkat" w:date="2017-10-11T11:07:00Z"/>
          <w:rFonts w:ascii="Times New Roman" w:hAnsi="Times New Roman" w:cs="Times New Roman"/>
          <w:szCs w:val="24"/>
        </w:rPr>
        <w:pPrChange w:id="11428" w:author="arkat" w:date="2017-10-11T11:07:00Z">
          <w:pPr>
            <w:widowControl w:val="0"/>
            <w:autoSpaceDE w:val="0"/>
            <w:autoSpaceDN w:val="0"/>
            <w:adjustRightInd w:val="0"/>
            <w:spacing w:after="140" w:line="288" w:lineRule="auto"/>
            <w:ind w:left="480" w:hanging="480"/>
          </w:pPr>
        </w:pPrChange>
      </w:pPr>
      <w:ins w:id="11429" w:author="arkat" w:date="2017-10-11T10:04:00Z">
        <w:del w:id="11430"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1FC26867" w14:textId="6B2578F1" w:rsidR="00F5795E" w:rsidDel="00DE59C1" w:rsidRDefault="00F5795E">
      <w:pPr>
        <w:widowControl w:val="0"/>
        <w:autoSpaceDE w:val="0"/>
        <w:autoSpaceDN w:val="0"/>
        <w:adjustRightInd w:val="0"/>
        <w:spacing w:after="0"/>
        <w:rPr>
          <w:ins w:id="11431" w:author="arkat" w:date="2017-10-11T10:04:00Z"/>
          <w:del w:id="11432" w:author="arkat" w:date="2017-10-11T11:07:00Z"/>
          <w:rFonts w:ascii="Times New Roman" w:hAnsi="Times New Roman" w:cs="Times New Roman"/>
          <w:szCs w:val="24"/>
        </w:rPr>
        <w:pPrChange w:id="11433" w:author="arkat" w:date="2017-10-11T11:07:00Z">
          <w:pPr>
            <w:widowControl w:val="0"/>
            <w:autoSpaceDE w:val="0"/>
            <w:autoSpaceDN w:val="0"/>
            <w:adjustRightInd w:val="0"/>
            <w:spacing w:after="140" w:line="288" w:lineRule="auto"/>
            <w:ind w:left="480" w:hanging="480"/>
          </w:pPr>
        </w:pPrChange>
      </w:pPr>
      <w:ins w:id="11434" w:author="arkat" w:date="2017-10-11T10:04:00Z">
        <w:del w:id="11435"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002BE880" w14:textId="13397994" w:rsidR="00F5795E" w:rsidDel="00DE59C1" w:rsidRDefault="00F5795E">
      <w:pPr>
        <w:widowControl w:val="0"/>
        <w:autoSpaceDE w:val="0"/>
        <w:autoSpaceDN w:val="0"/>
        <w:adjustRightInd w:val="0"/>
        <w:spacing w:after="0"/>
        <w:rPr>
          <w:ins w:id="11436" w:author="arkat" w:date="2017-10-11T10:04:00Z"/>
          <w:del w:id="11437" w:author="arkat" w:date="2017-10-11T11:07:00Z"/>
          <w:rFonts w:ascii="Times New Roman" w:hAnsi="Times New Roman" w:cs="Times New Roman"/>
          <w:szCs w:val="24"/>
        </w:rPr>
        <w:pPrChange w:id="11438" w:author="arkat" w:date="2017-10-11T11:07:00Z">
          <w:pPr>
            <w:widowControl w:val="0"/>
            <w:autoSpaceDE w:val="0"/>
            <w:autoSpaceDN w:val="0"/>
            <w:adjustRightInd w:val="0"/>
            <w:spacing w:after="140" w:line="288" w:lineRule="auto"/>
            <w:ind w:left="480" w:hanging="480"/>
          </w:pPr>
        </w:pPrChange>
      </w:pPr>
      <w:ins w:id="11439" w:author="arkat" w:date="2017-10-11T10:04:00Z">
        <w:del w:id="11440"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2F832901" w14:textId="374B24AD" w:rsidR="00F5795E" w:rsidDel="00DE59C1" w:rsidRDefault="00F5795E">
      <w:pPr>
        <w:widowControl w:val="0"/>
        <w:autoSpaceDE w:val="0"/>
        <w:autoSpaceDN w:val="0"/>
        <w:adjustRightInd w:val="0"/>
        <w:spacing w:after="0"/>
        <w:rPr>
          <w:ins w:id="11441" w:author="arkat" w:date="2017-10-11T10:04:00Z"/>
          <w:del w:id="11442" w:author="arkat" w:date="2017-10-11T11:07:00Z"/>
          <w:rFonts w:ascii="Times New Roman" w:hAnsi="Times New Roman" w:cs="Times New Roman"/>
          <w:szCs w:val="24"/>
        </w:rPr>
        <w:pPrChange w:id="11443" w:author="arkat" w:date="2017-10-11T11:07:00Z">
          <w:pPr>
            <w:widowControl w:val="0"/>
            <w:autoSpaceDE w:val="0"/>
            <w:autoSpaceDN w:val="0"/>
            <w:adjustRightInd w:val="0"/>
            <w:spacing w:after="140" w:line="288" w:lineRule="auto"/>
            <w:ind w:left="480" w:hanging="480"/>
          </w:pPr>
        </w:pPrChange>
      </w:pPr>
      <w:ins w:id="11444" w:author="arkat" w:date="2017-10-11T10:04:00Z">
        <w:del w:id="11445"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5C8CF2D" w14:textId="00E7A09E" w:rsidR="00F5795E" w:rsidDel="00DE59C1" w:rsidRDefault="00F5795E">
      <w:pPr>
        <w:widowControl w:val="0"/>
        <w:autoSpaceDE w:val="0"/>
        <w:autoSpaceDN w:val="0"/>
        <w:adjustRightInd w:val="0"/>
        <w:spacing w:after="0"/>
        <w:rPr>
          <w:ins w:id="11446" w:author="arkat" w:date="2017-10-11T10:04:00Z"/>
          <w:del w:id="11447" w:author="arkat" w:date="2017-10-11T11:07:00Z"/>
          <w:rFonts w:ascii="Times New Roman" w:hAnsi="Times New Roman" w:cs="Times New Roman"/>
          <w:szCs w:val="24"/>
        </w:rPr>
        <w:pPrChange w:id="11448" w:author="arkat" w:date="2017-10-11T11:07:00Z">
          <w:pPr>
            <w:widowControl w:val="0"/>
            <w:autoSpaceDE w:val="0"/>
            <w:autoSpaceDN w:val="0"/>
            <w:adjustRightInd w:val="0"/>
            <w:spacing w:after="140" w:line="288" w:lineRule="auto"/>
            <w:ind w:left="480" w:hanging="480"/>
          </w:pPr>
        </w:pPrChange>
      </w:pPr>
      <w:ins w:id="11449" w:author="arkat" w:date="2017-10-11T10:04:00Z">
        <w:del w:id="11450"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3C0C1F9" w14:textId="75067E85" w:rsidR="00F5795E" w:rsidDel="00DE59C1" w:rsidRDefault="00F5795E">
      <w:pPr>
        <w:widowControl w:val="0"/>
        <w:autoSpaceDE w:val="0"/>
        <w:autoSpaceDN w:val="0"/>
        <w:adjustRightInd w:val="0"/>
        <w:spacing w:after="0"/>
        <w:rPr>
          <w:ins w:id="11451" w:author="arkat" w:date="2017-10-11T10:04:00Z"/>
          <w:del w:id="11452" w:author="arkat" w:date="2017-10-11T11:07:00Z"/>
          <w:rFonts w:ascii="Times New Roman" w:hAnsi="Times New Roman" w:cs="Times New Roman"/>
          <w:szCs w:val="24"/>
        </w:rPr>
        <w:pPrChange w:id="11453" w:author="arkat" w:date="2017-10-11T11:07:00Z">
          <w:pPr>
            <w:widowControl w:val="0"/>
            <w:autoSpaceDE w:val="0"/>
            <w:autoSpaceDN w:val="0"/>
            <w:adjustRightInd w:val="0"/>
            <w:spacing w:after="140" w:line="288" w:lineRule="auto"/>
            <w:ind w:left="480" w:hanging="480"/>
          </w:pPr>
        </w:pPrChange>
      </w:pPr>
      <w:ins w:id="11454" w:author="arkat" w:date="2017-10-11T10:04:00Z">
        <w:del w:id="11455"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64DE3204" w14:textId="780640A0" w:rsidR="00F5795E" w:rsidDel="00DE59C1" w:rsidRDefault="00F5795E">
      <w:pPr>
        <w:widowControl w:val="0"/>
        <w:autoSpaceDE w:val="0"/>
        <w:autoSpaceDN w:val="0"/>
        <w:adjustRightInd w:val="0"/>
        <w:spacing w:after="0"/>
        <w:rPr>
          <w:ins w:id="11456" w:author="arkat" w:date="2017-10-11T10:04:00Z"/>
          <w:del w:id="11457" w:author="arkat" w:date="2017-10-11T11:07:00Z"/>
          <w:rFonts w:ascii="Times New Roman" w:hAnsi="Times New Roman" w:cs="Times New Roman"/>
          <w:szCs w:val="24"/>
        </w:rPr>
        <w:pPrChange w:id="11458" w:author="arkat" w:date="2017-10-11T11:07:00Z">
          <w:pPr>
            <w:widowControl w:val="0"/>
            <w:autoSpaceDE w:val="0"/>
            <w:autoSpaceDN w:val="0"/>
            <w:adjustRightInd w:val="0"/>
            <w:spacing w:after="140" w:line="288" w:lineRule="auto"/>
            <w:ind w:left="480" w:hanging="480"/>
          </w:pPr>
        </w:pPrChange>
      </w:pPr>
      <w:ins w:id="11459" w:author="arkat" w:date="2017-10-11T10:04:00Z">
        <w:del w:id="11460"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3B31A503" w14:textId="7268C0A6" w:rsidR="00F5795E" w:rsidDel="00DE59C1" w:rsidRDefault="00F5795E">
      <w:pPr>
        <w:widowControl w:val="0"/>
        <w:autoSpaceDE w:val="0"/>
        <w:autoSpaceDN w:val="0"/>
        <w:adjustRightInd w:val="0"/>
        <w:spacing w:after="0"/>
        <w:rPr>
          <w:ins w:id="11461" w:author="arkat" w:date="2017-10-11T10:04:00Z"/>
          <w:del w:id="11462" w:author="arkat" w:date="2017-10-11T11:07:00Z"/>
          <w:rFonts w:ascii="Times New Roman" w:hAnsi="Times New Roman" w:cs="Times New Roman"/>
          <w:szCs w:val="24"/>
        </w:rPr>
        <w:pPrChange w:id="11463" w:author="arkat" w:date="2017-10-11T11:07:00Z">
          <w:pPr>
            <w:widowControl w:val="0"/>
            <w:autoSpaceDE w:val="0"/>
            <w:autoSpaceDN w:val="0"/>
            <w:adjustRightInd w:val="0"/>
            <w:spacing w:after="140" w:line="288" w:lineRule="auto"/>
            <w:ind w:left="480" w:hanging="480"/>
          </w:pPr>
        </w:pPrChange>
      </w:pPr>
      <w:ins w:id="11464" w:author="arkat" w:date="2017-10-11T10:04:00Z">
        <w:del w:id="11465"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7A942A98" w14:textId="2F884F46" w:rsidR="00F5795E" w:rsidDel="00DE59C1" w:rsidRDefault="00F5795E">
      <w:pPr>
        <w:widowControl w:val="0"/>
        <w:autoSpaceDE w:val="0"/>
        <w:autoSpaceDN w:val="0"/>
        <w:adjustRightInd w:val="0"/>
        <w:spacing w:after="0"/>
        <w:rPr>
          <w:ins w:id="11466" w:author="arkat" w:date="2017-10-11T10:04:00Z"/>
          <w:del w:id="11467" w:author="arkat" w:date="2017-10-11T11:07:00Z"/>
          <w:rFonts w:ascii="Times New Roman" w:hAnsi="Times New Roman" w:cs="Times New Roman"/>
          <w:szCs w:val="24"/>
        </w:rPr>
        <w:pPrChange w:id="11468" w:author="arkat" w:date="2017-10-11T11:07:00Z">
          <w:pPr>
            <w:widowControl w:val="0"/>
            <w:autoSpaceDE w:val="0"/>
            <w:autoSpaceDN w:val="0"/>
            <w:adjustRightInd w:val="0"/>
            <w:spacing w:after="140" w:line="288" w:lineRule="auto"/>
            <w:ind w:left="480" w:hanging="480"/>
          </w:pPr>
        </w:pPrChange>
      </w:pPr>
      <w:ins w:id="11469" w:author="arkat" w:date="2017-10-11T10:04:00Z">
        <w:del w:id="11470"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21330680" w14:textId="384B92BC" w:rsidR="00F5795E" w:rsidDel="00DE59C1" w:rsidRDefault="00F5795E">
      <w:pPr>
        <w:widowControl w:val="0"/>
        <w:autoSpaceDE w:val="0"/>
        <w:autoSpaceDN w:val="0"/>
        <w:adjustRightInd w:val="0"/>
        <w:spacing w:after="0"/>
        <w:rPr>
          <w:ins w:id="11471" w:author="arkat" w:date="2017-10-11T10:04:00Z"/>
          <w:del w:id="11472" w:author="arkat" w:date="2017-10-11T11:07:00Z"/>
          <w:rFonts w:ascii="Times New Roman" w:hAnsi="Times New Roman" w:cs="Times New Roman"/>
          <w:szCs w:val="24"/>
        </w:rPr>
        <w:pPrChange w:id="11473" w:author="arkat" w:date="2017-10-11T11:07:00Z">
          <w:pPr>
            <w:widowControl w:val="0"/>
            <w:autoSpaceDE w:val="0"/>
            <w:autoSpaceDN w:val="0"/>
            <w:adjustRightInd w:val="0"/>
            <w:spacing w:after="140" w:line="288" w:lineRule="auto"/>
            <w:ind w:left="480" w:hanging="480"/>
          </w:pPr>
        </w:pPrChange>
      </w:pPr>
      <w:ins w:id="11474" w:author="arkat" w:date="2017-10-11T10:04:00Z">
        <w:del w:id="11475"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3D8D2AF3" w14:textId="009AC4F8" w:rsidR="00F5795E" w:rsidDel="00DE59C1" w:rsidRDefault="00F5795E">
      <w:pPr>
        <w:widowControl w:val="0"/>
        <w:autoSpaceDE w:val="0"/>
        <w:autoSpaceDN w:val="0"/>
        <w:adjustRightInd w:val="0"/>
        <w:spacing w:after="0"/>
        <w:rPr>
          <w:ins w:id="11476" w:author="arkat" w:date="2017-10-11T10:04:00Z"/>
          <w:del w:id="11477" w:author="arkat" w:date="2017-10-11T11:07:00Z"/>
          <w:rFonts w:ascii="Times New Roman" w:hAnsi="Times New Roman" w:cs="Times New Roman"/>
          <w:szCs w:val="24"/>
        </w:rPr>
        <w:pPrChange w:id="11478" w:author="arkat" w:date="2017-10-11T11:07:00Z">
          <w:pPr>
            <w:widowControl w:val="0"/>
            <w:autoSpaceDE w:val="0"/>
            <w:autoSpaceDN w:val="0"/>
            <w:adjustRightInd w:val="0"/>
            <w:spacing w:after="140" w:line="288" w:lineRule="auto"/>
            <w:ind w:left="480" w:hanging="480"/>
          </w:pPr>
        </w:pPrChange>
      </w:pPr>
      <w:ins w:id="11479" w:author="arkat" w:date="2017-10-11T10:04:00Z">
        <w:del w:id="11480"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6BB58CEF" w14:textId="5D3A0935" w:rsidR="00F5795E" w:rsidDel="00DE59C1" w:rsidRDefault="00F5795E">
      <w:pPr>
        <w:widowControl w:val="0"/>
        <w:autoSpaceDE w:val="0"/>
        <w:autoSpaceDN w:val="0"/>
        <w:adjustRightInd w:val="0"/>
        <w:spacing w:after="0"/>
        <w:rPr>
          <w:ins w:id="11481" w:author="arkat" w:date="2017-10-11T10:04:00Z"/>
          <w:del w:id="11482" w:author="arkat" w:date="2017-10-11T11:07:00Z"/>
          <w:rFonts w:ascii="Times New Roman" w:hAnsi="Times New Roman" w:cs="Times New Roman"/>
          <w:szCs w:val="24"/>
        </w:rPr>
        <w:pPrChange w:id="11483" w:author="arkat" w:date="2017-10-11T11:07:00Z">
          <w:pPr>
            <w:widowControl w:val="0"/>
            <w:autoSpaceDE w:val="0"/>
            <w:autoSpaceDN w:val="0"/>
            <w:adjustRightInd w:val="0"/>
            <w:spacing w:after="140" w:line="288" w:lineRule="auto"/>
            <w:ind w:left="480" w:hanging="480"/>
          </w:pPr>
        </w:pPrChange>
      </w:pPr>
      <w:ins w:id="11484" w:author="arkat" w:date="2017-10-11T10:04:00Z">
        <w:del w:id="11485"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2EEC92CE" w14:textId="24F3D9EA" w:rsidR="00F5795E" w:rsidDel="00DE59C1" w:rsidRDefault="00F5795E">
      <w:pPr>
        <w:widowControl w:val="0"/>
        <w:autoSpaceDE w:val="0"/>
        <w:autoSpaceDN w:val="0"/>
        <w:adjustRightInd w:val="0"/>
        <w:spacing w:after="0"/>
        <w:rPr>
          <w:ins w:id="11486" w:author="arkat" w:date="2017-10-11T10:04:00Z"/>
          <w:del w:id="11487" w:author="arkat" w:date="2017-10-11T11:07:00Z"/>
          <w:rFonts w:ascii="Times New Roman" w:hAnsi="Times New Roman" w:cs="Times New Roman"/>
          <w:szCs w:val="24"/>
        </w:rPr>
        <w:pPrChange w:id="11488" w:author="arkat" w:date="2017-10-11T11:07:00Z">
          <w:pPr>
            <w:widowControl w:val="0"/>
            <w:autoSpaceDE w:val="0"/>
            <w:autoSpaceDN w:val="0"/>
            <w:adjustRightInd w:val="0"/>
            <w:spacing w:after="140" w:line="288" w:lineRule="auto"/>
            <w:ind w:left="480" w:hanging="480"/>
          </w:pPr>
        </w:pPrChange>
      </w:pPr>
      <w:ins w:id="11489" w:author="arkat" w:date="2017-10-11T10:04:00Z">
        <w:del w:id="11490"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44C8A48E" w14:textId="0915ECED" w:rsidR="00F5795E" w:rsidDel="00DE59C1" w:rsidRDefault="00F5795E">
      <w:pPr>
        <w:widowControl w:val="0"/>
        <w:autoSpaceDE w:val="0"/>
        <w:autoSpaceDN w:val="0"/>
        <w:adjustRightInd w:val="0"/>
        <w:spacing w:after="0"/>
        <w:rPr>
          <w:ins w:id="11491" w:author="arkat" w:date="2017-10-11T10:04:00Z"/>
          <w:del w:id="11492" w:author="arkat" w:date="2017-10-11T11:07:00Z"/>
          <w:rFonts w:ascii="Times New Roman" w:hAnsi="Times New Roman" w:cs="Times New Roman"/>
          <w:szCs w:val="24"/>
        </w:rPr>
        <w:pPrChange w:id="11493" w:author="arkat" w:date="2017-10-11T11:07:00Z">
          <w:pPr>
            <w:widowControl w:val="0"/>
            <w:autoSpaceDE w:val="0"/>
            <w:autoSpaceDN w:val="0"/>
            <w:adjustRightInd w:val="0"/>
            <w:spacing w:after="140" w:line="288" w:lineRule="auto"/>
            <w:ind w:left="480" w:hanging="480"/>
          </w:pPr>
        </w:pPrChange>
      </w:pPr>
      <w:ins w:id="11494" w:author="arkat" w:date="2017-10-11T10:04:00Z">
        <w:del w:id="11495"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605DAC82" w14:textId="24D79097" w:rsidR="00F5795E" w:rsidDel="00DE59C1" w:rsidRDefault="00F5795E">
      <w:pPr>
        <w:widowControl w:val="0"/>
        <w:autoSpaceDE w:val="0"/>
        <w:autoSpaceDN w:val="0"/>
        <w:adjustRightInd w:val="0"/>
        <w:spacing w:after="0"/>
        <w:rPr>
          <w:ins w:id="11496" w:author="arkat" w:date="2017-10-11T10:04:00Z"/>
          <w:del w:id="11497" w:author="arkat" w:date="2017-10-11T11:07:00Z"/>
          <w:rFonts w:ascii="Times New Roman" w:hAnsi="Times New Roman" w:cs="Times New Roman"/>
          <w:szCs w:val="24"/>
        </w:rPr>
        <w:pPrChange w:id="11498" w:author="arkat" w:date="2017-10-11T11:07:00Z">
          <w:pPr>
            <w:widowControl w:val="0"/>
            <w:autoSpaceDE w:val="0"/>
            <w:autoSpaceDN w:val="0"/>
            <w:adjustRightInd w:val="0"/>
            <w:spacing w:after="140" w:line="288" w:lineRule="auto"/>
            <w:ind w:left="480" w:hanging="480"/>
          </w:pPr>
        </w:pPrChange>
      </w:pPr>
      <w:ins w:id="11499" w:author="arkat" w:date="2017-10-11T10:04:00Z">
        <w:del w:id="11500"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04AFD7AA" w14:textId="5928D241" w:rsidR="00F5795E" w:rsidDel="00DE59C1" w:rsidRDefault="00F5795E">
      <w:pPr>
        <w:widowControl w:val="0"/>
        <w:autoSpaceDE w:val="0"/>
        <w:autoSpaceDN w:val="0"/>
        <w:adjustRightInd w:val="0"/>
        <w:spacing w:after="0"/>
        <w:rPr>
          <w:ins w:id="11501" w:author="arkat" w:date="2017-10-11T10:04:00Z"/>
          <w:del w:id="11502" w:author="arkat" w:date="2017-10-11T11:07:00Z"/>
          <w:rFonts w:ascii="Times New Roman" w:hAnsi="Times New Roman" w:cs="Times New Roman"/>
          <w:szCs w:val="24"/>
        </w:rPr>
        <w:pPrChange w:id="11503" w:author="arkat" w:date="2017-10-11T11:07:00Z">
          <w:pPr>
            <w:widowControl w:val="0"/>
            <w:autoSpaceDE w:val="0"/>
            <w:autoSpaceDN w:val="0"/>
            <w:adjustRightInd w:val="0"/>
            <w:spacing w:after="140" w:line="288" w:lineRule="auto"/>
            <w:ind w:left="480" w:hanging="480"/>
          </w:pPr>
        </w:pPrChange>
      </w:pPr>
      <w:ins w:id="11504" w:author="arkat" w:date="2017-10-11T10:04:00Z">
        <w:del w:id="11505"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68F13F77" w14:textId="41AAD519" w:rsidR="00F5795E" w:rsidDel="00DE59C1" w:rsidRDefault="00F5795E">
      <w:pPr>
        <w:widowControl w:val="0"/>
        <w:autoSpaceDE w:val="0"/>
        <w:autoSpaceDN w:val="0"/>
        <w:adjustRightInd w:val="0"/>
        <w:spacing w:after="0"/>
        <w:rPr>
          <w:ins w:id="11506" w:author="arkat" w:date="2017-10-11T10:04:00Z"/>
          <w:del w:id="11507" w:author="arkat" w:date="2017-10-11T11:07:00Z"/>
          <w:rFonts w:ascii="Times New Roman" w:hAnsi="Times New Roman" w:cs="Times New Roman"/>
          <w:szCs w:val="24"/>
        </w:rPr>
        <w:pPrChange w:id="11508" w:author="arkat" w:date="2017-10-11T11:07:00Z">
          <w:pPr>
            <w:widowControl w:val="0"/>
            <w:autoSpaceDE w:val="0"/>
            <w:autoSpaceDN w:val="0"/>
            <w:adjustRightInd w:val="0"/>
            <w:spacing w:after="140" w:line="288" w:lineRule="auto"/>
            <w:ind w:left="480" w:hanging="480"/>
          </w:pPr>
        </w:pPrChange>
      </w:pPr>
      <w:ins w:id="11509" w:author="arkat" w:date="2017-10-11T10:04:00Z">
        <w:del w:id="11510"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0A1CA69A" w14:textId="17FEE876" w:rsidR="00F5795E" w:rsidDel="00DE59C1" w:rsidRDefault="00F5795E">
      <w:pPr>
        <w:widowControl w:val="0"/>
        <w:autoSpaceDE w:val="0"/>
        <w:autoSpaceDN w:val="0"/>
        <w:adjustRightInd w:val="0"/>
        <w:spacing w:after="0"/>
        <w:rPr>
          <w:ins w:id="11511" w:author="arkat" w:date="2017-10-11T10:04:00Z"/>
          <w:del w:id="11512" w:author="arkat" w:date="2017-10-11T11:07:00Z"/>
          <w:rFonts w:ascii="Times New Roman" w:hAnsi="Times New Roman" w:cs="Times New Roman"/>
          <w:szCs w:val="24"/>
        </w:rPr>
        <w:pPrChange w:id="11513" w:author="arkat" w:date="2017-10-11T11:07:00Z">
          <w:pPr>
            <w:widowControl w:val="0"/>
            <w:autoSpaceDE w:val="0"/>
            <w:autoSpaceDN w:val="0"/>
            <w:adjustRightInd w:val="0"/>
            <w:spacing w:after="140" w:line="288" w:lineRule="auto"/>
            <w:ind w:left="480" w:hanging="480"/>
          </w:pPr>
        </w:pPrChange>
      </w:pPr>
      <w:ins w:id="11514" w:author="arkat" w:date="2017-10-11T10:04:00Z">
        <w:del w:id="11515"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08302AC8" w14:textId="01C84F66" w:rsidR="00F5795E" w:rsidDel="00DE59C1" w:rsidRDefault="00F5795E">
      <w:pPr>
        <w:widowControl w:val="0"/>
        <w:autoSpaceDE w:val="0"/>
        <w:autoSpaceDN w:val="0"/>
        <w:adjustRightInd w:val="0"/>
        <w:spacing w:after="0"/>
        <w:rPr>
          <w:ins w:id="11516" w:author="arkat" w:date="2017-10-11T10:04:00Z"/>
          <w:del w:id="11517" w:author="arkat" w:date="2017-10-11T11:07:00Z"/>
          <w:rFonts w:ascii="Times New Roman" w:hAnsi="Times New Roman" w:cs="Times New Roman"/>
          <w:szCs w:val="24"/>
        </w:rPr>
        <w:pPrChange w:id="11518" w:author="arkat" w:date="2017-10-11T11:07:00Z">
          <w:pPr>
            <w:widowControl w:val="0"/>
            <w:autoSpaceDE w:val="0"/>
            <w:autoSpaceDN w:val="0"/>
            <w:adjustRightInd w:val="0"/>
            <w:spacing w:after="140" w:line="288" w:lineRule="auto"/>
            <w:ind w:left="480" w:hanging="480"/>
          </w:pPr>
        </w:pPrChange>
      </w:pPr>
      <w:ins w:id="11519" w:author="arkat" w:date="2017-10-11T10:04:00Z">
        <w:del w:id="11520"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3AE5DD0D" w14:textId="488872BA" w:rsidR="00F5795E" w:rsidDel="00DE59C1" w:rsidRDefault="00F5795E">
      <w:pPr>
        <w:widowControl w:val="0"/>
        <w:autoSpaceDE w:val="0"/>
        <w:autoSpaceDN w:val="0"/>
        <w:adjustRightInd w:val="0"/>
        <w:spacing w:after="0"/>
        <w:rPr>
          <w:ins w:id="11521" w:author="arkat" w:date="2017-10-11T10:04:00Z"/>
          <w:del w:id="11522" w:author="arkat" w:date="2017-10-11T11:07:00Z"/>
          <w:rFonts w:ascii="Times New Roman" w:hAnsi="Times New Roman" w:cs="Times New Roman"/>
          <w:szCs w:val="24"/>
        </w:rPr>
        <w:pPrChange w:id="11523" w:author="arkat" w:date="2017-10-11T11:07:00Z">
          <w:pPr>
            <w:widowControl w:val="0"/>
            <w:autoSpaceDE w:val="0"/>
            <w:autoSpaceDN w:val="0"/>
            <w:adjustRightInd w:val="0"/>
            <w:spacing w:after="140" w:line="288" w:lineRule="auto"/>
            <w:ind w:left="480" w:hanging="480"/>
          </w:pPr>
        </w:pPrChange>
      </w:pPr>
      <w:ins w:id="11524" w:author="arkat" w:date="2017-10-11T10:04:00Z">
        <w:del w:id="11525"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1F5DFD83" w14:textId="4127AC86" w:rsidR="00F5795E" w:rsidDel="00DE59C1" w:rsidRDefault="00F5795E">
      <w:pPr>
        <w:widowControl w:val="0"/>
        <w:autoSpaceDE w:val="0"/>
        <w:autoSpaceDN w:val="0"/>
        <w:adjustRightInd w:val="0"/>
        <w:spacing w:after="0"/>
        <w:rPr>
          <w:ins w:id="11526" w:author="arkat" w:date="2017-10-11T10:04:00Z"/>
          <w:del w:id="11527" w:author="arkat" w:date="2017-10-11T11:07:00Z"/>
          <w:rFonts w:ascii="Times New Roman" w:hAnsi="Times New Roman" w:cs="Times New Roman"/>
          <w:szCs w:val="24"/>
        </w:rPr>
        <w:pPrChange w:id="11528" w:author="arkat" w:date="2017-10-11T11:07:00Z">
          <w:pPr>
            <w:widowControl w:val="0"/>
            <w:autoSpaceDE w:val="0"/>
            <w:autoSpaceDN w:val="0"/>
            <w:adjustRightInd w:val="0"/>
            <w:spacing w:after="140" w:line="288" w:lineRule="auto"/>
            <w:ind w:left="480" w:hanging="480"/>
          </w:pPr>
        </w:pPrChange>
      </w:pPr>
      <w:ins w:id="11529" w:author="arkat" w:date="2017-10-11T10:04:00Z">
        <w:del w:id="11530"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73D3507F" w14:textId="4F5AEA5F" w:rsidR="00F5795E" w:rsidDel="00DE59C1" w:rsidRDefault="00F5795E">
      <w:pPr>
        <w:widowControl w:val="0"/>
        <w:autoSpaceDE w:val="0"/>
        <w:autoSpaceDN w:val="0"/>
        <w:adjustRightInd w:val="0"/>
        <w:spacing w:after="0"/>
        <w:rPr>
          <w:ins w:id="11531" w:author="arkat" w:date="2017-10-11T10:04:00Z"/>
          <w:del w:id="11532" w:author="arkat" w:date="2017-10-11T11:07:00Z"/>
          <w:rFonts w:ascii="Times New Roman" w:hAnsi="Times New Roman" w:cs="Times New Roman"/>
          <w:szCs w:val="24"/>
        </w:rPr>
        <w:pPrChange w:id="11533" w:author="arkat" w:date="2017-10-11T11:07:00Z">
          <w:pPr>
            <w:widowControl w:val="0"/>
            <w:autoSpaceDE w:val="0"/>
            <w:autoSpaceDN w:val="0"/>
            <w:adjustRightInd w:val="0"/>
            <w:spacing w:after="140" w:line="288" w:lineRule="auto"/>
            <w:ind w:left="480" w:hanging="480"/>
          </w:pPr>
        </w:pPrChange>
      </w:pPr>
      <w:ins w:id="11534" w:author="arkat" w:date="2017-10-11T10:04:00Z">
        <w:del w:id="11535"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0CC40409" w14:textId="70EEDFA4" w:rsidR="00F5795E" w:rsidDel="00DE59C1" w:rsidRDefault="00F5795E">
      <w:pPr>
        <w:widowControl w:val="0"/>
        <w:autoSpaceDE w:val="0"/>
        <w:autoSpaceDN w:val="0"/>
        <w:adjustRightInd w:val="0"/>
        <w:spacing w:after="0"/>
        <w:rPr>
          <w:ins w:id="11536" w:author="arkat" w:date="2017-10-11T10:04:00Z"/>
          <w:del w:id="11537" w:author="arkat" w:date="2017-10-11T11:07:00Z"/>
          <w:rFonts w:ascii="Times New Roman" w:hAnsi="Times New Roman" w:cs="Times New Roman"/>
          <w:szCs w:val="24"/>
        </w:rPr>
        <w:pPrChange w:id="11538" w:author="arkat" w:date="2017-10-11T11:07:00Z">
          <w:pPr>
            <w:widowControl w:val="0"/>
            <w:autoSpaceDE w:val="0"/>
            <w:autoSpaceDN w:val="0"/>
            <w:adjustRightInd w:val="0"/>
            <w:spacing w:after="140" w:line="288" w:lineRule="auto"/>
            <w:ind w:left="480" w:hanging="480"/>
          </w:pPr>
        </w:pPrChange>
      </w:pPr>
      <w:ins w:id="11539" w:author="arkat" w:date="2017-10-11T10:04:00Z">
        <w:del w:id="11540"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56DB9653" w14:textId="32653A3D" w:rsidR="00F5795E" w:rsidDel="00DE59C1" w:rsidRDefault="00F5795E">
      <w:pPr>
        <w:widowControl w:val="0"/>
        <w:autoSpaceDE w:val="0"/>
        <w:autoSpaceDN w:val="0"/>
        <w:adjustRightInd w:val="0"/>
        <w:spacing w:after="0"/>
        <w:rPr>
          <w:ins w:id="11541" w:author="arkat" w:date="2017-10-11T10:04:00Z"/>
          <w:del w:id="11542" w:author="arkat" w:date="2017-10-11T11:07:00Z"/>
          <w:rFonts w:ascii="Times New Roman" w:hAnsi="Times New Roman" w:cs="Times New Roman"/>
          <w:szCs w:val="24"/>
        </w:rPr>
        <w:pPrChange w:id="11543" w:author="arkat" w:date="2017-10-11T11:07:00Z">
          <w:pPr>
            <w:widowControl w:val="0"/>
            <w:autoSpaceDE w:val="0"/>
            <w:autoSpaceDN w:val="0"/>
            <w:adjustRightInd w:val="0"/>
            <w:spacing w:after="140" w:line="288" w:lineRule="auto"/>
            <w:ind w:left="480" w:hanging="480"/>
          </w:pPr>
        </w:pPrChange>
      </w:pPr>
      <w:ins w:id="11544" w:author="arkat" w:date="2017-10-11T10:04:00Z">
        <w:del w:id="11545"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4122CBD0" w14:textId="7077F758" w:rsidR="00F5795E" w:rsidDel="00DE59C1" w:rsidRDefault="00F5795E">
      <w:pPr>
        <w:widowControl w:val="0"/>
        <w:autoSpaceDE w:val="0"/>
        <w:autoSpaceDN w:val="0"/>
        <w:adjustRightInd w:val="0"/>
        <w:spacing w:after="0"/>
        <w:rPr>
          <w:ins w:id="11546" w:author="arkat" w:date="2017-10-11T10:04:00Z"/>
          <w:del w:id="11547" w:author="arkat" w:date="2017-10-11T11:07:00Z"/>
          <w:rFonts w:ascii="Times New Roman" w:hAnsi="Times New Roman" w:cs="Times New Roman"/>
          <w:szCs w:val="24"/>
        </w:rPr>
        <w:pPrChange w:id="11548" w:author="arkat" w:date="2017-10-11T11:07:00Z">
          <w:pPr>
            <w:widowControl w:val="0"/>
            <w:autoSpaceDE w:val="0"/>
            <w:autoSpaceDN w:val="0"/>
            <w:adjustRightInd w:val="0"/>
            <w:spacing w:after="140" w:line="288" w:lineRule="auto"/>
            <w:ind w:left="480" w:hanging="480"/>
          </w:pPr>
        </w:pPrChange>
      </w:pPr>
      <w:ins w:id="11549" w:author="arkat" w:date="2017-10-11T10:04:00Z">
        <w:del w:id="11550"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6EF1C659" w14:textId="5D827CCC" w:rsidR="00F5795E" w:rsidDel="00DE59C1" w:rsidRDefault="00F5795E">
      <w:pPr>
        <w:widowControl w:val="0"/>
        <w:autoSpaceDE w:val="0"/>
        <w:autoSpaceDN w:val="0"/>
        <w:adjustRightInd w:val="0"/>
        <w:spacing w:after="0"/>
        <w:rPr>
          <w:ins w:id="11551" w:author="arkat" w:date="2017-10-11T10:04:00Z"/>
          <w:del w:id="11552" w:author="arkat" w:date="2017-10-11T11:07:00Z"/>
          <w:rFonts w:ascii="Times New Roman" w:hAnsi="Times New Roman" w:cs="Times New Roman"/>
          <w:szCs w:val="24"/>
        </w:rPr>
        <w:pPrChange w:id="11553" w:author="arkat" w:date="2017-10-11T11:07:00Z">
          <w:pPr>
            <w:widowControl w:val="0"/>
            <w:autoSpaceDE w:val="0"/>
            <w:autoSpaceDN w:val="0"/>
            <w:adjustRightInd w:val="0"/>
            <w:spacing w:after="140" w:line="288" w:lineRule="auto"/>
            <w:ind w:left="480" w:hanging="480"/>
          </w:pPr>
        </w:pPrChange>
      </w:pPr>
      <w:ins w:id="11554" w:author="arkat" w:date="2017-10-11T10:04:00Z">
        <w:del w:id="11555"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4C5331BA" w14:textId="49FBF06F" w:rsidR="00F5795E" w:rsidDel="00DE59C1" w:rsidRDefault="00F5795E">
      <w:pPr>
        <w:widowControl w:val="0"/>
        <w:autoSpaceDE w:val="0"/>
        <w:autoSpaceDN w:val="0"/>
        <w:adjustRightInd w:val="0"/>
        <w:spacing w:after="0"/>
        <w:rPr>
          <w:ins w:id="11556" w:author="arkat" w:date="2017-10-11T10:04:00Z"/>
          <w:del w:id="11557" w:author="arkat" w:date="2017-10-11T11:07:00Z"/>
          <w:rFonts w:ascii="Times New Roman" w:hAnsi="Times New Roman" w:cs="Times New Roman"/>
          <w:szCs w:val="24"/>
        </w:rPr>
        <w:pPrChange w:id="11558" w:author="arkat" w:date="2017-10-11T11:07:00Z">
          <w:pPr>
            <w:widowControl w:val="0"/>
            <w:autoSpaceDE w:val="0"/>
            <w:autoSpaceDN w:val="0"/>
            <w:adjustRightInd w:val="0"/>
            <w:spacing w:after="140" w:line="288" w:lineRule="auto"/>
            <w:ind w:left="480" w:hanging="480"/>
          </w:pPr>
        </w:pPrChange>
      </w:pPr>
      <w:ins w:id="11559" w:author="arkat" w:date="2017-10-11T10:04:00Z">
        <w:del w:id="11560"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2EA78DE7" w14:textId="58030E7C" w:rsidR="00F5795E" w:rsidDel="00DE59C1" w:rsidRDefault="00F5795E">
      <w:pPr>
        <w:widowControl w:val="0"/>
        <w:autoSpaceDE w:val="0"/>
        <w:autoSpaceDN w:val="0"/>
        <w:adjustRightInd w:val="0"/>
        <w:spacing w:after="0"/>
        <w:rPr>
          <w:ins w:id="11561" w:author="arkat" w:date="2017-10-11T10:04:00Z"/>
          <w:del w:id="11562" w:author="arkat" w:date="2017-10-11T11:07:00Z"/>
          <w:rFonts w:ascii="Times New Roman" w:hAnsi="Times New Roman" w:cs="Times New Roman"/>
          <w:szCs w:val="24"/>
        </w:rPr>
        <w:pPrChange w:id="11563" w:author="arkat" w:date="2017-10-11T11:07:00Z">
          <w:pPr>
            <w:widowControl w:val="0"/>
            <w:autoSpaceDE w:val="0"/>
            <w:autoSpaceDN w:val="0"/>
            <w:adjustRightInd w:val="0"/>
            <w:spacing w:after="140" w:line="288" w:lineRule="auto"/>
            <w:ind w:left="480" w:hanging="480"/>
          </w:pPr>
        </w:pPrChange>
      </w:pPr>
      <w:ins w:id="11564" w:author="arkat" w:date="2017-10-11T10:04:00Z">
        <w:del w:id="11565"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6CFBAEE2" w14:textId="6E6A6178" w:rsidR="00F5795E" w:rsidDel="00DE59C1" w:rsidRDefault="00F5795E">
      <w:pPr>
        <w:widowControl w:val="0"/>
        <w:autoSpaceDE w:val="0"/>
        <w:autoSpaceDN w:val="0"/>
        <w:adjustRightInd w:val="0"/>
        <w:spacing w:after="0"/>
        <w:rPr>
          <w:ins w:id="11566" w:author="arkat" w:date="2017-10-11T10:04:00Z"/>
          <w:del w:id="11567" w:author="arkat" w:date="2017-10-11T11:07:00Z"/>
          <w:rFonts w:ascii="Times New Roman" w:hAnsi="Times New Roman" w:cs="Times New Roman"/>
          <w:szCs w:val="24"/>
        </w:rPr>
        <w:pPrChange w:id="11568" w:author="arkat" w:date="2017-10-11T11:07:00Z">
          <w:pPr>
            <w:widowControl w:val="0"/>
            <w:autoSpaceDE w:val="0"/>
            <w:autoSpaceDN w:val="0"/>
            <w:adjustRightInd w:val="0"/>
            <w:spacing w:after="140" w:line="288" w:lineRule="auto"/>
            <w:ind w:left="480" w:hanging="480"/>
          </w:pPr>
        </w:pPrChange>
      </w:pPr>
      <w:ins w:id="11569" w:author="arkat" w:date="2017-10-11T10:04:00Z">
        <w:del w:id="11570"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0E70F763" w14:textId="279E299F" w:rsidR="00F5795E" w:rsidDel="00DE59C1" w:rsidRDefault="00F5795E">
      <w:pPr>
        <w:widowControl w:val="0"/>
        <w:autoSpaceDE w:val="0"/>
        <w:autoSpaceDN w:val="0"/>
        <w:adjustRightInd w:val="0"/>
        <w:spacing w:after="0"/>
        <w:rPr>
          <w:ins w:id="11571" w:author="arkat" w:date="2017-10-11T10:04:00Z"/>
          <w:del w:id="11572" w:author="arkat" w:date="2017-10-11T11:07:00Z"/>
          <w:rFonts w:ascii="Times New Roman" w:hAnsi="Times New Roman" w:cs="Times New Roman"/>
          <w:szCs w:val="24"/>
        </w:rPr>
        <w:pPrChange w:id="11573" w:author="arkat" w:date="2017-10-11T11:07:00Z">
          <w:pPr>
            <w:widowControl w:val="0"/>
            <w:autoSpaceDE w:val="0"/>
            <w:autoSpaceDN w:val="0"/>
            <w:adjustRightInd w:val="0"/>
            <w:spacing w:after="140" w:line="288" w:lineRule="auto"/>
            <w:ind w:left="480" w:hanging="480"/>
          </w:pPr>
        </w:pPrChange>
      </w:pPr>
      <w:ins w:id="11574" w:author="arkat" w:date="2017-10-11T10:04:00Z">
        <w:del w:id="11575"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1ECF3801" w14:textId="79AF7EBE" w:rsidR="00F5795E" w:rsidDel="00DE59C1" w:rsidRDefault="00F5795E">
      <w:pPr>
        <w:widowControl w:val="0"/>
        <w:autoSpaceDE w:val="0"/>
        <w:autoSpaceDN w:val="0"/>
        <w:adjustRightInd w:val="0"/>
        <w:spacing w:after="0"/>
        <w:rPr>
          <w:ins w:id="11576" w:author="arkat" w:date="2017-10-11T10:04:00Z"/>
          <w:del w:id="11577" w:author="arkat" w:date="2017-10-11T11:07:00Z"/>
          <w:rFonts w:ascii="Times New Roman" w:hAnsi="Times New Roman" w:cs="Times New Roman"/>
          <w:szCs w:val="24"/>
        </w:rPr>
        <w:pPrChange w:id="11578" w:author="arkat" w:date="2017-10-11T11:07:00Z">
          <w:pPr>
            <w:widowControl w:val="0"/>
            <w:autoSpaceDE w:val="0"/>
            <w:autoSpaceDN w:val="0"/>
            <w:adjustRightInd w:val="0"/>
            <w:spacing w:after="140" w:line="288" w:lineRule="auto"/>
            <w:ind w:left="480" w:hanging="480"/>
          </w:pPr>
        </w:pPrChange>
      </w:pPr>
      <w:ins w:id="11579" w:author="arkat" w:date="2017-10-11T10:04:00Z">
        <w:del w:id="11580" w:author="arkat" w:date="2017-10-11T11:07:00Z">
          <w:r w:rsidDel="00DE59C1">
            <w:rPr>
              <w:rFonts w:ascii="Times New Roman" w:hAnsi="Times New Roman" w:cs="Times New Roman"/>
              <w:szCs w:val="24"/>
            </w:rPr>
            <w:delText>Volzer, H. 2010. An Overview of BPMN 2 . 0 and its Potential Use. 2–3.</w:delText>
          </w:r>
        </w:del>
      </w:ins>
    </w:p>
    <w:p w14:paraId="0EA44A32" w14:textId="42835F4F" w:rsidR="00F5795E" w:rsidDel="00DE59C1" w:rsidRDefault="00F5795E">
      <w:pPr>
        <w:widowControl w:val="0"/>
        <w:autoSpaceDE w:val="0"/>
        <w:autoSpaceDN w:val="0"/>
        <w:adjustRightInd w:val="0"/>
        <w:spacing w:after="0"/>
        <w:rPr>
          <w:ins w:id="11581" w:author="arkat" w:date="2017-10-11T10:04:00Z"/>
          <w:del w:id="11582" w:author="arkat" w:date="2017-10-11T11:07:00Z"/>
          <w:rFonts w:ascii="Times New Roman" w:hAnsi="Times New Roman" w:cs="Times New Roman"/>
          <w:szCs w:val="24"/>
        </w:rPr>
        <w:pPrChange w:id="11583" w:author="arkat" w:date="2017-10-11T11:07:00Z">
          <w:pPr>
            <w:widowControl w:val="0"/>
            <w:autoSpaceDE w:val="0"/>
            <w:autoSpaceDN w:val="0"/>
            <w:adjustRightInd w:val="0"/>
            <w:spacing w:after="140" w:line="288" w:lineRule="auto"/>
            <w:ind w:left="480" w:hanging="480"/>
          </w:pPr>
        </w:pPrChange>
      </w:pPr>
      <w:ins w:id="11584" w:author="arkat" w:date="2017-10-11T10:04:00Z">
        <w:del w:id="11585"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4FBF0CBF" w14:textId="613D28D5" w:rsidR="00F5795E" w:rsidDel="00DE59C1" w:rsidRDefault="00F5795E">
      <w:pPr>
        <w:widowControl w:val="0"/>
        <w:autoSpaceDE w:val="0"/>
        <w:autoSpaceDN w:val="0"/>
        <w:adjustRightInd w:val="0"/>
        <w:spacing w:after="0"/>
        <w:rPr>
          <w:ins w:id="11586" w:author="arkat" w:date="2017-10-11T10:04:00Z"/>
          <w:del w:id="11587" w:author="arkat" w:date="2017-10-11T11:07:00Z"/>
          <w:rFonts w:ascii="Times New Roman" w:hAnsi="Times New Roman" w:cs="Times New Roman"/>
          <w:szCs w:val="24"/>
        </w:rPr>
        <w:pPrChange w:id="11588" w:author="arkat" w:date="2017-10-11T11:07:00Z">
          <w:pPr>
            <w:widowControl w:val="0"/>
            <w:autoSpaceDE w:val="0"/>
            <w:autoSpaceDN w:val="0"/>
            <w:adjustRightInd w:val="0"/>
            <w:spacing w:after="140" w:line="288" w:lineRule="auto"/>
            <w:ind w:left="480" w:hanging="480"/>
          </w:pPr>
        </w:pPrChange>
      </w:pPr>
      <w:ins w:id="11589" w:author="arkat" w:date="2017-10-11T10:04:00Z">
        <w:del w:id="11590"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6F58D825" w14:textId="38F481C5" w:rsidR="00F5795E" w:rsidDel="00DE59C1" w:rsidRDefault="00F5795E">
      <w:pPr>
        <w:widowControl w:val="0"/>
        <w:autoSpaceDE w:val="0"/>
        <w:autoSpaceDN w:val="0"/>
        <w:adjustRightInd w:val="0"/>
        <w:spacing w:after="0"/>
        <w:rPr>
          <w:ins w:id="11591" w:author="arkat" w:date="2017-10-11T10:04:00Z"/>
          <w:del w:id="11592" w:author="arkat" w:date="2017-10-11T11:07:00Z"/>
        </w:rPr>
        <w:pPrChange w:id="11593" w:author="arkat" w:date="2017-10-11T11:07:00Z">
          <w:pPr>
            <w:widowControl w:val="0"/>
            <w:autoSpaceDE w:val="0"/>
            <w:autoSpaceDN w:val="0"/>
            <w:adjustRightInd w:val="0"/>
            <w:spacing w:after="140" w:line="288" w:lineRule="auto"/>
            <w:ind w:left="480" w:hanging="480"/>
          </w:pPr>
        </w:pPrChange>
      </w:pPr>
      <w:ins w:id="11594" w:author="arkat" w:date="2017-10-11T10:04:00Z">
        <w:del w:id="11595"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16A93FB9" w14:textId="172325EE" w:rsidR="00F5795E" w:rsidDel="00DE59C1" w:rsidRDefault="00F5795E">
      <w:pPr>
        <w:widowControl w:val="0"/>
        <w:autoSpaceDE w:val="0"/>
        <w:autoSpaceDN w:val="0"/>
        <w:adjustRightInd w:val="0"/>
        <w:spacing w:after="0"/>
        <w:rPr>
          <w:ins w:id="11596" w:author="arkat" w:date="2017-10-11T10:04:00Z"/>
          <w:del w:id="11597" w:author="arkat" w:date="2017-10-11T11:07:00Z"/>
          <w:rFonts w:ascii="Times New Roman" w:hAnsi="Times New Roman" w:cs="Times New Roman"/>
          <w:szCs w:val="24"/>
        </w:rPr>
      </w:pPr>
    </w:p>
    <w:p w14:paraId="75FE6004" w14:textId="6DEA14E7" w:rsidR="00F5795E" w:rsidDel="00DE59C1" w:rsidRDefault="00F5795E">
      <w:pPr>
        <w:widowControl w:val="0"/>
        <w:autoSpaceDE w:val="0"/>
        <w:autoSpaceDN w:val="0"/>
        <w:adjustRightInd w:val="0"/>
        <w:spacing w:after="0"/>
        <w:rPr>
          <w:ins w:id="11598" w:author="arkat" w:date="2017-10-11T10:04:00Z"/>
          <w:del w:id="11599" w:author="arkat" w:date="2017-10-11T11:07:00Z"/>
          <w:rFonts w:ascii="Times New Roman" w:hAnsi="Times New Roman" w:cs="Times New Roman"/>
          <w:szCs w:val="24"/>
        </w:rPr>
        <w:pPrChange w:id="11600" w:author="arkat" w:date="2017-10-11T11:07:00Z">
          <w:pPr>
            <w:widowControl w:val="0"/>
            <w:autoSpaceDE w:val="0"/>
            <w:autoSpaceDN w:val="0"/>
            <w:adjustRightInd w:val="0"/>
            <w:spacing w:after="140" w:line="288" w:lineRule="auto"/>
            <w:ind w:left="480" w:hanging="480"/>
          </w:pPr>
        </w:pPrChange>
      </w:pPr>
      <w:ins w:id="11601" w:author="arkat" w:date="2017-10-11T10:04:00Z">
        <w:del w:id="11602"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3AB6620E" w14:textId="150F4038" w:rsidR="00F5795E" w:rsidDel="00DE59C1" w:rsidRDefault="00F5795E">
      <w:pPr>
        <w:widowControl w:val="0"/>
        <w:autoSpaceDE w:val="0"/>
        <w:autoSpaceDN w:val="0"/>
        <w:adjustRightInd w:val="0"/>
        <w:spacing w:after="0"/>
        <w:rPr>
          <w:ins w:id="11603" w:author="arkat" w:date="2017-10-11T10:04:00Z"/>
          <w:del w:id="11604" w:author="arkat" w:date="2017-10-11T11:07:00Z"/>
          <w:rFonts w:ascii="Times New Roman" w:hAnsi="Times New Roman" w:cs="Times New Roman"/>
          <w:szCs w:val="24"/>
        </w:rPr>
        <w:pPrChange w:id="11605" w:author="arkat" w:date="2017-10-11T11:07:00Z">
          <w:pPr>
            <w:widowControl w:val="0"/>
            <w:autoSpaceDE w:val="0"/>
            <w:autoSpaceDN w:val="0"/>
            <w:adjustRightInd w:val="0"/>
            <w:spacing w:after="140" w:line="288" w:lineRule="auto"/>
            <w:ind w:left="480" w:hanging="480"/>
          </w:pPr>
        </w:pPrChange>
      </w:pPr>
      <w:ins w:id="11606" w:author="arkat" w:date="2017-10-11T10:04:00Z">
        <w:del w:id="11607"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01DC7C72" w14:textId="051F54C0" w:rsidR="00F5795E" w:rsidDel="00DE59C1" w:rsidRDefault="00F5795E">
      <w:pPr>
        <w:widowControl w:val="0"/>
        <w:autoSpaceDE w:val="0"/>
        <w:autoSpaceDN w:val="0"/>
        <w:adjustRightInd w:val="0"/>
        <w:spacing w:after="0"/>
        <w:rPr>
          <w:ins w:id="11608" w:author="arkat" w:date="2017-10-11T10:04:00Z"/>
          <w:del w:id="11609" w:author="arkat" w:date="2017-10-11T11:07:00Z"/>
          <w:rFonts w:ascii="Times New Roman" w:hAnsi="Times New Roman" w:cs="Times New Roman"/>
          <w:szCs w:val="24"/>
        </w:rPr>
        <w:pPrChange w:id="11610" w:author="arkat" w:date="2017-10-11T11:07:00Z">
          <w:pPr>
            <w:widowControl w:val="0"/>
            <w:autoSpaceDE w:val="0"/>
            <w:autoSpaceDN w:val="0"/>
            <w:adjustRightInd w:val="0"/>
            <w:spacing w:after="140" w:line="288" w:lineRule="auto"/>
            <w:ind w:left="480" w:hanging="480"/>
          </w:pPr>
        </w:pPrChange>
      </w:pPr>
      <w:ins w:id="11611" w:author="arkat" w:date="2017-10-11T10:04:00Z">
        <w:del w:id="11612" w:author="arkat" w:date="2017-10-11T11:07:00Z">
          <w:r w:rsidDel="00DE59C1">
            <w:rPr>
              <w:rFonts w:ascii="Times New Roman" w:hAnsi="Times New Roman" w:cs="Times New Roman"/>
              <w:szCs w:val="24"/>
            </w:rPr>
            <w:delText>Arkin, A. &amp; Intalio 2002. Business Process Modeling Language. 98.</w:delText>
          </w:r>
        </w:del>
      </w:ins>
    </w:p>
    <w:p w14:paraId="029ECE3A" w14:textId="6EBE0116" w:rsidR="00F5795E" w:rsidDel="00DE59C1" w:rsidRDefault="00F5795E">
      <w:pPr>
        <w:widowControl w:val="0"/>
        <w:autoSpaceDE w:val="0"/>
        <w:autoSpaceDN w:val="0"/>
        <w:adjustRightInd w:val="0"/>
        <w:spacing w:after="0"/>
        <w:rPr>
          <w:ins w:id="11613" w:author="arkat" w:date="2017-10-11T10:04:00Z"/>
          <w:del w:id="11614" w:author="arkat" w:date="2017-10-11T11:07:00Z"/>
          <w:rFonts w:ascii="Times New Roman" w:hAnsi="Times New Roman" w:cs="Times New Roman"/>
          <w:szCs w:val="24"/>
        </w:rPr>
        <w:pPrChange w:id="11615" w:author="arkat" w:date="2017-10-11T11:07:00Z">
          <w:pPr>
            <w:widowControl w:val="0"/>
            <w:autoSpaceDE w:val="0"/>
            <w:autoSpaceDN w:val="0"/>
            <w:adjustRightInd w:val="0"/>
            <w:spacing w:after="140" w:line="288" w:lineRule="auto"/>
            <w:ind w:left="480" w:hanging="480"/>
          </w:pPr>
        </w:pPrChange>
      </w:pPr>
      <w:ins w:id="11616" w:author="arkat" w:date="2017-10-11T10:04:00Z">
        <w:del w:id="11617"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215A2C04" w14:textId="0B290CF0" w:rsidR="00F5795E" w:rsidDel="00DE59C1" w:rsidRDefault="00F5795E">
      <w:pPr>
        <w:widowControl w:val="0"/>
        <w:autoSpaceDE w:val="0"/>
        <w:autoSpaceDN w:val="0"/>
        <w:adjustRightInd w:val="0"/>
        <w:spacing w:after="0"/>
        <w:rPr>
          <w:ins w:id="11618" w:author="arkat" w:date="2017-10-11T10:04:00Z"/>
          <w:del w:id="11619" w:author="arkat" w:date="2017-10-11T11:07:00Z"/>
          <w:rFonts w:ascii="Times New Roman" w:hAnsi="Times New Roman" w:cs="Times New Roman"/>
          <w:szCs w:val="24"/>
        </w:rPr>
        <w:pPrChange w:id="11620" w:author="arkat" w:date="2017-10-11T11:07:00Z">
          <w:pPr>
            <w:widowControl w:val="0"/>
            <w:autoSpaceDE w:val="0"/>
            <w:autoSpaceDN w:val="0"/>
            <w:adjustRightInd w:val="0"/>
            <w:spacing w:after="140" w:line="288" w:lineRule="auto"/>
            <w:ind w:left="480" w:hanging="480"/>
          </w:pPr>
        </w:pPrChange>
      </w:pPr>
      <w:ins w:id="11621" w:author="arkat" w:date="2017-10-11T10:04:00Z">
        <w:del w:id="11622"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1B574E9F" w14:textId="3DA09640" w:rsidR="00F5795E" w:rsidDel="00DE59C1" w:rsidRDefault="00F5795E">
      <w:pPr>
        <w:widowControl w:val="0"/>
        <w:autoSpaceDE w:val="0"/>
        <w:autoSpaceDN w:val="0"/>
        <w:adjustRightInd w:val="0"/>
        <w:spacing w:after="0"/>
        <w:rPr>
          <w:ins w:id="11623" w:author="arkat" w:date="2017-10-11T10:04:00Z"/>
          <w:del w:id="11624" w:author="arkat" w:date="2017-10-11T11:07:00Z"/>
          <w:rFonts w:ascii="Times New Roman" w:hAnsi="Times New Roman" w:cs="Times New Roman"/>
          <w:szCs w:val="24"/>
        </w:rPr>
        <w:pPrChange w:id="11625" w:author="arkat" w:date="2017-10-11T11:07:00Z">
          <w:pPr>
            <w:widowControl w:val="0"/>
            <w:autoSpaceDE w:val="0"/>
            <w:autoSpaceDN w:val="0"/>
            <w:adjustRightInd w:val="0"/>
            <w:spacing w:after="140" w:line="288" w:lineRule="auto"/>
            <w:ind w:left="480" w:hanging="480"/>
          </w:pPr>
        </w:pPrChange>
      </w:pPr>
      <w:ins w:id="11626" w:author="arkat" w:date="2017-10-11T10:04:00Z">
        <w:del w:id="11627"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7F6FEC4B" w14:textId="335C55F4" w:rsidR="00F5795E" w:rsidDel="00DE59C1" w:rsidRDefault="00F5795E">
      <w:pPr>
        <w:widowControl w:val="0"/>
        <w:autoSpaceDE w:val="0"/>
        <w:autoSpaceDN w:val="0"/>
        <w:adjustRightInd w:val="0"/>
        <w:spacing w:after="0"/>
        <w:rPr>
          <w:ins w:id="11628" w:author="arkat" w:date="2017-10-11T10:04:00Z"/>
          <w:del w:id="11629" w:author="arkat" w:date="2017-10-11T11:07:00Z"/>
          <w:rFonts w:ascii="Times New Roman" w:hAnsi="Times New Roman" w:cs="Times New Roman"/>
          <w:szCs w:val="24"/>
        </w:rPr>
        <w:pPrChange w:id="11630" w:author="arkat" w:date="2017-10-11T11:07:00Z">
          <w:pPr>
            <w:widowControl w:val="0"/>
            <w:autoSpaceDE w:val="0"/>
            <w:autoSpaceDN w:val="0"/>
            <w:adjustRightInd w:val="0"/>
            <w:spacing w:after="140" w:line="288" w:lineRule="auto"/>
            <w:ind w:left="480" w:hanging="480"/>
          </w:pPr>
        </w:pPrChange>
      </w:pPr>
      <w:ins w:id="11631" w:author="arkat" w:date="2017-10-11T10:04:00Z">
        <w:del w:id="11632"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03C904D7" w14:textId="0BD842B8" w:rsidR="00F5795E" w:rsidDel="00DE59C1" w:rsidRDefault="00F5795E">
      <w:pPr>
        <w:widowControl w:val="0"/>
        <w:autoSpaceDE w:val="0"/>
        <w:autoSpaceDN w:val="0"/>
        <w:adjustRightInd w:val="0"/>
        <w:spacing w:after="0"/>
        <w:rPr>
          <w:ins w:id="11633" w:author="arkat" w:date="2017-10-11T10:04:00Z"/>
          <w:del w:id="11634" w:author="arkat" w:date="2017-10-11T11:07:00Z"/>
          <w:rFonts w:ascii="Times New Roman" w:hAnsi="Times New Roman" w:cs="Times New Roman"/>
          <w:szCs w:val="24"/>
        </w:rPr>
        <w:pPrChange w:id="11635" w:author="arkat" w:date="2017-10-11T11:07:00Z">
          <w:pPr>
            <w:widowControl w:val="0"/>
            <w:autoSpaceDE w:val="0"/>
            <w:autoSpaceDN w:val="0"/>
            <w:adjustRightInd w:val="0"/>
            <w:spacing w:after="140" w:line="288" w:lineRule="auto"/>
            <w:ind w:left="480" w:hanging="480"/>
          </w:pPr>
        </w:pPrChange>
      </w:pPr>
      <w:ins w:id="11636" w:author="arkat" w:date="2017-10-11T10:04:00Z">
        <w:del w:id="11637"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51CB6EDE" w14:textId="28FE7150" w:rsidR="00F5795E" w:rsidDel="00DE59C1" w:rsidRDefault="00F5795E">
      <w:pPr>
        <w:widowControl w:val="0"/>
        <w:autoSpaceDE w:val="0"/>
        <w:autoSpaceDN w:val="0"/>
        <w:adjustRightInd w:val="0"/>
        <w:spacing w:after="0"/>
        <w:rPr>
          <w:ins w:id="11638" w:author="arkat" w:date="2017-10-11T10:04:00Z"/>
          <w:del w:id="11639" w:author="arkat" w:date="2017-10-11T11:07:00Z"/>
          <w:rFonts w:ascii="Times New Roman" w:hAnsi="Times New Roman" w:cs="Times New Roman"/>
          <w:szCs w:val="24"/>
        </w:rPr>
        <w:pPrChange w:id="11640" w:author="arkat" w:date="2017-10-11T11:07:00Z">
          <w:pPr>
            <w:widowControl w:val="0"/>
            <w:autoSpaceDE w:val="0"/>
            <w:autoSpaceDN w:val="0"/>
            <w:adjustRightInd w:val="0"/>
            <w:spacing w:after="140" w:line="288" w:lineRule="auto"/>
            <w:ind w:left="480" w:hanging="480"/>
          </w:pPr>
        </w:pPrChange>
      </w:pPr>
      <w:ins w:id="11641" w:author="arkat" w:date="2017-10-11T10:04:00Z">
        <w:del w:id="11642"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04690E6C" w14:textId="217206BF" w:rsidR="00F5795E" w:rsidDel="00DE59C1" w:rsidRDefault="00F5795E">
      <w:pPr>
        <w:widowControl w:val="0"/>
        <w:autoSpaceDE w:val="0"/>
        <w:autoSpaceDN w:val="0"/>
        <w:adjustRightInd w:val="0"/>
        <w:spacing w:after="0"/>
        <w:rPr>
          <w:ins w:id="11643" w:author="arkat" w:date="2017-10-11T10:04:00Z"/>
          <w:del w:id="11644" w:author="arkat" w:date="2017-10-11T11:07:00Z"/>
          <w:rFonts w:ascii="Times New Roman" w:hAnsi="Times New Roman" w:cs="Times New Roman"/>
          <w:szCs w:val="24"/>
        </w:rPr>
        <w:pPrChange w:id="11645" w:author="arkat" w:date="2017-10-11T11:07:00Z">
          <w:pPr>
            <w:widowControl w:val="0"/>
            <w:autoSpaceDE w:val="0"/>
            <w:autoSpaceDN w:val="0"/>
            <w:adjustRightInd w:val="0"/>
            <w:spacing w:after="140" w:line="288" w:lineRule="auto"/>
            <w:ind w:left="480" w:hanging="480"/>
          </w:pPr>
        </w:pPrChange>
      </w:pPr>
      <w:ins w:id="11646" w:author="arkat" w:date="2017-10-11T10:04:00Z">
        <w:del w:id="11647"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4D5AFB8F" w14:textId="0CFCEC08" w:rsidR="00F5795E" w:rsidDel="00DE59C1" w:rsidRDefault="00F5795E">
      <w:pPr>
        <w:widowControl w:val="0"/>
        <w:autoSpaceDE w:val="0"/>
        <w:autoSpaceDN w:val="0"/>
        <w:adjustRightInd w:val="0"/>
        <w:spacing w:after="0"/>
        <w:rPr>
          <w:ins w:id="11648" w:author="arkat" w:date="2017-10-11T10:04:00Z"/>
          <w:del w:id="11649" w:author="arkat" w:date="2017-10-11T11:07:00Z"/>
          <w:rFonts w:ascii="Times New Roman" w:hAnsi="Times New Roman" w:cs="Times New Roman"/>
          <w:szCs w:val="24"/>
        </w:rPr>
        <w:pPrChange w:id="11650" w:author="arkat" w:date="2017-10-11T11:07:00Z">
          <w:pPr>
            <w:widowControl w:val="0"/>
            <w:autoSpaceDE w:val="0"/>
            <w:autoSpaceDN w:val="0"/>
            <w:adjustRightInd w:val="0"/>
            <w:spacing w:after="140" w:line="288" w:lineRule="auto"/>
            <w:ind w:left="480" w:hanging="480"/>
          </w:pPr>
        </w:pPrChange>
      </w:pPr>
      <w:ins w:id="11651" w:author="arkat" w:date="2017-10-11T10:04:00Z">
        <w:del w:id="11652"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36716AE0" w14:textId="0D0A1587" w:rsidR="00F5795E" w:rsidDel="00DE59C1" w:rsidRDefault="00F5795E">
      <w:pPr>
        <w:widowControl w:val="0"/>
        <w:autoSpaceDE w:val="0"/>
        <w:autoSpaceDN w:val="0"/>
        <w:adjustRightInd w:val="0"/>
        <w:spacing w:after="0"/>
        <w:rPr>
          <w:ins w:id="11653" w:author="arkat" w:date="2017-10-11T10:04:00Z"/>
          <w:del w:id="11654" w:author="arkat" w:date="2017-10-11T11:07:00Z"/>
          <w:rFonts w:ascii="Times New Roman" w:hAnsi="Times New Roman" w:cs="Times New Roman"/>
          <w:szCs w:val="24"/>
        </w:rPr>
        <w:pPrChange w:id="11655" w:author="arkat" w:date="2017-10-11T11:07:00Z">
          <w:pPr>
            <w:widowControl w:val="0"/>
            <w:autoSpaceDE w:val="0"/>
            <w:autoSpaceDN w:val="0"/>
            <w:adjustRightInd w:val="0"/>
            <w:spacing w:after="140" w:line="288" w:lineRule="auto"/>
            <w:ind w:left="480" w:hanging="480"/>
          </w:pPr>
        </w:pPrChange>
      </w:pPr>
      <w:ins w:id="11656" w:author="arkat" w:date="2017-10-11T10:04:00Z">
        <w:del w:id="11657"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381DE99E" w14:textId="4194D0E1" w:rsidR="00F5795E" w:rsidDel="00DE59C1" w:rsidRDefault="00F5795E">
      <w:pPr>
        <w:widowControl w:val="0"/>
        <w:autoSpaceDE w:val="0"/>
        <w:autoSpaceDN w:val="0"/>
        <w:adjustRightInd w:val="0"/>
        <w:spacing w:after="0"/>
        <w:rPr>
          <w:ins w:id="11658" w:author="arkat" w:date="2017-10-11T10:04:00Z"/>
          <w:del w:id="11659" w:author="arkat" w:date="2017-10-11T11:07:00Z"/>
          <w:rFonts w:ascii="Times New Roman" w:hAnsi="Times New Roman" w:cs="Times New Roman"/>
          <w:szCs w:val="24"/>
        </w:rPr>
        <w:pPrChange w:id="11660" w:author="arkat" w:date="2017-10-11T11:07:00Z">
          <w:pPr>
            <w:widowControl w:val="0"/>
            <w:autoSpaceDE w:val="0"/>
            <w:autoSpaceDN w:val="0"/>
            <w:adjustRightInd w:val="0"/>
            <w:spacing w:after="140" w:line="288" w:lineRule="auto"/>
            <w:ind w:left="480" w:hanging="480"/>
          </w:pPr>
        </w:pPrChange>
      </w:pPr>
      <w:ins w:id="11661" w:author="arkat" w:date="2017-10-11T10:04:00Z">
        <w:del w:id="11662"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6E982EDC" w14:textId="2059A96C" w:rsidR="00F5795E" w:rsidDel="00DE59C1" w:rsidRDefault="00F5795E">
      <w:pPr>
        <w:widowControl w:val="0"/>
        <w:autoSpaceDE w:val="0"/>
        <w:autoSpaceDN w:val="0"/>
        <w:adjustRightInd w:val="0"/>
        <w:spacing w:after="0"/>
        <w:rPr>
          <w:ins w:id="11663" w:author="arkat" w:date="2017-10-11T10:04:00Z"/>
          <w:del w:id="11664" w:author="arkat" w:date="2017-10-11T11:07:00Z"/>
          <w:rFonts w:ascii="Times New Roman" w:hAnsi="Times New Roman" w:cs="Times New Roman"/>
          <w:szCs w:val="24"/>
        </w:rPr>
        <w:pPrChange w:id="11665" w:author="arkat" w:date="2017-10-11T11:07:00Z">
          <w:pPr>
            <w:widowControl w:val="0"/>
            <w:autoSpaceDE w:val="0"/>
            <w:autoSpaceDN w:val="0"/>
            <w:adjustRightInd w:val="0"/>
            <w:spacing w:after="140" w:line="288" w:lineRule="auto"/>
            <w:ind w:left="480" w:hanging="480"/>
          </w:pPr>
        </w:pPrChange>
      </w:pPr>
      <w:ins w:id="11666" w:author="arkat" w:date="2017-10-11T10:04:00Z">
        <w:del w:id="11667"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5F4A8D4E" w14:textId="6EB960E7" w:rsidR="00F5795E" w:rsidDel="00DE59C1" w:rsidRDefault="00F5795E">
      <w:pPr>
        <w:widowControl w:val="0"/>
        <w:autoSpaceDE w:val="0"/>
        <w:autoSpaceDN w:val="0"/>
        <w:adjustRightInd w:val="0"/>
        <w:spacing w:after="0"/>
        <w:rPr>
          <w:ins w:id="11668" w:author="arkat" w:date="2017-10-11T10:04:00Z"/>
          <w:del w:id="11669" w:author="arkat" w:date="2017-10-11T11:07:00Z"/>
          <w:rFonts w:ascii="Times New Roman" w:hAnsi="Times New Roman" w:cs="Times New Roman"/>
          <w:szCs w:val="24"/>
        </w:rPr>
        <w:pPrChange w:id="11670" w:author="arkat" w:date="2017-10-11T11:07:00Z">
          <w:pPr>
            <w:widowControl w:val="0"/>
            <w:autoSpaceDE w:val="0"/>
            <w:autoSpaceDN w:val="0"/>
            <w:adjustRightInd w:val="0"/>
            <w:spacing w:after="140" w:line="288" w:lineRule="auto"/>
            <w:ind w:left="480" w:hanging="480"/>
          </w:pPr>
        </w:pPrChange>
      </w:pPr>
      <w:ins w:id="11671" w:author="arkat" w:date="2017-10-11T10:04:00Z">
        <w:del w:id="11672"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4A1BCC04" w14:textId="08A32706" w:rsidR="00F5795E" w:rsidDel="00DE59C1" w:rsidRDefault="00F5795E">
      <w:pPr>
        <w:widowControl w:val="0"/>
        <w:autoSpaceDE w:val="0"/>
        <w:autoSpaceDN w:val="0"/>
        <w:adjustRightInd w:val="0"/>
        <w:spacing w:after="0"/>
        <w:rPr>
          <w:ins w:id="11673" w:author="arkat" w:date="2017-10-11T10:04:00Z"/>
          <w:del w:id="11674" w:author="arkat" w:date="2017-10-11T11:07:00Z"/>
          <w:rFonts w:ascii="Times New Roman" w:hAnsi="Times New Roman" w:cs="Times New Roman"/>
          <w:szCs w:val="24"/>
        </w:rPr>
        <w:pPrChange w:id="11675" w:author="arkat" w:date="2017-10-11T11:07:00Z">
          <w:pPr>
            <w:widowControl w:val="0"/>
            <w:autoSpaceDE w:val="0"/>
            <w:autoSpaceDN w:val="0"/>
            <w:adjustRightInd w:val="0"/>
            <w:spacing w:after="140" w:line="288" w:lineRule="auto"/>
            <w:ind w:left="480" w:hanging="480"/>
          </w:pPr>
        </w:pPrChange>
      </w:pPr>
      <w:ins w:id="11676" w:author="arkat" w:date="2017-10-11T10:04:00Z">
        <w:del w:id="11677"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276E97C3" w14:textId="0271143E" w:rsidR="00F5795E" w:rsidDel="00DE59C1" w:rsidRDefault="00F5795E">
      <w:pPr>
        <w:widowControl w:val="0"/>
        <w:autoSpaceDE w:val="0"/>
        <w:autoSpaceDN w:val="0"/>
        <w:adjustRightInd w:val="0"/>
        <w:spacing w:after="0"/>
        <w:rPr>
          <w:ins w:id="11678" w:author="arkat" w:date="2017-10-11T10:04:00Z"/>
          <w:del w:id="11679" w:author="arkat" w:date="2017-10-11T11:07:00Z"/>
          <w:rFonts w:ascii="Times New Roman" w:hAnsi="Times New Roman" w:cs="Times New Roman"/>
          <w:szCs w:val="24"/>
        </w:rPr>
        <w:pPrChange w:id="11680" w:author="arkat" w:date="2017-10-11T11:07:00Z">
          <w:pPr>
            <w:widowControl w:val="0"/>
            <w:autoSpaceDE w:val="0"/>
            <w:autoSpaceDN w:val="0"/>
            <w:adjustRightInd w:val="0"/>
            <w:spacing w:after="140" w:line="288" w:lineRule="auto"/>
            <w:ind w:left="480" w:hanging="480"/>
          </w:pPr>
        </w:pPrChange>
      </w:pPr>
      <w:ins w:id="11681" w:author="arkat" w:date="2017-10-11T10:04:00Z">
        <w:del w:id="11682"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58C0D34E" w14:textId="610DCE10" w:rsidR="00F5795E" w:rsidDel="00DE59C1" w:rsidRDefault="00F5795E">
      <w:pPr>
        <w:widowControl w:val="0"/>
        <w:autoSpaceDE w:val="0"/>
        <w:autoSpaceDN w:val="0"/>
        <w:adjustRightInd w:val="0"/>
        <w:spacing w:after="0"/>
        <w:rPr>
          <w:ins w:id="11683" w:author="arkat" w:date="2017-10-11T10:04:00Z"/>
          <w:del w:id="11684" w:author="arkat" w:date="2017-10-11T11:07:00Z"/>
          <w:rFonts w:ascii="Times New Roman" w:hAnsi="Times New Roman" w:cs="Times New Roman"/>
          <w:szCs w:val="24"/>
        </w:rPr>
        <w:pPrChange w:id="11685" w:author="arkat" w:date="2017-10-11T11:07:00Z">
          <w:pPr>
            <w:widowControl w:val="0"/>
            <w:autoSpaceDE w:val="0"/>
            <w:autoSpaceDN w:val="0"/>
            <w:adjustRightInd w:val="0"/>
            <w:spacing w:after="140" w:line="288" w:lineRule="auto"/>
            <w:ind w:left="480" w:hanging="480"/>
          </w:pPr>
        </w:pPrChange>
      </w:pPr>
      <w:ins w:id="11686" w:author="arkat" w:date="2017-10-11T10:04:00Z">
        <w:del w:id="11687"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78772B67" w14:textId="4A5834F1" w:rsidR="00F5795E" w:rsidDel="00DE59C1" w:rsidRDefault="00F5795E">
      <w:pPr>
        <w:widowControl w:val="0"/>
        <w:autoSpaceDE w:val="0"/>
        <w:autoSpaceDN w:val="0"/>
        <w:adjustRightInd w:val="0"/>
        <w:spacing w:after="0"/>
        <w:rPr>
          <w:ins w:id="11688" w:author="arkat" w:date="2017-10-11T10:04:00Z"/>
          <w:del w:id="11689" w:author="arkat" w:date="2017-10-11T11:07:00Z"/>
          <w:rFonts w:ascii="Times New Roman" w:hAnsi="Times New Roman" w:cs="Times New Roman"/>
          <w:szCs w:val="24"/>
        </w:rPr>
        <w:pPrChange w:id="11690" w:author="arkat" w:date="2017-10-11T11:07:00Z">
          <w:pPr>
            <w:widowControl w:val="0"/>
            <w:autoSpaceDE w:val="0"/>
            <w:autoSpaceDN w:val="0"/>
            <w:adjustRightInd w:val="0"/>
            <w:spacing w:after="140" w:line="288" w:lineRule="auto"/>
            <w:ind w:left="480" w:hanging="480"/>
          </w:pPr>
        </w:pPrChange>
      </w:pPr>
      <w:ins w:id="11691" w:author="arkat" w:date="2017-10-11T10:04:00Z">
        <w:del w:id="11692"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0EC906FB" w14:textId="1D08876E" w:rsidR="00F5795E" w:rsidDel="00DE59C1" w:rsidRDefault="00F5795E">
      <w:pPr>
        <w:widowControl w:val="0"/>
        <w:autoSpaceDE w:val="0"/>
        <w:autoSpaceDN w:val="0"/>
        <w:adjustRightInd w:val="0"/>
        <w:spacing w:after="0"/>
        <w:rPr>
          <w:ins w:id="11693" w:author="arkat" w:date="2017-10-11T10:04:00Z"/>
          <w:del w:id="11694" w:author="arkat" w:date="2017-10-11T11:07:00Z"/>
          <w:rFonts w:ascii="Times New Roman" w:hAnsi="Times New Roman" w:cs="Times New Roman"/>
          <w:szCs w:val="24"/>
        </w:rPr>
        <w:pPrChange w:id="11695" w:author="arkat" w:date="2017-10-11T11:07:00Z">
          <w:pPr>
            <w:widowControl w:val="0"/>
            <w:autoSpaceDE w:val="0"/>
            <w:autoSpaceDN w:val="0"/>
            <w:adjustRightInd w:val="0"/>
            <w:spacing w:after="140" w:line="288" w:lineRule="auto"/>
            <w:ind w:left="480" w:hanging="480"/>
          </w:pPr>
        </w:pPrChange>
      </w:pPr>
      <w:ins w:id="11696" w:author="arkat" w:date="2017-10-11T10:04:00Z">
        <w:del w:id="11697"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11D88B3" w14:textId="1732F720" w:rsidR="00F5795E" w:rsidDel="00DE59C1" w:rsidRDefault="00F5795E">
      <w:pPr>
        <w:widowControl w:val="0"/>
        <w:autoSpaceDE w:val="0"/>
        <w:autoSpaceDN w:val="0"/>
        <w:adjustRightInd w:val="0"/>
        <w:spacing w:after="0"/>
        <w:rPr>
          <w:ins w:id="11698" w:author="arkat" w:date="2017-10-11T10:04:00Z"/>
          <w:del w:id="11699" w:author="arkat" w:date="2017-10-11T11:07:00Z"/>
          <w:rFonts w:ascii="Times New Roman" w:hAnsi="Times New Roman" w:cs="Times New Roman"/>
          <w:szCs w:val="24"/>
        </w:rPr>
        <w:pPrChange w:id="11700" w:author="arkat" w:date="2017-10-11T11:07:00Z">
          <w:pPr>
            <w:widowControl w:val="0"/>
            <w:autoSpaceDE w:val="0"/>
            <w:autoSpaceDN w:val="0"/>
            <w:adjustRightInd w:val="0"/>
            <w:spacing w:after="140" w:line="288" w:lineRule="auto"/>
            <w:ind w:left="480" w:hanging="480"/>
          </w:pPr>
        </w:pPrChange>
      </w:pPr>
      <w:ins w:id="11701" w:author="arkat" w:date="2017-10-11T10:04:00Z">
        <w:del w:id="11702"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751219BC" w14:textId="2E05D6AE" w:rsidR="00F5795E" w:rsidDel="00DE59C1" w:rsidRDefault="00F5795E">
      <w:pPr>
        <w:widowControl w:val="0"/>
        <w:autoSpaceDE w:val="0"/>
        <w:autoSpaceDN w:val="0"/>
        <w:adjustRightInd w:val="0"/>
        <w:spacing w:after="0"/>
        <w:rPr>
          <w:ins w:id="11703" w:author="arkat" w:date="2017-10-11T10:04:00Z"/>
          <w:del w:id="11704" w:author="arkat" w:date="2017-10-11T11:07:00Z"/>
          <w:rFonts w:ascii="Times New Roman" w:hAnsi="Times New Roman" w:cs="Times New Roman"/>
          <w:szCs w:val="24"/>
        </w:rPr>
        <w:pPrChange w:id="11705" w:author="arkat" w:date="2017-10-11T11:07:00Z">
          <w:pPr>
            <w:widowControl w:val="0"/>
            <w:autoSpaceDE w:val="0"/>
            <w:autoSpaceDN w:val="0"/>
            <w:adjustRightInd w:val="0"/>
            <w:spacing w:after="140" w:line="288" w:lineRule="auto"/>
            <w:ind w:left="480" w:hanging="480"/>
          </w:pPr>
        </w:pPrChange>
      </w:pPr>
      <w:ins w:id="11706" w:author="arkat" w:date="2017-10-11T10:04:00Z">
        <w:del w:id="11707"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527231EA" w14:textId="0F05C497" w:rsidR="00F5795E" w:rsidDel="00DE59C1" w:rsidRDefault="00F5795E">
      <w:pPr>
        <w:widowControl w:val="0"/>
        <w:autoSpaceDE w:val="0"/>
        <w:autoSpaceDN w:val="0"/>
        <w:adjustRightInd w:val="0"/>
        <w:spacing w:after="0"/>
        <w:rPr>
          <w:ins w:id="11708" w:author="arkat" w:date="2017-10-11T10:04:00Z"/>
          <w:del w:id="11709" w:author="arkat" w:date="2017-10-11T11:07:00Z"/>
          <w:rFonts w:ascii="Times New Roman" w:hAnsi="Times New Roman" w:cs="Times New Roman"/>
          <w:szCs w:val="24"/>
        </w:rPr>
        <w:pPrChange w:id="11710" w:author="arkat" w:date="2017-10-11T11:07:00Z">
          <w:pPr>
            <w:widowControl w:val="0"/>
            <w:autoSpaceDE w:val="0"/>
            <w:autoSpaceDN w:val="0"/>
            <w:adjustRightInd w:val="0"/>
            <w:spacing w:after="140" w:line="288" w:lineRule="auto"/>
            <w:ind w:left="480" w:hanging="480"/>
          </w:pPr>
        </w:pPrChange>
      </w:pPr>
      <w:ins w:id="11711" w:author="arkat" w:date="2017-10-11T10:04:00Z">
        <w:del w:id="11712"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01F1B827" w14:textId="09FA649A" w:rsidR="00F5795E" w:rsidDel="00DE59C1" w:rsidRDefault="00F5795E">
      <w:pPr>
        <w:widowControl w:val="0"/>
        <w:autoSpaceDE w:val="0"/>
        <w:autoSpaceDN w:val="0"/>
        <w:adjustRightInd w:val="0"/>
        <w:spacing w:after="0"/>
        <w:rPr>
          <w:ins w:id="11713" w:author="arkat" w:date="2017-10-11T10:04:00Z"/>
          <w:del w:id="11714" w:author="arkat" w:date="2017-10-11T11:07:00Z"/>
          <w:rFonts w:ascii="Times New Roman" w:hAnsi="Times New Roman" w:cs="Times New Roman"/>
          <w:szCs w:val="24"/>
        </w:rPr>
        <w:pPrChange w:id="11715" w:author="arkat" w:date="2017-10-11T11:07:00Z">
          <w:pPr>
            <w:widowControl w:val="0"/>
            <w:autoSpaceDE w:val="0"/>
            <w:autoSpaceDN w:val="0"/>
            <w:adjustRightInd w:val="0"/>
            <w:spacing w:after="140" w:line="288" w:lineRule="auto"/>
            <w:ind w:left="480" w:hanging="480"/>
          </w:pPr>
        </w:pPrChange>
      </w:pPr>
      <w:ins w:id="11716" w:author="arkat" w:date="2017-10-11T10:04:00Z">
        <w:del w:id="11717"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313250FD" w14:textId="6BDE7967" w:rsidR="00F5795E" w:rsidDel="00DE59C1" w:rsidRDefault="00F5795E">
      <w:pPr>
        <w:widowControl w:val="0"/>
        <w:autoSpaceDE w:val="0"/>
        <w:autoSpaceDN w:val="0"/>
        <w:adjustRightInd w:val="0"/>
        <w:spacing w:after="0"/>
        <w:rPr>
          <w:ins w:id="11718" w:author="arkat" w:date="2017-10-11T10:04:00Z"/>
          <w:del w:id="11719" w:author="arkat" w:date="2017-10-11T11:07:00Z"/>
          <w:rFonts w:ascii="Times New Roman" w:hAnsi="Times New Roman" w:cs="Times New Roman"/>
          <w:szCs w:val="24"/>
        </w:rPr>
        <w:pPrChange w:id="11720" w:author="arkat" w:date="2017-10-11T11:07:00Z">
          <w:pPr>
            <w:widowControl w:val="0"/>
            <w:autoSpaceDE w:val="0"/>
            <w:autoSpaceDN w:val="0"/>
            <w:adjustRightInd w:val="0"/>
            <w:spacing w:after="140" w:line="288" w:lineRule="auto"/>
            <w:ind w:left="480" w:hanging="480"/>
          </w:pPr>
        </w:pPrChange>
      </w:pPr>
      <w:ins w:id="11721" w:author="arkat" w:date="2017-10-11T10:04:00Z">
        <w:del w:id="11722"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7259C2D1" w14:textId="0F1B1BD3" w:rsidR="00F5795E" w:rsidDel="00DE59C1" w:rsidRDefault="00F5795E">
      <w:pPr>
        <w:widowControl w:val="0"/>
        <w:autoSpaceDE w:val="0"/>
        <w:autoSpaceDN w:val="0"/>
        <w:adjustRightInd w:val="0"/>
        <w:spacing w:after="0"/>
        <w:rPr>
          <w:ins w:id="11723" w:author="arkat" w:date="2017-10-11T10:04:00Z"/>
          <w:del w:id="11724" w:author="arkat" w:date="2017-10-11T11:07:00Z"/>
          <w:rFonts w:ascii="Times New Roman" w:hAnsi="Times New Roman" w:cs="Times New Roman"/>
          <w:szCs w:val="24"/>
        </w:rPr>
        <w:pPrChange w:id="11725" w:author="arkat" w:date="2017-10-11T11:07:00Z">
          <w:pPr>
            <w:widowControl w:val="0"/>
            <w:autoSpaceDE w:val="0"/>
            <w:autoSpaceDN w:val="0"/>
            <w:adjustRightInd w:val="0"/>
            <w:spacing w:after="140" w:line="288" w:lineRule="auto"/>
            <w:ind w:left="480" w:hanging="480"/>
          </w:pPr>
        </w:pPrChange>
      </w:pPr>
      <w:ins w:id="11726" w:author="arkat" w:date="2017-10-11T10:04:00Z">
        <w:del w:id="11727"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7893B2A6" w14:textId="4831236E" w:rsidR="00F5795E" w:rsidDel="00DE59C1" w:rsidRDefault="00F5795E">
      <w:pPr>
        <w:widowControl w:val="0"/>
        <w:autoSpaceDE w:val="0"/>
        <w:autoSpaceDN w:val="0"/>
        <w:adjustRightInd w:val="0"/>
        <w:spacing w:after="0"/>
        <w:rPr>
          <w:ins w:id="11728" w:author="arkat" w:date="2017-10-11T10:04:00Z"/>
          <w:del w:id="11729" w:author="arkat" w:date="2017-10-11T11:07:00Z"/>
          <w:rFonts w:ascii="Times New Roman" w:hAnsi="Times New Roman" w:cs="Times New Roman"/>
          <w:szCs w:val="24"/>
        </w:rPr>
        <w:pPrChange w:id="11730" w:author="arkat" w:date="2017-10-11T11:07:00Z">
          <w:pPr>
            <w:widowControl w:val="0"/>
            <w:autoSpaceDE w:val="0"/>
            <w:autoSpaceDN w:val="0"/>
            <w:adjustRightInd w:val="0"/>
            <w:spacing w:after="140" w:line="288" w:lineRule="auto"/>
            <w:ind w:left="480" w:hanging="480"/>
          </w:pPr>
        </w:pPrChange>
      </w:pPr>
      <w:ins w:id="11731" w:author="arkat" w:date="2017-10-11T10:04:00Z">
        <w:del w:id="11732"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55398BB4" w14:textId="644F89F3" w:rsidR="00F5795E" w:rsidDel="00DE59C1" w:rsidRDefault="00F5795E">
      <w:pPr>
        <w:widowControl w:val="0"/>
        <w:autoSpaceDE w:val="0"/>
        <w:autoSpaceDN w:val="0"/>
        <w:adjustRightInd w:val="0"/>
        <w:spacing w:after="0"/>
        <w:rPr>
          <w:ins w:id="11733" w:author="arkat" w:date="2017-10-11T10:04:00Z"/>
          <w:del w:id="11734" w:author="arkat" w:date="2017-10-11T11:07:00Z"/>
          <w:rFonts w:ascii="Times New Roman" w:hAnsi="Times New Roman" w:cs="Times New Roman"/>
          <w:szCs w:val="24"/>
        </w:rPr>
        <w:pPrChange w:id="11735" w:author="arkat" w:date="2017-10-11T11:07:00Z">
          <w:pPr>
            <w:widowControl w:val="0"/>
            <w:autoSpaceDE w:val="0"/>
            <w:autoSpaceDN w:val="0"/>
            <w:adjustRightInd w:val="0"/>
            <w:spacing w:after="140" w:line="288" w:lineRule="auto"/>
            <w:ind w:left="480" w:hanging="480"/>
          </w:pPr>
        </w:pPrChange>
      </w:pPr>
      <w:ins w:id="11736" w:author="arkat" w:date="2017-10-11T10:04:00Z">
        <w:del w:id="11737"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1BB16CE8" w14:textId="302E5465" w:rsidR="00F5795E" w:rsidDel="00DE59C1" w:rsidRDefault="00F5795E">
      <w:pPr>
        <w:widowControl w:val="0"/>
        <w:autoSpaceDE w:val="0"/>
        <w:autoSpaceDN w:val="0"/>
        <w:adjustRightInd w:val="0"/>
        <w:spacing w:after="0"/>
        <w:rPr>
          <w:ins w:id="11738" w:author="arkat" w:date="2017-10-11T10:04:00Z"/>
          <w:del w:id="11739" w:author="arkat" w:date="2017-10-11T11:07:00Z"/>
          <w:rFonts w:ascii="Times New Roman" w:hAnsi="Times New Roman" w:cs="Times New Roman"/>
          <w:szCs w:val="24"/>
        </w:rPr>
        <w:pPrChange w:id="11740" w:author="arkat" w:date="2017-10-11T11:07:00Z">
          <w:pPr>
            <w:widowControl w:val="0"/>
            <w:autoSpaceDE w:val="0"/>
            <w:autoSpaceDN w:val="0"/>
            <w:adjustRightInd w:val="0"/>
            <w:spacing w:after="140" w:line="288" w:lineRule="auto"/>
            <w:ind w:left="480" w:hanging="480"/>
          </w:pPr>
        </w:pPrChange>
      </w:pPr>
      <w:ins w:id="11741" w:author="arkat" w:date="2017-10-11T10:04:00Z">
        <w:del w:id="11742"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00ABC512" w14:textId="0F1D3B4F" w:rsidR="00F5795E" w:rsidDel="00DE59C1" w:rsidRDefault="00F5795E">
      <w:pPr>
        <w:widowControl w:val="0"/>
        <w:autoSpaceDE w:val="0"/>
        <w:autoSpaceDN w:val="0"/>
        <w:adjustRightInd w:val="0"/>
        <w:spacing w:after="0"/>
        <w:rPr>
          <w:ins w:id="11743" w:author="arkat" w:date="2017-10-11T10:04:00Z"/>
          <w:del w:id="11744" w:author="arkat" w:date="2017-10-11T11:07:00Z"/>
          <w:rFonts w:ascii="Times New Roman" w:hAnsi="Times New Roman" w:cs="Times New Roman"/>
          <w:szCs w:val="24"/>
        </w:rPr>
        <w:pPrChange w:id="11745" w:author="arkat" w:date="2017-10-11T11:07:00Z">
          <w:pPr>
            <w:widowControl w:val="0"/>
            <w:autoSpaceDE w:val="0"/>
            <w:autoSpaceDN w:val="0"/>
            <w:adjustRightInd w:val="0"/>
            <w:spacing w:after="140" w:line="288" w:lineRule="auto"/>
            <w:ind w:left="480" w:hanging="480"/>
          </w:pPr>
        </w:pPrChange>
      </w:pPr>
      <w:ins w:id="11746" w:author="arkat" w:date="2017-10-11T10:04:00Z">
        <w:del w:id="11747"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58B3ED46" w14:textId="318DDB79" w:rsidR="00F5795E" w:rsidDel="00DE59C1" w:rsidRDefault="00F5795E">
      <w:pPr>
        <w:widowControl w:val="0"/>
        <w:autoSpaceDE w:val="0"/>
        <w:autoSpaceDN w:val="0"/>
        <w:adjustRightInd w:val="0"/>
        <w:spacing w:after="0"/>
        <w:rPr>
          <w:ins w:id="11748" w:author="arkat" w:date="2017-10-11T10:04:00Z"/>
          <w:del w:id="11749" w:author="arkat" w:date="2017-10-11T11:07:00Z"/>
          <w:rFonts w:ascii="Times New Roman" w:hAnsi="Times New Roman" w:cs="Times New Roman"/>
          <w:szCs w:val="24"/>
        </w:rPr>
        <w:pPrChange w:id="11750" w:author="arkat" w:date="2017-10-11T11:07:00Z">
          <w:pPr>
            <w:widowControl w:val="0"/>
            <w:autoSpaceDE w:val="0"/>
            <w:autoSpaceDN w:val="0"/>
            <w:adjustRightInd w:val="0"/>
            <w:spacing w:after="140" w:line="288" w:lineRule="auto"/>
            <w:ind w:left="480" w:hanging="480"/>
          </w:pPr>
        </w:pPrChange>
      </w:pPr>
      <w:ins w:id="11751" w:author="arkat" w:date="2017-10-11T10:04:00Z">
        <w:del w:id="11752"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09A276F1" w14:textId="7AC4B11A" w:rsidR="00F5795E" w:rsidDel="00DE59C1" w:rsidRDefault="00F5795E">
      <w:pPr>
        <w:widowControl w:val="0"/>
        <w:autoSpaceDE w:val="0"/>
        <w:autoSpaceDN w:val="0"/>
        <w:adjustRightInd w:val="0"/>
        <w:spacing w:after="0"/>
        <w:rPr>
          <w:ins w:id="11753" w:author="arkat" w:date="2017-10-11T10:04:00Z"/>
          <w:del w:id="11754" w:author="arkat" w:date="2017-10-11T11:07:00Z"/>
          <w:rFonts w:ascii="Times New Roman" w:hAnsi="Times New Roman" w:cs="Times New Roman"/>
          <w:szCs w:val="24"/>
        </w:rPr>
        <w:pPrChange w:id="11755" w:author="arkat" w:date="2017-10-11T11:07:00Z">
          <w:pPr>
            <w:widowControl w:val="0"/>
            <w:autoSpaceDE w:val="0"/>
            <w:autoSpaceDN w:val="0"/>
            <w:adjustRightInd w:val="0"/>
            <w:spacing w:after="140" w:line="288" w:lineRule="auto"/>
            <w:ind w:left="480" w:hanging="480"/>
          </w:pPr>
        </w:pPrChange>
      </w:pPr>
      <w:ins w:id="11756" w:author="arkat" w:date="2017-10-11T10:04:00Z">
        <w:del w:id="11757"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38B9B8B1" w14:textId="63FB207B" w:rsidR="00F5795E" w:rsidDel="00DE59C1" w:rsidRDefault="00F5795E">
      <w:pPr>
        <w:widowControl w:val="0"/>
        <w:autoSpaceDE w:val="0"/>
        <w:autoSpaceDN w:val="0"/>
        <w:adjustRightInd w:val="0"/>
        <w:spacing w:after="0"/>
        <w:rPr>
          <w:ins w:id="11758" w:author="arkat" w:date="2017-10-11T10:04:00Z"/>
          <w:del w:id="11759" w:author="arkat" w:date="2017-10-11T11:07:00Z"/>
          <w:rFonts w:ascii="Times New Roman" w:hAnsi="Times New Roman" w:cs="Times New Roman"/>
          <w:szCs w:val="24"/>
        </w:rPr>
        <w:pPrChange w:id="11760" w:author="arkat" w:date="2017-10-11T11:07:00Z">
          <w:pPr>
            <w:widowControl w:val="0"/>
            <w:autoSpaceDE w:val="0"/>
            <w:autoSpaceDN w:val="0"/>
            <w:adjustRightInd w:val="0"/>
            <w:spacing w:after="140" w:line="288" w:lineRule="auto"/>
            <w:ind w:left="480" w:hanging="480"/>
          </w:pPr>
        </w:pPrChange>
      </w:pPr>
      <w:ins w:id="11761" w:author="arkat" w:date="2017-10-11T10:04:00Z">
        <w:del w:id="11762"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47EF4088" w14:textId="6A2A8F76" w:rsidR="00F5795E" w:rsidDel="00DE59C1" w:rsidRDefault="00F5795E">
      <w:pPr>
        <w:widowControl w:val="0"/>
        <w:autoSpaceDE w:val="0"/>
        <w:autoSpaceDN w:val="0"/>
        <w:adjustRightInd w:val="0"/>
        <w:spacing w:after="0"/>
        <w:rPr>
          <w:ins w:id="11763" w:author="arkat" w:date="2017-10-11T10:04:00Z"/>
          <w:del w:id="11764" w:author="arkat" w:date="2017-10-11T11:07:00Z"/>
          <w:rFonts w:ascii="Times New Roman" w:hAnsi="Times New Roman" w:cs="Times New Roman"/>
          <w:szCs w:val="24"/>
        </w:rPr>
        <w:pPrChange w:id="11765" w:author="arkat" w:date="2017-10-11T11:07:00Z">
          <w:pPr>
            <w:widowControl w:val="0"/>
            <w:autoSpaceDE w:val="0"/>
            <w:autoSpaceDN w:val="0"/>
            <w:adjustRightInd w:val="0"/>
            <w:spacing w:after="140" w:line="288" w:lineRule="auto"/>
            <w:ind w:left="480" w:hanging="480"/>
          </w:pPr>
        </w:pPrChange>
      </w:pPr>
      <w:ins w:id="11766" w:author="arkat" w:date="2017-10-11T10:04:00Z">
        <w:del w:id="11767"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408B8044" w14:textId="7F72E4A8" w:rsidR="00F5795E" w:rsidDel="00DE59C1" w:rsidRDefault="00F5795E">
      <w:pPr>
        <w:widowControl w:val="0"/>
        <w:autoSpaceDE w:val="0"/>
        <w:autoSpaceDN w:val="0"/>
        <w:adjustRightInd w:val="0"/>
        <w:spacing w:after="0"/>
        <w:rPr>
          <w:ins w:id="11768" w:author="arkat" w:date="2017-10-11T10:04:00Z"/>
          <w:del w:id="11769" w:author="arkat" w:date="2017-10-11T11:07:00Z"/>
          <w:rFonts w:ascii="Times New Roman" w:hAnsi="Times New Roman" w:cs="Times New Roman"/>
          <w:szCs w:val="24"/>
        </w:rPr>
        <w:pPrChange w:id="11770" w:author="arkat" w:date="2017-10-11T11:07:00Z">
          <w:pPr>
            <w:widowControl w:val="0"/>
            <w:autoSpaceDE w:val="0"/>
            <w:autoSpaceDN w:val="0"/>
            <w:adjustRightInd w:val="0"/>
            <w:spacing w:after="140" w:line="288" w:lineRule="auto"/>
            <w:ind w:left="480" w:hanging="480"/>
          </w:pPr>
        </w:pPrChange>
      </w:pPr>
      <w:ins w:id="11771" w:author="arkat" w:date="2017-10-11T10:04:00Z">
        <w:del w:id="11772"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42C488E5" w14:textId="2430FCFB" w:rsidR="00F5795E" w:rsidDel="00DE59C1" w:rsidRDefault="00F5795E">
      <w:pPr>
        <w:widowControl w:val="0"/>
        <w:autoSpaceDE w:val="0"/>
        <w:autoSpaceDN w:val="0"/>
        <w:adjustRightInd w:val="0"/>
        <w:spacing w:after="0"/>
        <w:rPr>
          <w:ins w:id="11773" w:author="arkat" w:date="2017-10-11T10:04:00Z"/>
          <w:del w:id="11774" w:author="arkat" w:date="2017-10-11T11:07:00Z"/>
          <w:rFonts w:ascii="Times New Roman" w:hAnsi="Times New Roman" w:cs="Times New Roman"/>
          <w:szCs w:val="24"/>
        </w:rPr>
        <w:pPrChange w:id="11775" w:author="arkat" w:date="2017-10-11T11:07:00Z">
          <w:pPr>
            <w:widowControl w:val="0"/>
            <w:autoSpaceDE w:val="0"/>
            <w:autoSpaceDN w:val="0"/>
            <w:adjustRightInd w:val="0"/>
            <w:spacing w:after="140" w:line="288" w:lineRule="auto"/>
            <w:ind w:left="480" w:hanging="480"/>
          </w:pPr>
        </w:pPrChange>
      </w:pPr>
      <w:ins w:id="11776" w:author="arkat" w:date="2017-10-11T10:04:00Z">
        <w:del w:id="11777"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08C48B04" w14:textId="05E69D78" w:rsidR="00F5795E" w:rsidDel="00DE59C1" w:rsidRDefault="00F5795E">
      <w:pPr>
        <w:widowControl w:val="0"/>
        <w:autoSpaceDE w:val="0"/>
        <w:autoSpaceDN w:val="0"/>
        <w:adjustRightInd w:val="0"/>
        <w:spacing w:after="0"/>
        <w:rPr>
          <w:ins w:id="11778" w:author="arkat" w:date="2017-10-11T10:04:00Z"/>
          <w:del w:id="11779" w:author="arkat" w:date="2017-10-11T11:07:00Z"/>
          <w:rFonts w:ascii="Times New Roman" w:hAnsi="Times New Roman" w:cs="Times New Roman"/>
          <w:szCs w:val="24"/>
        </w:rPr>
        <w:pPrChange w:id="11780" w:author="arkat" w:date="2017-10-11T11:07:00Z">
          <w:pPr>
            <w:widowControl w:val="0"/>
            <w:autoSpaceDE w:val="0"/>
            <w:autoSpaceDN w:val="0"/>
            <w:adjustRightInd w:val="0"/>
            <w:spacing w:after="140" w:line="288" w:lineRule="auto"/>
            <w:ind w:left="480" w:hanging="480"/>
          </w:pPr>
        </w:pPrChange>
      </w:pPr>
      <w:ins w:id="11781" w:author="arkat" w:date="2017-10-11T10:04:00Z">
        <w:del w:id="11782"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7715D96A" w14:textId="0C5AF0CA" w:rsidR="00F5795E" w:rsidDel="00DE59C1" w:rsidRDefault="00F5795E">
      <w:pPr>
        <w:widowControl w:val="0"/>
        <w:autoSpaceDE w:val="0"/>
        <w:autoSpaceDN w:val="0"/>
        <w:adjustRightInd w:val="0"/>
        <w:spacing w:after="0"/>
        <w:rPr>
          <w:ins w:id="11783" w:author="arkat" w:date="2017-10-11T10:04:00Z"/>
          <w:del w:id="11784" w:author="arkat" w:date="2017-10-11T11:07:00Z"/>
          <w:rFonts w:ascii="Times New Roman" w:hAnsi="Times New Roman" w:cs="Times New Roman"/>
          <w:szCs w:val="24"/>
        </w:rPr>
        <w:pPrChange w:id="11785" w:author="arkat" w:date="2017-10-11T11:07:00Z">
          <w:pPr>
            <w:widowControl w:val="0"/>
            <w:autoSpaceDE w:val="0"/>
            <w:autoSpaceDN w:val="0"/>
            <w:adjustRightInd w:val="0"/>
            <w:spacing w:after="140" w:line="288" w:lineRule="auto"/>
            <w:ind w:left="480" w:hanging="480"/>
          </w:pPr>
        </w:pPrChange>
      </w:pPr>
      <w:ins w:id="11786" w:author="arkat" w:date="2017-10-11T10:04:00Z">
        <w:del w:id="11787"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1C42A3DB" w14:textId="1657803B" w:rsidR="00F5795E" w:rsidDel="00DE59C1" w:rsidRDefault="00F5795E">
      <w:pPr>
        <w:widowControl w:val="0"/>
        <w:autoSpaceDE w:val="0"/>
        <w:autoSpaceDN w:val="0"/>
        <w:adjustRightInd w:val="0"/>
        <w:spacing w:after="0"/>
        <w:rPr>
          <w:ins w:id="11788" w:author="arkat" w:date="2017-10-11T10:04:00Z"/>
          <w:del w:id="11789" w:author="arkat" w:date="2017-10-11T11:07:00Z"/>
          <w:rFonts w:ascii="Times New Roman" w:hAnsi="Times New Roman" w:cs="Times New Roman"/>
          <w:szCs w:val="24"/>
        </w:rPr>
        <w:pPrChange w:id="11790" w:author="arkat" w:date="2017-10-11T11:07:00Z">
          <w:pPr>
            <w:widowControl w:val="0"/>
            <w:autoSpaceDE w:val="0"/>
            <w:autoSpaceDN w:val="0"/>
            <w:adjustRightInd w:val="0"/>
            <w:spacing w:after="140" w:line="288" w:lineRule="auto"/>
            <w:ind w:left="480" w:hanging="480"/>
          </w:pPr>
        </w:pPrChange>
      </w:pPr>
      <w:ins w:id="11791" w:author="arkat" w:date="2017-10-11T10:04:00Z">
        <w:del w:id="11792"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4394D536" w14:textId="204C7A3A" w:rsidR="00F5795E" w:rsidDel="00DE59C1" w:rsidRDefault="00F5795E">
      <w:pPr>
        <w:widowControl w:val="0"/>
        <w:autoSpaceDE w:val="0"/>
        <w:autoSpaceDN w:val="0"/>
        <w:adjustRightInd w:val="0"/>
        <w:spacing w:after="0"/>
        <w:rPr>
          <w:ins w:id="11793" w:author="arkat" w:date="2017-10-11T10:04:00Z"/>
          <w:del w:id="11794" w:author="arkat" w:date="2017-10-11T11:07:00Z"/>
          <w:rFonts w:ascii="Times New Roman" w:hAnsi="Times New Roman" w:cs="Times New Roman"/>
          <w:szCs w:val="24"/>
        </w:rPr>
        <w:pPrChange w:id="11795" w:author="arkat" w:date="2017-10-11T11:07:00Z">
          <w:pPr>
            <w:widowControl w:val="0"/>
            <w:autoSpaceDE w:val="0"/>
            <w:autoSpaceDN w:val="0"/>
            <w:adjustRightInd w:val="0"/>
            <w:spacing w:after="140" w:line="288" w:lineRule="auto"/>
            <w:ind w:left="480" w:hanging="480"/>
          </w:pPr>
        </w:pPrChange>
      </w:pPr>
      <w:ins w:id="11796" w:author="arkat" w:date="2017-10-11T10:04:00Z">
        <w:del w:id="11797"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3FC44B7D" w14:textId="30F9CE86" w:rsidR="00F5795E" w:rsidDel="00DE59C1" w:rsidRDefault="00F5795E">
      <w:pPr>
        <w:widowControl w:val="0"/>
        <w:autoSpaceDE w:val="0"/>
        <w:autoSpaceDN w:val="0"/>
        <w:adjustRightInd w:val="0"/>
        <w:spacing w:after="0"/>
        <w:rPr>
          <w:ins w:id="11798" w:author="arkat" w:date="2017-10-11T10:04:00Z"/>
          <w:del w:id="11799" w:author="arkat" w:date="2017-10-11T11:07:00Z"/>
          <w:rFonts w:ascii="Times New Roman" w:hAnsi="Times New Roman" w:cs="Times New Roman"/>
          <w:szCs w:val="24"/>
        </w:rPr>
        <w:pPrChange w:id="11800" w:author="arkat" w:date="2017-10-11T11:07:00Z">
          <w:pPr>
            <w:widowControl w:val="0"/>
            <w:autoSpaceDE w:val="0"/>
            <w:autoSpaceDN w:val="0"/>
            <w:adjustRightInd w:val="0"/>
            <w:spacing w:after="140" w:line="288" w:lineRule="auto"/>
            <w:ind w:left="480" w:hanging="480"/>
          </w:pPr>
        </w:pPrChange>
      </w:pPr>
      <w:ins w:id="11801" w:author="arkat" w:date="2017-10-11T10:04:00Z">
        <w:del w:id="11802"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6890D033" w14:textId="0AC68771" w:rsidR="00F5795E" w:rsidDel="00DE59C1" w:rsidRDefault="00F5795E">
      <w:pPr>
        <w:widowControl w:val="0"/>
        <w:autoSpaceDE w:val="0"/>
        <w:autoSpaceDN w:val="0"/>
        <w:adjustRightInd w:val="0"/>
        <w:spacing w:after="0"/>
        <w:rPr>
          <w:ins w:id="11803" w:author="arkat" w:date="2017-10-11T10:04:00Z"/>
          <w:del w:id="11804" w:author="arkat" w:date="2017-10-11T11:07:00Z"/>
          <w:rFonts w:ascii="Times New Roman" w:hAnsi="Times New Roman" w:cs="Times New Roman"/>
          <w:szCs w:val="24"/>
        </w:rPr>
        <w:pPrChange w:id="11805" w:author="arkat" w:date="2017-10-11T11:07:00Z">
          <w:pPr>
            <w:widowControl w:val="0"/>
            <w:autoSpaceDE w:val="0"/>
            <w:autoSpaceDN w:val="0"/>
            <w:adjustRightInd w:val="0"/>
            <w:spacing w:after="140" w:line="288" w:lineRule="auto"/>
            <w:ind w:left="480" w:hanging="480"/>
          </w:pPr>
        </w:pPrChange>
      </w:pPr>
      <w:ins w:id="11806" w:author="arkat" w:date="2017-10-11T10:04:00Z">
        <w:del w:id="11807"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169033E9" w14:textId="5FAE324D" w:rsidR="00F5795E" w:rsidDel="00DE59C1" w:rsidRDefault="00F5795E">
      <w:pPr>
        <w:widowControl w:val="0"/>
        <w:autoSpaceDE w:val="0"/>
        <w:autoSpaceDN w:val="0"/>
        <w:adjustRightInd w:val="0"/>
        <w:spacing w:after="0"/>
        <w:rPr>
          <w:ins w:id="11808" w:author="arkat" w:date="2017-10-11T10:04:00Z"/>
          <w:del w:id="11809" w:author="arkat" w:date="2017-10-11T11:07:00Z"/>
          <w:rFonts w:ascii="Times New Roman" w:hAnsi="Times New Roman" w:cs="Times New Roman"/>
          <w:szCs w:val="24"/>
        </w:rPr>
        <w:pPrChange w:id="11810" w:author="arkat" w:date="2017-10-11T11:07:00Z">
          <w:pPr>
            <w:widowControl w:val="0"/>
            <w:autoSpaceDE w:val="0"/>
            <w:autoSpaceDN w:val="0"/>
            <w:adjustRightInd w:val="0"/>
            <w:spacing w:after="140" w:line="288" w:lineRule="auto"/>
            <w:ind w:left="480" w:hanging="480"/>
          </w:pPr>
        </w:pPrChange>
      </w:pPr>
      <w:ins w:id="11811" w:author="arkat" w:date="2017-10-11T10:04:00Z">
        <w:del w:id="11812"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35241D07" w14:textId="0782BA3C" w:rsidR="00F5795E" w:rsidDel="00DE59C1" w:rsidRDefault="00F5795E">
      <w:pPr>
        <w:widowControl w:val="0"/>
        <w:autoSpaceDE w:val="0"/>
        <w:autoSpaceDN w:val="0"/>
        <w:adjustRightInd w:val="0"/>
        <w:spacing w:after="0"/>
        <w:rPr>
          <w:ins w:id="11813" w:author="arkat" w:date="2017-10-11T10:04:00Z"/>
          <w:del w:id="11814" w:author="arkat" w:date="2017-10-11T11:07:00Z"/>
          <w:rFonts w:ascii="Times New Roman" w:hAnsi="Times New Roman" w:cs="Times New Roman"/>
          <w:szCs w:val="24"/>
        </w:rPr>
        <w:pPrChange w:id="11815" w:author="arkat" w:date="2017-10-11T11:07:00Z">
          <w:pPr>
            <w:widowControl w:val="0"/>
            <w:autoSpaceDE w:val="0"/>
            <w:autoSpaceDN w:val="0"/>
            <w:adjustRightInd w:val="0"/>
            <w:spacing w:after="140" w:line="288" w:lineRule="auto"/>
            <w:ind w:left="480" w:hanging="480"/>
          </w:pPr>
        </w:pPrChange>
      </w:pPr>
      <w:ins w:id="11816" w:author="arkat" w:date="2017-10-11T10:04:00Z">
        <w:del w:id="11817"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457A75E7" w14:textId="58239263" w:rsidR="00F5795E" w:rsidDel="00DE59C1" w:rsidRDefault="00F5795E">
      <w:pPr>
        <w:widowControl w:val="0"/>
        <w:autoSpaceDE w:val="0"/>
        <w:autoSpaceDN w:val="0"/>
        <w:adjustRightInd w:val="0"/>
        <w:spacing w:after="0"/>
        <w:rPr>
          <w:ins w:id="11818" w:author="arkat" w:date="2017-10-11T10:04:00Z"/>
          <w:del w:id="11819" w:author="arkat" w:date="2017-10-11T11:07:00Z"/>
          <w:rFonts w:ascii="Times New Roman" w:hAnsi="Times New Roman" w:cs="Times New Roman"/>
          <w:szCs w:val="24"/>
        </w:rPr>
        <w:pPrChange w:id="11820" w:author="arkat" w:date="2017-10-11T11:07:00Z">
          <w:pPr>
            <w:widowControl w:val="0"/>
            <w:autoSpaceDE w:val="0"/>
            <w:autoSpaceDN w:val="0"/>
            <w:adjustRightInd w:val="0"/>
            <w:spacing w:after="140" w:line="288" w:lineRule="auto"/>
            <w:ind w:left="480" w:hanging="480"/>
          </w:pPr>
        </w:pPrChange>
      </w:pPr>
      <w:ins w:id="11821" w:author="arkat" w:date="2017-10-11T10:04:00Z">
        <w:del w:id="11822"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0609E907" w14:textId="760878B4" w:rsidR="00F5795E" w:rsidDel="00DE59C1" w:rsidRDefault="00F5795E">
      <w:pPr>
        <w:widowControl w:val="0"/>
        <w:autoSpaceDE w:val="0"/>
        <w:autoSpaceDN w:val="0"/>
        <w:adjustRightInd w:val="0"/>
        <w:spacing w:after="0"/>
        <w:rPr>
          <w:ins w:id="11823" w:author="arkat" w:date="2017-10-11T10:04:00Z"/>
          <w:del w:id="11824" w:author="arkat" w:date="2017-10-11T11:07:00Z"/>
          <w:rFonts w:ascii="Times New Roman" w:hAnsi="Times New Roman" w:cs="Times New Roman"/>
          <w:szCs w:val="24"/>
        </w:rPr>
        <w:pPrChange w:id="11825" w:author="arkat" w:date="2017-10-11T11:07:00Z">
          <w:pPr>
            <w:widowControl w:val="0"/>
            <w:autoSpaceDE w:val="0"/>
            <w:autoSpaceDN w:val="0"/>
            <w:adjustRightInd w:val="0"/>
            <w:spacing w:after="140" w:line="288" w:lineRule="auto"/>
            <w:ind w:left="480" w:hanging="480"/>
          </w:pPr>
        </w:pPrChange>
      </w:pPr>
      <w:ins w:id="11826" w:author="arkat" w:date="2017-10-11T10:04:00Z">
        <w:del w:id="11827"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453D574F" w14:textId="3E0B78CB" w:rsidR="00F5795E" w:rsidDel="00DE59C1" w:rsidRDefault="00F5795E">
      <w:pPr>
        <w:widowControl w:val="0"/>
        <w:autoSpaceDE w:val="0"/>
        <w:autoSpaceDN w:val="0"/>
        <w:adjustRightInd w:val="0"/>
        <w:spacing w:after="0"/>
        <w:rPr>
          <w:ins w:id="11828" w:author="arkat" w:date="2017-10-11T10:04:00Z"/>
          <w:del w:id="11829" w:author="arkat" w:date="2017-10-11T11:07:00Z"/>
          <w:rFonts w:ascii="Times New Roman" w:hAnsi="Times New Roman" w:cs="Times New Roman"/>
          <w:szCs w:val="24"/>
        </w:rPr>
        <w:pPrChange w:id="11830" w:author="arkat" w:date="2017-10-11T11:07:00Z">
          <w:pPr>
            <w:widowControl w:val="0"/>
            <w:autoSpaceDE w:val="0"/>
            <w:autoSpaceDN w:val="0"/>
            <w:adjustRightInd w:val="0"/>
            <w:spacing w:after="140" w:line="288" w:lineRule="auto"/>
            <w:ind w:left="480" w:hanging="480"/>
          </w:pPr>
        </w:pPrChange>
      </w:pPr>
      <w:ins w:id="11831" w:author="arkat" w:date="2017-10-11T10:04:00Z">
        <w:del w:id="11832" w:author="arkat" w:date="2017-10-11T11:07:00Z">
          <w:r w:rsidDel="00DE59C1">
            <w:rPr>
              <w:rFonts w:ascii="Times New Roman" w:hAnsi="Times New Roman" w:cs="Times New Roman"/>
              <w:szCs w:val="24"/>
            </w:rPr>
            <w:delText>Volzer, H. 2010. An Overview of BPMN 2 . 0 and its Potential Use. 2–3.</w:delText>
          </w:r>
        </w:del>
      </w:ins>
    </w:p>
    <w:p w14:paraId="5D4B3A27" w14:textId="72C22073" w:rsidR="00F5795E" w:rsidDel="00DE59C1" w:rsidRDefault="00F5795E">
      <w:pPr>
        <w:widowControl w:val="0"/>
        <w:autoSpaceDE w:val="0"/>
        <w:autoSpaceDN w:val="0"/>
        <w:adjustRightInd w:val="0"/>
        <w:spacing w:after="0"/>
        <w:rPr>
          <w:ins w:id="11833" w:author="arkat" w:date="2017-10-11T10:04:00Z"/>
          <w:del w:id="11834" w:author="arkat" w:date="2017-10-11T11:07:00Z"/>
          <w:rFonts w:ascii="Times New Roman" w:hAnsi="Times New Roman" w:cs="Times New Roman"/>
          <w:szCs w:val="24"/>
        </w:rPr>
        <w:pPrChange w:id="11835" w:author="arkat" w:date="2017-10-11T11:07:00Z">
          <w:pPr>
            <w:widowControl w:val="0"/>
            <w:autoSpaceDE w:val="0"/>
            <w:autoSpaceDN w:val="0"/>
            <w:adjustRightInd w:val="0"/>
            <w:spacing w:after="140" w:line="288" w:lineRule="auto"/>
            <w:ind w:left="480" w:hanging="480"/>
          </w:pPr>
        </w:pPrChange>
      </w:pPr>
      <w:ins w:id="11836" w:author="arkat" w:date="2017-10-11T10:04:00Z">
        <w:del w:id="11837"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2A02DCCF" w14:textId="198C7154" w:rsidR="00F5795E" w:rsidDel="00DE59C1" w:rsidRDefault="00F5795E">
      <w:pPr>
        <w:widowControl w:val="0"/>
        <w:autoSpaceDE w:val="0"/>
        <w:autoSpaceDN w:val="0"/>
        <w:adjustRightInd w:val="0"/>
        <w:spacing w:after="0"/>
        <w:rPr>
          <w:ins w:id="11838" w:author="arkat" w:date="2017-10-11T10:04:00Z"/>
          <w:del w:id="11839" w:author="arkat" w:date="2017-10-11T11:07:00Z"/>
          <w:rFonts w:ascii="Times New Roman" w:hAnsi="Times New Roman" w:cs="Times New Roman"/>
          <w:szCs w:val="24"/>
        </w:rPr>
        <w:pPrChange w:id="11840" w:author="arkat" w:date="2017-10-11T11:07:00Z">
          <w:pPr>
            <w:widowControl w:val="0"/>
            <w:autoSpaceDE w:val="0"/>
            <w:autoSpaceDN w:val="0"/>
            <w:adjustRightInd w:val="0"/>
            <w:spacing w:after="140" w:line="288" w:lineRule="auto"/>
            <w:ind w:left="480" w:hanging="480"/>
          </w:pPr>
        </w:pPrChange>
      </w:pPr>
      <w:ins w:id="11841" w:author="arkat" w:date="2017-10-11T10:04:00Z">
        <w:del w:id="11842"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4ADDC797" w14:textId="5310C24E" w:rsidR="00F5795E" w:rsidDel="00DE59C1" w:rsidRDefault="00F5795E">
      <w:pPr>
        <w:widowControl w:val="0"/>
        <w:autoSpaceDE w:val="0"/>
        <w:autoSpaceDN w:val="0"/>
        <w:adjustRightInd w:val="0"/>
        <w:spacing w:after="0"/>
        <w:rPr>
          <w:ins w:id="11843" w:author="arkat" w:date="2017-10-11T10:04:00Z"/>
          <w:del w:id="11844" w:author="arkat" w:date="2017-10-11T11:07:00Z"/>
        </w:rPr>
        <w:pPrChange w:id="11845" w:author="arkat" w:date="2017-10-11T11:07:00Z">
          <w:pPr>
            <w:widowControl w:val="0"/>
            <w:autoSpaceDE w:val="0"/>
            <w:autoSpaceDN w:val="0"/>
            <w:adjustRightInd w:val="0"/>
            <w:spacing w:after="140" w:line="288" w:lineRule="auto"/>
            <w:ind w:left="480" w:hanging="480"/>
          </w:pPr>
        </w:pPrChange>
      </w:pPr>
      <w:ins w:id="11846" w:author="arkat" w:date="2017-10-11T10:04:00Z">
        <w:del w:id="11847"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38D235FF" w14:textId="44FAF976" w:rsidR="00F5795E" w:rsidDel="00DE59C1" w:rsidRDefault="00F5795E">
      <w:pPr>
        <w:widowControl w:val="0"/>
        <w:autoSpaceDE w:val="0"/>
        <w:autoSpaceDN w:val="0"/>
        <w:adjustRightInd w:val="0"/>
        <w:spacing w:after="0"/>
        <w:rPr>
          <w:ins w:id="11848" w:author="arkat" w:date="2017-10-11T10:04:00Z"/>
          <w:del w:id="11849" w:author="arkat" w:date="2017-10-11T11:07:00Z"/>
          <w:rFonts w:ascii="Times New Roman" w:hAnsi="Times New Roman" w:cs="Times New Roman"/>
          <w:szCs w:val="24"/>
        </w:rPr>
      </w:pPr>
    </w:p>
    <w:p w14:paraId="736E47A8" w14:textId="103E446A" w:rsidR="00F5795E" w:rsidDel="00DE59C1" w:rsidRDefault="00F5795E">
      <w:pPr>
        <w:widowControl w:val="0"/>
        <w:autoSpaceDE w:val="0"/>
        <w:autoSpaceDN w:val="0"/>
        <w:adjustRightInd w:val="0"/>
        <w:spacing w:after="0"/>
        <w:rPr>
          <w:ins w:id="11850" w:author="arkat" w:date="2017-10-11T10:04:00Z"/>
          <w:del w:id="11851" w:author="arkat" w:date="2017-10-11T11:07:00Z"/>
          <w:rFonts w:ascii="Times New Roman" w:hAnsi="Times New Roman" w:cs="Times New Roman"/>
          <w:szCs w:val="24"/>
        </w:rPr>
        <w:pPrChange w:id="11852" w:author="arkat" w:date="2017-10-11T11:07:00Z">
          <w:pPr>
            <w:widowControl w:val="0"/>
            <w:autoSpaceDE w:val="0"/>
            <w:autoSpaceDN w:val="0"/>
            <w:adjustRightInd w:val="0"/>
            <w:spacing w:after="140" w:line="288" w:lineRule="auto"/>
            <w:ind w:left="480" w:hanging="480"/>
          </w:pPr>
        </w:pPrChange>
      </w:pPr>
      <w:ins w:id="11853" w:author="arkat" w:date="2017-10-11T10:04:00Z">
        <w:del w:id="11854"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68BFF7EF" w14:textId="29230AB4" w:rsidR="00F5795E" w:rsidDel="00DE59C1" w:rsidRDefault="00F5795E">
      <w:pPr>
        <w:widowControl w:val="0"/>
        <w:autoSpaceDE w:val="0"/>
        <w:autoSpaceDN w:val="0"/>
        <w:adjustRightInd w:val="0"/>
        <w:spacing w:after="0"/>
        <w:rPr>
          <w:ins w:id="11855" w:author="arkat" w:date="2017-10-11T10:04:00Z"/>
          <w:del w:id="11856" w:author="arkat" w:date="2017-10-11T11:07:00Z"/>
          <w:rFonts w:ascii="Times New Roman" w:hAnsi="Times New Roman" w:cs="Times New Roman"/>
          <w:szCs w:val="24"/>
        </w:rPr>
        <w:pPrChange w:id="11857" w:author="arkat" w:date="2017-10-11T11:07:00Z">
          <w:pPr>
            <w:widowControl w:val="0"/>
            <w:autoSpaceDE w:val="0"/>
            <w:autoSpaceDN w:val="0"/>
            <w:adjustRightInd w:val="0"/>
            <w:spacing w:after="140" w:line="288" w:lineRule="auto"/>
            <w:ind w:left="480" w:hanging="480"/>
          </w:pPr>
        </w:pPrChange>
      </w:pPr>
      <w:ins w:id="11858" w:author="arkat" w:date="2017-10-11T10:04:00Z">
        <w:del w:id="11859"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27976810" w14:textId="405E529D" w:rsidR="00F5795E" w:rsidDel="00DE59C1" w:rsidRDefault="00F5795E">
      <w:pPr>
        <w:widowControl w:val="0"/>
        <w:autoSpaceDE w:val="0"/>
        <w:autoSpaceDN w:val="0"/>
        <w:adjustRightInd w:val="0"/>
        <w:spacing w:after="0"/>
        <w:rPr>
          <w:ins w:id="11860" w:author="arkat" w:date="2017-10-11T10:04:00Z"/>
          <w:del w:id="11861" w:author="arkat" w:date="2017-10-11T11:07:00Z"/>
          <w:rFonts w:ascii="Times New Roman" w:hAnsi="Times New Roman" w:cs="Times New Roman"/>
          <w:szCs w:val="24"/>
        </w:rPr>
        <w:pPrChange w:id="11862" w:author="arkat" w:date="2017-10-11T11:07:00Z">
          <w:pPr>
            <w:widowControl w:val="0"/>
            <w:autoSpaceDE w:val="0"/>
            <w:autoSpaceDN w:val="0"/>
            <w:adjustRightInd w:val="0"/>
            <w:spacing w:after="140" w:line="288" w:lineRule="auto"/>
            <w:ind w:left="480" w:hanging="480"/>
          </w:pPr>
        </w:pPrChange>
      </w:pPr>
      <w:ins w:id="11863" w:author="arkat" w:date="2017-10-11T10:04:00Z">
        <w:del w:id="11864" w:author="arkat" w:date="2017-10-11T11:07:00Z">
          <w:r w:rsidDel="00DE59C1">
            <w:rPr>
              <w:rFonts w:ascii="Times New Roman" w:hAnsi="Times New Roman" w:cs="Times New Roman"/>
              <w:szCs w:val="24"/>
            </w:rPr>
            <w:delText>Arkin, A. &amp; Intalio 2002. Business Process Modeling Language. 98.</w:delText>
          </w:r>
        </w:del>
      </w:ins>
    </w:p>
    <w:p w14:paraId="767FF84A" w14:textId="053AF444" w:rsidR="00F5795E" w:rsidDel="00DE59C1" w:rsidRDefault="00F5795E">
      <w:pPr>
        <w:widowControl w:val="0"/>
        <w:autoSpaceDE w:val="0"/>
        <w:autoSpaceDN w:val="0"/>
        <w:adjustRightInd w:val="0"/>
        <w:spacing w:after="0"/>
        <w:rPr>
          <w:ins w:id="11865" w:author="arkat" w:date="2017-10-11T10:04:00Z"/>
          <w:del w:id="11866" w:author="arkat" w:date="2017-10-11T11:07:00Z"/>
          <w:rFonts w:ascii="Times New Roman" w:hAnsi="Times New Roman" w:cs="Times New Roman"/>
          <w:szCs w:val="24"/>
        </w:rPr>
        <w:pPrChange w:id="11867" w:author="arkat" w:date="2017-10-11T11:07:00Z">
          <w:pPr>
            <w:widowControl w:val="0"/>
            <w:autoSpaceDE w:val="0"/>
            <w:autoSpaceDN w:val="0"/>
            <w:adjustRightInd w:val="0"/>
            <w:spacing w:after="140" w:line="288" w:lineRule="auto"/>
            <w:ind w:left="480" w:hanging="480"/>
          </w:pPr>
        </w:pPrChange>
      </w:pPr>
      <w:ins w:id="11868" w:author="arkat" w:date="2017-10-11T10:04:00Z">
        <w:del w:id="11869"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26651DDA" w14:textId="68B3C524" w:rsidR="00F5795E" w:rsidDel="00DE59C1" w:rsidRDefault="00F5795E">
      <w:pPr>
        <w:widowControl w:val="0"/>
        <w:autoSpaceDE w:val="0"/>
        <w:autoSpaceDN w:val="0"/>
        <w:adjustRightInd w:val="0"/>
        <w:spacing w:after="0"/>
        <w:rPr>
          <w:ins w:id="11870" w:author="arkat" w:date="2017-10-11T10:04:00Z"/>
          <w:del w:id="11871" w:author="arkat" w:date="2017-10-11T11:07:00Z"/>
          <w:rFonts w:ascii="Times New Roman" w:hAnsi="Times New Roman" w:cs="Times New Roman"/>
          <w:szCs w:val="24"/>
        </w:rPr>
        <w:pPrChange w:id="11872" w:author="arkat" w:date="2017-10-11T11:07:00Z">
          <w:pPr>
            <w:widowControl w:val="0"/>
            <w:autoSpaceDE w:val="0"/>
            <w:autoSpaceDN w:val="0"/>
            <w:adjustRightInd w:val="0"/>
            <w:spacing w:after="140" w:line="288" w:lineRule="auto"/>
            <w:ind w:left="480" w:hanging="480"/>
          </w:pPr>
        </w:pPrChange>
      </w:pPr>
      <w:ins w:id="11873" w:author="arkat" w:date="2017-10-11T10:04:00Z">
        <w:del w:id="11874"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10370E7D" w14:textId="6E081B18" w:rsidR="00F5795E" w:rsidDel="00DE59C1" w:rsidRDefault="00F5795E">
      <w:pPr>
        <w:widowControl w:val="0"/>
        <w:autoSpaceDE w:val="0"/>
        <w:autoSpaceDN w:val="0"/>
        <w:adjustRightInd w:val="0"/>
        <w:spacing w:after="0"/>
        <w:rPr>
          <w:ins w:id="11875" w:author="arkat" w:date="2017-10-11T10:04:00Z"/>
          <w:del w:id="11876" w:author="arkat" w:date="2017-10-11T11:07:00Z"/>
          <w:rFonts w:ascii="Times New Roman" w:hAnsi="Times New Roman" w:cs="Times New Roman"/>
          <w:szCs w:val="24"/>
        </w:rPr>
        <w:pPrChange w:id="11877" w:author="arkat" w:date="2017-10-11T11:07:00Z">
          <w:pPr>
            <w:widowControl w:val="0"/>
            <w:autoSpaceDE w:val="0"/>
            <w:autoSpaceDN w:val="0"/>
            <w:adjustRightInd w:val="0"/>
            <w:spacing w:after="140" w:line="288" w:lineRule="auto"/>
            <w:ind w:left="480" w:hanging="480"/>
          </w:pPr>
        </w:pPrChange>
      </w:pPr>
      <w:ins w:id="11878" w:author="arkat" w:date="2017-10-11T10:04:00Z">
        <w:del w:id="11879"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2B33802B" w14:textId="688A4BF5" w:rsidR="00F5795E" w:rsidDel="00DE59C1" w:rsidRDefault="00F5795E">
      <w:pPr>
        <w:widowControl w:val="0"/>
        <w:autoSpaceDE w:val="0"/>
        <w:autoSpaceDN w:val="0"/>
        <w:adjustRightInd w:val="0"/>
        <w:spacing w:after="0"/>
        <w:rPr>
          <w:ins w:id="11880" w:author="arkat" w:date="2017-10-11T10:04:00Z"/>
          <w:del w:id="11881" w:author="arkat" w:date="2017-10-11T11:07:00Z"/>
          <w:rFonts w:ascii="Times New Roman" w:hAnsi="Times New Roman" w:cs="Times New Roman"/>
          <w:szCs w:val="24"/>
        </w:rPr>
        <w:pPrChange w:id="11882" w:author="arkat" w:date="2017-10-11T11:07:00Z">
          <w:pPr>
            <w:widowControl w:val="0"/>
            <w:autoSpaceDE w:val="0"/>
            <w:autoSpaceDN w:val="0"/>
            <w:adjustRightInd w:val="0"/>
            <w:spacing w:after="140" w:line="288" w:lineRule="auto"/>
            <w:ind w:left="480" w:hanging="480"/>
          </w:pPr>
        </w:pPrChange>
      </w:pPr>
      <w:ins w:id="11883" w:author="arkat" w:date="2017-10-11T10:04:00Z">
        <w:del w:id="11884"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71C8B248" w14:textId="68E258C1" w:rsidR="00F5795E" w:rsidDel="00DE59C1" w:rsidRDefault="00F5795E">
      <w:pPr>
        <w:widowControl w:val="0"/>
        <w:autoSpaceDE w:val="0"/>
        <w:autoSpaceDN w:val="0"/>
        <w:adjustRightInd w:val="0"/>
        <w:spacing w:after="0"/>
        <w:rPr>
          <w:ins w:id="11885" w:author="arkat" w:date="2017-10-11T10:04:00Z"/>
          <w:del w:id="11886" w:author="arkat" w:date="2017-10-11T11:07:00Z"/>
          <w:rFonts w:ascii="Times New Roman" w:hAnsi="Times New Roman" w:cs="Times New Roman"/>
          <w:szCs w:val="24"/>
        </w:rPr>
        <w:pPrChange w:id="11887" w:author="arkat" w:date="2017-10-11T11:07:00Z">
          <w:pPr>
            <w:widowControl w:val="0"/>
            <w:autoSpaceDE w:val="0"/>
            <w:autoSpaceDN w:val="0"/>
            <w:adjustRightInd w:val="0"/>
            <w:spacing w:after="140" w:line="288" w:lineRule="auto"/>
            <w:ind w:left="480" w:hanging="480"/>
          </w:pPr>
        </w:pPrChange>
      </w:pPr>
      <w:ins w:id="11888" w:author="arkat" w:date="2017-10-11T10:04:00Z">
        <w:del w:id="11889"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3B6C6AFE" w14:textId="5252B08A" w:rsidR="00F5795E" w:rsidDel="00DE59C1" w:rsidRDefault="00F5795E">
      <w:pPr>
        <w:widowControl w:val="0"/>
        <w:autoSpaceDE w:val="0"/>
        <w:autoSpaceDN w:val="0"/>
        <w:adjustRightInd w:val="0"/>
        <w:spacing w:after="0"/>
        <w:rPr>
          <w:ins w:id="11890" w:author="arkat" w:date="2017-10-11T10:04:00Z"/>
          <w:del w:id="11891" w:author="arkat" w:date="2017-10-11T11:07:00Z"/>
          <w:rFonts w:ascii="Times New Roman" w:hAnsi="Times New Roman" w:cs="Times New Roman"/>
          <w:szCs w:val="24"/>
        </w:rPr>
        <w:pPrChange w:id="11892" w:author="arkat" w:date="2017-10-11T11:07:00Z">
          <w:pPr>
            <w:widowControl w:val="0"/>
            <w:autoSpaceDE w:val="0"/>
            <w:autoSpaceDN w:val="0"/>
            <w:adjustRightInd w:val="0"/>
            <w:spacing w:after="140" w:line="288" w:lineRule="auto"/>
            <w:ind w:left="480" w:hanging="480"/>
          </w:pPr>
        </w:pPrChange>
      </w:pPr>
      <w:ins w:id="11893" w:author="arkat" w:date="2017-10-11T10:04:00Z">
        <w:del w:id="11894"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49516F69" w14:textId="03CE8687" w:rsidR="00F5795E" w:rsidDel="00DE59C1" w:rsidRDefault="00F5795E">
      <w:pPr>
        <w:widowControl w:val="0"/>
        <w:autoSpaceDE w:val="0"/>
        <w:autoSpaceDN w:val="0"/>
        <w:adjustRightInd w:val="0"/>
        <w:spacing w:after="0"/>
        <w:rPr>
          <w:ins w:id="11895" w:author="arkat" w:date="2017-10-11T10:04:00Z"/>
          <w:del w:id="11896" w:author="arkat" w:date="2017-10-11T11:07:00Z"/>
          <w:rFonts w:ascii="Times New Roman" w:hAnsi="Times New Roman" w:cs="Times New Roman"/>
          <w:szCs w:val="24"/>
        </w:rPr>
        <w:pPrChange w:id="11897" w:author="arkat" w:date="2017-10-11T11:07:00Z">
          <w:pPr>
            <w:widowControl w:val="0"/>
            <w:autoSpaceDE w:val="0"/>
            <w:autoSpaceDN w:val="0"/>
            <w:adjustRightInd w:val="0"/>
            <w:spacing w:after="140" w:line="288" w:lineRule="auto"/>
            <w:ind w:left="480" w:hanging="480"/>
          </w:pPr>
        </w:pPrChange>
      </w:pPr>
      <w:ins w:id="11898" w:author="arkat" w:date="2017-10-11T10:04:00Z">
        <w:del w:id="11899"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542BE084" w14:textId="3442E6E6" w:rsidR="00F5795E" w:rsidDel="00DE59C1" w:rsidRDefault="00F5795E">
      <w:pPr>
        <w:widowControl w:val="0"/>
        <w:autoSpaceDE w:val="0"/>
        <w:autoSpaceDN w:val="0"/>
        <w:adjustRightInd w:val="0"/>
        <w:spacing w:after="0"/>
        <w:rPr>
          <w:ins w:id="11900" w:author="arkat" w:date="2017-10-11T10:04:00Z"/>
          <w:del w:id="11901" w:author="arkat" w:date="2017-10-11T11:07:00Z"/>
          <w:rFonts w:ascii="Times New Roman" w:hAnsi="Times New Roman" w:cs="Times New Roman"/>
          <w:szCs w:val="24"/>
        </w:rPr>
        <w:pPrChange w:id="11902" w:author="arkat" w:date="2017-10-11T11:07:00Z">
          <w:pPr>
            <w:widowControl w:val="0"/>
            <w:autoSpaceDE w:val="0"/>
            <w:autoSpaceDN w:val="0"/>
            <w:adjustRightInd w:val="0"/>
            <w:spacing w:after="140" w:line="288" w:lineRule="auto"/>
            <w:ind w:left="480" w:hanging="480"/>
          </w:pPr>
        </w:pPrChange>
      </w:pPr>
      <w:ins w:id="11903" w:author="arkat" w:date="2017-10-11T10:04:00Z">
        <w:del w:id="11904"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32510BD5" w14:textId="0BE63D32" w:rsidR="00F5795E" w:rsidDel="00DE59C1" w:rsidRDefault="00F5795E">
      <w:pPr>
        <w:widowControl w:val="0"/>
        <w:autoSpaceDE w:val="0"/>
        <w:autoSpaceDN w:val="0"/>
        <w:adjustRightInd w:val="0"/>
        <w:spacing w:after="0"/>
        <w:rPr>
          <w:ins w:id="11905" w:author="arkat" w:date="2017-10-11T10:04:00Z"/>
          <w:del w:id="11906" w:author="arkat" w:date="2017-10-11T11:07:00Z"/>
          <w:rFonts w:ascii="Times New Roman" w:hAnsi="Times New Roman" w:cs="Times New Roman"/>
          <w:szCs w:val="24"/>
        </w:rPr>
        <w:pPrChange w:id="11907" w:author="arkat" w:date="2017-10-11T11:07:00Z">
          <w:pPr>
            <w:widowControl w:val="0"/>
            <w:autoSpaceDE w:val="0"/>
            <w:autoSpaceDN w:val="0"/>
            <w:adjustRightInd w:val="0"/>
            <w:spacing w:after="140" w:line="288" w:lineRule="auto"/>
            <w:ind w:left="480" w:hanging="480"/>
          </w:pPr>
        </w:pPrChange>
      </w:pPr>
      <w:ins w:id="11908" w:author="arkat" w:date="2017-10-11T10:04:00Z">
        <w:del w:id="11909"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6A3FC916" w14:textId="4D3EAA80" w:rsidR="00F5795E" w:rsidDel="00DE59C1" w:rsidRDefault="00F5795E">
      <w:pPr>
        <w:widowControl w:val="0"/>
        <w:autoSpaceDE w:val="0"/>
        <w:autoSpaceDN w:val="0"/>
        <w:adjustRightInd w:val="0"/>
        <w:spacing w:after="0"/>
        <w:rPr>
          <w:ins w:id="11910" w:author="arkat" w:date="2017-10-11T10:04:00Z"/>
          <w:del w:id="11911" w:author="arkat" w:date="2017-10-11T11:07:00Z"/>
          <w:rFonts w:ascii="Times New Roman" w:hAnsi="Times New Roman" w:cs="Times New Roman"/>
          <w:szCs w:val="24"/>
        </w:rPr>
        <w:pPrChange w:id="11912" w:author="arkat" w:date="2017-10-11T11:07:00Z">
          <w:pPr>
            <w:widowControl w:val="0"/>
            <w:autoSpaceDE w:val="0"/>
            <w:autoSpaceDN w:val="0"/>
            <w:adjustRightInd w:val="0"/>
            <w:spacing w:after="140" w:line="288" w:lineRule="auto"/>
            <w:ind w:left="480" w:hanging="480"/>
          </w:pPr>
        </w:pPrChange>
      </w:pPr>
      <w:ins w:id="11913" w:author="arkat" w:date="2017-10-11T10:04:00Z">
        <w:del w:id="11914"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2C12419C" w14:textId="57209145" w:rsidR="00F5795E" w:rsidDel="00DE59C1" w:rsidRDefault="00F5795E">
      <w:pPr>
        <w:widowControl w:val="0"/>
        <w:autoSpaceDE w:val="0"/>
        <w:autoSpaceDN w:val="0"/>
        <w:adjustRightInd w:val="0"/>
        <w:spacing w:after="0"/>
        <w:rPr>
          <w:ins w:id="11915" w:author="arkat" w:date="2017-10-11T10:04:00Z"/>
          <w:del w:id="11916" w:author="arkat" w:date="2017-10-11T11:07:00Z"/>
          <w:rFonts w:ascii="Times New Roman" w:hAnsi="Times New Roman" w:cs="Times New Roman"/>
          <w:szCs w:val="24"/>
        </w:rPr>
        <w:pPrChange w:id="11917" w:author="arkat" w:date="2017-10-11T11:07:00Z">
          <w:pPr>
            <w:widowControl w:val="0"/>
            <w:autoSpaceDE w:val="0"/>
            <w:autoSpaceDN w:val="0"/>
            <w:adjustRightInd w:val="0"/>
            <w:spacing w:after="140" w:line="288" w:lineRule="auto"/>
            <w:ind w:left="480" w:hanging="480"/>
          </w:pPr>
        </w:pPrChange>
      </w:pPr>
      <w:ins w:id="11918" w:author="arkat" w:date="2017-10-11T10:04:00Z">
        <w:del w:id="11919"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536BD7BC" w14:textId="58A435A1" w:rsidR="00F5795E" w:rsidDel="00DE59C1" w:rsidRDefault="00F5795E">
      <w:pPr>
        <w:widowControl w:val="0"/>
        <w:autoSpaceDE w:val="0"/>
        <w:autoSpaceDN w:val="0"/>
        <w:adjustRightInd w:val="0"/>
        <w:spacing w:after="0"/>
        <w:rPr>
          <w:ins w:id="11920" w:author="arkat" w:date="2017-10-11T10:04:00Z"/>
          <w:del w:id="11921" w:author="arkat" w:date="2017-10-11T11:07:00Z"/>
          <w:rFonts w:ascii="Times New Roman" w:hAnsi="Times New Roman" w:cs="Times New Roman"/>
          <w:szCs w:val="24"/>
        </w:rPr>
        <w:pPrChange w:id="11922" w:author="arkat" w:date="2017-10-11T11:07:00Z">
          <w:pPr>
            <w:widowControl w:val="0"/>
            <w:autoSpaceDE w:val="0"/>
            <w:autoSpaceDN w:val="0"/>
            <w:adjustRightInd w:val="0"/>
            <w:spacing w:after="140" w:line="288" w:lineRule="auto"/>
            <w:ind w:left="480" w:hanging="480"/>
          </w:pPr>
        </w:pPrChange>
      </w:pPr>
      <w:ins w:id="11923" w:author="arkat" w:date="2017-10-11T10:04:00Z">
        <w:del w:id="11924"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6B402DDF" w14:textId="2E5D4FB5" w:rsidR="00F5795E" w:rsidDel="00DE59C1" w:rsidRDefault="00F5795E">
      <w:pPr>
        <w:widowControl w:val="0"/>
        <w:autoSpaceDE w:val="0"/>
        <w:autoSpaceDN w:val="0"/>
        <w:adjustRightInd w:val="0"/>
        <w:spacing w:after="0"/>
        <w:rPr>
          <w:ins w:id="11925" w:author="arkat" w:date="2017-10-11T10:04:00Z"/>
          <w:del w:id="11926" w:author="arkat" w:date="2017-10-11T11:07:00Z"/>
          <w:rFonts w:ascii="Times New Roman" w:hAnsi="Times New Roman" w:cs="Times New Roman"/>
          <w:szCs w:val="24"/>
        </w:rPr>
        <w:pPrChange w:id="11927" w:author="arkat" w:date="2017-10-11T11:07:00Z">
          <w:pPr>
            <w:widowControl w:val="0"/>
            <w:autoSpaceDE w:val="0"/>
            <w:autoSpaceDN w:val="0"/>
            <w:adjustRightInd w:val="0"/>
            <w:spacing w:after="140" w:line="288" w:lineRule="auto"/>
            <w:ind w:left="480" w:hanging="480"/>
          </w:pPr>
        </w:pPrChange>
      </w:pPr>
      <w:ins w:id="11928" w:author="arkat" w:date="2017-10-11T10:04:00Z">
        <w:del w:id="11929"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182CB767" w14:textId="11FD3489" w:rsidR="00F5795E" w:rsidDel="00DE59C1" w:rsidRDefault="00F5795E">
      <w:pPr>
        <w:widowControl w:val="0"/>
        <w:autoSpaceDE w:val="0"/>
        <w:autoSpaceDN w:val="0"/>
        <w:adjustRightInd w:val="0"/>
        <w:spacing w:after="0"/>
        <w:rPr>
          <w:ins w:id="11930" w:author="arkat" w:date="2017-10-11T10:04:00Z"/>
          <w:del w:id="11931" w:author="arkat" w:date="2017-10-11T11:07:00Z"/>
          <w:rFonts w:ascii="Times New Roman" w:hAnsi="Times New Roman" w:cs="Times New Roman"/>
          <w:szCs w:val="24"/>
        </w:rPr>
        <w:pPrChange w:id="11932" w:author="arkat" w:date="2017-10-11T11:07:00Z">
          <w:pPr>
            <w:widowControl w:val="0"/>
            <w:autoSpaceDE w:val="0"/>
            <w:autoSpaceDN w:val="0"/>
            <w:adjustRightInd w:val="0"/>
            <w:spacing w:after="140" w:line="288" w:lineRule="auto"/>
            <w:ind w:left="480" w:hanging="480"/>
          </w:pPr>
        </w:pPrChange>
      </w:pPr>
      <w:ins w:id="11933" w:author="arkat" w:date="2017-10-11T10:04:00Z">
        <w:del w:id="11934"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0684B9C5" w14:textId="2227E751" w:rsidR="00F5795E" w:rsidDel="00DE59C1" w:rsidRDefault="00F5795E">
      <w:pPr>
        <w:widowControl w:val="0"/>
        <w:autoSpaceDE w:val="0"/>
        <w:autoSpaceDN w:val="0"/>
        <w:adjustRightInd w:val="0"/>
        <w:spacing w:after="0"/>
        <w:rPr>
          <w:ins w:id="11935" w:author="arkat" w:date="2017-10-11T10:04:00Z"/>
          <w:del w:id="11936" w:author="arkat" w:date="2017-10-11T11:07:00Z"/>
          <w:rFonts w:ascii="Times New Roman" w:hAnsi="Times New Roman" w:cs="Times New Roman"/>
          <w:szCs w:val="24"/>
        </w:rPr>
        <w:pPrChange w:id="11937" w:author="arkat" w:date="2017-10-11T11:07:00Z">
          <w:pPr>
            <w:widowControl w:val="0"/>
            <w:autoSpaceDE w:val="0"/>
            <w:autoSpaceDN w:val="0"/>
            <w:adjustRightInd w:val="0"/>
            <w:spacing w:after="140" w:line="288" w:lineRule="auto"/>
            <w:ind w:left="480" w:hanging="480"/>
          </w:pPr>
        </w:pPrChange>
      </w:pPr>
      <w:ins w:id="11938" w:author="arkat" w:date="2017-10-11T10:04:00Z">
        <w:del w:id="11939"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2CD77BC1" w14:textId="45A72C42" w:rsidR="00F5795E" w:rsidDel="00DE59C1" w:rsidRDefault="00F5795E">
      <w:pPr>
        <w:widowControl w:val="0"/>
        <w:autoSpaceDE w:val="0"/>
        <w:autoSpaceDN w:val="0"/>
        <w:adjustRightInd w:val="0"/>
        <w:spacing w:after="0"/>
        <w:rPr>
          <w:ins w:id="11940" w:author="arkat" w:date="2017-10-11T10:04:00Z"/>
          <w:del w:id="11941" w:author="arkat" w:date="2017-10-11T11:07:00Z"/>
          <w:rFonts w:ascii="Times New Roman" w:hAnsi="Times New Roman" w:cs="Times New Roman"/>
          <w:szCs w:val="24"/>
        </w:rPr>
        <w:pPrChange w:id="11942" w:author="arkat" w:date="2017-10-11T11:07:00Z">
          <w:pPr>
            <w:widowControl w:val="0"/>
            <w:autoSpaceDE w:val="0"/>
            <w:autoSpaceDN w:val="0"/>
            <w:adjustRightInd w:val="0"/>
            <w:spacing w:after="140" w:line="288" w:lineRule="auto"/>
            <w:ind w:left="480" w:hanging="480"/>
          </w:pPr>
        </w:pPrChange>
      </w:pPr>
      <w:ins w:id="11943" w:author="arkat" w:date="2017-10-11T10:04:00Z">
        <w:del w:id="11944"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61B37600" w14:textId="61A17278" w:rsidR="00F5795E" w:rsidDel="00DE59C1" w:rsidRDefault="00F5795E">
      <w:pPr>
        <w:widowControl w:val="0"/>
        <w:autoSpaceDE w:val="0"/>
        <w:autoSpaceDN w:val="0"/>
        <w:adjustRightInd w:val="0"/>
        <w:spacing w:after="0"/>
        <w:rPr>
          <w:ins w:id="11945" w:author="arkat" w:date="2017-10-11T10:04:00Z"/>
          <w:del w:id="11946" w:author="arkat" w:date="2017-10-11T11:07:00Z"/>
          <w:rFonts w:ascii="Times New Roman" w:hAnsi="Times New Roman" w:cs="Times New Roman"/>
          <w:szCs w:val="24"/>
        </w:rPr>
        <w:pPrChange w:id="11947" w:author="arkat" w:date="2017-10-11T11:07:00Z">
          <w:pPr>
            <w:widowControl w:val="0"/>
            <w:autoSpaceDE w:val="0"/>
            <w:autoSpaceDN w:val="0"/>
            <w:adjustRightInd w:val="0"/>
            <w:spacing w:after="140" w:line="288" w:lineRule="auto"/>
            <w:ind w:left="480" w:hanging="480"/>
          </w:pPr>
        </w:pPrChange>
      </w:pPr>
      <w:ins w:id="11948" w:author="arkat" w:date="2017-10-11T10:04:00Z">
        <w:del w:id="11949"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3CC2C481" w14:textId="104DD966" w:rsidR="00F5795E" w:rsidDel="00DE59C1" w:rsidRDefault="00F5795E">
      <w:pPr>
        <w:widowControl w:val="0"/>
        <w:autoSpaceDE w:val="0"/>
        <w:autoSpaceDN w:val="0"/>
        <w:adjustRightInd w:val="0"/>
        <w:spacing w:after="0"/>
        <w:rPr>
          <w:ins w:id="11950" w:author="arkat" w:date="2017-10-11T10:04:00Z"/>
          <w:del w:id="11951" w:author="arkat" w:date="2017-10-11T11:07:00Z"/>
          <w:rFonts w:ascii="Times New Roman" w:hAnsi="Times New Roman" w:cs="Times New Roman"/>
          <w:szCs w:val="24"/>
        </w:rPr>
        <w:pPrChange w:id="11952" w:author="arkat" w:date="2017-10-11T11:07:00Z">
          <w:pPr>
            <w:widowControl w:val="0"/>
            <w:autoSpaceDE w:val="0"/>
            <w:autoSpaceDN w:val="0"/>
            <w:adjustRightInd w:val="0"/>
            <w:spacing w:after="140" w:line="288" w:lineRule="auto"/>
            <w:ind w:left="480" w:hanging="480"/>
          </w:pPr>
        </w:pPrChange>
      </w:pPr>
      <w:ins w:id="11953" w:author="arkat" w:date="2017-10-11T10:04:00Z">
        <w:del w:id="11954"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6F94EED" w14:textId="4BA8C1D1" w:rsidR="00F5795E" w:rsidDel="00DE59C1" w:rsidRDefault="00F5795E">
      <w:pPr>
        <w:widowControl w:val="0"/>
        <w:autoSpaceDE w:val="0"/>
        <w:autoSpaceDN w:val="0"/>
        <w:adjustRightInd w:val="0"/>
        <w:spacing w:after="0"/>
        <w:rPr>
          <w:ins w:id="11955" w:author="arkat" w:date="2017-10-11T10:04:00Z"/>
          <w:del w:id="11956" w:author="arkat" w:date="2017-10-11T11:07:00Z"/>
          <w:rFonts w:ascii="Times New Roman" w:hAnsi="Times New Roman" w:cs="Times New Roman"/>
          <w:szCs w:val="24"/>
        </w:rPr>
        <w:pPrChange w:id="11957" w:author="arkat" w:date="2017-10-11T11:07:00Z">
          <w:pPr>
            <w:widowControl w:val="0"/>
            <w:autoSpaceDE w:val="0"/>
            <w:autoSpaceDN w:val="0"/>
            <w:adjustRightInd w:val="0"/>
            <w:spacing w:after="140" w:line="288" w:lineRule="auto"/>
            <w:ind w:left="480" w:hanging="480"/>
          </w:pPr>
        </w:pPrChange>
      </w:pPr>
      <w:ins w:id="11958" w:author="arkat" w:date="2017-10-11T10:04:00Z">
        <w:del w:id="11959"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75558734" w14:textId="728BF804" w:rsidR="00F5795E" w:rsidDel="00DE59C1" w:rsidRDefault="00F5795E">
      <w:pPr>
        <w:widowControl w:val="0"/>
        <w:autoSpaceDE w:val="0"/>
        <w:autoSpaceDN w:val="0"/>
        <w:adjustRightInd w:val="0"/>
        <w:spacing w:after="0"/>
        <w:rPr>
          <w:ins w:id="11960" w:author="arkat" w:date="2017-10-11T10:04:00Z"/>
          <w:del w:id="11961" w:author="arkat" w:date="2017-10-11T11:07:00Z"/>
          <w:rFonts w:ascii="Times New Roman" w:hAnsi="Times New Roman" w:cs="Times New Roman"/>
          <w:szCs w:val="24"/>
        </w:rPr>
        <w:pPrChange w:id="11962" w:author="arkat" w:date="2017-10-11T11:07:00Z">
          <w:pPr>
            <w:widowControl w:val="0"/>
            <w:autoSpaceDE w:val="0"/>
            <w:autoSpaceDN w:val="0"/>
            <w:adjustRightInd w:val="0"/>
            <w:spacing w:after="140" w:line="288" w:lineRule="auto"/>
            <w:ind w:left="480" w:hanging="480"/>
          </w:pPr>
        </w:pPrChange>
      </w:pPr>
      <w:ins w:id="11963" w:author="arkat" w:date="2017-10-11T10:04:00Z">
        <w:del w:id="11964"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6D30BD11" w14:textId="32AC9517" w:rsidR="00F5795E" w:rsidDel="00DE59C1" w:rsidRDefault="00F5795E">
      <w:pPr>
        <w:widowControl w:val="0"/>
        <w:autoSpaceDE w:val="0"/>
        <w:autoSpaceDN w:val="0"/>
        <w:adjustRightInd w:val="0"/>
        <w:spacing w:after="0"/>
        <w:rPr>
          <w:ins w:id="11965" w:author="arkat" w:date="2017-10-11T10:04:00Z"/>
          <w:del w:id="11966" w:author="arkat" w:date="2017-10-11T11:07:00Z"/>
          <w:rFonts w:ascii="Times New Roman" w:hAnsi="Times New Roman" w:cs="Times New Roman"/>
          <w:szCs w:val="24"/>
        </w:rPr>
        <w:pPrChange w:id="11967" w:author="arkat" w:date="2017-10-11T11:07:00Z">
          <w:pPr>
            <w:widowControl w:val="0"/>
            <w:autoSpaceDE w:val="0"/>
            <w:autoSpaceDN w:val="0"/>
            <w:adjustRightInd w:val="0"/>
            <w:spacing w:after="140" w:line="288" w:lineRule="auto"/>
            <w:ind w:left="480" w:hanging="480"/>
          </w:pPr>
        </w:pPrChange>
      </w:pPr>
      <w:ins w:id="11968" w:author="arkat" w:date="2017-10-11T10:04:00Z">
        <w:del w:id="11969"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01D213AA" w14:textId="4F1BDD09" w:rsidR="00F5795E" w:rsidDel="00DE59C1" w:rsidRDefault="00F5795E">
      <w:pPr>
        <w:widowControl w:val="0"/>
        <w:autoSpaceDE w:val="0"/>
        <w:autoSpaceDN w:val="0"/>
        <w:adjustRightInd w:val="0"/>
        <w:spacing w:after="0"/>
        <w:rPr>
          <w:ins w:id="11970" w:author="arkat" w:date="2017-10-11T10:04:00Z"/>
          <w:del w:id="11971" w:author="arkat" w:date="2017-10-11T11:07:00Z"/>
          <w:rFonts w:ascii="Times New Roman" w:hAnsi="Times New Roman" w:cs="Times New Roman"/>
          <w:szCs w:val="24"/>
        </w:rPr>
        <w:pPrChange w:id="11972" w:author="arkat" w:date="2017-10-11T11:07:00Z">
          <w:pPr>
            <w:widowControl w:val="0"/>
            <w:autoSpaceDE w:val="0"/>
            <w:autoSpaceDN w:val="0"/>
            <w:adjustRightInd w:val="0"/>
            <w:spacing w:after="140" w:line="288" w:lineRule="auto"/>
            <w:ind w:left="480" w:hanging="480"/>
          </w:pPr>
        </w:pPrChange>
      </w:pPr>
      <w:ins w:id="11973" w:author="arkat" w:date="2017-10-11T10:04:00Z">
        <w:del w:id="11974"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7349162E" w14:textId="7012A9A8" w:rsidR="00F5795E" w:rsidDel="00DE59C1" w:rsidRDefault="00F5795E">
      <w:pPr>
        <w:widowControl w:val="0"/>
        <w:autoSpaceDE w:val="0"/>
        <w:autoSpaceDN w:val="0"/>
        <w:adjustRightInd w:val="0"/>
        <w:spacing w:after="0"/>
        <w:rPr>
          <w:ins w:id="11975" w:author="arkat" w:date="2017-10-11T10:04:00Z"/>
          <w:del w:id="11976" w:author="arkat" w:date="2017-10-11T11:07:00Z"/>
          <w:rFonts w:ascii="Times New Roman" w:hAnsi="Times New Roman" w:cs="Times New Roman"/>
          <w:szCs w:val="24"/>
        </w:rPr>
        <w:pPrChange w:id="11977" w:author="arkat" w:date="2017-10-11T11:07:00Z">
          <w:pPr>
            <w:widowControl w:val="0"/>
            <w:autoSpaceDE w:val="0"/>
            <w:autoSpaceDN w:val="0"/>
            <w:adjustRightInd w:val="0"/>
            <w:spacing w:after="140" w:line="288" w:lineRule="auto"/>
            <w:ind w:left="480" w:hanging="480"/>
          </w:pPr>
        </w:pPrChange>
      </w:pPr>
      <w:ins w:id="11978" w:author="arkat" w:date="2017-10-11T10:04:00Z">
        <w:del w:id="11979"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55E4D01C" w14:textId="2875EBA9" w:rsidR="00F5795E" w:rsidDel="00DE59C1" w:rsidRDefault="00F5795E">
      <w:pPr>
        <w:widowControl w:val="0"/>
        <w:autoSpaceDE w:val="0"/>
        <w:autoSpaceDN w:val="0"/>
        <w:adjustRightInd w:val="0"/>
        <w:spacing w:after="0"/>
        <w:rPr>
          <w:ins w:id="11980" w:author="arkat" w:date="2017-10-11T10:04:00Z"/>
          <w:del w:id="11981" w:author="arkat" w:date="2017-10-11T11:07:00Z"/>
          <w:rFonts w:ascii="Times New Roman" w:hAnsi="Times New Roman" w:cs="Times New Roman"/>
          <w:szCs w:val="24"/>
        </w:rPr>
        <w:pPrChange w:id="11982" w:author="arkat" w:date="2017-10-11T11:07:00Z">
          <w:pPr>
            <w:widowControl w:val="0"/>
            <w:autoSpaceDE w:val="0"/>
            <w:autoSpaceDN w:val="0"/>
            <w:adjustRightInd w:val="0"/>
            <w:spacing w:after="140" w:line="288" w:lineRule="auto"/>
            <w:ind w:left="480" w:hanging="480"/>
          </w:pPr>
        </w:pPrChange>
      </w:pPr>
      <w:ins w:id="11983" w:author="arkat" w:date="2017-10-11T10:04:00Z">
        <w:del w:id="11984"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46109438" w14:textId="46A05A8B" w:rsidR="00F5795E" w:rsidDel="00DE59C1" w:rsidRDefault="00F5795E">
      <w:pPr>
        <w:widowControl w:val="0"/>
        <w:autoSpaceDE w:val="0"/>
        <w:autoSpaceDN w:val="0"/>
        <w:adjustRightInd w:val="0"/>
        <w:spacing w:after="0"/>
        <w:rPr>
          <w:ins w:id="11985" w:author="arkat" w:date="2017-10-11T10:04:00Z"/>
          <w:del w:id="11986" w:author="arkat" w:date="2017-10-11T11:07:00Z"/>
          <w:rFonts w:ascii="Times New Roman" w:hAnsi="Times New Roman" w:cs="Times New Roman"/>
          <w:szCs w:val="24"/>
        </w:rPr>
        <w:pPrChange w:id="11987" w:author="arkat" w:date="2017-10-11T11:07:00Z">
          <w:pPr>
            <w:widowControl w:val="0"/>
            <w:autoSpaceDE w:val="0"/>
            <w:autoSpaceDN w:val="0"/>
            <w:adjustRightInd w:val="0"/>
            <w:spacing w:after="140" w:line="288" w:lineRule="auto"/>
            <w:ind w:left="480" w:hanging="480"/>
          </w:pPr>
        </w:pPrChange>
      </w:pPr>
      <w:ins w:id="11988" w:author="arkat" w:date="2017-10-11T10:04:00Z">
        <w:del w:id="11989"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0512FE37" w14:textId="6BC0B6AE" w:rsidR="00F5795E" w:rsidDel="00DE59C1" w:rsidRDefault="00F5795E">
      <w:pPr>
        <w:widowControl w:val="0"/>
        <w:autoSpaceDE w:val="0"/>
        <w:autoSpaceDN w:val="0"/>
        <w:adjustRightInd w:val="0"/>
        <w:spacing w:after="0"/>
        <w:rPr>
          <w:ins w:id="11990" w:author="arkat" w:date="2017-10-11T10:04:00Z"/>
          <w:del w:id="11991" w:author="arkat" w:date="2017-10-11T11:07:00Z"/>
          <w:rFonts w:ascii="Times New Roman" w:hAnsi="Times New Roman" w:cs="Times New Roman"/>
          <w:szCs w:val="24"/>
        </w:rPr>
        <w:pPrChange w:id="11992" w:author="arkat" w:date="2017-10-11T11:07:00Z">
          <w:pPr>
            <w:widowControl w:val="0"/>
            <w:autoSpaceDE w:val="0"/>
            <w:autoSpaceDN w:val="0"/>
            <w:adjustRightInd w:val="0"/>
            <w:spacing w:after="140" w:line="288" w:lineRule="auto"/>
            <w:ind w:left="480" w:hanging="480"/>
          </w:pPr>
        </w:pPrChange>
      </w:pPr>
      <w:ins w:id="11993" w:author="arkat" w:date="2017-10-11T10:04:00Z">
        <w:del w:id="11994"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44AF3D9A" w14:textId="4A475C39" w:rsidR="00F5795E" w:rsidDel="00DE59C1" w:rsidRDefault="00F5795E">
      <w:pPr>
        <w:widowControl w:val="0"/>
        <w:autoSpaceDE w:val="0"/>
        <w:autoSpaceDN w:val="0"/>
        <w:adjustRightInd w:val="0"/>
        <w:spacing w:after="0"/>
        <w:rPr>
          <w:ins w:id="11995" w:author="arkat" w:date="2017-10-11T10:04:00Z"/>
          <w:del w:id="11996" w:author="arkat" w:date="2017-10-11T11:07:00Z"/>
          <w:rFonts w:ascii="Times New Roman" w:hAnsi="Times New Roman" w:cs="Times New Roman"/>
          <w:szCs w:val="24"/>
        </w:rPr>
        <w:pPrChange w:id="11997" w:author="arkat" w:date="2017-10-11T11:07:00Z">
          <w:pPr>
            <w:widowControl w:val="0"/>
            <w:autoSpaceDE w:val="0"/>
            <w:autoSpaceDN w:val="0"/>
            <w:adjustRightInd w:val="0"/>
            <w:spacing w:after="140" w:line="288" w:lineRule="auto"/>
            <w:ind w:left="480" w:hanging="480"/>
          </w:pPr>
        </w:pPrChange>
      </w:pPr>
      <w:ins w:id="11998" w:author="arkat" w:date="2017-10-11T10:04:00Z">
        <w:del w:id="11999"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11DB0A93" w14:textId="3183F338" w:rsidR="00F5795E" w:rsidDel="00DE59C1" w:rsidRDefault="00F5795E">
      <w:pPr>
        <w:widowControl w:val="0"/>
        <w:autoSpaceDE w:val="0"/>
        <w:autoSpaceDN w:val="0"/>
        <w:adjustRightInd w:val="0"/>
        <w:spacing w:after="0"/>
        <w:rPr>
          <w:ins w:id="12000" w:author="arkat" w:date="2017-10-11T10:04:00Z"/>
          <w:del w:id="12001" w:author="arkat" w:date="2017-10-11T11:07:00Z"/>
          <w:rFonts w:ascii="Times New Roman" w:hAnsi="Times New Roman" w:cs="Times New Roman"/>
          <w:szCs w:val="24"/>
        </w:rPr>
        <w:pPrChange w:id="12002" w:author="arkat" w:date="2017-10-11T11:07:00Z">
          <w:pPr>
            <w:widowControl w:val="0"/>
            <w:autoSpaceDE w:val="0"/>
            <w:autoSpaceDN w:val="0"/>
            <w:adjustRightInd w:val="0"/>
            <w:spacing w:after="140" w:line="288" w:lineRule="auto"/>
            <w:ind w:left="480" w:hanging="480"/>
          </w:pPr>
        </w:pPrChange>
      </w:pPr>
      <w:ins w:id="12003" w:author="arkat" w:date="2017-10-11T10:04:00Z">
        <w:del w:id="12004"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1B3163C6" w14:textId="7A880FF7" w:rsidR="00F5795E" w:rsidDel="00DE59C1" w:rsidRDefault="00F5795E">
      <w:pPr>
        <w:widowControl w:val="0"/>
        <w:autoSpaceDE w:val="0"/>
        <w:autoSpaceDN w:val="0"/>
        <w:adjustRightInd w:val="0"/>
        <w:spacing w:after="0"/>
        <w:rPr>
          <w:ins w:id="12005" w:author="arkat" w:date="2017-10-11T10:04:00Z"/>
          <w:del w:id="12006" w:author="arkat" w:date="2017-10-11T11:07:00Z"/>
          <w:rFonts w:ascii="Times New Roman" w:hAnsi="Times New Roman" w:cs="Times New Roman"/>
          <w:szCs w:val="24"/>
        </w:rPr>
        <w:pPrChange w:id="12007" w:author="arkat" w:date="2017-10-11T11:07:00Z">
          <w:pPr>
            <w:widowControl w:val="0"/>
            <w:autoSpaceDE w:val="0"/>
            <w:autoSpaceDN w:val="0"/>
            <w:adjustRightInd w:val="0"/>
            <w:spacing w:after="140" w:line="288" w:lineRule="auto"/>
            <w:ind w:left="480" w:hanging="480"/>
          </w:pPr>
        </w:pPrChange>
      </w:pPr>
      <w:ins w:id="12008" w:author="arkat" w:date="2017-10-11T10:04:00Z">
        <w:del w:id="12009"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50CD6983" w14:textId="3E81E70C" w:rsidR="00F5795E" w:rsidDel="00DE59C1" w:rsidRDefault="00F5795E">
      <w:pPr>
        <w:widowControl w:val="0"/>
        <w:autoSpaceDE w:val="0"/>
        <w:autoSpaceDN w:val="0"/>
        <w:adjustRightInd w:val="0"/>
        <w:spacing w:after="0"/>
        <w:rPr>
          <w:ins w:id="12010" w:author="arkat" w:date="2017-10-11T10:04:00Z"/>
          <w:del w:id="12011" w:author="arkat" w:date="2017-10-11T11:07:00Z"/>
          <w:rFonts w:ascii="Times New Roman" w:hAnsi="Times New Roman" w:cs="Times New Roman"/>
          <w:szCs w:val="24"/>
        </w:rPr>
        <w:pPrChange w:id="12012" w:author="arkat" w:date="2017-10-11T11:07:00Z">
          <w:pPr>
            <w:widowControl w:val="0"/>
            <w:autoSpaceDE w:val="0"/>
            <w:autoSpaceDN w:val="0"/>
            <w:adjustRightInd w:val="0"/>
            <w:spacing w:after="140" w:line="288" w:lineRule="auto"/>
            <w:ind w:left="480" w:hanging="480"/>
          </w:pPr>
        </w:pPrChange>
      </w:pPr>
      <w:ins w:id="12013" w:author="arkat" w:date="2017-10-11T10:04:00Z">
        <w:del w:id="12014"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7355A479" w14:textId="5140B17C" w:rsidR="00F5795E" w:rsidDel="00DE59C1" w:rsidRDefault="00F5795E">
      <w:pPr>
        <w:widowControl w:val="0"/>
        <w:autoSpaceDE w:val="0"/>
        <w:autoSpaceDN w:val="0"/>
        <w:adjustRightInd w:val="0"/>
        <w:spacing w:after="0"/>
        <w:rPr>
          <w:ins w:id="12015" w:author="arkat" w:date="2017-10-11T10:04:00Z"/>
          <w:del w:id="12016" w:author="arkat" w:date="2017-10-11T11:07:00Z"/>
          <w:rFonts w:ascii="Times New Roman" w:hAnsi="Times New Roman" w:cs="Times New Roman"/>
          <w:szCs w:val="24"/>
        </w:rPr>
        <w:pPrChange w:id="12017" w:author="arkat" w:date="2017-10-11T11:07:00Z">
          <w:pPr>
            <w:widowControl w:val="0"/>
            <w:autoSpaceDE w:val="0"/>
            <w:autoSpaceDN w:val="0"/>
            <w:adjustRightInd w:val="0"/>
            <w:spacing w:after="140" w:line="288" w:lineRule="auto"/>
            <w:ind w:left="480" w:hanging="480"/>
          </w:pPr>
        </w:pPrChange>
      </w:pPr>
      <w:ins w:id="12018" w:author="arkat" w:date="2017-10-11T10:04:00Z">
        <w:del w:id="12019"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3793A6A6" w14:textId="1CA0E11A" w:rsidR="00F5795E" w:rsidDel="00DE59C1" w:rsidRDefault="00F5795E">
      <w:pPr>
        <w:widowControl w:val="0"/>
        <w:autoSpaceDE w:val="0"/>
        <w:autoSpaceDN w:val="0"/>
        <w:adjustRightInd w:val="0"/>
        <w:spacing w:after="0"/>
        <w:rPr>
          <w:ins w:id="12020" w:author="arkat" w:date="2017-10-11T10:04:00Z"/>
          <w:del w:id="12021" w:author="arkat" w:date="2017-10-11T11:07:00Z"/>
          <w:rFonts w:ascii="Times New Roman" w:hAnsi="Times New Roman" w:cs="Times New Roman"/>
          <w:szCs w:val="24"/>
        </w:rPr>
        <w:pPrChange w:id="12022" w:author="arkat" w:date="2017-10-11T11:07:00Z">
          <w:pPr>
            <w:widowControl w:val="0"/>
            <w:autoSpaceDE w:val="0"/>
            <w:autoSpaceDN w:val="0"/>
            <w:adjustRightInd w:val="0"/>
            <w:spacing w:after="140" w:line="288" w:lineRule="auto"/>
            <w:ind w:left="480" w:hanging="480"/>
          </w:pPr>
        </w:pPrChange>
      </w:pPr>
      <w:ins w:id="12023" w:author="arkat" w:date="2017-10-11T10:04:00Z">
        <w:del w:id="12024"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366D0F56" w14:textId="4277EB5D" w:rsidR="00F5795E" w:rsidDel="00DE59C1" w:rsidRDefault="00F5795E">
      <w:pPr>
        <w:widowControl w:val="0"/>
        <w:autoSpaceDE w:val="0"/>
        <w:autoSpaceDN w:val="0"/>
        <w:adjustRightInd w:val="0"/>
        <w:spacing w:after="0"/>
        <w:rPr>
          <w:ins w:id="12025" w:author="arkat" w:date="2017-10-11T10:04:00Z"/>
          <w:del w:id="12026" w:author="arkat" w:date="2017-10-11T11:07:00Z"/>
          <w:rFonts w:ascii="Times New Roman" w:hAnsi="Times New Roman" w:cs="Times New Roman"/>
          <w:szCs w:val="24"/>
        </w:rPr>
        <w:pPrChange w:id="12027" w:author="arkat" w:date="2017-10-11T11:07:00Z">
          <w:pPr>
            <w:widowControl w:val="0"/>
            <w:autoSpaceDE w:val="0"/>
            <w:autoSpaceDN w:val="0"/>
            <w:adjustRightInd w:val="0"/>
            <w:spacing w:after="140" w:line="288" w:lineRule="auto"/>
            <w:ind w:left="480" w:hanging="480"/>
          </w:pPr>
        </w:pPrChange>
      </w:pPr>
      <w:ins w:id="12028" w:author="arkat" w:date="2017-10-11T10:04:00Z">
        <w:del w:id="12029"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10F238B3" w14:textId="3AB03D20" w:rsidR="00F5795E" w:rsidDel="00DE59C1" w:rsidRDefault="00F5795E">
      <w:pPr>
        <w:widowControl w:val="0"/>
        <w:autoSpaceDE w:val="0"/>
        <w:autoSpaceDN w:val="0"/>
        <w:adjustRightInd w:val="0"/>
        <w:spacing w:after="0"/>
        <w:rPr>
          <w:ins w:id="12030" w:author="arkat" w:date="2017-10-11T10:04:00Z"/>
          <w:del w:id="12031" w:author="arkat" w:date="2017-10-11T11:07:00Z"/>
          <w:rFonts w:ascii="Times New Roman" w:hAnsi="Times New Roman" w:cs="Times New Roman"/>
          <w:szCs w:val="24"/>
        </w:rPr>
        <w:pPrChange w:id="12032" w:author="arkat" w:date="2017-10-11T11:07:00Z">
          <w:pPr>
            <w:widowControl w:val="0"/>
            <w:autoSpaceDE w:val="0"/>
            <w:autoSpaceDN w:val="0"/>
            <w:adjustRightInd w:val="0"/>
            <w:spacing w:after="140" w:line="288" w:lineRule="auto"/>
            <w:ind w:left="480" w:hanging="480"/>
          </w:pPr>
        </w:pPrChange>
      </w:pPr>
      <w:ins w:id="12033" w:author="arkat" w:date="2017-10-11T10:04:00Z">
        <w:del w:id="12034"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3775F86E" w14:textId="678F7DA3" w:rsidR="00F5795E" w:rsidDel="00DE59C1" w:rsidRDefault="00F5795E">
      <w:pPr>
        <w:widowControl w:val="0"/>
        <w:autoSpaceDE w:val="0"/>
        <w:autoSpaceDN w:val="0"/>
        <w:adjustRightInd w:val="0"/>
        <w:spacing w:after="0"/>
        <w:rPr>
          <w:ins w:id="12035" w:author="arkat" w:date="2017-10-11T10:04:00Z"/>
          <w:del w:id="12036" w:author="arkat" w:date="2017-10-11T11:07:00Z"/>
          <w:rFonts w:ascii="Times New Roman" w:hAnsi="Times New Roman" w:cs="Times New Roman"/>
          <w:szCs w:val="24"/>
        </w:rPr>
        <w:pPrChange w:id="12037" w:author="arkat" w:date="2017-10-11T11:07:00Z">
          <w:pPr>
            <w:widowControl w:val="0"/>
            <w:autoSpaceDE w:val="0"/>
            <w:autoSpaceDN w:val="0"/>
            <w:adjustRightInd w:val="0"/>
            <w:spacing w:after="140" w:line="288" w:lineRule="auto"/>
            <w:ind w:left="480" w:hanging="480"/>
          </w:pPr>
        </w:pPrChange>
      </w:pPr>
      <w:ins w:id="12038" w:author="arkat" w:date="2017-10-11T10:04:00Z">
        <w:del w:id="12039"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43C85FCA" w14:textId="016B391D" w:rsidR="00F5795E" w:rsidDel="00DE59C1" w:rsidRDefault="00F5795E">
      <w:pPr>
        <w:widowControl w:val="0"/>
        <w:autoSpaceDE w:val="0"/>
        <w:autoSpaceDN w:val="0"/>
        <w:adjustRightInd w:val="0"/>
        <w:spacing w:after="0"/>
        <w:rPr>
          <w:ins w:id="12040" w:author="arkat" w:date="2017-10-11T10:04:00Z"/>
          <w:del w:id="12041" w:author="arkat" w:date="2017-10-11T11:07:00Z"/>
          <w:rFonts w:ascii="Times New Roman" w:hAnsi="Times New Roman" w:cs="Times New Roman"/>
          <w:szCs w:val="24"/>
        </w:rPr>
        <w:pPrChange w:id="12042" w:author="arkat" w:date="2017-10-11T11:07:00Z">
          <w:pPr>
            <w:widowControl w:val="0"/>
            <w:autoSpaceDE w:val="0"/>
            <w:autoSpaceDN w:val="0"/>
            <w:adjustRightInd w:val="0"/>
            <w:spacing w:after="140" w:line="288" w:lineRule="auto"/>
            <w:ind w:left="480" w:hanging="480"/>
          </w:pPr>
        </w:pPrChange>
      </w:pPr>
      <w:ins w:id="12043" w:author="arkat" w:date="2017-10-11T10:04:00Z">
        <w:del w:id="12044"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790F9B53" w14:textId="0FD92B85" w:rsidR="00F5795E" w:rsidDel="00DE59C1" w:rsidRDefault="00F5795E">
      <w:pPr>
        <w:widowControl w:val="0"/>
        <w:autoSpaceDE w:val="0"/>
        <w:autoSpaceDN w:val="0"/>
        <w:adjustRightInd w:val="0"/>
        <w:spacing w:after="0"/>
        <w:rPr>
          <w:ins w:id="12045" w:author="arkat" w:date="2017-10-11T10:04:00Z"/>
          <w:del w:id="12046" w:author="arkat" w:date="2017-10-11T11:07:00Z"/>
          <w:rFonts w:ascii="Times New Roman" w:hAnsi="Times New Roman" w:cs="Times New Roman"/>
          <w:szCs w:val="24"/>
        </w:rPr>
        <w:pPrChange w:id="12047" w:author="arkat" w:date="2017-10-11T11:07:00Z">
          <w:pPr>
            <w:widowControl w:val="0"/>
            <w:autoSpaceDE w:val="0"/>
            <w:autoSpaceDN w:val="0"/>
            <w:adjustRightInd w:val="0"/>
            <w:spacing w:after="140" w:line="288" w:lineRule="auto"/>
            <w:ind w:left="480" w:hanging="480"/>
          </w:pPr>
        </w:pPrChange>
      </w:pPr>
      <w:ins w:id="12048" w:author="arkat" w:date="2017-10-11T10:04:00Z">
        <w:del w:id="12049"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66C6C246" w14:textId="19675254" w:rsidR="00F5795E" w:rsidDel="00DE59C1" w:rsidRDefault="00F5795E">
      <w:pPr>
        <w:widowControl w:val="0"/>
        <w:autoSpaceDE w:val="0"/>
        <w:autoSpaceDN w:val="0"/>
        <w:adjustRightInd w:val="0"/>
        <w:spacing w:after="0"/>
        <w:rPr>
          <w:ins w:id="12050" w:author="arkat" w:date="2017-10-11T10:04:00Z"/>
          <w:del w:id="12051" w:author="arkat" w:date="2017-10-11T11:07:00Z"/>
          <w:rFonts w:ascii="Times New Roman" w:hAnsi="Times New Roman" w:cs="Times New Roman"/>
          <w:szCs w:val="24"/>
        </w:rPr>
        <w:pPrChange w:id="12052" w:author="arkat" w:date="2017-10-11T11:07:00Z">
          <w:pPr>
            <w:widowControl w:val="0"/>
            <w:autoSpaceDE w:val="0"/>
            <w:autoSpaceDN w:val="0"/>
            <w:adjustRightInd w:val="0"/>
            <w:spacing w:after="140" w:line="288" w:lineRule="auto"/>
            <w:ind w:left="480" w:hanging="480"/>
          </w:pPr>
        </w:pPrChange>
      </w:pPr>
      <w:ins w:id="12053" w:author="arkat" w:date="2017-10-11T10:04:00Z">
        <w:del w:id="12054"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7217F2D5" w14:textId="77FB2D1E" w:rsidR="00F5795E" w:rsidDel="00DE59C1" w:rsidRDefault="00F5795E">
      <w:pPr>
        <w:widowControl w:val="0"/>
        <w:autoSpaceDE w:val="0"/>
        <w:autoSpaceDN w:val="0"/>
        <w:adjustRightInd w:val="0"/>
        <w:spacing w:after="0"/>
        <w:rPr>
          <w:ins w:id="12055" w:author="arkat" w:date="2017-10-11T10:04:00Z"/>
          <w:del w:id="12056" w:author="arkat" w:date="2017-10-11T11:07:00Z"/>
          <w:rFonts w:ascii="Times New Roman" w:hAnsi="Times New Roman" w:cs="Times New Roman"/>
          <w:szCs w:val="24"/>
        </w:rPr>
        <w:pPrChange w:id="12057" w:author="arkat" w:date="2017-10-11T11:07:00Z">
          <w:pPr>
            <w:widowControl w:val="0"/>
            <w:autoSpaceDE w:val="0"/>
            <w:autoSpaceDN w:val="0"/>
            <w:adjustRightInd w:val="0"/>
            <w:spacing w:after="140" w:line="288" w:lineRule="auto"/>
            <w:ind w:left="480" w:hanging="480"/>
          </w:pPr>
        </w:pPrChange>
      </w:pPr>
      <w:ins w:id="12058" w:author="arkat" w:date="2017-10-11T10:04:00Z">
        <w:del w:id="12059"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1BCBDBCE" w14:textId="3719D860" w:rsidR="00F5795E" w:rsidDel="00DE59C1" w:rsidRDefault="00F5795E">
      <w:pPr>
        <w:widowControl w:val="0"/>
        <w:autoSpaceDE w:val="0"/>
        <w:autoSpaceDN w:val="0"/>
        <w:adjustRightInd w:val="0"/>
        <w:spacing w:after="0"/>
        <w:rPr>
          <w:ins w:id="12060" w:author="arkat" w:date="2017-10-11T10:04:00Z"/>
          <w:del w:id="12061" w:author="arkat" w:date="2017-10-11T11:07:00Z"/>
          <w:rFonts w:ascii="Times New Roman" w:hAnsi="Times New Roman" w:cs="Times New Roman"/>
          <w:szCs w:val="24"/>
        </w:rPr>
        <w:pPrChange w:id="12062" w:author="arkat" w:date="2017-10-11T11:07:00Z">
          <w:pPr>
            <w:widowControl w:val="0"/>
            <w:autoSpaceDE w:val="0"/>
            <w:autoSpaceDN w:val="0"/>
            <w:adjustRightInd w:val="0"/>
            <w:spacing w:after="140" w:line="288" w:lineRule="auto"/>
            <w:ind w:left="480" w:hanging="480"/>
          </w:pPr>
        </w:pPrChange>
      </w:pPr>
      <w:ins w:id="12063" w:author="arkat" w:date="2017-10-11T10:04:00Z">
        <w:del w:id="12064"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76BC1C37" w14:textId="668B167E" w:rsidR="00F5795E" w:rsidDel="00DE59C1" w:rsidRDefault="00F5795E">
      <w:pPr>
        <w:widowControl w:val="0"/>
        <w:autoSpaceDE w:val="0"/>
        <w:autoSpaceDN w:val="0"/>
        <w:adjustRightInd w:val="0"/>
        <w:spacing w:after="0"/>
        <w:rPr>
          <w:ins w:id="12065" w:author="arkat" w:date="2017-10-11T10:04:00Z"/>
          <w:del w:id="12066" w:author="arkat" w:date="2017-10-11T11:07:00Z"/>
          <w:rFonts w:ascii="Times New Roman" w:hAnsi="Times New Roman" w:cs="Times New Roman"/>
          <w:szCs w:val="24"/>
        </w:rPr>
        <w:pPrChange w:id="12067" w:author="arkat" w:date="2017-10-11T11:07:00Z">
          <w:pPr>
            <w:widowControl w:val="0"/>
            <w:autoSpaceDE w:val="0"/>
            <w:autoSpaceDN w:val="0"/>
            <w:adjustRightInd w:val="0"/>
            <w:spacing w:after="140" w:line="288" w:lineRule="auto"/>
            <w:ind w:left="480" w:hanging="480"/>
          </w:pPr>
        </w:pPrChange>
      </w:pPr>
      <w:ins w:id="12068" w:author="arkat" w:date="2017-10-11T10:04:00Z">
        <w:del w:id="12069"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29935488" w14:textId="1D460F2C" w:rsidR="00F5795E" w:rsidDel="00DE59C1" w:rsidRDefault="00F5795E">
      <w:pPr>
        <w:widowControl w:val="0"/>
        <w:autoSpaceDE w:val="0"/>
        <w:autoSpaceDN w:val="0"/>
        <w:adjustRightInd w:val="0"/>
        <w:spacing w:after="0"/>
        <w:rPr>
          <w:ins w:id="12070" w:author="arkat" w:date="2017-10-11T10:04:00Z"/>
          <w:del w:id="12071" w:author="arkat" w:date="2017-10-11T11:07:00Z"/>
          <w:rFonts w:ascii="Times New Roman" w:hAnsi="Times New Roman" w:cs="Times New Roman"/>
          <w:szCs w:val="24"/>
        </w:rPr>
        <w:pPrChange w:id="12072" w:author="arkat" w:date="2017-10-11T11:07:00Z">
          <w:pPr>
            <w:widowControl w:val="0"/>
            <w:autoSpaceDE w:val="0"/>
            <w:autoSpaceDN w:val="0"/>
            <w:adjustRightInd w:val="0"/>
            <w:spacing w:after="140" w:line="288" w:lineRule="auto"/>
            <w:ind w:left="480" w:hanging="480"/>
          </w:pPr>
        </w:pPrChange>
      </w:pPr>
      <w:ins w:id="12073" w:author="arkat" w:date="2017-10-11T10:04:00Z">
        <w:del w:id="12074"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141EA446" w14:textId="33E48BB7" w:rsidR="00F5795E" w:rsidDel="00DE59C1" w:rsidRDefault="00F5795E">
      <w:pPr>
        <w:widowControl w:val="0"/>
        <w:autoSpaceDE w:val="0"/>
        <w:autoSpaceDN w:val="0"/>
        <w:adjustRightInd w:val="0"/>
        <w:spacing w:after="0"/>
        <w:rPr>
          <w:ins w:id="12075" w:author="arkat" w:date="2017-10-11T10:04:00Z"/>
          <w:del w:id="12076" w:author="arkat" w:date="2017-10-11T11:07:00Z"/>
          <w:rFonts w:ascii="Times New Roman" w:hAnsi="Times New Roman" w:cs="Times New Roman"/>
          <w:szCs w:val="24"/>
        </w:rPr>
        <w:pPrChange w:id="12077" w:author="arkat" w:date="2017-10-11T11:07:00Z">
          <w:pPr>
            <w:widowControl w:val="0"/>
            <w:autoSpaceDE w:val="0"/>
            <w:autoSpaceDN w:val="0"/>
            <w:adjustRightInd w:val="0"/>
            <w:spacing w:after="140" w:line="288" w:lineRule="auto"/>
            <w:ind w:left="480" w:hanging="480"/>
          </w:pPr>
        </w:pPrChange>
      </w:pPr>
      <w:ins w:id="12078" w:author="arkat" w:date="2017-10-11T10:04:00Z">
        <w:del w:id="12079"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7690D41D" w14:textId="1D129BCC" w:rsidR="00F5795E" w:rsidDel="00DE59C1" w:rsidRDefault="00F5795E">
      <w:pPr>
        <w:widowControl w:val="0"/>
        <w:autoSpaceDE w:val="0"/>
        <w:autoSpaceDN w:val="0"/>
        <w:adjustRightInd w:val="0"/>
        <w:spacing w:after="0"/>
        <w:rPr>
          <w:ins w:id="12080" w:author="arkat" w:date="2017-10-11T10:04:00Z"/>
          <w:del w:id="12081" w:author="arkat" w:date="2017-10-11T11:07:00Z"/>
          <w:rFonts w:ascii="Times New Roman" w:hAnsi="Times New Roman" w:cs="Times New Roman"/>
          <w:szCs w:val="24"/>
        </w:rPr>
        <w:pPrChange w:id="12082" w:author="arkat" w:date="2017-10-11T11:07:00Z">
          <w:pPr>
            <w:widowControl w:val="0"/>
            <w:autoSpaceDE w:val="0"/>
            <w:autoSpaceDN w:val="0"/>
            <w:adjustRightInd w:val="0"/>
            <w:spacing w:after="140" w:line="288" w:lineRule="auto"/>
            <w:ind w:left="480" w:hanging="480"/>
          </w:pPr>
        </w:pPrChange>
      </w:pPr>
      <w:ins w:id="12083" w:author="arkat" w:date="2017-10-11T10:04:00Z">
        <w:del w:id="12084"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2D264FB4" w14:textId="6DEFA045" w:rsidR="00F5795E" w:rsidDel="00DE59C1" w:rsidRDefault="00F5795E">
      <w:pPr>
        <w:widowControl w:val="0"/>
        <w:autoSpaceDE w:val="0"/>
        <w:autoSpaceDN w:val="0"/>
        <w:adjustRightInd w:val="0"/>
        <w:spacing w:after="0"/>
        <w:rPr>
          <w:ins w:id="12085" w:author="arkat" w:date="2017-10-11T10:04:00Z"/>
          <w:del w:id="12086" w:author="arkat" w:date="2017-10-11T11:07:00Z"/>
          <w:rFonts w:ascii="Times New Roman" w:hAnsi="Times New Roman" w:cs="Times New Roman"/>
          <w:szCs w:val="24"/>
        </w:rPr>
        <w:pPrChange w:id="12087" w:author="arkat" w:date="2017-10-11T11:07:00Z">
          <w:pPr>
            <w:widowControl w:val="0"/>
            <w:autoSpaceDE w:val="0"/>
            <w:autoSpaceDN w:val="0"/>
            <w:adjustRightInd w:val="0"/>
            <w:spacing w:after="140" w:line="288" w:lineRule="auto"/>
            <w:ind w:left="480" w:hanging="480"/>
          </w:pPr>
        </w:pPrChange>
      </w:pPr>
      <w:ins w:id="12088" w:author="arkat" w:date="2017-10-11T10:04:00Z">
        <w:del w:id="12089" w:author="arkat" w:date="2017-10-11T11:07:00Z">
          <w:r w:rsidDel="00DE59C1">
            <w:rPr>
              <w:rFonts w:ascii="Times New Roman" w:hAnsi="Times New Roman" w:cs="Times New Roman"/>
              <w:szCs w:val="24"/>
            </w:rPr>
            <w:delText>Volzer, H. 2010. An Overview of BPMN 2 . 0 and its Potential Use. 2–3.</w:delText>
          </w:r>
        </w:del>
      </w:ins>
    </w:p>
    <w:p w14:paraId="31CC66E9" w14:textId="2A18F1E8" w:rsidR="00F5795E" w:rsidDel="00DE59C1" w:rsidRDefault="00F5795E">
      <w:pPr>
        <w:widowControl w:val="0"/>
        <w:autoSpaceDE w:val="0"/>
        <w:autoSpaceDN w:val="0"/>
        <w:adjustRightInd w:val="0"/>
        <w:spacing w:after="0"/>
        <w:rPr>
          <w:ins w:id="12090" w:author="arkat" w:date="2017-10-11T10:04:00Z"/>
          <w:del w:id="12091" w:author="arkat" w:date="2017-10-11T11:07:00Z"/>
          <w:rFonts w:ascii="Times New Roman" w:hAnsi="Times New Roman" w:cs="Times New Roman"/>
          <w:szCs w:val="24"/>
        </w:rPr>
        <w:pPrChange w:id="12092" w:author="arkat" w:date="2017-10-11T11:07:00Z">
          <w:pPr>
            <w:widowControl w:val="0"/>
            <w:autoSpaceDE w:val="0"/>
            <w:autoSpaceDN w:val="0"/>
            <w:adjustRightInd w:val="0"/>
            <w:spacing w:after="140" w:line="288" w:lineRule="auto"/>
            <w:ind w:left="480" w:hanging="480"/>
          </w:pPr>
        </w:pPrChange>
      </w:pPr>
      <w:ins w:id="12093" w:author="arkat" w:date="2017-10-11T10:04:00Z">
        <w:del w:id="12094"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0994CD2B" w14:textId="6CCB8D86" w:rsidR="00F5795E" w:rsidDel="00DE59C1" w:rsidRDefault="00F5795E">
      <w:pPr>
        <w:widowControl w:val="0"/>
        <w:autoSpaceDE w:val="0"/>
        <w:autoSpaceDN w:val="0"/>
        <w:adjustRightInd w:val="0"/>
        <w:spacing w:after="0"/>
        <w:rPr>
          <w:ins w:id="12095" w:author="arkat" w:date="2017-10-11T10:04:00Z"/>
          <w:del w:id="12096" w:author="arkat" w:date="2017-10-11T11:07:00Z"/>
          <w:rFonts w:ascii="Times New Roman" w:hAnsi="Times New Roman" w:cs="Times New Roman"/>
          <w:szCs w:val="24"/>
        </w:rPr>
        <w:pPrChange w:id="12097" w:author="arkat" w:date="2017-10-11T11:07:00Z">
          <w:pPr>
            <w:widowControl w:val="0"/>
            <w:autoSpaceDE w:val="0"/>
            <w:autoSpaceDN w:val="0"/>
            <w:adjustRightInd w:val="0"/>
            <w:spacing w:after="140" w:line="288" w:lineRule="auto"/>
            <w:ind w:left="480" w:hanging="480"/>
          </w:pPr>
        </w:pPrChange>
      </w:pPr>
      <w:ins w:id="12098" w:author="arkat" w:date="2017-10-11T10:04:00Z">
        <w:del w:id="12099"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2C8F99E7" w14:textId="13279F5E" w:rsidR="00F5795E" w:rsidDel="00DE59C1" w:rsidRDefault="00F5795E">
      <w:pPr>
        <w:widowControl w:val="0"/>
        <w:autoSpaceDE w:val="0"/>
        <w:autoSpaceDN w:val="0"/>
        <w:adjustRightInd w:val="0"/>
        <w:spacing w:after="0"/>
        <w:rPr>
          <w:ins w:id="12100" w:author="arkat" w:date="2017-10-11T10:04:00Z"/>
          <w:del w:id="12101" w:author="arkat" w:date="2017-10-11T11:07:00Z"/>
        </w:rPr>
        <w:pPrChange w:id="12102" w:author="arkat" w:date="2017-10-11T11:07:00Z">
          <w:pPr>
            <w:widowControl w:val="0"/>
            <w:autoSpaceDE w:val="0"/>
            <w:autoSpaceDN w:val="0"/>
            <w:adjustRightInd w:val="0"/>
            <w:spacing w:after="140" w:line="288" w:lineRule="auto"/>
            <w:ind w:left="480" w:hanging="480"/>
          </w:pPr>
        </w:pPrChange>
      </w:pPr>
      <w:ins w:id="12103" w:author="arkat" w:date="2017-10-11T10:04:00Z">
        <w:del w:id="12104"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589209B1" w14:textId="7219A486" w:rsidR="00F5795E" w:rsidDel="00DE59C1" w:rsidRDefault="00F5795E">
      <w:pPr>
        <w:widowControl w:val="0"/>
        <w:autoSpaceDE w:val="0"/>
        <w:autoSpaceDN w:val="0"/>
        <w:adjustRightInd w:val="0"/>
        <w:spacing w:after="0"/>
        <w:rPr>
          <w:ins w:id="12105" w:author="arkat" w:date="2017-10-11T10:04:00Z"/>
          <w:del w:id="12106" w:author="arkat" w:date="2017-10-11T11:07:00Z"/>
          <w:rFonts w:ascii="Times New Roman" w:hAnsi="Times New Roman" w:cs="Times New Roman"/>
          <w:szCs w:val="24"/>
        </w:rPr>
      </w:pPr>
    </w:p>
    <w:p w14:paraId="758A9ED8" w14:textId="237745ED" w:rsidR="00F5795E" w:rsidDel="00DE59C1" w:rsidRDefault="00F5795E">
      <w:pPr>
        <w:widowControl w:val="0"/>
        <w:autoSpaceDE w:val="0"/>
        <w:autoSpaceDN w:val="0"/>
        <w:adjustRightInd w:val="0"/>
        <w:spacing w:after="0"/>
        <w:rPr>
          <w:ins w:id="12107" w:author="arkat" w:date="2017-10-11T10:04:00Z"/>
          <w:del w:id="12108" w:author="arkat" w:date="2017-10-11T11:07:00Z"/>
          <w:rFonts w:ascii="Times New Roman" w:hAnsi="Times New Roman" w:cs="Times New Roman"/>
          <w:szCs w:val="24"/>
        </w:rPr>
        <w:pPrChange w:id="12109" w:author="arkat" w:date="2017-10-11T11:07:00Z">
          <w:pPr>
            <w:widowControl w:val="0"/>
            <w:autoSpaceDE w:val="0"/>
            <w:autoSpaceDN w:val="0"/>
            <w:adjustRightInd w:val="0"/>
            <w:spacing w:after="140" w:line="288" w:lineRule="auto"/>
            <w:ind w:left="480" w:hanging="480"/>
          </w:pPr>
        </w:pPrChange>
      </w:pPr>
      <w:ins w:id="12110" w:author="arkat" w:date="2017-10-11T10:04:00Z">
        <w:del w:id="12111"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61FCB29D" w14:textId="07300C84" w:rsidR="00F5795E" w:rsidDel="00DE59C1" w:rsidRDefault="00F5795E">
      <w:pPr>
        <w:widowControl w:val="0"/>
        <w:autoSpaceDE w:val="0"/>
        <w:autoSpaceDN w:val="0"/>
        <w:adjustRightInd w:val="0"/>
        <w:spacing w:after="0"/>
        <w:rPr>
          <w:ins w:id="12112" w:author="arkat" w:date="2017-10-11T10:04:00Z"/>
          <w:del w:id="12113" w:author="arkat" w:date="2017-10-11T11:07:00Z"/>
          <w:rFonts w:ascii="Times New Roman" w:hAnsi="Times New Roman" w:cs="Times New Roman"/>
          <w:szCs w:val="24"/>
        </w:rPr>
        <w:pPrChange w:id="12114" w:author="arkat" w:date="2017-10-11T11:07:00Z">
          <w:pPr>
            <w:widowControl w:val="0"/>
            <w:autoSpaceDE w:val="0"/>
            <w:autoSpaceDN w:val="0"/>
            <w:adjustRightInd w:val="0"/>
            <w:spacing w:after="140" w:line="288" w:lineRule="auto"/>
            <w:ind w:left="480" w:hanging="480"/>
          </w:pPr>
        </w:pPrChange>
      </w:pPr>
      <w:ins w:id="12115" w:author="arkat" w:date="2017-10-11T10:04:00Z">
        <w:del w:id="12116"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365D0B79" w14:textId="595CD3E8" w:rsidR="00F5795E" w:rsidDel="00DE59C1" w:rsidRDefault="00F5795E">
      <w:pPr>
        <w:widowControl w:val="0"/>
        <w:autoSpaceDE w:val="0"/>
        <w:autoSpaceDN w:val="0"/>
        <w:adjustRightInd w:val="0"/>
        <w:spacing w:after="0"/>
        <w:rPr>
          <w:ins w:id="12117" w:author="arkat" w:date="2017-10-11T10:04:00Z"/>
          <w:del w:id="12118" w:author="arkat" w:date="2017-10-11T11:07:00Z"/>
          <w:rFonts w:ascii="Times New Roman" w:hAnsi="Times New Roman" w:cs="Times New Roman"/>
          <w:szCs w:val="24"/>
        </w:rPr>
        <w:pPrChange w:id="12119" w:author="arkat" w:date="2017-10-11T11:07:00Z">
          <w:pPr>
            <w:widowControl w:val="0"/>
            <w:autoSpaceDE w:val="0"/>
            <w:autoSpaceDN w:val="0"/>
            <w:adjustRightInd w:val="0"/>
            <w:spacing w:after="140" w:line="288" w:lineRule="auto"/>
            <w:ind w:left="480" w:hanging="480"/>
          </w:pPr>
        </w:pPrChange>
      </w:pPr>
      <w:ins w:id="12120" w:author="arkat" w:date="2017-10-11T10:04:00Z">
        <w:del w:id="12121" w:author="arkat" w:date="2017-10-11T11:07:00Z">
          <w:r w:rsidDel="00DE59C1">
            <w:rPr>
              <w:rFonts w:ascii="Times New Roman" w:hAnsi="Times New Roman" w:cs="Times New Roman"/>
              <w:szCs w:val="24"/>
            </w:rPr>
            <w:delText>Arkin, A. &amp; Intalio 2002. Business Process Modeling Language. 98.</w:delText>
          </w:r>
        </w:del>
      </w:ins>
    </w:p>
    <w:p w14:paraId="2A8E0404" w14:textId="2D05E729" w:rsidR="00F5795E" w:rsidDel="00DE59C1" w:rsidRDefault="00F5795E">
      <w:pPr>
        <w:widowControl w:val="0"/>
        <w:autoSpaceDE w:val="0"/>
        <w:autoSpaceDN w:val="0"/>
        <w:adjustRightInd w:val="0"/>
        <w:spacing w:after="0"/>
        <w:rPr>
          <w:ins w:id="12122" w:author="arkat" w:date="2017-10-11T10:04:00Z"/>
          <w:del w:id="12123" w:author="arkat" w:date="2017-10-11T11:07:00Z"/>
          <w:rFonts w:ascii="Times New Roman" w:hAnsi="Times New Roman" w:cs="Times New Roman"/>
          <w:szCs w:val="24"/>
        </w:rPr>
        <w:pPrChange w:id="12124" w:author="arkat" w:date="2017-10-11T11:07:00Z">
          <w:pPr>
            <w:widowControl w:val="0"/>
            <w:autoSpaceDE w:val="0"/>
            <w:autoSpaceDN w:val="0"/>
            <w:adjustRightInd w:val="0"/>
            <w:spacing w:after="140" w:line="288" w:lineRule="auto"/>
            <w:ind w:left="480" w:hanging="480"/>
          </w:pPr>
        </w:pPrChange>
      </w:pPr>
      <w:ins w:id="12125" w:author="arkat" w:date="2017-10-11T10:04:00Z">
        <w:del w:id="12126"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253CC5E0" w14:textId="3562E01B" w:rsidR="00F5795E" w:rsidDel="00DE59C1" w:rsidRDefault="00F5795E">
      <w:pPr>
        <w:widowControl w:val="0"/>
        <w:autoSpaceDE w:val="0"/>
        <w:autoSpaceDN w:val="0"/>
        <w:adjustRightInd w:val="0"/>
        <w:spacing w:after="0"/>
        <w:rPr>
          <w:ins w:id="12127" w:author="arkat" w:date="2017-10-11T10:04:00Z"/>
          <w:del w:id="12128" w:author="arkat" w:date="2017-10-11T11:07:00Z"/>
          <w:rFonts w:ascii="Times New Roman" w:hAnsi="Times New Roman" w:cs="Times New Roman"/>
          <w:szCs w:val="24"/>
        </w:rPr>
        <w:pPrChange w:id="12129" w:author="arkat" w:date="2017-10-11T11:07:00Z">
          <w:pPr>
            <w:widowControl w:val="0"/>
            <w:autoSpaceDE w:val="0"/>
            <w:autoSpaceDN w:val="0"/>
            <w:adjustRightInd w:val="0"/>
            <w:spacing w:after="140" w:line="288" w:lineRule="auto"/>
            <w:ind w:left="480" w:hanging="480"/>
          </w:pPr>
        </w:pPrChange>
      </w:pPr>
      <w:ins w:id="12130" w:author="arkat" w:date="2017-10-11T10:04:00Z">
        <w:del w:id="12131"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277FF399" w14:textId="6C0CD684" w:rsidR="00F5795E" w:rsidDel="00DE59C1" w:rsidRDefault="00F5795E">
      <w:pPr>
        <w:widowControl w:val="0"/>
        <w:autoSpaceDE w:val="0"/>
        <w:autoSpaceDN w:val="0"/>
        <w:adjustRightInd w:val="0"/>
        <w:spacing w:after="0"/>
        <w:rPr>
          <w:ins w:id="12132" w:author="arkat" w:date="2017-10-11T10:04:00Z"/>
          <w:del w:id="12133" w:author="arkat" w:date="2017-10-11T11:07:00Z"/>
          <w:rFonts w:ascii="Times New Roman" w:hAnsi="Times New Roman" w:cs="Times New Roman"/>
          <w:szCs w:val="24"/>
        </w:rPr>
        <w:pPrChange w:id="12134" w:author="arkat" w:date="2017-10-11T11:07:00Z">
          <w:pPr>
            <w:widowControl w:val="0"/>
            <w:autoSpaceDE w:val="0"/>
            <w:autoSpaceDN w:val="0"/>
            <w:adjustRightInd w:val="0"/>
            <w:spacing w:after="140" w:line="288" w:lineRule="auto"/>
            <w:ind w:left="480" w:hanging="480"/>
          </w:pPr>
        </w:pPrChange>
      </w:pPr>
      <w:ins w:id="12135" w:author="arkat" w:date="2017-10-11T10:04:00Z">
        <w:del w:id="12136"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72B10A86" w14:textId="27AD10C8" w:rsidR="00F5795E" w:rsidDel="00DE59C1" w:rsidRDefault="00F5795E">
      <w:pPr>
        <w:widowControl w:val="0"/>
        <w:autoSpaceDE w:val="0"/>
        <w:autoSpaceDN w:val="0"/>
        <w:adjustRightInd w:val="0"/>
        <w:spacing w:after="0"/>
        <w:rPr>
          <w:ins w:id="12137" w:author="arkat" w:date="2017-10-11T10:04:00Z"/>
          <w:del w:id="12138" w:author="arkat" w:date="2017-10-11T11:07:00Z"/>
          <w:rFonts w:ascii="Times New Roman" w:hAnsi="Times New Roman" w:cs="Times New Roman"/>
          <w:szCs w:val="24"/>
        </w:rPr>
        <w:pPrChange w:id="12139" w:author="arkat" w:date="2017-10-11T11:07:00Z">
          <w:pPr>
            <w:widowControl w:val="0"/>
            <w:autoSpaceDE w:val="0"/>
            <w:autoSpaceDN w:val="0"/>
            <w:adjustRightInd w:val="0"/>
            <w:spacing w:after="140" w:line="288" w:lineRule="auto"/>
            <w:ind w:left="480" w:hanging="480"/>
          </w:pPr>
        </w:pPrChange>
      </w:pPr>
      <w:ins w:id="12140" w:author="arkat" w:date="2017-10-11T10:04:00Z">
        <w:del w:id="12141"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0CED9DA2" w14:textId="76892349" w:rsidR="00F5795E" w:rsidDel="00DE59C1" w:rsidRDefault="00F5795E">
      <w:pPr>
        <w:widowControl w:val="0"/>
        <w:autoSpaceDE w:val="0"/>
        <w:autoSpaceDN w:val="0"/>
        <w:adjustRightInd w:val="0"/>
        <w:spacing w:after="0"/>
        <w:rPr>
          <w:ins w:id="12142" w:author="arkat" w:date="2017-10-11T10:04:00Z"/>
          <w:del w:id="12143" w:author="arkat" w:date="2017-10-11T11:07:00Z"/>
          <w:rFonts w:ascii="Times New Roman" w:hAnsi="Times New Roman" w:cs="Times New Roman"/>
          <w:szCs w:val="24"/>
        </w:rPr>
        <w:pPrChange w:id="12144" w:author="arkat" w:date="2017-10-11T11:07:00Z">
          <w:pPr>
            <w:widowControl w:val="0"/>
            <w:autoSpaceDE w:val="0"/>
            <w:autoSpaceDN w:val="0"/>
            <w:adjustRightInd w:val="0"/>
            <w:spacing w:after="140" w:line="288" w:lineRule="auto"/>
            <w:ind w:left="480" w:hanging="480"/>
          </w:pPr>
        </w:pPrChange>
      </w:pPr>
      <w:ins w:id="12145" w:author="arkat" w:date="2017-10-11T10:04:00Z">
        <w:del w:id="12146"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12C51982" w14:textId="0580F736" w:rsidR="00F5795E" w:rsidDel="00DE59C1" w:rsidRDefault="00F5795E">
      <w:pPr>
        <w:widowControl w:val="0"/>
        <w:autoSpaceDE w:val="0"/>
        <w:autoSpaceDN w:val="0"/>
        <w:adjustRightInd w:val="0"/>
        <w:spacing w:after="0"/>
        <w:rPr>
          <w:ins w:id="12147" w:author="arkat" w:date="2017-10-11T10:04:00Z"/>
          <w:del w:id="12148" w:author="arkat" w:date="2017-10-11T11:07:00Z"/>
          <w:rFonts w:ascii="Times New Roman" w:hAnsi="Times New Roman" w:cs="Times New Roman"/>
          <w:szCs w:val="24"/>
        </w:rPr>
        <w:pPrChange w:id="12149" w:author="arkat" w:date="2017-10-11T11:07:00Z">
          <w:pPr>
            <w:widowControl w:val="0"/>
            <w:autoSpaceDE w:val="0"/>
            <w:autoSpaceDN w:val="0"/>
            <w:adjustRightInd w:val="0"/>
            <w:spacing w:after="140" w:line="288" w:lineRule="auto"/>
            <w:ind w:left="480" w:hanging="480"/>
          </w:pPr>
        </w:pPrChange>
      </w:pPr>
      <w:ins w:id="12150" w:author="arkat" w:date="2017-10-11T10:04:00Z">
        <w:del w:id="12151"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2E7058E9" w14:textId="6EA36B10" w:rsidR="00F5795E" w:rsidDel="00DE59C1" w:rsidRDefault="00F5795E">
      <w:pPr>
        <w:widowControl w:val="0"/>
        <w:autoSpaceDE w:val="0"/>
        <w:autoSpaceDN w:val="0"/>
        <w:adjustRightInd w:val="0"/>
        <w:spacing w:after="0"/>
        <w:rPr>
          <w:ins w:id="12152" w:author="arkat" w:date="2017-10-11T10:04:00Z"/>
          <w:del w:id="12153" w:author="arkat" w:date="2017-10-11T11:07:00Z"/>
          <w:rFonts w:ascii="Times New Roman" w:hAnsi="Times New Roman" w:cs="Times New Roman"/>
          <w:szCs w:val="24"/>
        </w:rPr>
        <w:pPrChange w:id="12154" w:author="arkat" w:date="2017-10-11T11:07:00Z">
          <w:pPr>
            <w:widowControl w:val="0"/>
            <w:autoSpaceDE w:val="0"/>
            <w:autoSpaceDN w:val="0"/>
            <w:adjustRightInd w:val="0"/>
            <w:spacing w:after="140" w:line="288" w:lineRule="auto"/>
            <w:ind w:left="480" w:hanging="480"/>
          </w:pPr>
        </w:pPrChange>
      </w:pPr>
      <w:ins w:id="12155" w:author="arkat" w:date="2017-10-11T10:04:00Z">
        <w:del w:id="12156"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270F9D77" w14:textId="12BD9580" w:rsidR="00F5795E" w:rsidDel="00DE59C1" w:rsidRDefault="00F5795E">
      <w:pPr>
        <w:widowControl w:val="0"/>
        <w:autoSpaceDE w:val="0"/>
        <w:autoSpaceDN w:val="0"/>
        <w:adjustRightInd w:val="0"/>
        <w:spacing w:after="0"/>
        <w:rPr>
          <w:ins w:id="12157" w:author="arkat" w:date="2017-10-11T10:04:00Z"/>
          <w:del w:id="12158" w:author="arkat" w:date="2017-10-11T11:07:00Z"/>
          <w:rFonts w:ascii="Times New Roman" w:hAnsi="Times New Roman" w:cs="Times New Roman"/>
          <w:szCs w:val="24"/>
        </w:rPr>
        <w:pPrChange w:id="12159" w:author="arkat" w:date="2017-10-11T11:07:00Z">
          <w:pPr>
            <w:widowControl w:val="0"/>
            <w:autoSpaceDE w:val="0"/>
            <w:autoSpaceDN w:val="0"/>
            <w:adjustRightInd w:val="0"/>
            <w:spacing w:after="140" w:line="288" w:lineRule="auto"/>
            <w:ind w:left="480" w:hanging="480"/>
          </w:pPr>
        </w:pPrChange>
      </w:pPr>
      <w:ins w:id="12160" w:author="arkat" w:date="2017-10-11T10:04:00Z">
        <w:del w:id="12161"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1D18A843" w14:textId="7D859480" w:rsidR="00F5795E" w:rsidDel="00DE59C1" w:rsidRDefault="00F5795E">
      <w:pPr>
        <w:widowControl w:val="0"/>
        <w:autoSpaceDE w:val="0"/>
        <w:autoSpaceDN w:val="0"/>
        <w:adjustRightInd w:val="0"/>
        <w:spacing w:after="0"/>
        <w:rPr>
          <w:ins w:id="12162" w:author="arkat" w:date="2017-10-11T10:04:00Z"/>
          <w:del w:id="12163" w:author="arkat" w:date="2017-10-11T11:07:00Z"/>
          <w:rFonts w:ascii="Times New Roman" w:hAnsi="Times New Roman" w:cs="Times New Roman"/>
          <w:szCs w:val="24"/>
        </w:rPr>
        <w:pPrChange w:id="12164" w:author="arkat" w:date="2017-10-11T11:07:00Z">
          <w:pPr>
            <w:widowControl w:val="0"/>
            <w:autoSpaceDE w:val="0"/>
            <w:autoSpaceDN w:val="0"/>
            <w:adjustRightInd w:val="0"/>
            <w:spacing w:after="140" w:line="288" w:lineRule="auto"/>
            <w:ind w:left="480" w:hanging="480"/>
          </w:pPr>
        </w:pPrChange>
      </w:pPr>
      <w:ins w:id="12165" w:author="arkat" w:date="2017-10-11T10:04:00Z">
        <w:del w:id="12166"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55FBD77F" w14:textId="39EDCD84" w:rsidR="00F5795E" w:rsidDel="00DE59C1" w:rsidRDefault="00F5795E">
      <w:pPr>
        <w:widowControl w:val="0"/>
        <w:autoSpaceDE w:val="0"/>
        <w:autoSpaceDN w:val="0"/>
        <w:adjustRightInd w:val="0"/>
        <w:spacing w:after="0"/>
        <w:rPr>
          <w:ins w:id="12167" w:author="arkat" w:date="2017-10-11T10:04:00Z"/>
          <w:del w:id="12168" w:author="arkat" w:date="2017-10-11T11:07:00Z"/>
          <w:rFonts w:ascii="Times New Roman" w:hAnsi="Times New Roman" w:cs="Times New Roman"/>
          <w:szCs w:val="24"/>
        </w:rPr>
        <w:pPrChange w:id="12169" w:author="arkat" w:date="2017-10-11T11:07:00Z">
          <w:pPr>
            <w:widowControl w:val="0"/>
            <w:autoSpaceDE w:val="0"/>
            <w:autoSpaceDN w:val="0"/>
            <w:adjustRightInd w:val="0"/>
            <w:spacing w:after="140" w:line="288" w:lineRule="auto"/>
            <w:ind w:left="480" w:hanging="480"/>
          </w:pPr>
        </w:pPrChange>
      </w:pPr>
      <w:ins w:id="12170" w:author="arkat" w:date="2017-10-11T10:04:00Z">
        <w:del w:id="12171"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39871614" w14:textId="01DDAE70" w:rsidR="00F5795E" w:rsidDel="00DE59C1" w:rsidRDefault="00F5795E">
      <w:pPr>
        <w:widowControl w:val="0"/>
        <w:autoSpaceDE w:val="0"/>
        <w:autoSpaceDN w:val="0"/>
        <w:adjustRightInd w:val="0"/>
        <w:spacing w:after="0"/>
        <w:rPr>
          <w:ins w:id="12172" w:author="arkat" w:date="2017-10-11T10:04:00Z"/>
          <w:del w:id="12173" w:author="arkat" w:date="2017-10-11T11:07:00Z"/>
          <w:rFonts w:ascii="Times New Roman" w:hAnsi="Times New Roman" w:cs="Times New Roman"/>
          <w:szCs w:val="24"/>
        </w:rPr>
        <w:pPrChange w:id="12174" w:author="arkat" w:date="2017-10-11T11:07:00Z">
          <w:pPr>
            <w:widowControl w:val="0"/>
            <w:autoSpaceDE w:val="0"/>
            <w:autoSpaceDN w:val="0"/>
            <w:adjustRightInd w:val="0"/>
            <w:spacing w:after="140" w:line="288" w:lineRule="auto"/>
            <w:ind w:left="480" w:hanging="480"/>
          </w:pPr>
        </w:pPrChange>
      </w:pPr>
      <w:ins w:id="12175" w:author="arkat" w:date="2017-10-11T10:04:00Z">
        <w:del w:id="12176"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0E66C92C" w14:textId="7FC1F427" w:rsidR="00F5795E" w:rsidDel="00DE59C1" w:rsidRDefault="00F5795E">
      <w:pPr>
        <w:widowControl w:val="0"/>
        <w:autoSpaceDE w:val="0"/>
        <w:autoSpaceDN w:val="0"/>
        <w:adjustRightInd w:val="0"/>
        <w:spacing w:after="0"/>
        <w:rPr>
          <w:ins w:id="12177" w:author="arkat" w:date="2017-10-11T10:04:00Z"/>
          <w:del w:id="12178" w:author="arkat" w:date="2017-10-11T11:07:00Z"/>
          <w:rFonts w:ascii="Times New Roman" w:hAnsi="Times New Roman" w:cs="Times New Roman"/>
          <w:szCs w:val="24"/>
        </w:rPr>
        <w:pPrChange w:id="12179" w:author="arkat" w:date="2017-10-11T11:07:00Z">
          <w:pPr>
            <w:widowControl w:val="0"/>
            <w:autoSpaceDE w:val="0"/>
            <w:autoSpaceDN w:val="0"/>
            <w:adjustRightInd w:val="0"/>
            <w:spacing w:after="140" w:line="288" w:lineRule="auto"/>
            <w:ind w:left="480" w:hanging="480"/>
          </w:pPr>
        </w:pPrChange>
      </w:pPr>
      <w:ins w:id="12180" w:author="arkat" w:date="2017-10-11T10:04:00Z">
        <w:del w:id="12181"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1840508A" w14:textId="08C9EA19" w:rsidR="00F5795E" w:rsidDel="00DE59C1" w:rsidRDefault="00F5795E">
      <w:pPr>
        <w:widowControl w:val="0"/>
        <w:autoSpaceDE w:val="0"/>
        <w:autoSpaceDN w:val="0"/>
        <w:adjustRightInd w:val="0"/>
        <w:spacing w:after="0"/>
        <w:rPr>
          <w:ins w:id="12182" w:author="arkat" w:date="2017-10-11T10:04:00Z"/>
          <w:del w:id="12183" w:author="arkat" w:date="2017-10-11T11:07:00Z"/>
          <w:rFonts w:ascii="Times New Roman" w:hAnsi="Times New Roman" w:cs="Times New Roman"/>
          <w:szCs w:val="24"/>
        </w:rPr>
        <w:pPrChange w:id="12184" w:author="arkat" w:date="2017-10-11T11:07:00Z">
          <w:pPr>
            <w:widowControl w:val="0"/>
            <w:autoSpaceDE w:val="0"/>
            <w:autoSpaceDN w:val="0"/>
            <w:adjustRightInd w:val="0"/>
            <w:spacing w:after="140" w:line="288" w:lineRule="auto"/>
            <w:ind w:left="480" w:hanging="480"/>
          </w:pPr>
        </w:pPrChange>
      </w:pPr>
      <w:ins w:id="12185" w:author="arkat" w:date="2017-10-11T10:04:00Z">
        <w:del w:id="12186"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765E7068" w14:textId="0222871A" w:rsidR="00F5795E" w:rsidDel="00DE59C1" w:rsidRDefault="00F5795E">
      <w:pPr>
        <w:widowControl w:val="0"/>
        <w:autoSpaceDE w:val="0"/>
        <w:autoSpaceDN w:val="0"/>
        <w:adjustRightInd w:val="0"/>
        <w:spacing w:after="0"/>
        <w:rPr>
          <w:ins w:id="12187" w:author="arkat" w:date="2017-10-11T10:04:00Z"/>
          <w:del w:id="12188" w:author="arkat" w:date="2017-10-11T11:07:00Z"/>
          <w:rFonts w:ascii="Times New Roman" w:hAnsi="Times New Roman" w:cs="Times New Roman"/>
          <w:szCs w:val="24"/>
        </w:rPr>
        <w:pPrChange w:id="12189" w:author="arkat" w:date="2017-10-11T11:07:00Z">
          <w:pPr>
            <w:widowControl w:val="0"/>
            <w:autoSpaceDE w:val="0"/>
            <w:autoSpaceDN w:val="0"/>
            <w:adjustRightInd w:val="0"/>
            <w:spacing w:after="140" w:line="288" w:lineRule="auto"/>
            <w:ind w:left="480" w:hanging="480"/>
          </w:pPr>
        </w:pPrChange>
      </w:pPr>
      <w:ins w:id="12190" w:author="arkat" w:date="2017-10-11T10:04:00Z">
        <w:del w:id="12191"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200B416A" w14:textId="320E2181" w:rsidR="00F5795E" w:rsidDel="00DE59C1" w:rsidRDefault="00F5795E">
      <w:pPr>
        <w:widowControl w:val="0"/>
        <w:autoSpaceDE w:val="0"/>
        <w:autoSpaceDN w:val="0"/>
        <w:adjustRightInd w:val="0"/>
        <w:spacing w:after="0"/>
        <w:rPr>
          <w:ins w:id="12192" w:author="arkat" w:date="2017-10-11T10:04:00Z"/>
          <w:del w:id="12193" w:author="arkat" w:date="2017-10-11T11:07:00Z"/>
          <w:rFonts w:ascii="Times New Roman" w:hAnsi="Times New Roman" w:cs="Times New Roman"/>
          <w:szCs w:val="24"/>
        </w:rPr>
        <w:pPrChange w:id="12194" w:author="arkat" w:date="2017-10-11T11:07:00Z">
          <w:pPr>
            <w:widowControl w:val="0"/>
            <w:autoSpaceDE w:val="0"/>
            <w:autoSpaceDN w:val="0"/>
            <w:adjustRightInd w:val="0"/>
            <w:spacing w:after="140" w:line="288" w:lineRule="auto"/>
            <w:ind w:left="480" w:hanging="480"/>
          </w:pPr>
        </w:pPrChange>
      </w:pPr>
      <w:ins w:id="12195" w:author="arkat" w:date="2017-10-11T10:04:00Z">
        <w:del w:id="12196"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6AD94E41" w14:textId="1464099F" w:rsidR="00F5795E" w:rsidDel="00DE59C1" w:rsidRDefault="00F5795E">
      <w:pPr>
        <w:widowControl w:val="0"/>
        <w:autoSpaceDE w:val="0"/>
        <w:autoSpaceDN w:val="0"/>
        <w:adjustRightInd w:val="0"/>
        <w:spacing w:after="0"/>
        <w:rPr>
          <w:ins w:id="12197" w:author="arkat" w:date="2017-10-11T10:04:00Z"/>
          <w:del w:id="12198" w:author="arkat" w:date="2017-10-11T11:07:00Z"/>
          <w:rFonts w:ascii="Times New Roman" w:hAnsi="Times New Roman" w:cs="Times New Roman"/>
          <w:szCs w:val="24"/>
        </w:rPr>
        <w:pPrChange w:id="12199" w:author="arkat" w:date="2017-10-11T11:07:00Z">
          <w:pPr>
            <w:widowControl w:val="0"/>
            <w:autoSpaceDE w:val="0"/>
            <w:autoSpaceDN w:val="0"/>
            <w:adjustRightInd w:val="0"/>
            <w:spacing w:after="140" w:line="288" w:lineRule="auto"/>
            <w:ind w:left="480" w:hanging="480"/>
          </w:pPr>
        </w:pPrChange>
      </w:pPr>
      <w:ins w:id="12200" w:author="arkat" w:date="2017-10-11T10:04:00Z">
        <w:del w:id="12201"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2D9C1025" w14:textId="1084D58D" w:rsidR="00F5795E" w:rsidDel="00DE59C1" w:rsidRDefault="00F5795E">
      <w:pPr>
        <w:widowControl w:val="0"/>
        <w:autoSpaceDE w:val="0"/>
        <w:autoSpaceDN w:val="0"/>
        <w:adjustRightInd w:val="0"/>
        <w:spacing w:after="0"/>
        <w:rPr>
          <w:ins w:id="12202" w:author="arkat" w:date="2017-10-11T10:04:00Z"/>
          <w:del w:id="12203" w:author="arkat" w:date="2017-10-11T11:07:00Z"/>
          <w:rFonts w:ascii="Times New Roman" w:hAnsi="Times New Roman" w:cs="Times New Roman"/>
          <w:szCs w:val="24"/>
        </w:rPr>
        <w:pPrChange w:id="12204" w:author="arkat" w:date="2017-10-11T11:07:00Z">
          <w:pPr>
            <w:widowControl w:val="0"/>
            <w:autoSpaceDE w:val="0"/>
            <w:autoSpaceDN w:val="0"/>
            <w:adjustRightInd w:val="0"/>
            <w:spacing w:after="140" w:line="288" w:lineRule="auto"/>
            <w:ind w:left="480" w:hanging="480"/>
          </w:pPr>
        </w:pPrChange>
      </w:pPr>
      <w:ins w:id="12205" w:author="arkat" w:date="2017-10-11T10:04:00Z">
        <w:del w:id="12206"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7243115" w14:textId="33EE8126" w:rsidR="00F5795E" w:rsidDel="00DE59C1" w:rsidRDefault="00F5795E">
      <w:pPr>
        <w:widowControl w:val="0"/>
        <w:autoSpaceDE w:val="0"/>
        <w:autoSpaceDN w:val="0"/>
        <w:adjustRightInd w:val="0"/>
        <w:spacing w:after="0"/>
        <w:rPr>
          <w:ins w:id="12207" w:author="arkat" w:date="2017-10-11T10:04:00Z"/>
          <w:del w:id="12208" w:author="arkat" w:date="2017-10-11T11:07:00Z"/>
          <w:rFonts w:ascii="Times New Roman" w:hAnsi="Times New Roman" w:cs="Times New Roman"/>
          <w:szCs w:val="24"/>
        </w:rPr>
        <w:pPrChange w:id="12209" w:author="arkat" w:date="2017-10-11T11:07:00Z">
          <w:pPr>
            <w:widowControl w:val="0"/>
            <w:autoSpaceDE w:val="0"/>
            <w:autoSpaceDN w:val="0"/>
            <w:adjustRightInd w:val="0"/>
            <w:spacing w:after="140" w:line="288" w:lineRule="auto"/>
            <w:ind w:left="480" w:hanging="480"/>
          </w:pPr>
        </w:pPrChange>
      </w:pPr>
      <w:ins w:id="12210" w:author="arkat" w:date="2017-10-11T10:04:00Z">
        <w:del w:id="12211"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227BE413" w14:textId="5FDD5EFA" w:rsidR="00F5795E" w:rsidDel="00DE59C1" w:rsidRDefault="00F5795E">
      <w:pPr>
        <w:widowControl w:val="0"/>
        <w:autoSpaceDE w:val="0"/>
        <w:autoSpaceDN w:val="0"/>
        <w:adjustRightInd w:val="0"/>
        <w:spacing w:after="0"/>
        <w:rPr>
          <w:ins w:id="12212" w:author="arkat" w:date="2017-10-11T10:04:00Z"/>
          <w:del w:id="12213" w:author="arkat" w:date="2017-10-11T11:07:00Z"/>
          <w:rFonts w:ascii="Times New Roman" w:hAnsi="Times New Roman" w:cs="Times New Roman"/>
          <w:szCs w:val="24"/>
        </w:rPr>
        <w:pPrChange w:id="12214" w:author="arkat" w:date="2017-10-11T11:07:00Z">
          <w:pPr>
            <w:widowControl w:val="0"/>
            <w:autoSpaceDE w:val="0"/>
            <w:autoSpaceDN w:val="0"/>
            <w:adjustRightInd w:val="0"/>
            <w:spacing w:after="140" w:line="288" w:lineRule="auto"/>
            <w:ind w:left="480" w:hanging="480"/>
          </w:pPr>
        </w:pPrChange>
      </w:pPr>
      <w:ins w:id="12215" w:author="arkat" w:date="2017-10-11T10:04:00Z">
        <w:del w:id="12216"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05E96088" w14:textId="014499CF" w:rsidR="00F5795E" w:rsidDel="00DE59C1" w:rsidRDefault="00F5795E">
      <w:pPr>
        <w:widowControl w:val="0"/>
        <w:autoSpaceDE w:val="0"/>
        <w:autoSpaceDN w:val="0"/>
        <w:adjustRightInd w:val="0"/>
        <w:spacing w:after="0"/>
        <w:rPr>
          <w:ins w:id="12217" w:author="arkat" w:date="2017-10-11T10:04:00Z"/>
          <w:del w:id="12218" w:author="arkat" w:date="2017-10-11T11:07:00Z"/>
          <w:rFonts w:ascii="Times New Roman" w:hAnsi="Times New Roman" w:cs="Times New Roman"/>
          <w:szCs w:val="24"/>
        </w:rPr>
        <w:pPrChange w:id="12219" w:author="arkat" w:date="2017-10-11T11:07:00Z">
          <w:pPr>
            <w:widowControl w:val="0"/>
            <w:autoSpaceDE w:val="0"/>
            <w:autoSpaceDN w:val="0"/>
            <w:adjustRightInd w:val="0"/>
            <w:spacing w:after="140" w:line="288" w:lineRule="auto"/>
            <w:ind w:left="480" w:hanging="480"/>
          </w:pPr>
        </w:pPrChange>
      </w:pPr>
      <w:ins w:id="12220" w:author="arkat" w:date="2017-10-11T10:04:00Z">
        <w:del w:id="12221"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6528FAA6" w14:textId="53F63FE6" w:rsidR="00F5795E" w:rsidDel="00DE59C1" w:rsidRDefault="00F5795E">
      <w:pPr>
        <w:widowControl w:val="0"/>
        <w:autoSpaceDE w:val="0"/>
        <w:autoSpaceDN w:val="0"/>
        <w:adjustRightInd w:val="0"/>
        <w:spacing w:after="0"/>
        <w:rPr>
          <w:ins w:id="12222" w:author="arkat" w:date="2017-10-11T10:04:00Z"/>
          <w:del w:id="12223" w:author="arkat" w:date="2017-10-11T11:07:00Z"/>
          <w:rFonts w:ascii="Times New Roman" w:hAnsi="Times New Roman" w:cs="Times New Roman"/>
          <w:szCs w:val="24"/>
        </w:rPr>
        <w:pPrChange w:id="12224" w:author="arkat" w:date="2017-10-11T11:07:00Z">
          <w:pPr>
            <w:widowControl w:val="0"/>
            <w:autoSpaceDE w:val="0"/>
            <w:autoSpaceDN w:val="0"/>
            <w:adjustRightInd w:val="0"/>
            <w:spacing w:after="140" w:line="288" w:lineRule="auto"/>
            <w:ind w:left="480" w:hanging="480"/>
          </w:pPr>
        </w:pPrChange>
      </w:pPr>
      <w:ins w:id="12225" w:author="arkat" w:date="2017-10-11T10:04:00Z">
        <w:del w:id="12226"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7024A9D0" w14:textId="7B12744E" w:rsidR="00F5795E" w:rsidDel="00DE59C1" w:rsidRDefault="00F5795E">
      <w:pPr>
        <w:widowControl w:val="0"/>
        <w:autoSpaceDE w:val="0"/>
        <w:autoSpaceDN w:val="0"/>
        <w:adjustRightInd w:val="0"/>
        <w:spacing w:after="0"/>
        <w:rPr>
          <w:ins w:id="12227" w:author="arkat" w:date="2017-10-11T10:04:00Z"/>
          <w:del w:id="12228" w:author="arkat" w:date="2017-10-11T11:07:00Z"/>
          <w:rFonts w:ascii="Times New Roman" w:hAnsi="Times New Roman" w:cs="Times New Roman"/>
          <w:szCs w:val="24"/>
        </w:rPr>
        <w:pPrChange w:id="12229" w:author="arkat" w:date="2017-10-11T11:07:00Z">
          <w:pPr>
            <w:widowControl w:val="0"/>
            <w:autoSpaceDE w:val="0"/>
            <w:autoSpaceDN w:val="0"/>
            <w:adjustRightInd w:val="0"/>
            <w:spacing w:after="140" w:line="288" w:lineRule="auto"/>
            <w:ind w:left="480" w:hanging="480"/>
          </w:pPr>
        </w:pPrChange>
      </w:pPr>
      <w:ins w:id="12230" w:author="arkat" w:date="2017-10-11T10:04:00Z">
        <w:del w:id="12231"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499385E6" w14:textId="59175F09" w:rsidR="00F5795E" w:rsidDel="00DE59C1" w:rsidRDefault="00F5795E">
      <w:pPr>
        <w:widowControl w:val="0"/>
        <w:autoSpaceDE w:val="0"/>
        <w:autoSpaceDN w:val="0"/>
        <w:adjustRightInd w:val="0"/>
        <w:spacing w:after="0"/>
        <w:rPr>
          <w:ins w:id="12232" w:author="arkat" w:date="2017-10-11T10:04:00Z"/>
          <w:del w:id="12233" w:author="arkat" w:date="2017-10-11T11:07:00Z"/>
          <w:rFonts w:ascii="Times New Roman" w:hAnsi="Times New Roman" w:cs="Times New Roman"/>
          <w:szCs w:val="24"/>
        </w:rPr>
        <w:pPrChange w:id="12234" w:author="arkat" w:date="2017-10-11T11:07:00Z">
          <w:pPr>
            <w:widowControl w:val="0"/>
            <w:autoSpaceDE w:val="0"/>
            <w:autoSpaceDN w:val="0"/>
            <w:adjustRightInd w:val="0"/>
            <w:spacing w:after="140" w:line="288" w:lineRule="auto"/>
            <w:ind w:left="480" w:hanging="480"/>
          </w:pPr>
        </w:pPrChange>
      </w:pPr>
      <w:ins w:id="12235" w:author="arkat" w:date="2017-10-11T10:04:00Z">
        <w:del w:id="12236"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3B84B3C7" w14:textId="2BB45FFC" w:rsidR="00F5795E" w:rsidDel="00DE59C1" w:rsidRDefault="00F5795E">
      <w:pPr>
        <w:widowControl w:val="0"/>
        <w:autoSpaceDE w:val="0"/>
        <w:autoSpaceDN w:val="0"/>
        <w:adjustRightInd w:val="0"/>
        <w:spacing w:after="0"/>
        <w:rPr>
          <w:ins w:id="12237" w:author="arkat" w:date="2017-10-11T10:04:00Z"/>
          <w:del w:id="12238" w:author="arkat" w:date="2017-10-11T11:07:00Z"/>
          <w:rFonts w:ascii="Times New Roman" w:hAnsi="Times New Roman" w:cs="Times New Roman"/>
          <w:szCs w:val="24"/>
        </w:rPr>
        <w:pPrChange w:id="12239" w:author="arkat" w:date="2017-10-11T11:07:00Z">
          <w:pPr>
            <w:widowControl w:val="0"/>
            <w:autoSpaceDE w:val="0"/>
            <w:autoSpaceDN w:val="0"/>
            <w:adjustRightInd w:val="0"/>
            <w:spacing w:after="140" w:line="288" w:lineRule="auto"/>
            <w:ind w:left="480" w:hanging="480"/>
          </w:pPr>
        </w:pPrChange>
      </w:pPr>
      <w:ins w:id="12240" w:author="arkat" w:date="2017-10-11T10:04:00Z">
        <w:del w:id="12241"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6CF1B05B" w14:textId="56A06069" w:rsidR="00F5795E" w:rsidDel="00DE59C1" w:rsidRDefault="00F5795E">
      <w:pPr>
        <w:widowControl w:val="0"/>
        <w:autoSpaceDE w:val="0"/>
        <w:autoSpaceDN w:val="0"/>
        <w:adjustRightInd w:val="0"/>
        <w:spacing w:after="0"/>
        <w:rPr>
          <w:ins w:id="12242" w:author="arkat" w:date="2017-10-11T10:04:00Z"/>
          <w:del w:id="12243" w:author="arkat" w:date="2017-10-11T11:07:00Z"/>
          <w:rFonts w:ascii="Times New Roman" w:hAnsi="Times New Roman" w:cs="Times New Roman"/>
          <w:szCs w:val="24"/>
        </w:rPr>
        <w:pPrChange w:id="12244" w:author="arkat" w:date="2017-10-11T11:07:00Z">
          <w:pPr>
            <w:widowControl w:val="0"/>
            <w:autoSpaceDE w:val="0"/>
            <w:autoSpaceDN w:val="0"/>
            <w:adjustRightInd w:val="0"/>
            <w:spacing w:after="140" w:line="288" w:lineRule="auto"/>
            <w:ind w:left="480" w:hanging="480"/>
          </w:pPr>
        </w:pPrChange>
      </w:pPr>
      <w:ins w:id="12245" w:author="arkat" w:date="2017-10-11T10:04:00Z">
        <w:del w:id="12246"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0F0795D0" w14:textId="5886E8BA" w:rsidR="00F5795E" w:rsidDel="00DE59C1" w:rsidRDefault="00F5795E">
      <w:pPr>
        <w:widowControl w:val="0"/>
        <w:autoSpaceDE w:val="0"/>
        <w:autoSpaceDN w:val="0"/>
        <w:adjustRightInd w:val="0"/>
        <w:spacing w:after="0"/>
        <w:rPr>
          <w:ins w:id="12247" w:author="arkat" w:date="2017-10-11T10:04:00Z"/>
          <w:del w:id="12248" w:author="arkat" w:date="2017-10-11T11:07:00Z"/>
          <w:rFonts w:ascii="Times New Roman" w:hAnsi="Times New Roman" w:cs="Times New Roman"/>
          <w:szCs w:val="24"/>
        </w:rPr>
        <w:pPrChange w:id="12249" w:author="arkat" w:date="2017-10-11T11:07:00Z">
          <w:pPr>
            <w:widowControl w:val="0"/>
            <w:autoSpaceDE w:val="0"/>
            <w:autoSpaceDN w:val="0"/>
            <w:adjustRightInd w:val="0"/>
            <w:spacing w:after="140" w:line="288" w:lineRule="auto"/>
            <w:ind w:left="480" w:hanging="480"/>
          </w:pPr>
        </w:pPrChange>
      </w:pPr>
      <w:ins w:id="12250" w:author="arkat" w:date="2017-10-11T10:04:00Z">
        <w:del w:id="12251"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310AFEB1" w14:textId="6C519883" w:rsidR="00F5795E" w:rsidDel="00DE59C1" w:rsidRDefault="00F5795E">
      <w:pPr>
        <w:widowControl w:val="0"/>
        <w:autoSpaceDE w:val="0"/>
        <w:autoSpaceDN w:val="0"/>
        <w:adjustRightInd w:val="0"/>
        <w:spacing w:after="0"/>
        <w:rPr>
          <w:ins w:id="12252" w:author="arkat" w:date="2017-10-11T10:04:00Z"/>
          <w:del w:id="12253" w:author="arkat" w:date="2017-10-11T11:07:00Z"/>
          <w:rFonts w:ascii="Times New Roman" w:hAnsi="Times New Roman" w:cs="Times New Roman"/>
          <w:szCs w:val="24"/>
        </w:rPr>
        <w:pPrChange w:id="12254" w:author="arkat" w:date="2017-10-11T11:07:00Z">
          <w:pPr>
            <w:widowControl w:val="0"/>
            <w:autoSpaceDE w:val="0"/>
            <w:autoSpaceDN w:val="0"/>
            <w:adjustRightInd w:val="0"/>
            <w:spacing w:after="140" w:line="288" w:lineRule="auto"/>
            <w:ind w:left="480" w:hanging="480"/>
          </w:pPr>
        </w:pPrChange>
      </w:pPr>
      <w:ins w:id="12255" w:author="arkat" w:date="2017-10-11T10:04:00Z">
        <w:del w:id="12256"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0DD993A3" w14:textId="59607E88" w:rsidR="00F5795E" w:rsidDel="00DE59C1" w:rsidRDefault="00F5795E">
      <w:pPr>
        <w:widowControl w:val="0"/>
        <w:autoSpaceDE w:val="0"/>
        <w:autoSpaceDN w:val="0"/>
        <w:adjustRightInd w:val="0"/>
        <w:spacing w:after="0"/>
        <w:rPr>
          <w:ins w:id="12257" w:author="arkat" w:date="2017-10-11T10:04:00Z"/>
          <w:del w:id="12258" w:author="arkat" w:date="2017-10-11T11:07:00Z"/>
          <w:rFonts w:ascii="Times New Roman" w:hAnsi="Times New Roman" w:cs="Times New Roman"/>
          <w:szCs w:val="24"/>
        </w:rPr>
        <w:pPrChange w:id="12259" w:author="arkat" w:date="2017-10-11T11:07:00Z">
          <w:pPr>
            <w:widowControl w:val="0"/>
            <w:autoSpaceDE w:val="0"/>
            <w:autoSpaceDN w:val="0"/>
            <w:adjustRightInd w:val="0"/>
            <w:spacing w:after="140" w:line="288" w:lineRule="auto"/>
            <w:ind w:left="480" w:hanging="480"/>
          </w:pPr>
        </w:pPrChange>
      </w:pPr>
      <w:ins w:id="12260" w:author="arkat" w:date="2017-10-11T10:04:00Z">
        <w:del w:id="12261"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6F0184B1" w14:textId="41E4FB74" w:rsidR="00F5795E" w:rsidDel="00DE59C1" w:rsidRDefault="00F5795E">
      <w:pPr>
        <w:widowControl w:val="0"/>
        <w:autoSpaceDE w:val="0"/>
        <w:autoSpaceDN w:val="0"/>
        <w:adjustRightInd w:val="0"/>
        <w:spacing w:after="0"/>
        <w:rPr>
          <w:ins w:id="12262" w:author="arkat" w:date="2017-10-11T10:04:00Z"/>
          <w:del w:id="12263" w:author="arkat" w:date="2017-10-11T11:07:00Z"/>
          <w:rFonts w:ascii="Times New Roman" w:hAnsi="Times New Roman" w:cs="Times New Roman"/>
          <w:szCs w:val="24"/>
        </w:rPr>
        <w:pPrChange w:id="12264" w:author="arkat" w:date="2017-10-11T11:07:00Z">
          <w:pPr>
            <w:widowControl w:val="0"/>
            <w:autoSpaceDE w:val="0"/>
            <w:autoSpaceDN w:val="0"/>
            <w:adjustRightInd w:val="0"/>
            <w:spacing w:after="140" w:line="288" w:lineRule="auto"/>
            <w:ind w:left="480" w:hanging="480"/>
          </w:pPr>
        </w:pPrChange>
      </w:pPr>
      <w:ins w:id="12265" w:author="arkat" w:date="2017-10-11T10:04:00Z">
        <w:del w:id="12266"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284C6826" w14:textId="51EF1FF6" w:rsidR="00F5795E" w:rsidDel="00DE59C1" w:rsidRDefault="00F5795E">
      <w:pPr>
        <w:widowControl w:val="0"/>
        <w:autoSpaceDE w:val="0"/>
        <w:autoSpaceDN w:val="0"/>
        <w:adjustRightInd w:val="0"/>
        <w:spacing w:after="0"/>
        <w:rPr>
          <w:ins w:id="12267" w:author="arkat" w:date="2017-10-11T10:04:00Z"/>
          <w:del w:id="12268" w:author="arkat" w:date="2017-10-11T11:07:00Z"/>
          <w:rFonts w:ascii="Times New Roman" w:hAnsi="Times New Roman" w:cs="Times New Roman"/>
          <w:szCs w:val="24"/>
        </w:rPr>
        <w:pPrChange w:id="12269" w:author="arkat" w:date="2017-10-11T11:07:00Z">
          <w:pPr>
            <w:widowControl w:val="0"/>
            <w:autoSpaceDE w:val="0"/>
            <w:autoSpaceDN w:val="0"/>
            <w:adjustRightInd w:val="0"/>
            <w:spacing w:after="140" w:line="288" w:lineRule="auto"/>
            <w:ind w:left="480" w:hanging="480"/>
          </w:pPr>
        </w:pPrChange>
      </w:pPr>
      <w:ins w:id="12270" w:author="arkat" w:date="2017-10-11T10:04:00Z">
        <w:del w:id="12271"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1644385F" w14:textId="0905AC00" w:rsidR="00F5795E" w:rsidDel="00DE59C1" w:rsidRDefault="00F5795E">
      <w:pPr>
        <w:widowControl w:val="0"/>
        <w:autoSpaceDE w:val="0"/>
        <w:autoSpaceDN w:val="0"/>
        <w:adjustRightInd w:val="0"/>
        <w:spacing w:after="0"/>
        <w:rPr>
          <w:ins w:id="12272" w:author="arkat" w:date="2017-10-11T10:04:00Z"/>
          <w:del w:id="12273" w:author="arkat" w:date="2017-10-11T11:07:00Z"/>
          <w:rFonts w:ascii="Times New Roman" w:hAnsi="Times New Roman" w:cs="Times New Roman"/>
          <w:szCs w:val="24"/>
        </w:rPr>
        <w:pPrChange w:id="12274" w:author="arkat" w:date="2017-10-11T11:07:00Z">
          <w:pPr>
            <w:widowControl w:val="0"/>
            <w:autoSpaceDE w:val="0"/>
            <w:autoSpaceDN w:val="0"/>
            <w:adjustRightInd w:val="0"/>
            <w:spacing w:after="140" w:line="288" w:lineRule="auto"/>
            <w:ind w:left="480" w:hanging="480"/>
          </w:pPr>
        </w:pPrChange>
      </w:pPr>
      <w:ins w:id="12275" w:author="arkat" w:date="2017-10-11T10:04:00Z">
        <w:del w:id="12276"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523361B0" w14:textId="382C0D33" w:rsidR="00F5795E" w:rsidDel="00DE59C1" w:rsidRDefault="00F5795E">
      <w:pPr>
        <w:widowControl w:val="0"/>
        <w:autoSpaceDE w:val="0"/>
        <w:autoSpaceDN w:val="0"/>
        <w:adjustRightInd w:val="0"/>
        <w:spacing w:after="0"/>
        <w:rPr>
          <w:ins w:id="12277" w:author="arkat" w:date="2017-10-11T10:04:00Z"/>
          <w:del w:id="12278" w:author="arkat" w:date="2017-10-11T11:07:00Z"/>
          <w:rFonts w:ascii="Times New Roman" w:hAnsi="Times New Roman" w:cs="Times New Roman"/>
          <w:szCs w:val="24"/>
        </w:rPr>
        <w:pPrChange w:id="12279" w:author="arkat" w:date="2017-10-11T11:07:00Z">
          <w:pPr>
            <w:widowControl w:val="0"/>
            <w:autoSpaceDE w:val="0"/>
            <w:autoSpaceDN w:val="0"/>
            <w:adjustRightInd w:val="0"/>
            <w:spacing w:after="140" w:line="288" w:lineRule="auto"/>
            <w:ind w:left="480" w:hanging="480"/>
          </w:pPr>
        </w:pPrChange>
      </w:pPr>
      <w:ins w:id="12280" w:author="arkat" w:date="2017-10-11T10:04:00Z">
        <w:del w:id="12281"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18377A3A" w14:textId="37F5B62D" w:rsidR="00F5795E" w:rsidDel="00DE59C1" w:rsidRDefault="00F5795E">
      <w:pPr>
        <w:widowControl w:val="0"/>
        <w:autoSpaceDE w:val="0"/>
        <w:autoSpaceDN w:val="0"/>
        <w:adjustRightInd w:val="0"/>
        <w:spacing w:after="0"/>
        <w:rPr>
          <w:ins w:id="12282" w:author="arkat" w:date="2017-10-11T10:04:00Z"/>
          <w:del w:id="12283" w:author="arkat" w:date="2017-10-11T11:07:00Z"/>
          <w:rFonts w:ascii="Times New Roman" w:hAnsi="Times New Roman" w:cs="Times New Roman"/>
          <w:szCs w:val="24"/>
        </w:rPr>
        <w:pPrChange w:id="12284" w:author="arkat" w:date="2017-10-11T11:07:00Z">
          <w:pPr>
            <w:widowControl w:val="0"/>
            <w:autoSpaceDE w:val="0"/>
            <w:autoSpaceDN w:val="0"/>
            <w:adjustRightInd w:val="0"/>
            <w:spacing w:after="140" w:line="288" w:lineRule="auto"/>
            <w:ind w:left="480" w:hanging="480"/>
          </w:pPr>
        </w:pPrChange>
      </w:pPr>
      <w:ins w:id="12285" w:author="arkat" w:date="2017-10-11T10:04:00Z">
        <w:del w:id="12286"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2358BC05" w14:textId="122DC1C0" w:rsidR="00F5795E" w:rsidDel="00DE59C1" w:rsidRDefault="00F5795E">
      <w:pPr>
        <w:widowControl w:val="0"/>
        <w:autoSpaceDE w:val="0"/>
        <w:autoSpaceDN w:val="0"/>
        <w:adjustRightInd w:val="0"/>
        <w:spacing w:after="0"/>
        <w:rPr>
          <w:ins w:id="12287" w:author="arkat" w:date="2017-10-11T10:04:00Z"/>
          <w:del w:id="12288" w:author="arkat" w:date="2017-10-11T11:07:00Z"/>
          <w:rFonts w:ascii="Times New Roman" w:hAnsi="Times New Roman" w:cs="Times New Roman"/>
          <w:szCs w:val="24"/>
        </w:rPr>
        <w:pPrChange w:id="12289" w:author="arkat" w:date="2017-10-11T11:07:00Z">
          <w:pPr>
            <w:widowControl w:val="0"/>
            <w:autoSpaceDE w:val="0"/>
            <w:autoSpaceDN w:val="0"/>
            <w:adjustRightInd w:val="0"/>
            <w:spacing w:after="140" w:line="288" w:lineRule="auto"/>
            <w:ind w:left="480" w:hanging="480"/>
          </w:pPr>
        </w:pPrChange>
      </w:pPr>
      <w:ins w:id="12290" w:author="arkat" w:date="2017-10-11T10:04:00Z">
        <w:del w:id="12291"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1E31C118" w14:textId="016DFA1A" w:rsidR="00F5795E" w:rsidDel="00DE59C1" w:rsidRDefault="00F5795E">
      <w:pPr>
        <w:widowControl w:val="0"/>
        <w:autoSpaceDE w:val="0"/>
        <w:autoSpaceDN w:val="0"/>
        <w:adjustRightInd w:val="0"/>
        <w:spacing w:after="0"/>
        <w:rPr>
          <w:ins w:id="12292" w:author="arkat" w:date="2017-10-11T10:04:00Z"/>
          <w:del w:id="12293" w:author="arkat" w:date="2017-10-11T11:07:00Z"/>
          <w:rFonts w:ascii="Times New Roman" w:hAnsi="Times New Roman" w:cs="Times New Roman"/>
          <w:szCs w:val="24"/>
        </w:rPr>
        <w:pPrChange w:id="12294" w:author="arkat" w:date="2017-10-11T11:07:00Z">
          <w:pPr>
            <w:widowControl w:val="0"/>
            <w:autoSpaceDE w:val="0"/>
            <w:autoSpaceDN w:val="0"/>
            <w:adjustRightInd w:val="0"/>
            <w:spacing w:after="140" w:line="288" w:lineRule="auto"/>
            <w:ind w:left="480" w:hanging="480"/>
          </w:pPr>
        </w:pPrChange>
      </w:pPr>
      <w:ins w:id="12295" w:author="arkat" w:date="2017-10-11T10:04:00Z">
        <w:del w:id="12296"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75C96ED0" w14:textId="21666E00" w:rsidR="00F5795E" w:rsidDel="00DE59C1" w:rsidRDefault="00F5795E">
      <w:pPr>
        <w:widowControl w:val="0"/>
        <w:autoSpaceDE w:val="0"/>
        <w:autoSpaceDN w:val="0"/>
        <w:adjustRightInd w:val="0"/>
        <w:spacing w:after="0"/>
        <w:rPr>
          <w:ins w:id="12297" w:author="arkat" w:date="2017-10-11T10:04:00Z"/>
          <w:del w:id="12298" w:author="arkat" w:date="2017-10-11T11:07:00Z"/>
          <w:rFonts w:ascii="Times New Roman" w:hAnsi="Times New Roman" w:cs="Times New Roman"/>
          <w:szCs w:val="24"/>
        </w:rPr>
        <w:pPrChange w:id="12299" w:author="arkat" w:date="2017-10-11T11:07:00Z">
          <w:pPr>
            <w:widowControl w:val="0"/>
            <w:autoSpaceDE w:val="0"/>
            <w:autoSpaceDN w:val="0"/>
            <w:adjustRightInd w:val="0"/>
            <w:spacing w:after="140" w:line="288" w:lineRule="auto"/>
            <w:ind w:left="480" w:hanging="480"/>
          </w:pPr>
        </w:pPrChange>
      </w:pPr>
      <w:ins w:id="12300" w:author="arkat" w:date="2017-10-11T10:04:00Z">
        <w:del w:id="12301"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4BAD0B23" w14:textId="6D2515EE" w:rsidR="00F5795E" w:rsidDel="00DE59C1" w:rsidRDefault="00F5795E">
      <w:pPr>
        <w:widowControl w:val="0"/>
        <w:autoSpaceDE w:val="0"/>
        <w:autoSpaceDN w:val="0"/>
        <w:adjustRightInd w:val="0"/>
        <w:spacing w:after="0"/>
        <w:rPr>
          <w:ins w:id="12302" w:author="arkat" w:date="2017-10-11T10:04:00Z"/>
          <w:del w:id="12303" w:author="arkat" w:date="2017-10-11T11:07:00Z"/>
          <w:rFonts w:ascii="Times New Roman" w:hAnsi="Times New Roman" w:cs="Times New Roman"/>
          <w:szCs w:val="24"/>
        </w:rPr>
        <w:pPrChange w:id="12304" w:author="arkat" w:date="2017-10-11T11:07:00Z">
          <w:pPr>
            <w:widowControl w:val="0"/>
            <w:autoSpaceDE w:val="0"/>
            <w:autoSpaceDN w:val="0"/>
            <w:adjustRightInd w:val="0"/>
            <w:spacing w:after="140" w:line="288" w:lineRule="auto"/>
            <w:ind w:left="480" w:hanging="480"/>
          </w:pPr>
        </w:pPrChange>
      </w:pPr>
      <w:ins w:id="12305" w:author="arkat" w:date="2017-10-11T10:04:00Z">
        <w:del w:id="12306"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48911502" w14:textId="42C73CD4" w:rsidR="00F5795E" w:rsidDel="00DE59C1" w:rsidRDefault="00F5795E">
      <w:pPr>
        <w:widowControl w:val="0"/>
        <w:autoSpaceDE w:val="0"/>
        <w:autoSpaceDN w:val="0"/>
        <w:adjustRightInd w:val="0"/>
        <w:spacing w:after="0"/>
        <w:rPr>
          <w:ins w:id="12307" w:author="arkat" w:date="2017-10-11T10:04:00Z"/>
          <w:del w:id="12308" w:author="arkat" w:date="2017-10-11T11:07:00Z"/>
          <w:rFonts w:ascii="Times New Roman" w:hAnsi="Times New Roman" w:cs="Times New Roman"/>
          <w:szCs w:val="24"/>
        </w:rPr>
        <w:pPrChange w:id="12309" w:author="arkat" w:date="2017-10-11T11:07:00Z">
          <w:pPr>
            <w:widowControl w:val="0"/>
            <w:autoSpaceDE w:val="0"/>
            <w:autoSpaceDN w:val="0"/>
            <w:adjustRightInd w:val="0"/>
            <w:spacing w:after="140" w:line="288" w:lineRule="auto"/>
            <w:ind w:left="480" w:hanging="480"/>
          </w:pPr>
        </w:pPrChange>
      </w:pPr>
      <w:ins w:id="12310" w:author="arkat" w:date="2017-10-11T10:04:00Z">
        <w:del w:id="12311"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00DFB8A9" w14:textId="7C6F303E" w:rsidR="00F5795E" w:rsidDel="00DE59C1" w:rsidRDefault="00F5795E">
      <w:pPr>
        <w:widowControl w:val="0"/>
        <w:autoSpaceDE w:val="0"/>
        <w:autoSpaceDN w:val="0"/>
        <w:adjustRightInd w:val="0"/>
        <w:spacing w:after="0"/>
        <w:rPr>
          <w:ins w:id="12312" w:author="arkat" w:date="2017-10-11T10:04:00Z"/>
          <w:del w:id="12313" w:author="arkat" w:date="2017-10-11T11:07:00Z"/>
          <w:rFonts w:ascii="Times New Roman" w:hAnsi="Times New Roman" w:cs="Times New Roman"/>
          <w:szCs w:val="24"/>
        </w:rPr>
        <w:pPrChange w:id="12314" w:author="arkat" w:date="2017-10-11T11:07:00Z">
          <w:pPr>
            <w:widowControl w:val="0"/>
            <w:autoSpaceDE w:val="0"/>
            <w:autoSpaceDN w:val="0"/>
            <w:adjustRightInd w:val="0"/>
            <w:spacing w:after="140" w:line="288" w:lineRule="auto"/>
            <w:ind w:left="480" w:hanging="480"/>
          </w:pPr>
        </w:pPrChange>
      </w:pPr>
      <w:ins w:id="12315" w:author="arkat" w:date="2017-10-11T10:04:00Z">
        <w:del w:id="12316"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21BBD116" w14:textId="57D2468D" w:rsidR="00F5795E" w:rsidDel="00DE59C1" w:rsidRDefault="00F5795E">
      <w:pPr>
        <w:widowControl w:val="0"/>
        <w:autoSpaceDE w:val="0"/>
        <w:autoSpaceDN w:val="0"/>
        <w:adjustRightInd w:val="0"/>
        <w:spacing w:after="0"/>
        <w:rPr>
          <w:ins w:id="12317" w:author="arkat" w:date="2017-10-11T10:04:00Z"/>
          <w:del w:id="12318" w:author="arkat" w:date="2017-10-11T11:07:00Z"/>
          <w:rFonts w:ascii="Times New Roman" w:hAnsi="Times New Roman" w:cs="Times New Roman"/>
          <w:szCs w:val="24"/>
        </w:rPr>
        <w:pPrChange w:id="12319" w:author="arkat" w:date="2017-10-11T11:07:00Z">
          <w:pPr>
            <w:widowControl w:val="0"/>
            <w:autoSpaceDE w:val="0"/>
            <w:autoSpaceDN w:val="0"/>
            <w:adjustRightInd w:val="0"/>
            <w:spacing w:after="140" w:line="288" w:lineRule="auto"/>
            <w:ind w:left="480" w:hanging="480"/>
          </w:pPr>
        </w:pPrChange>
      </w:pPr>
      <w:ins w:id="12320" w:author="arkat" w:date="2017-10-11T10:04:00Z">
        <w:del w:id="12321"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3D50FA7B" w14:textId="4711222B" w:rsidR="00F5795E" w:rsidDel="00DE59C1" w:rsidRDefault="00F5795E">
      <w:pPr>
        <w:widowControl w:val="0"/>
        <w:autoSpaceDE w:val="0"/>
        <w:autoSpaceDN w:val="0"/>
        <w:adjustRightInd w:val="0"/>
        <w:spacing w:after="0"/>
        <w:rPr>
          <w:ins w:id="12322" w:author="arkat" w:date="2017-10-11T10:04:00Z"/>
          <w:del w:id="12323" w:author="arkat" w:date="2017-10-11T11:07:00Z"/>
          <w:rFonts w:ascii="Times New Roman" w:hAnsi="Times New Roman" w:cs="Times New Roman"/>
          <w:szCs w:val="24"/>
        </w:rPr>
        <w:pPrChange w:id="12324" w:author="arkat" w:date="2017-10-11T11:07:00Z">
          <w:pPr>
            <w:widowControl w:val="0"/>
            <w:autoSpaceDE w:val="0"/>
            <w:autoSpaceDN w:val="0"/>
            <w:adjustRightInd w:val="0"/>
            <w:spacing w:after="140" w:line="288" w:lineRule="auto"/>
            <w:ind w:left="480" w:hanging="480"/>
          </w:pPr>
        </w:pPrChange>
      </w:pPr>
      <w:ins w:id="12325" w:author="arkat" w:date="2017-10-11T10:04:00Z">
        <w:del w:id="12326"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66A61C95" w14:textId="5A69EF46" w:rsidR="00F5795E" w:rsidDel="00DE59C1" w:rsidRDefault="00F5795E">
      <w:pPr>
        <w:widowControl w:val="0"/>
        <w:autoSpaceDE w:val="0"/>
        <w:autoSpaceDN w:val="0"/>
        <w:adjustRightInd w:val="0"/>
        <w:spacing w:after="0"/>
        <w:rPr>
          <w:ins w:id="12327" w:author="arkat" w:date="2017-10-11T10:04:00Z"/>
          <w:del w:id="12328" w:author="arkat" w:date="2017-10-11T11:07:00Z"/>
          <w:rFonts w:ascii="Times New Roman" w:hAnsi="Times New Roman" w:cs="Times New Roman"/>
          <w:szCs w:val="24"/>
        </w:rPr>
        <w:pPrChange w:id="12329" w:author="arkat" w:date="2017-10-11T11:07:00Z">
          <w:pPr>
            <w:widowControl w:val="0"/>
            <w:autoSpaceDE w:val="0"/>
            <w:autoSpaceDN w:val="0"/>
            <w:adjustRightInd w:val="0"/>
            <w:spacing w:after="140" w:line="288" w:lineRule="auto"/>
            <w:ind w:left="480" w:hanging="480"/>
          </w:pPr>
        </w:pPrChange>
      </w:pPr>
      <w:ins w:id="12330" w:author="arkat" w:date="2017-10-11T10:04:00Z">
        <w:del w:id="12331"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0DA364D6" w14:textId="6CA86FE9" w:rsidR="00F5795E" w:rsidDel="00DE59C1" w:rsidRDefault="00F5795E">
      <w:pPr>
        <w:widowControl w:val="0"/>
        <w:autoSpaceDE w:val="0"/>
        <w:autoSpaceDN w:val="0"/>
        <w:adjustRightInd w:val="0"/>
        <w:spacing w:after="0"/>
        <w:rPr>
          <w:ins w:id="12332" w:author="arkat" w:date="2017-10-11T10:04:00Z"/>
          <w:del w:id="12333" w:author="arkat" w:date="2017-10-11T11:07:00Z"/>
          <w:rFonts w:ascii="Times New Roman" w:hAnsi="Times New Roman" w:cs="Times New Roman"/>
          <w:szCs w:val="24"/>
        </w:rPr>
        <w:pPrChange w:id="12334" w:author="arkat" w:date="2017-10-11T11:07:00Z">
          <w:pPr>
            <w:widowControl w:val="0"/>
            <w:autoSpaceDE w:val="0"/>
            <w:autoSpaceDN w:val="0"/>
            <w:adjustRightInd w:val="0"/>
            <w:spacing w:after="140" w:line="288" w:lineRule="auto"/>
            <w:ind w:left="480" w:hanging="480"/>
          </w:pPr>
        </w:pPrChange>
      </w:pPr>
      <w:ins w:id="12335" w:author="arkat" w:date="2017-10-11T10:04:00Z">
        <w:del w:id="12336"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50601E03" w14:textId="0F676EEA" w:rsidR="00F5795E" w:rsidDel="00DE59C1" w:rsidRDefault="00F5795E">
      <w:pPr>
        <w:widowControl w:val="0"/>
        <w:autoSpaceDE w:val="0"/>
        <w:autoSpaceDN w:val="0"/>
        <w:adjustRightInd w:val="0"/>
        <w:spacing w:after="0"/>
        <w:rPr>
          <w:ins w:id="12337" w:author="arkat" w:date="2017-10-11T10:04:00Z"/>
          <w:del w:id="12338" w:author="arkat" w:date="2017-10-11T11:07:00Z"/>
          <w:rFonts w:ascii="Times New Roman" w:hAnsi="Times New Roman" w:cs="Times New Roman"/>
          <w:szCs w:val="24"/>
        </w:rPr>
        <w:pPrChange w:id="12339" w:author="arkat" w:date="2017-10-11T11:07:00Z">
          <w:pPr>
            <w:widowControl w:val="0"/>
            <w:autoSpaceDE w:val="0"/>
            <w:autoSpaceDN w:val="0"/>
            <w:adjustRightInd w:val="0"/>
            <w:spacing w:after="140" w:line="288" w:lineRule="auto"/>
            <w:ind w:left="480" w:hanging="480"/>
          </w:pPr>
        </w:pPrChange>
      </w:pPr>
      <w:ins w:id="12340" w:author="arkat" w:date="2017-10-11T10:04:00Z">
        <w:del w:id="12341"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126C42BE" w14:textId="0E16CD25" w:rsidR="00F5795E" w:rsidDel="00DE59C1" w:rsidRDefault="00F5795E">
      <w:pPr>
        <w:widowControl w:val="0"/>
        <w:autoSpaceDE w:val="0"/>
        <w:autoSpaceDN w:val="0"/>
        <w:adjustRightInd w:val="0"/>
        <w:spacing w:after="0"/>
        <w:rPr>
          <w:ins w:id="12342" w:author="arkat" w:date="2017-10-11T10:04:00Z"/>
          <w:del w:id="12343" w:author="arkat" w:date="2017-10-11T11:07:00Z"/>
          <w:rFonts w:ascii="Times New Roman" w:hAnsi="Times New Roman" w:cs="Times New Roman"/>
          <w:szCs w:val="24"/>
        </w:rPr>
        <w:pPrChange w:id="12344" w:author="arkat" w:date="2017-10-11T11:07:00Z">
          <w:pPr>
            <w:widowControl w:val="0"/>
            <w:autoSpaceDE w:val="0"/>
            <w:autoSpaceDN w:val="0"/>
            <w:adjustRightInd w:val="0"/>
            <w:spacing w:after="140" w:line="288" w:lineRule="auto"/>
            <w:ind w:left="480" w:hanging="480"/>
          </w:pPr>
        </w:pPrChange>
      </w:pPr>
      <w:ins w:id="12345" w:author="arkat" w:date="2017-10-11T10:04:00Z">
        <w:del w:id="12346" w:author="arkat" w:date="2017-10-11T11:07:00Z">
          <w:r w:rsidDel="00DE59C1">
            <w:rPr>
              <w:rFonts w:ascii="Times New Roman" w:hAnsi="Times New Roman" w:cs="Times New Roman"/>
              <w:szCs w:val="24"/>
            </w:rPr>
            <w:delText>Volzer, H. 2010. An Overview of BPMN 2 . 0 and its Potential Use. 2–3.</w:delText>
          </w:r>
        </w:del>
      </w:ins>
    </w:p>
    <w:p w14:paraId="5E492AD8" w14:textId="17BDC283" w:rsidR="00F5795E" w:rsidDel="00DE59C1" w:rsidRDefault="00F5795E">
      <w:pPr>
        <w:widowControl w:val="0"/>
        <w:autoSpaceDE w:val="0"/>
        <w:autoSpaceDN w:val="0"/>
        <w:adjustRightInd w:val="0"/>
        <w:spacing w:after="0"/>
        <w:rPr>
          <w:ins w:id="12347" w:author="arkat" w:date="2017-10-11T10:04:00Z"/>
          <w:del w:id="12348" w:author="arkat" w:date="2017-10-11T11:07:00Z"/>
          <w:rFonts w:ascii="Times New Roman" w:hAnsi="Times New Roman" w:cs="Times New Roman"/>
          <w:szCs w:val="24"/>
        </w:rPr>
        <w:pPrChange w:id="12349" w:author="arkat" w:date="2017-10-11T11:07:00Z">
          <w:pPr>
            <w:widowControl w:val="0"/>
            <w:autoSpaceDE w:val="0"/>
            <w:autoSpaceDN w:val="0"/>
            <w:adjustRightInd w:val="0"/>
            <w:spacing w:after="140" w:line="288" w:lineRule="auto"/>
            <w:ind w:left="480" w:hanging="480"/>
          </w:pPr>
        </w:pPrChange>
      </w:pPr>
      <w:ins w:id="12350" w:author="arkat" w:date="2017-10-11T10:04:00Z">
        <w:del w:id="12351"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37FD86AC" w14:textId="24E53FA3" w:rsidR="00F5795E" w:rsidDel="00DE59C1" w:rsidRDefault="00F5795E">
      <w:pPr>
        <w:widowControl w:val="0"/>
        <w:autoSpaceDE w:val="0"/>
        <w:autoSpaceDN w:val="0"/>
        <w:adjustRightInd w:val="0"/>
        <w:spacing w:after="0"/>
        <w:rPr>
          <w:ins w:id="12352" w:author="arkat" w:date="2017-10-11T10:04:00Z"/>
          <w:del w:id="12353" w:author="arkat" w:date="2017-10-11T11:07:00Z"/>
          <w:rFonts w:ascii="Times New Roman" w:hAnsi="Times New Roman" w:cs="Times New Roman"/>
          <w:szCs w:val="24"/>
        </w:rPr>
        <w:pPrChange w:id="12354" w:author="arkat" w:date="2017-10-11T11:07:00Z">
          <w:pPr>
            <w:widowControl w:val="0"/>
            <w:autoSpaceDE w:val="0"/>
            <w:autoSpaceDN w:val="0"/>
            <w:adjustRightInd w:val="0"/>
            <w:spacing w:after="140" w:line="288" w:lineRule="auto"/>
            <w:ind w:left="480" w:hanging="480"/>
          </w:pPr>
        </w:pPrChange>
      </w:pPr>
      <w:ins w:id="12355" w:author="arkat" w:date="2017-10-11T10:04:00Z">
        <w:del w:id="12356"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14244509" w14:textId="7DBD4031" w:rsidR="00F5795E" w:rsidDel="00DE59C1" w:rsidRDefault="00F5795E">
      <w:pPr>
        <w:widowControl w:val="0"/>
        <w:autoSpaceDE w:val="0"/>
        <w:autoSpaceDN w:val="0"/>
        <w:adjustRightInd w:val="0"/>
        <w:spacing w:after="0"/>
        <w:rPr>
          <w:ins w:id="12357" w:author="arkat" w:date="2017-10-11T10:04:00Z"/>
          <w:del w:id="12358" w:author="arkat" w:date="2017-10-11T11:07:00Z"/>
        </w:rPr>
        <w:pPrChange w:id="12359" w:author="arkat" w:date="2017-10-11T11:07:00Z">
          <w:pPr>
            <w:widowControl w:val="0"/>
            <w:autoSpaceDE w:val="0"/>
            <w:autoSpaceDN w:val="0"/>
            <w:adjustRightInd w:val="0"/>
            <w:spacing w:after="140" w:line="288" w:lineRule="auto"/>
            <w:ind w:left="480" w:hanging="480"/>
          </w:pPr>
        </w:pPrChange>
      </w:pPr>
      <w:ins w:id="12360" w:author="arkat" w:date="2017-10-11T10:04:00Z">
        <w:del w:id="12361"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05B490EC" w14:textId="605499A6" w:rsidR="00F5795E" w:rsidDel="00DE59C1" w:rsidRDefault="00F5795E">
      <w:pPr>
        <w:widowControl w:val="0"/>
        <w:autoSpaceDE w:val="0"/>
        <w:autoSpaceDN w:val="0"/>
        <w:adjustRightInd w:val="0"/>
        <w:spacing w:after="0"/>
        <w:rPr>
          <w:ins w:id="12362" w:author="arkat" w:date="2017-10-11T10:05:00Z"/>
          <w:del w:id="12363" w:author="arkat" w:date="2017-10-11T11:07:00Z"/>
          <w:rFonts w:ascii="Times New Roman" w:hAnsi="Times New Roman" w:cs="Times New Roman"/>
          <w:szCs w:val="24"/>
        </w:rPr>
      </w:pPr>
    </w:p>
    <w:p w14:paraId="7B28718B" w14:textId="7C4BA0D5" w:rsidR="00F5795E" w:rsidDel="00DE59C1" w:rsidRDefault="00F5795E">
      <w:pPr>
        <w:widowControl w:val="0"/>
        <w:autoSpaceDE w:val="0"/>
        <w:autoSpaceDN w:val="0"/>
        <w:adjustRightInd w:val="0"/>
        <w:spacing w:after="0"/>
        <w:rPr>
          <w:ins w:id="12364" w:author="arkat" w:date="2017-10-11T10:05:00Z"/>
          <w:del w:id="12365" w:author="arkat" w:date="2017-10-11T11:07:00Z"/>
          <w:rFonts w:ascii="Times New Roman" w:hAnsi="Times New Roman" w:cs="Times New Roman"/>
          <w:szCs w:val="24"/>
        </w:rPr>
        <w:pPrChange w:id="12366" w:author="arkat" w:date="2017-10-11T11:07:00Z">
          <w:pPr>
            <w:widowControl w:val="0"/>
            <w:autoSpaceDE w:val="0"/>
            <w:autoSpaceDN w:val="0"/>
            <w:adjustRightInd w:val="0"/>
            <w:spacing w:after="140" w:line="288" w:lineRule="auto"/>
            <w:ind w:left="480" w:hanging="480"/>
          </w:pPr>
        </w:pPrChange>
      </w:pPr>
      <w:ins w:id="12367" w:author="arkat" w:date="2017-10-11T10:05:00Z">
        <w:del w:id="12368"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5998CA18" w14:textId="704A76B8" w:rsidR="00F5795E" w:rsidDel="00DE59C1" w:rsidRDefault="00F5795E">
      <w:pPr>
        <w:widowControl w:val="0"/>
        <w:autoSpaceDE w:val="0"/>
        <w:autoSpaceDN w:val="0"/>
        <w:adjustRightInd w:val="0"/>
        <w:spacing w:after="0"/>
        <w:rPr>
          <w:ins w:id="12369" w:author="arkat" w:date="2017-10-11T10:05:00Z"/>
          <w:del w:id="12370" w:author="arkat" w:date="2017-10-11T11:07:00Z"/>
          <w:rFonts w:ascii="Times New Roman" w:hAnsi="Times New Roman" w:cs="Times New Roman"/>
          <w:szCs w:val="24"/>
        </w:rPr>
        <w:pPrChange w:id="12371" w:author="arkat" w:date="2017-10-11T11:07:00Z">
          <w:pPr>
            <w:widowControl w:val="0"/>
            <w:autoSpaceDE w:val="0"/>
            <w:autoSpaceDN w:val="0"/>
            <w:adjustRightInd w:val="0"/>
            <w:spacing w:after="140" w:line="288" w:lineRule="auto"/>
            <w:ind w:left="480" w:hanging="480"/>
          </w:pPr>
        </w:pPrChange>
      </w:pPr>
      <w:ins w:id="12372" w:author="arkat" w:date="2017-10-11T10:05:00Z">
        <w:del w:id="12373"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558DEA70" w14:textId="73B970E5" w:rsidR="00F5795E" w:rsidDel="00DE59C1" w:rsidRDefault="00F5795E">
      <w:pPr>
        <w:widowControl w:val="0"/>
        <w:autoSpaceDE w:val="0"/>
        <w:autoSpaceDN w:val="0"/>
        <w:adjustRightInd w:val="0"/>
        <w:spacing w:after="0"/>
        <w:rPr>
          <w:ins w:id="12374" w:author="arkat" w:date="2017-10-11T10:05:00Z"/>
          <w:del w:id="12375" w:author="arkat" w:date="2017-10-11T11:07:00Z"/>
          <w:rFonts w:ascii="Times New Roman" w:hAnsi="Times New Roman" w:cs="Times New Roman"/>
          <w:szCs w:val="24"/>
        </w:rPr>
        <w:pPrChange w:id="12376" w:author="arkat" w:date="2017-10-11T11:07:00Z">
          <w:pPr>
            <w:widowControl w:val="0"/>
            <w:autoSpaceDE w:val="0"/>
            <w:autoSpaceDN w:val="0"/>
            <w:adjustRightInd w:val="0"/>
            <w:spacing w:after="140" w:line="288" w:lineRule="auto"/>
            <w:ind w:left="480" w:hanging="480"/>
          </w:pPr>
        </w:pPrChange>
      </w:pPr>
      <w:ins w:id="12377" w:author="arkat" w:date="2017-10-11T10:05:00Z">
        <w:del w:id="12378" w:author="arkat" w:date="2017-10-11T11:07:00Z">
          <w:r w:rsidDel="00DE59C1">
            <w:rPr>
              <w:rFonts w:ascii="Times New Roman" w:hAnsi="Times New Roman" w:cs="Times New Roman"/>
              <w:szCs w:val="24"/>
            </w:rPr>
            <w:delText>Arkin, A. &amp; Intalio 2002. Business Process Modeling Language. 98.</w:delText>
          </w:r>
        </w:del>
      </w:ins>
    </w:p>
    <w:p w14:paraId="40679DDC" w14:textId="630678D9" w:rsidR="00F5795E" w:rsidDel="00DE59C1" w:rsidRDefault="00F5795E">
      <w:pPr>
        <w:widowControl w:val="0"/>
        <w:autoSpaceDE w:val="0"/>
        <w:autoSpaceDN w:val="0"/>
        <w:adjustRightInd w:val="0"/>
        <w:spacing w:after="0"/>
        <w:rPr>
          <w:ins w:id="12379" w:author="arkat" w:date="2017-10-11T10:05:00Z"/>
          <w:del w:id="12380" w:author="arkat" w:date="2017-10-11T11:07:00Z"/>
          <w:rFonts w:ascii="Times New Roman" w:hAnsi="Times New Roman" w:cs="Times New Roman"/>
          <w:szCs w:val="24"/>
        </w:rPr>
        <w:pPrChange w:id="12381" w:author="arkat" w:date="2017-10-11T11:07:00Z">
          <w:pPr>
            <w:widowControl w:val="0"/>
            <w:autoSpaceDE w:val="0"/>
            <w:autoSpaceDN w:val="0"/>
            <w:adjustRightInd w:val="0"/>
            <w:spacing w:after="140" w:line="288" w:lineRule="auto"/>
            <w:ind w:left="480" w:hanging="480"/>
          </w:pPr>
        </w:pPrChange>
      </w:pPr>
      <w:ins w:id="12382" w:author="arkat" w:date="2017-10-11T10:05:00Z">
        <w:del w:id="12383"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621FCC39" w14:textId="03A39E75" w:rsidR="00F5795E" w:rsidDel="00DE59C1" w:rsidRDefault="00F5795E">
      <w:pPr>
        <w:widowControl w:val="0"/>
        <w:autoSpaceDE w:val="0"/>
        <w:autoSpaceDN w:val="0"/>
        <w:adjustRightInd w:val="0"/>
        <w:spacing w:after="0"/>
        <w:rPr>
          <w:ins w:id="12384" w:author="arkat" w:date="2017-10-11T10:05:00Z"/>
          <w:del w:id="12385" w:author="arkat" w:date="2017-10-11T11:07:00Z"/>
          <w:rFonts w:ascii="Times New Roman" w:hAnsi="Times New Roman" w:cs="Times New Roman"/>
          <w:szCs w:val="24"/>
        </w:rPr>
        <w:pPrChange w:id="12386" w:author="arkat" w:date="2017-10-11T11:07:00Z">
          <w:pPr>
            <w:widowControl w:val="0"/>
            <w:autoSpaceDE w:val="0"/>
            <w:autoSpaceDN w:val="0"/>
            <w:adjustRightInd w:val="0"/>
            <w:spacing w:after="140" w:line="288" w:lineRule="auto"/>
            <w:ind w:left="480" w:hanging="480"/>
          </w:pPr>
        </w:pPrChange>
      </w:pPr>
      <w:ins w:id="12387" w:author="arkat" w:date="2017-10-11T10:05:00Z">
        <w:del w:id="12388"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78EA9599" w14:textId="1FF8ABAE" w:rsidR="00F5795E" w:rsidDel="00DE59C1" w:rsidRDefault="00F5795E">
      <w:pPr>
        <w:widowControl w:val="0"/>
        <w:autoSpaceDE w:val="0"/>
        <w:autoSpaceDN w:val="0"/>
        <w:adjustRightInd w:val="0"/>
        <w:spacing w:after="0"/>
        <w:rPr>
          <w:ins w:id="12389" w:author="arkat" w:date="2017-10-11T10:05:00Z"/>
          <w:del w:id="12390" w:author="arkat" w:date="2017-10-11T11:07:00Z"/>
          <w:rFonts w:ascii="Times New Roman" w:hAnsi="Times New Roman" w:cs="Times New Roman"/>
          <w:szCs w:val="24"/>
        </w:rPr>
        <w:pPrChange w:id="12391" w:author="arkat" w:date="2017-10-11T11:07:00Z">
          <w:pPr>
            <w:widowControl w:val="0"/>
            <w:autoSpaceDE w:val="0"/>
            <w:autoSpaceDN w:val="0"/>
            <w:adjustRightInd w:val="0"/>
            <w:spacing w:after="140" w:line="288" w:lineRule="auto"/>
            <w:ind w:left="480" w:hanging="480"/>
          </w:pPr>
        </w:pPrChange>
      </w:pPr>
      <w:ins w:id="12392" w:author="arkat" w:date="2017-10-11T10:05:00Z">
        <w:del w:id="12393"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5A7A0830" w14:textId="065D085F" w:rsidR="00F5795E" w:rsidDel="00DE59C1" w:rsidRDefault="00F5795E">
      <w:pPr>
        <w:widowControl w:val="0"/>
        <w:autoSpaceDE w:val="0"/>
        <w:autoSpaceDN w:val="0"/>
        <w:adjustRightInd w:val="0"/>
        <w:spacing w:after="0"/>
        <w:rPr>
          <w:ins w:id="12394" w:author="arkat" w:date="2017-10-11T10:05:00Z"/>
          <w:del w:id="12395" w:author="arkat" w:date="2017-10-11T11:07:00Z"/>
          <w:rFonts w:ascii="Times New Roman" w:hAnsi="Times New Roman" w:cs="Times New Roman"/>
          <w:szCs w:val="24"/>
        </w:rPr>
        <w:pPrChange w:id="12396" w:author="arkat" w:date="2017-10-11T11:07:00Z">
          <w:pPr>
            <w:widowControl w:val="0"/>
            <w:autoSpaceDE w:val="0"/>
            <w:autoSpaceDN w:val="0"/>
            <w:adjustRightInd w:val="0"/>
            <w:spacing w:after="140" w:line="288" w:lineRule="auto"/>
            <w:ind w:left="480" w:hanging="480"/>
          </w:pPr>
        </w:pPrChange>
      </w:pPr>
      <w:ins w:id="12397" w:author="arkat" w:date="2017-10-11T10:05:00Z">
        <w:del w:id="12398"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16991226" w14:textId="5659F5FA" w:rsidR="00F5795E" w:rsidDel="00DE59C1" w:rsidRDefault="00F5795E">
      <w:pPr>
        <w:widowControl w:val="0"/>
        <w:autoSpaceDE w:val="0"/>
        <w:autoSpaceDN w:val="0"/>
        <w:adjustRightInd w:val="0"/>
        <w:spacing w:after="0"/>
        <w:rPr>
          <w:ins w:id="12399" w:author="arkat" w:date="2017-10-11T10:05:00Z"/>
          <w:del w:id="12400" w:author="arkat" w:date="2017-10-11T11:07:00Z"/>
          <w:rFonts w:ascii="Times New Roman" w:hAnsi="Times New Roman" w:cs="Times New Roman"/>
          <w:szCs w:val="24"/>
        </w:rPr>
        <w:pPrChange w:id="12401" w:author="arkat" w:date="2017-10-11T11:07:00Z">
          <w:pPr>
            <w:widowControl w:val="0"/>
            <w:autoSpaceDE w:val="0"/>
            <w:autoSpaceDN w:val="0"/>
            <w:adjustRightInd w:val="0"/>
            <w:spacing w:after="140" w:line="288" w:lineRule="auto"/>
            <w:ind w:left="480" w:hanging="480"/>
          </w:pPr>
        </w:pPrChange>
      </w:pPr>
      <w:ins w:id="12402" w:author="arkat" w:date="2017-10-11T10:05:00Z">
        <w:del w:id="12403"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095A0730" w14:textId="316A1D11" w:rsidR="00F5795E" w:rsidDel="00DE59C1" w:rsidRDefault="00F5795E">
      <w:pPr>
        <w:widowControl w:val="0"/>
        <w:autoSpaceDE w:val="0"/>
        <w:autoSpaceDN w:val="0"/>
        <w:adjustRightInd w:val="0"/>
        <w:spacing w:after="0"/>
        <w:rPr>
          <w:ins w:id="12404" w:author="arkat" w:date="2017-10-11T10:05:00Z"/>
          <w:del w:id="12405" w:author="arkat" w:date="2017-10-11T11:07:00Z"/>
          <w:rFonts w:ascii="Times New Roman" w:hAnsi="Times New Roman" w:cs="Times New Roman"/>
          <w:szCs w:val="24"/>
        </w:rPr>
        <w:pPrChange w:id="12406" w:author="arkat" w:date="2017-10-11T11:07:00Z">
          <w:pPr>
            <w:widowControl w:val="0"/>
            <w:autoSpaceDE w:val="0"/>
            <w:autoSpaceDN w:val="0"/>
            <w:adjustRightInd w:val="0"/>
            <w:spacing w:after="140" w:line="288" w:lineRule="auto"/>
            <w:ind w:left="480" w:hanging="480"/>
          </w:pPr>
        </w:pPrChange>
      </w:pPr>
      <w:ins w:id="12407" w:author="arkat" w:date="2017-10-11T10:05:00Z">
        <w:del w:id="12408"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5DD26592" w14:textId="108F52E3" w:rsidR="00F5795E" w:rsidDel="00DE59C1" w:rsidRDefault="00F5795E">
      <w:pPr>
        <w:widowControl w:val="0"/>
        <w:autoSpaceDE w:val="0"/>
        <w:autoSpaceDN w:val="0"/>
        <w:adjustRightInd w:val="0"/>
        <w:spacing w:after="0"/>
        <w:rPr>
          <w:ins w:id="12409" w:author="arkat" w:date="2017-10-11T10:05:00Z"/>
          <w:del w:id="12410" w:author="arkat" w:date="2017-10-11T11:07:00Z"/>
          <w:rFonts w:ascii="Times New Roman" w:hAnsi="Times New Roman" w:cs="Times New Roman"/>
          <w:szCs w:val="24"/>
        </w:rPr>
        <w:pPrChange w:id="12411" w:author="arkat" w:date="2017-10-11T11:07:00Z">
          <w:pPr>
            <w:widowControl w:val="0"/>
            <w:autoSpaceDE w:val="0"/>
            <w:autoSpaceDN w:val="0"/>
            <w:adjustRightInd w:val="0"/>
            <w:spacing w:after="140" w:line="288" w:lineRule="auto"/>
            <w:ind w:left="480" w:hanging="480"/>
          </w:pPr>
        </w:pPrChange>
      </w:pPr>
      <w:ins w:id="12412" w:author="arkat" w:date="2017-10-11T10:05:00Z">
        <w:del w:id="12413"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6B8F8786" w14:textId="7483A9A3" w:rsidR="00F5795E" w:rsidDel="00DE59C1" w:rsidRDefault="00F5795E">
      <w:pPr>
        <w:widowControl w:val="0"/>
        <w:autoSpaceDE w:val="0"/>
        <w:autoSpaceDN w:val="0"/>
        <w:adjustRightInd w:val="0"/>
        <w:spacing w:after="0"/>
        <w:rPr>
          <w:ins w:id="12414" w:author="arkat" w:date="2017-10-11T10:05:00Z"/>
          <w:del w:id="12415" w:author="arkat" w:date="2017-10-11T11:07:00Z"/>
          <w:rFonts w:ascii="Times New Roman" w:hAnsi="Times New Roman" w:cs="Times New Roman"/>
          <w:szCs w:val="24"/>
        </w:rPr>
        <w:pPrChange w:id="12416" w:author="arkat" w:date="2017-10-11T11:07:00Z">
          <w:pPr>
            <w:widowControl w:val="0"/>
            <w:autoSpaceDE w:val="0"/>
            <w:autoSpaceDN w:val="0"/>
            <w:adjustRightInd w:val="0"/>
            <w:spacing w:after="140" w:line="288" w:lineRule="auto"/>
            <w:ind w:left="480" w:hanging="480"/>
          </w:pPr>
        </w:pPrChange>
      </w:pPr>
      <w:ins w:id="12417" w:author="arkat" w:date="2017-10-11T10:05:00Z">
        <w:del w:id="12418"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7C4F18AF" w14:textId="5844799D" w:rsidR="00F5795E" w:rsidDel="00DE59C1" w:rsidRDefault="00F5795E">
      <w:pPr>
        <w:widowControl w:val="0"/>
        <w:autoSpaceDE w:val="0"/>
        <w:autoSpaceDN w:val="0"/>
        <w:adjustRightInd w:val="0"/>
        <w:spacing w:after="0"/>
        <w:rPr>
          <w:ins w:id="12419" w:author="arkat" w:date="2017-10-11T10:05:00Z"/>
          <w:del w:id="12420" w:author="arkat" w:date="2017-10-11T11:07:00Z"/>
          <w:rFonts w:ascii="Times New Roman" w:hAnsi="Times New Roman" w:cs="Times New Roman"/>
          <w:szCs w:val="24"/>
        </w:rPr>
        <w:pPrChange w:id="12421" w:author="arkat" w:date="2017-10-11T11:07:00Z">
          <w:pPr>
            <w:widowControl w:val="0"/>
            <w:autoSpaceDE w:val="0"/>
            <w:autoSpaceDN w:val="0"/>
            <w:adjustRightInd w:val="0"/>
            <w:spacing w:after="140" w:line="288" w:lineRule="auto"/>
            <w:ind w:left="480" w:hanging="480"/>
          </w:pPr>
        </w:pPrChange>
      </w:pPr>
      <w:ins w:id="12422" w:author="arkat" w:date="2017-10-11T10:05:00Z">
        <w:del w:id="12423"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0172FF45" w14:textId="2D23FD46" w:rsidR="00F5795E" w:rsidDel="00DE59C1" w:rsidRDefault="00F5795E">
      <w:pPr>
        <w:widowControl w:val="0"/>
        <w:autoSpaceDE w:val="0"/>
        <w:autoSpaceDN w:val="0"/>
        <w:adjustRightInd w:val="0"/>
        <w:spacing w:after="0"/>
        <w:rPr>
          <w:ins w:id="12424" w:author="arkat" w:date="2017-10-11T10:05:00Z"/>
          <w:del w:id="12425" w:author="arkat" w:date="2017-10-11T11:07:00Z"/>
          <w:rFonts w:ascii="Times New Roman" w:hAnsi="Times New Roman" w:cs="Times New Roman"/>
          <w:szCs w:val="24"/>
        </w:rPr>
        <w:pPrChange w:id="12426" w:author="arkat" w:date="2017-10-11T11:07:00Z">
          <w:pPr>
            <w:widowControl w:val="0"/>
            <w:autoSpaceDE w:val="0"/>
            <w:autoSpaceDN w:val="0"/>
            <w:adjustRightInd w:val="0"/>
            <w:spacing w:after="140" w:line="288" w:lineRule="auto"/>
            <w:ind w:left="480" w:hanging="480"/>
          </w:pPr>
        </w:pPrChange>
      </w:pPr>
      <w:ins w:id="12427" w:author="arkat" w:date="2017-10-11T10:05:00Z">
        <w:del w:id="12428"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33B799C3" w14:textId="625EC333" w:rsidR="00F5795E" w:rsidDel="00DE59C1" w:rsidRDefault="00F5795E">
      <w:pPr>
        <w:widowControl w:val="0"/>
        <w:autoSpaceDE w:val="0"/>
        <w:autoSpaceDN w:val="0"/>
        <w:adjustRightInd w:val="0"/>
        <w:spacing w:after="0"/>
        <w:rPr>
          <w:ins w:id="12429" w:author="arkat" w:date="2017-10-11T10:05:00Z"/>
          <w:del w:id="12430" w:author="arkat" w:date="2017-10-11T11:07:00Z"/>
          <w:rFonts w:ascii="Times New Roman" w:hAnsi="Times New Roman" w:cs="Times New Roman"/>
          <w:szCs w:val="24"/>
        </w:rPr>
        <w:pPrChange w:id="12431" w:author="arkat" w:date="2017-10-11T11:07:00Z">
          <w:pPr>
            <w:widowControl w:val="0"/>
            <w:autoSpaceDE w:val="0"/>
            <w:autoSpaceDN w:val="0"/>
            <w:adjustRightInd w:val="0"/>
            <w:spacing w:after="140" w:line="288" w:lineRule="auto"/>
            <w:ind w:left="480" w:hanging="480"/>
          </w:pPr>
        </w:pPrChange>
      </w:pPr>
      <w:ins w:id="12432" w:author="arkat" w:date="2017-10-11T10:05:00Z">
        <w:del w:id="12433"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2592A150" w14:textId="5F9DCF3A" w:rsidR="00F5795E" w:rsidDel="00DE59C1" w:rsidRDefault="00F5795E">
      <w:pPr>
        <w:widowControl w:val="0"/>
        <w:autoSpaceDE w:val="0"/>
        <w:autoSpaceDN w:val="0"/>
        <w:adjustRightInd w:val="0"/>
        <w:spacing w:after="0"/>
        <w:rPr>
          <w:ins w:id="12434" w:author="arkat" w:date="2017-10-11T10:05:00Z"/>
          <w:del w:id="12435" w:author="arkat" w:date="2017-10-11T11:07:00Z"/>
          <w:rFonts w:ascii="Times New Roman" w:hAnsi="Times New Roman" w:cs="Times New Roman"/>
          <w:szCs w:val="24"/>
        </w:rPr>
        <w:pPrChange w:id="12436" w:author="arkat" w:date="2017-10-11T11:07:00Z">
          <w:pPr>
            <w:widowControl w:val="0"/>
            <w:autoSpaceDE w:val="0"/>
            <w:autoSpaceDN w:val="0"/>
            <w:adjustRightInd w:val="0"/>
            <w:spacing w:after="140" w:line="288" w:lineRule="auto"/>
            <w:ind w:left="480" w:hanging="480"/>
          </w:pPr>
        </w:pPrChange>
      </w:pPr>
      <w:ins w:id="12437" w:author="arkat" w:date="2017-10-11T10:05:00Z">
        <w:del w:id="12438"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05434662" w14:textId="02B9AF84" w:rsidR="00F5795E" w:rsidDel="00DE59C1" w:rsidRDefault="00F5795E">
      <w:pPr>
        <w:widowControl w:val="0"/>
        <w:autoSpaceDE w:val="0"/>
        <w:autoSpaceDN w:val="0"/>
        <w:adjustRightInd w:val="0"/>
        <w:spacing w:after="0"/>
        <w:rPr>
          <w:ins w:id="12439" w:author="arkat" w:date="2017-10-11T10:05:00Z"/>
          <w:del w:id="12440" w:author="arkat" w:date="2017-10-11T11:07:00Z"/>
          <w:rFonts w:ascii="Times New Roman" w:hAnsi="Times New Roman" w:cs="Times New Roman"/>
          <w:szCs w:val="24"/>
        </w:rPr>
        <w:pPrChange w:id="12441" w:author="arkat" w:date="2017-10-11T11:07:00Z">
          <w:pPr>
            <w:widowControl w:val="0"/>
            <w:autoSpaceDE w:val="0"/>
            <w:autoSpaceDN w:val="0"/>
            <w:adjustRightInd w:val="0"/>
            <w:spacing w:after="140" w:line="288" w:lineRule="auto"/>
            <w:ind w:left="480" w:hanging="480"/>
          </w:pPr>
        </w:pPrChange>
      </w:pPr>
      <w:ins w:id="12442" w:author="arkat" w:date="2017-10-11T10:05:00Z">
        <w:del w:id="12443"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00EFBDF0" w14:textId="02F7D557" w:rsidR="00F5795E" w:rsidDel="00DE59C1" w:rsidRDefault="00F5795E">
      <w:pPr>
        <w:widowControl w:val="0"/>
        <w:autoSpaceDE w:val="0"/>
        <w:autoSpaceDN w:val="0"/>
        <w:adjustRightInd w:val="0"/>
        <w:spacing w:after="0"/>
        <w:rPr>
          <w:ins w:id="12444" w:author="arkat" w:date="2017-10-11T10:05:00Z"/>
          <w:del w:id="12445" w:author="arkat" w:date="2017-10-11T11:07:00Z"/>
          <w:rFonts w:ascii="Times New Roman" w:hAnsi="Times New Roman" w:cs="Times New Roman"/>
          <w:szCs w:val="24"/>
        </w:rPr>
        <w:pPrChange w:id="12446" w:author="arkat" w:date="2017-10-11T11:07:00Z">
          <w:pPr>
            <w:widowControl w:val="0"/>
            <w:autoSpaceDE w:val="0"/>
            <w:autoSpaceDN w:val="0"/>
            <w:adjustRightInd w:val="0"/>
            <w:spacing w:after="140" w:line="288" w:lineRule="auto"/>
            <w:ind w:left="480" w:hanging="480"/>
          </w:pPr>
        </w:pPrChange>
      </w:pPr>
      <w:ins w:id="12447" w:author="arkat" w:date="2017-10-11T10:05:00Z">
        <w:del w:id="12448"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08564EFC" w14:textId="0CBF86F1" w:rsidR="00F5795E" w:rsidDel="00DE59C1" w:rsidRDefault="00F5795E">
      <w:pPr>
        <w:widowControl w:val="0"/>
        <w:autoSpaceDE w:val="0"/>
        <w:autoSpaceDN w:val="0"/>
        <w:adjustRightInd w:val="0"/>
        <w:spacing w:after="0"/>
        <w:rPr>
          <w:ins w:id="12449" w:author="arkat" w:date="2017-10-11T10:05:00Z"/>
          <w:del w:id="12450" w:author="arkat" w:date="2017-10-11T11:07:00Z"/>
          <w:rFonts w:ascii="Times New Roman" w:hAnsi="Times New Roman" w:cs="Times New Roman"/>
          <w:szCs w:val="24"/>
        </w:rPr>
        <w:pPrChange w:id="12451" w:author="arkat" w:date="2017-10-11T11:07:00Z">
          <w:pPr>
            <w:widowControl w:val="0"/>
            <w:autoSpaceDE w:val="0"/>
            <w:autoSpaceDN w:val="0"/>
            <w:adjustRightInd w:val="0"/>
            <w:spacing w:after="140" w:line="288" w:lineRule="auto"/>
            <w:ind w:left="480" w:hanging="480"/>
          </w:pPr>
        </w:pPrChange>
      </w:pPr>
      <w:ins w:id="12452" w:author="arkat" w:date="2017-10-11T10:05:00Z">
        <w:del w:id="12453"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7220CA83" w14:textId="1F06AB3B" w:rsidR="00F5795E" w:rsidDel="00DE59C1" w:rsidRDefault="00F5795E">
      <w:pPr>
        <w:widowControl w:val="0"/>
        <w:autoSpaceDE w:val="0"/>
        <w:autoSpaceDN w:val="0"/>
        <w:adjustRightInd w:val="0"/>
        <w:spacing w:after="0"/>
        <w:rPr>
          <w:ins w:id="12454" w:author="arkat" w:date="2017-10-11T10:05:00Z"/>
          <w:del w:id="12455" w:author="arkat" w:date="2017-10-11T11:07:00Z"/>
          <w:rFonts w:ascii="Times New Roman" w:hAnsi="Times New Roman" w:cs="Times New Roman"/>
          <w:szCs w:val="24"/>
        </w:rPr>
        <w:pPrChange w:id="12456" w:author="arkat" w:date="2017-10-11T11:07:00Z">
          <w:pPr>
            <w:widowControl w:val="0"/>
            <w:autoSpaceDE w:val="0"/>
            <w:autoSpaceDN w:val="0"/>
            <w:adjustRightInd w:val="0"/>
            <w:spacing w:after="140" w:line="288" w:lineRule="auto"/>
            <w:ind w:left="480" w:hanging="480"/>
          </w:pPr>
        </w:pPrChange>
      </w:pPr>
      <w:ins w:id="12457" w:author="arkat" w:date="2017-10-11T10:05:00Z">
        <w:del w:id="12458"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6F05F0AF" w14:textId="4A4D2094" w:rsidR="00F5795E" w:rsidDel="00DE59C1" w:rsidRDefault="00F5795E">
      <w:pPr>
        <w:widowControl w:val="0"/>
        <w:autoSpaceDE w:val="0"/>
        <w:autoSpaceDN w:val="0"/>
        <w:adjustRightInd w:val="0"/>
        <w:spacing w:after="0"/>
        <w:rPr>
          <w:ins w:id="12459" w:author="arkat" w:date="2017-10-11T10:05:00Z"/>
          <w:del w:id="12460" w:author="arkat" w:date="2017-10-11T11:07:00Z"/>
          <w:rFonts w:ascii="Times New Roman" w:hAnsi="Times New Roman" w:cs="Times New Roman"/>
          <w:szCs w:val="24"/>
        </w:rPr>
        <w:pPrChange w:id="12461" w:author="arkat" w:date="2017-10-11T11:07:00Z">
          <w:pPr>
            <w:widowControl w:val="0"/>
            <w:autoSpaceDE w:val="0"/>
            <w:autoSpaceDN w:val="0"/>
            <w:adjustRightInd w:val="0"/>
            <w:spacing w:after="140" w:line="288" w:lineRule="auto"/>
            <w:ind w:left="480" w:hanging="480"/>
          </w:pPr>
        </w:pPrChange>
      </w:pPr>
      <w:ins w:id="12462" w:author="arkat" w:date="2017-10-11T10:05:00Z">
        <w:del w:id="12463"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1EF5565" w14:textId="419424C0" w:rsidR="00F5795E" w:rsidDel="00DE59C1" w:rsidRDefault="00F5795E">
      <w:pPr>
        <w:widowControl w:val="0"/>
        <w:autoSpaceDE w:val="0"/>
        <w:autoSpaceDN w:val="0"/>
        <w:adjustRightInd w:val="0"/>
        <w:spacing w:after="0"/>
        <w:rPr>
          <w:ins w:id="12464" w:author="arkat" w:date="2017-10-11T10:05:00Z"/>
          <w:del w:id="12465" w:author="arkat" w:date="2017-10-11T11:07:00Z"/>
          <w:rFonts w:ascii="Times New Roman" w:hAnsi="Times New Roman" w:cs="Times New Roman"/>
          <w:szCs w:val="24"/>
        </w:rPr>
        <w:pPrChange w:id="12466" w:author="arkat" w:date="2017-10-11T11:07:00Z">
          <w:pPr>
            <w:widowControl w:val="0"/>
            <w:autoSpaceDE w:val="0"/>
            <w:autoSpaceDN w:val="0"/>
            <w:adjustRightInd w:val="0"/>
            <w:spacing w:after="140" w:line="288" w:lineRule="auto"/>
            <w:ind w:left="480" w:hanging="480"/>
          </w:pPr>
        </w:pPrChange>
      </w:pPr>
      <w:ins w:id="12467" w:author="arkat" w:date="2017-10-11T10:05:00Z">
        <w:del w:id="12468"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65ABEC37" w14:textId="6B52C44C" w:rsidR="00F5795E" w:rsidDel="00DE59C1" w:rsidRDefault="00F5795E">
      <w:pPr>
        <w:widowControl w:val="0"/>
        <w:autoSpaceDE w:val="0"/>
        <w:autoSpaceDN w:val="0"/>
        <w:adjustRightInd w:val="0"/>
        <w:spacing w:after="0"/>
        <w:rPr>
          <w:ins w:id="12469" w:author="arkat" w:date="2017-10-11T10:05:00Z"/>
          <w:del w:id="12470" w:author="arkat" w:date="2017-10-11T11:07:00Z"/>
          <w:rFonts w:ascii="Times New Roman" w:hAnsi="Times New Roman" w:cs="Times New Roman"/>
          <w:szCs w:val="24"/>
        </w:rPr>
        <w:pPrChange w:id="12471" w:author="arkat" w:date="2017-10-11T11:07:00Z">
          <w:pPr>
            <w:widowControl w:val="0"/>
            <w:autoSpaceDE w:val="0"/>
            <w:autoSpaceDN w:val="0"/>
            <w:adjustRightInd w:val="0"/>
            <w:spacing w:after="140" w:line="288" w:lineRule="auto"/>
            <w:ind w:left="480" w:hanging="480"/>
          </w:pPr>
        </w:pPrChange>
      </w:pPr>
      <w:ins w:id="12472" w:author="arkat" w:date="2017-10-11T10:05:00Z">
        <w:del w:id="12473"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0F91E2BC" w14:textId="1FDCB327" w:rsidR="00F5795E" w:rsidDel="00DE59C1" w:rsidRDefault="00F5795E">
      <w:pPr>
        <w:widowControl w:val="0"/>
        <w:autoSpaceDE w:val="0"/>
        <w:autoSpaceDN w:val="0"/>
        <w:adjustRightInd w:val="0"/>
        <w:spacing w:after="0"/>
        <w:rPr>
          <w:ins w:id="12474" w:author="arkat" w:date="2017-10-11T10:05:00Z"/>
          <w:del w:id="12475" w:author="arkat" w:date="2017-10-11T11:07:00Z"/>
          <w:rFonts w:ascii="Times New Roman" w:hAnsi="Times New Roman" w:cs="Times New Roman"/>
          <w:szCs w:val="24"/>
        </w:rPr>
        <w:pPrChange w:id="12476" w:author="arkat" w:date="2017-10-11T11:07:00Z">
          <w:pPr>
            <w:widowControl w:val="0"/>
            <w:autoSpaceDE w:val="0"/>
            <w:autoSpaceDN w:val="0"/>
            <w:adjustRightInd w:val="0"/>
            <w:spacing w:after="140" w:line="288" w:lineRule="auto"/>
            <w:ind w:left="480" w:hanging="480"/>
          </w:pPr>
        </w:pPrChange>
      </w:pPr>
      <w:ins w:id="12477" w:author="arkat" w:date="2017-10-11T10:05:00Z">
        <w:del w:id="12478"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6AB3F739" w14:textId="2117EB55" w:rsidR="00F5795E" w:rsidDel="00DE59C1" w:rsidRDefault="00F5795E">
      <w:pPr>
        <w:widowControl w:val="0"/>
        <w:autoSpaceDE w:val="0"/>
        <w:autoSpaceDN w:val="0"/>
        <w:adjustRightInd w:val="0"/>
        <w:spacing w:after="0"/>
        <w:rPr>
          <w:ins w:id="12479" w:author="arkat" w:date="2017-10-11T10:05:00Z"/>
          <w:del w:id="12480" w:author="arkat" w:date="2017-10-11T11:07:00Z"/>
          <w:rFonts w:ascii="Times New Roman" w:hAnsi="Times New Roman" w:cs="Times New Roman"/>
          <w:szCs w:val="24"/>
        </w:rPr>
        <w:pPrChange w:id="12481" w:author="arkat" w:date="2017-10-11T11:07:00Z">
          <w:pPr>
            <w:widowControl w:val="0"/>
            <w:autoSpaceDE w:val="0"/>
            <w:autoSpaceDN w:val="0"/>
            <w:adjustRightInd w:val="0"/>
            <w:spacing w:after="140" w:line="288" w:lineRule="auto"/>
            <w:ind w:left="480" w:hanging="480"/>
          </w:pPr>
        </w:pPrChange>
      </w:pPr>
      <w:ins w:id="12482" w:author="arkat" w:date="2017-10-11T10:05:00Z">
        <w:del w:id="12483"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15203700" w14:textId="1305C6C6" w:rsidR="00F5795E" w:rsidDel="00DE59C1" w:rsidRDefault="00F5795E">
      <w:pPr>
        <w:widowControl w:val="0"/>
        <w:autoSpaceDE w:val="0"/>
        <w:autoSpaceDN w:val="0"/>
        <w:adjustRightInd w:val="0"/>
        <w:spacing w:after="0"/>
        <w:rPr>
          <w:ins w:id="12484" w:author="arkat" w:date="2017-10-11T10:05:00Z"/>
          <w:del w:id="12485" w:author="arkat" w:date="2017-10-11T11:07:00Z"/>
          <w:rFonts w:ascii="Times New Roman" w:hAnsi="Times New Roman" w:cs="Times New Roman"/>
          <w:szCs w:val="24"/>
        </w:rPr>
        <w:pPrChange w:id="12486" w:author="arkat" w:date="2017-10-11T11:07:00Z">
          <w:pPr>
            <w:widowControl w:val="0"/>
            <w:autoSpaceDE w:val="0"/>
            <w:autoSpaceDN w:val="0"/>
            <w:adjustRightInd w:val="0"/>
            <w:spacing w:after="140" w:line="288" w:lineRule="auto"/>
            <w:ind w:left="480" w:hanging="480"/>
          </w:pPr>
        </w:pPrChange>
      </w:pPr>
      <w:ins w:id="12487" w:author="arkat" w:date="2017-10-11T10:05:00Z">
        <w:del w:id="12488"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0FEAC70E" w14:textId="20C85F0F" w:rsidR="00F5795E" w:rsidDel="00DE59C1" w:rsidRDefault="00F5795E">
      <w:pPr>
        <w:widowControl w:val="0"/>
        <w:autoSpaceDE w:val="0"/>
        <w:autoSpaceDN w:val="0"/>
        <w:adjustRightInd w:val="0"/>
        <w:spacing w:after="0"/>
        <w:rPr>
          <w:ins w:id="12489" w:author="arkat" w:date="2017-10-11T10:05:00Z"/>
          <w:del w:id="12490" w:author="arkat" w:date="2017-10-11T11:07:00Z"/>
          <w:rFonts w:ascii="Times New Roman" w:hAnsi="Times New Roman" w:cs="Times New Roman"/>
          <w:szCs w:val="24"/>
        </w:rPr>
        <w:pPrChange w:id="12491" w:author="arkat" w:date="2017-10-11T11:07:00Z">
          <w:pPr>
            <w:widowControl w:val="0"/>
            <w:autoSpaceDE w:val="0"/>
            <w:autoSpaceDN w:val="0"/>
            <w:adjustRightInd w:val="0"/>
            <w:spacing w:after="140" w:line="288" w:lineRule="auto"/>
            <w:ind w:left="480" w:hanging="480"/>
          </w:pPr>
        </w:pPrChange>
      </w:pPr>
      <w:ins w:id="12492" w:author="arkat" w:date="2017-10-11T10:05:00Z">
        <w:del w:id="12493"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3CE32593" w14:textId="7AA6E3E9" w:rsidR="00F5795E" w:rsidDel="00DE59C1" w:rsidRDefault="00F5795E">
      <w:pPr>
        <w:widowControl w:val="0"/>
        <w:autoSpaceDE w:val="0"/>
        <w:autoSpaceDN w:val="0"/>
        <w:adjustRightInd w:val="0"/>
        <w:spacing w:after="0"/>
        <w:rPr>
          <w:ins w:id="12494" w:author="arkat" w:date="2017-10-11T10:05:00Z"/>
          <w:del w:id="12495" w:author="arkat" w:date="2017-10-11T11:07:00Z"/>
          <w:rFonts w:ascii="Times New Roman" w:hAnsi="Times New Roman" w:cs="Times New Roman"/>
          <w:szCs w:val="24"/>
        </w:rPr>
        <w:pPrChange w:id="12496" w:author="arkat" w:date="2017-10-11T11:07:00Z">
          <w:pPr>
            <w:widowControl w:val="0"/>
            <w:autoSpaceDE w:val="0"/>
            <w:autoSpaceDN w:val="0"/>
            <w:adjustRightInd w:val="0"/>
            <w:spacing w:after="140" w:line="288" w:lineRule="auto"/>
            <w:ind w:left="480" w:hanging="480"/>
          </w:pPr>
        </w:pPrChange>
      </w:pPr>
      <w:ins w:id="12497" w:author="arkat" w:date="2017-10-11T10:05:00Z">
        <w:del w:id="12498"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712548CC" w14:textId="761EE887" w:rsidR="00F5795E" w:rsidDel="00DE59C1" w:rsidRDefault="00F5795E">
      <w:pPr>
        <w:widowControl w:val="0"/>
        <w:autoSpaceDE w:val="0"/>
        <w:autoSpaceDN w:val="0"/>
        <w:adjustRightInd w:val="0"/>
        <w:spacing w:after="0"/>
        <w:rPr>
          <w:ins w:id="12499" w:author="arkat" w:date="2017-10-11T10:05:00Z"/>
          <w:del w:id="12500" w:author="arkat" w:date="2017-10-11T11:07:00Z"/>
          <w:rFonts w:ascii="Times New Roman" w:hAnsi="Times New Roman" w:cs="Times New Roman"/>
          <w:szCs w:val="24"/>
        </w:rPr>
        <w:pPrChange w:id="12501" w:author="arkat" w:date="2017-10-11T11:07:00Z">
          <w:pPr>
            <w:widowControl w:val="0"/>
            <w:autoSpaceDE w:val="0"/>
            <w:autoSpaceDN w:val="0"/>
            <w:adjustRightInd w:val="0"/>
            <w:spacing w:after="140" w:line="288" w:lineRule="auto"/>
            <w:ind w:left="480" w:hanging="480"/>
          </w:pPr>
        </w:pPrChange>
      </w:pPr>
      <w:ins w:id="12502" w:author="arkat" w:date="2017-10-11T10:05:00Z">
        <w:del w:id="12503"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3E66B67E" w14:textId="1AE72185" w:rsidR="00F5795E" w:rsidDel="00DE59C1" w:rsidRDefault="00F5795E">
      <w:pPr>
        <w:widowControl w:val="0"/>
        <w:autoSpaceDE w:val="0"/>
        <w:autoSpaceDN w:val="0"/>
        <w:adjustRightInd w:val="0"/>
        <w:spacing w:after="0"/>
        <w:rPr>
          <w:ins w:id="12504" w:author="arkat" w:date="2017-10-11T10:05:00Z"/>
          <w:del w:id="12505" w:author="arkat" w:date="2017-10-11T11:07:00Z"/>
          <w:rFonts w:ascii="Times New Roman" w:hAnsi="Times New Roman" w:cs="Times New Roman"/>
          <w:szCs w:val="24"/>
        </w:rPr>
        <w:pPrChange w:id="12506" w:author="arkat" w:date="2017-10-11T11:07:00Z">
          <w:pPr>
            <w:widowControl w:val="0"/>
            <w:autoSpaceDE w:val="0"/>
            <w:autoSpaceDN w:val="0"/>
            <w:adjustRightInd w:val="0"/>
            <w:spacing w:after="140" w:line="288" w:lineRule="auto"/>
            <w:ind w:left="480" w:hanging="480"/>
          </w:pPr>
        </w:pPrChange>
      </w:pPr>
      <w:ins w:id="12507" w:author="arkat" w:date="2017-10-11T10:05:00Z">
        <w:del w:id="12508"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0573C755" w14:textId="205DE17E" w:rsidR="00F5795E" w:rsidDel="00DE59C1" w:rsidRDefault="00F5795E">
      <w:pPr>
        <w:widowControl w:val="0"/>
        <w:autoSpaceDE w:val="0"/>
        <w:autoSpaceDN w:val="0"/>
        <w:adjustRightInd w:val="0"/>
        <w:spacing w:after="0"/>
        <w:rPr>
          <w:ins w:id="12509" w:author="arkat" w:date="2017-10-11T10:05:00Z"/>
          <w:del w:id="12510" w:author="arkat" w:date="2017-10-11T11:07:00Z"/>
          <w:rFonts w:ascii="Times New Roman" w:hAnsi="Times New Roman" w:cs="Times New Roman"/>
          <w:szCs w:val="24"/>
        </w:rPr>
        <w:pPrChange w:id="12511" w:author="arkat" w:date="2017-10-11T11:07:00Z">
          <w:pPr>
            <w:widowControl w:val="0"/>
            <w:autoSpaceDE w:val="0"/>
            <w:autoSpaceDN w:val="0"/>
            <w:adjustRightInd w:val="0"/>
            <w:spacing w:after="140" w:line="288" w:lineRule="auto"/>
            <w:ind w:left="480" w:hanging="480"/>
          </w:pPr>
        </w:pPrChange>
      </w:pPr>
      <w:ins w:id="12512" w:author="arkat" w:date="2017-10-11T10:05:00Z">
        <w:del w:id="12513"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45B2CD43" w14:textId="4EFC1073" w:rsidR="00F5795E" w:rsidDel="00DE59C1" w:rsidRDefault="00F5795E">
      <w:pPr>
        <w:widowControl w:val="0"/>
        <w:autoSpaceDE w:val="0"/>
        <w:autoSpaceDN w:val="0"/>
        <w:adjustRightInd w:val="0"/>
        <w:spacing w:after="0"/>
        <w:rPr>
          <w:ins w:id="12514" w:author="arkat" w:date="2017-10-11T10:05:00Z"/>
          <w:del w:id="12515" w:author="arkat" w:date="2017-10-11T11:07:00Z"/>
          <w:rFonts w:ascii="Times New Roman" w:hAnsi="Times New Roman" w:cs="Times New Roman"/>
          <w:szCs w:val="24"/>
        </w:rPr>
        <w:pPrChange w:id="12516" w:author="arkat" w:date="2017-10-11T11:07:00Z">
          <w:pPr>
            <w:widowControl w:val="0"/>
            <w:autoSpaceDE w:val="0"/>
            <w:autoSpaceDN w:val="0"/>
            <w:adjustRightInd w:val="0"/>
            <w:spacing w:after="140" w:line="288" w:lineRule="auto"/>
            <w:ind w:left="480" w:hanging="480"/>
          </w:pPr>
        </w:pPrChange>
      </w:pPr>
      <w:ins w:id="12517" w:author="arkat" w:date="2017-10-11T10:05:00Z">
        <w:del w:id="12518"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777964D2" w14:textId="2A3AAA24" w:rsidR="00F5795E" w:rsidDel="00DE59C1" w:rsidRDefault="00F5795E">
      <w:pPr>
        <w:widowControl w:val="0"/>
        <w:autoSpaceDE w:val="0"/>
        <w:autoSpaceDN w:val="0"/>
        <w:adjustRightInd w:val="0"/>
        <w:spacing w:after="0"/>
        <w:rPr>
          <w:ins w:id="12519" w:author="arkat" w:date="2017-10-11T10:05:00Z"/>
          <w:del w:id="12520" w:author="arkat" w:date="2017-10-11T11:07:00Z"/>
          <w:rFonts w:ascii="Times New Roman" w:hAnsi="Times New Roman" w:cs="Times New Roman"/>
          <w:szCs w:val="24"/>
        </w:rPr>
        <w:pPrChange w:id="12521" w:author="arkat" w:date="2017-10-11T11:07:00Z">
          <w:pPr>
            <w:widowControl w:val="0"/>
            <w:autoSpaceDE w:val="0"/>
            <w:autoSpaceDN w:val="0"/>
            <w:adjustRightInd w:val="0"/>
            <w:spacing w:after="140" w:line="288" w:lineRule="auto"/>
            <w:ind w:left="480" w:hanging="480"/>
          </w:pPr>
        </w:pPrChange>
      </w:pPr>
      <w:ins w:id="12522" w:author="arkat" w:date="2017-10-11T10:05:00Z">
        <w:del w:id="12523"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071DB232" w14:textId="11AC3D5F" w:rsidR="00F5795E" w:rsidDel="00DE59C1" w:rsidRDefault="00F5795E">
      <w:pPr>
        <w:widowControl w:val="0"/>
        <w:autoSpaceDE w:val="0"/>
        <w:autoSpaceDN w:val="0"/>
        <w:adjustRightInd w:val="0"/>
        <w:spacing w:after="0"/>
        <w:rPr>
          <w:ins w:id="12524" w:author="arkat" w:date="2017-10-11T10:05:00Z"/>
          <w:del w:id="12525" w:author="arkat" w:date="2017-10-11T11:07:00Z"/>
          <w:rFonts w:ascii="Times New Roman" w:hAnsi="Times New Roman" w:cs="Times New Roman"/>
          <w:szCs w:val="24"/>
        </w:rPr>
        <w:pPrChange w:id="12526" w:author="arkat" w:date="2017-10-11T11:07:00Z">
          <w:pPr>
            <w:widowControl w:val="0"/>
            <w:autoSpaceDE w:val="0"/>
            <w:autoSpaceDN w:val="0"/>
            <w:adjustRightInd w:val="0"/>
            <w:spacing w:after="140" w:line="288" w:lineRule="auto"/>
            <w:ind w:left="480" w:hanging="480"/>
          </w:pPr>
        </w:pPrChange>
      </w:pPr>
      <w:ins w:id="12527" w:author="arkat" w:date="2017-10-11T10:05:00Z">
        <w:del w:id="12528"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1949DCD7" w14:textId="402E1633" w:rsidR="00F5795E" w:rsidDel="00DE59C1" w:rsidRDefault="00F5795E">
      <w:pPr>
        <w:widowControl w:val="0"/>
        <w:autoSpaceDE w:val="0"/>
        <w:autoSpaceDN w:val="0"/>
        <w:adjustRightInd w:val="0"/>
        <w:spacing w:after="0"/>
        <w:rPr>
          <w:ins w:id="12529" w:author="arkat" w:date="2017-10-11T10:05:00Z"/>
          <w:del w:id="12530" w:author="arkat" w:date="2017-10-11T11:07:00Z"/>
          <w:rFonts w:ascii="Times New Roman" w:hAnsi="Times New Roman" w:cs="Times New Roman"/>
          <w:szCs w:val="24"/>
        </w:rPr>
        <w:pPrChange w:id="12531" w:author="arkat" w:date="2017-10-11T11:07:00Z">
          <w:pPr>
            <w:widowControl w:val="0"/>
            <w:autoSpaceDE w:val="0"/>
            <w:autoSpaceDN w:val="0"/>
            <w:adjustRightInd w:val="0"/>
            <w:spacing w:after="140" w:line="288" w:lineRule="auto"/>
            <w:ind w:left="480" w:hanging="480"/>
          </w:pPr>
        </w:pPrChange>
      </w:pPr>
      <w:ins w:id="12532" w:author="arkat" w:date="2017-10-11T10:05:00Z">
        <w:del w:id="12533"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41A9F22E" w14:textId="5D466D64" w:rsidR="00F5795E" w:rsidDel="00DE59C1" w:rsidRDefault="00F5795E">
      <w:pPr>
        <w:widowControl w:val="0"/>
        <w:autoSpaceDE w:val="0"/>
        <w:autoSpaceDN w:val="0"/>
        <w:adjustRightInd w:val="0"/>
        <w:spacing w:after="0"/>
        <w:rPr>
          <w:ins w:id="12534" w:author="arkat" w:date="2017-10-11T10:05:00Z"/>
          <w:del w:id="12535" w:author="arkat" w:date="2017-10-11T11:07:00Z"/>
          <w:rFonts w:ascii="Times New Roman" w:hAnsi="Times New Roman" w:cs="Times New Roman"/>
          <w:szCs w:val="24"/>
        </w:rPr>
        <w:pPrChange w:id="12536" w:author="arkat" w:date="2017-10-11T11:07:00Z">
          <w:pPr>
            <w:widowControl w:val="0"/>
            <w:autoSpaceDE w:val="0"/>
            <w:autoSpaceDN w:val="0"/>
            <w:adjustRightInd w:val="0"/>
            <w:spacing w:after="140" w:line="288" w:lineRule="auto"/>
            <w:ind w:left="480" w:hanging="480"/>
          </w:pPr>
        </w:pPrChange>
      </w:pPr>
      <w:ins w:id="12537" w:author="arkat" w:date="2017-10-11T10:05:00Z">
        <w:del w:id="12538"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2FBCB2E4" w14:textId="25290D7D" w:rsidR="00F5795E" w:rsidDel="00DE59C1" w:rsidRDefault="00F5795E">
      <w:pPr>
        <w:widowControl w:val="0"/>
        <w:autoSpaceDE w:val="0"/>
        <w:autoSpaceDN w:val="0"/>
        <w:adjustRightInd w:val="0"/>
        <w:spacing w:after="0"/>
        <w:rPr>
          <w:ins w:id="12539" w:author="arkat" w:date="2017-10-11T10:05:00Z"/>
          <w:del w:id="12540" w:author="arkat" w:date="2017-10-11T11:07:00Z"/>
          <w:rFonts w:ascii="Times New Roman" w:hAnsi="Times New Roman" w:cs="Times New Roman"/>
          <w:szCs w:val="24"/>
        </w:rPr>
        <w:pPrChange w:id="12541" w:author="arkat" w:date="2017-10-11T11:07:00Z">
          <w:pPr>
            <w:widowControl w:val="0"/>
            <w:autoSpaceDE w:val="0"/>
            <w:autoSpaceDN w:val="0"/>
            <w:adjustRightInd w:val="0"/>
            <w:spacing w:after="140" w:line="288" w:lineRule="auto"/>
            <w:ind w:left="480" w:hanging="480"/>
          </w:pPr>
        </w:pPrChange>
      </w:pPr>
      <w:ins w:id="12542" w:author="arkat" w:date="2017-10-11T10:05:00Z">
        <w:del w:id="12543"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7527A90B" w14:textId="0D34E96D" w:rsidR="00F5795E" w:rsidDel="00DE59C1" w:rsidRDefault="00F5795E">
      <w:pPr>
        <w:widowControl w:val="0"/>
        <w:autoSpaceDE w:val="0"/>
        <w:autoSpaceDN w:val="0"/>
        <w:adjustRightInd w:val="0"/>
        <w:spacing w:after="0"/>
        <w:rPr>
          <w:ins w:id="12544" w:author="arkat" w:date="2017-10-11T10:05:00Z"/>
          <w:del w:id="12545" w:author="arkat" w:date="2017-10-11T11:07:00Z"/>
          <w:rFonts w:ascii="Times New Roman" w:hAnsi="Times New Roman" w:cs="Times New Roman"/>
          <w:szCs w:val="24"/>
        </w:rPr>
        <w:pPrChange w:id="12546" w:author="arkat" w:date="2017-10-11T11:07:00Z">
          <w:pPr>
            <w:widowControl w:val="0"/>
            <w:autoSpaceDE w:val="0"/>
            <w:autoSpaceDN w:val="0"/>
            <w:adjustRightInd w:val="0"/>
            <w:spacing w:after="140" w:line="288" w:lineRule="auto"/>
            <w:ind w:left="480" w:hanging="480"/>
          </w:pPr>
        </w:pPrChange>
      </w:pPr>
      <w:ins w:id="12547" w:author="arkat" w:date="2017-10-11T10:05:00Z">
        <w:del w:id="12548"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0D8D117F" w14:textId="015EF5CD" w:rsidR="00F5795E" w:rsidDel="00DE59C1" w:rsidRDefault="00F5795E">
      <w:pPr>
        <w:widowControl w:val="0"/>
        <w:autoSpaceDE w:val="0"/>
        <w:autoSpaceDN w:val="0"/>
        <w:adjustRightInd w:val="0"/>
        <w:spacing w:after="0"/>
        <w:rPr>
          <w:ins w:id="12549" w:author="arkat" w:date="2017-10-11T10:05:00Z"/>
          <w:del w:id="12550" w:author="arkat" w:date="2017-10-11T11:07:00Z"/>
          <w:rFonts w:ascii="Times New Roman" w:hAnsi="Times New Roman" w:cs="Times New Roman"/>
          <w:szCs w:val="24"/>
        </w:rPr>
        <w:pPrChange w:id="12551" w:author="arkat" w:date="2017-10-11T11:07:00Z">
          <w:pPr>
            <w:widowControl w:val="0"/>
            <w:autoSpaceDE w:val="0"/>
            <w:autoSpaceDN w:val="0"/>
            <w:adjustRightInd w:val="0"/>
            <w:spacing w:after="140" w:line="288" w:lineRule="auto"/>
            <w:ind w:left="480" w:hanging="480"/>
          </w:pPr>
        </w:pPrChange>
      </w:pPr>
      <w:ins w:id="12552" w:author="arkat" w:date="2017-10-11T10:05:00Z">
        <w:del w:id="12553"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77E4EA68" w14:textId="3664F2D6" w:rsidR="00F5795E" w:rsidDel="00DE59C1" w:rsidRDefault="00F5795E">
      <w:pPr>
        <w:widowControl w:val="0"/>
        <w:autoSpaceDE w:val="0"/>
        <w:autoSpaceDN w:val="0"/>
        <w:adjustRightInd w:val="0"/>
        <w:spacing w:after="0"/>
        <w:rPr>
          <w:ins w:id="12554" w:author="arkat" w:date="2017-10-11T10:05:00Z"/>
          <w:del w:id="12555" w:author="arkat" w:date="2017-10-11T11:07:00Z"/>
          <w:rFonts w:ascii="Times New Roman" w:hAnsi="Times New Roman" w:cs="Times New Roman"/>
          <w:szCs w:val="24"/>
        </w:rPr>
        <w:pPrChange w:id="12556" w:author="arkat" w:date="2017-10-11T11:07:00Z">
          <w:pPr>
            <w:widowControl w:val="0"/>
            <w:autoSpaceDE w:val="0"/>
            <w:autoSpaceDN w:val="0"/>
            <w:adjustRightInd w:val="0"/>
            <w:spacing w:after="140" w:line="288" w:lineRule="auto"/>
            <w:ind w:left="480" w:hanging="480"/>
          </w:pPr>
        </w:pPrChange>
      </w:pPr>
      <w:ins w:id="12557" w:author="arkat" w:date="2017-10-11T10:05:00Z">
        <w:del w:id="12558"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24019D9B" w14:textId="74F9D12B" w:rsidR="00F5795E" w:rsidDel="00DE59C1" w:rsidRDefault="00F5795E">
      <w:pPr>
        <w:widowControl w:val="0"/>
        <w:autoSpaceDE w:val="0"/>
        <w:autoSpaceDN w:val="0"/>
        <w:adjustRightInd w:val="0"/>
        <w:spacing w:after="0"/>
        <w:rPr>
          <w:ins w:id="12559" w:author="arkat" w:date="2017-10-11T10:05:00Z"/>
          <w:del w:id="12560" w:author="arkat" w:date="2017-10-11T11:07:00Z"/>
          <w:rFonts w:ascii="Times New Roman" w:hAnsi="Times New Roman" w:cs="Times New Roman"/>
          <w:szCs w:val="24"/>
        </w:rPr>
        <w:pPrChange w:id="12561" w:author="arkat" w:date="2017-10-11T11:07:00Z">
          <w:pPr>
            <w:widowControl w:val="0"/>
            <w:autoSpaceDE w:val="0"/>
            <w:autoSpaceDN w:val="0"/>
            <w:adjustRightInd w:val="0"/>
            <w:spacing w:after="140" w:line="288" w:lineRule="auto"/>
            <w:ind w:left="480" w:hanging="480"/>
          </w:pPr>
        </w:pPrChange>
      </w:pPr>
      <w:ins w:id="12562" w:author="arkat" w:date="2017-10-11T10:05:00Z">
        <w:del w:id="12563"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6D0806AB" w14:textId="2EDA4EDD" w:rsidR="00F5795E" w:rsidDel="00DE59C1" w:rsidRDefault="00F5795E">
      <w:pPr>
        <w:widowControl w:val="0"/>
        <w:autoSpaceDE w:val="0"/>
        <w:autoSpaceDN w:val="0"/>
        <w:adjustRightInd w:val="0"/>
        <w:spacing w:after="0"/>
        <w:rPr>
          <w:ins w:id="12564" w:author="arkat" w:date="2017-10-11T10:05:00Z"/>
          <w:del w:id="12565" w:author="arkat" w:date="2017-10-11T11:07:00Z"/>
          <w:rFonts w:ascii="Times New Roman" w:hAnsi="Times New Roman" w:cs="Times New Roman"/>
          <w:szCs w:val="24"/>
        </w:rPr>
        <w:pPrChange w:id="12566" w:author="arkat" w:date="2017-10-11T11:07:00Z">
          <w:pPr>
            <w:widowControl w:val="0"/>
            <w:autoSpaceDE w:val="0"/>
            <w:autoSpaceDN w:val="0"/>
            <w:adjustRightInd w:val="0"/>
            <w:spacing w:after="140" w:line="288" w:lineRule="auto"/>
            <w:ind w:left="480" w:hanging="480"/>
          </w:pPr>
        </w:pPrChange>
      </w:pPr>
      <w:ins w:id="12567" w:author="arkat" w:date="2017-10-11T10:05:00Z">
        <w:del w:id="12568"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67F4B346" w14:textId="2A9FC9A8" w:rsidR="00F5795E" w:rsidDel="00DE59C1" w:rsidRDefault="00F5795E">
      <w:pPr>
        <w:widowControl w:val="0"/>
        <w:autoSpaceDE w:val="0"/>
        <w:autoSpaceDN w:val="0"/>
        <w:adjustRightInd w:val="0"/>
        <w:spacing w:after="0"/>
        <w:rPr>
          <w:ins w:id="12569" w:author="arkat" w:date="2017-10-11T10:05:00Z"/>
          <w:del w:id="12570" w:author="arkat" w:date="2017-10-11T11:07:00Z"/>
          <w:rFonts w:ascii="Times New Roman" w:hAnsi="Times New Roman" w:cs="Times New Roman"/>
          <w:szCs w:val="24"/>
        </w:rPr>
        <w:pPrChange w:id="12571" w:author="arkat" w:date="2017-10-11T11:07:00Z">
          <w:pPr>
            <w:widowControl w:val="0"/>
            <w:autoSpaceDE w:val="0"/>
            <w:autoSpaceDN w:val="0"/>
            <w:adjustRightInd w:val="0"/>
            <w:spacing w:after="140" w:line="288" w:lineRule="auto"/>
            <w:ind w:left="480" w:hanging="480"/>
          </w:pPr>
        </w:pPrChange>
      </w:pPr>
      <w:ins w:id="12572" w:author="arkat" w:date="2017-10-11T10:05:00Z">
        <w:del w:id="12573"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318E66A9" w14:textId="74E240D5" w:rsidR="00F5795E" w:rsidDel="00DE59C1" w:rsidRDefault="00F5795E">
      <w:pPr>
        <w:widowControl w:val="0"/>
        <w:autoSpaceDE w:val="0"/>
        <w:autoSpaceDN w:val="0"/>
        <w:adjustRightInd w:val="0"/>
        <w:spacing w:after="0"/>
        <w:rPr>
          <w:ins w:id="12574" w:author="arkat" w:date="2017-10-11T10:05:00Z"/>
          <w:del w:id="12575" w:author="arkat" w:date="2017-10-11T11:07:00Z"/>
          <w:rFonts w:ascii="Times New Roman" w:hAnsi="Times New Roman" w:cs="Times New Roman"/>
          <w:szCs w:val="24"/>
        </w:rPr>
        <w:pPrChange w:id="12576" w:author="arkat" w:date="2017-10-11T11:07:00Z">
          <w:pPr>
            <w:widowControl w:val="0"/>
            <w:autoSpaceDE w:val="0"/>
            <w:autoSpaceDN w:val="0"/>
            <w:adjustRightInd w:val="0"/>
            <w:spacing w:after="140" w:line="288" w:lineRule="auto"/>
            <w:ind w:left="480" w:hanging="480"/>
          </w:pPr>
        </w:pPrChange>
      </w:pPr>
      <w:ins w:id="12577" w:author="arkat" w:date="2017-10-11T10:05:00Z">
        <w:del w:id="12578"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3F054041" w14:textId="13575963" w:rsidR="00F5795E" w:rsidDel="00DE59C1" w:rsidRDefault="00F5795E">
      <w:pPr>
        <w:widowControl w:val="0"/>
        <w:autoSpaceDE w:val="0"/>
        <w:autoSpaceDN w:val="0"/>
        <w:adjustRightInd w:val="0"/>
        <w:spacing w:after="0"/>
        <w:rPr>
          <w:ins w:id="12579" w:author="arkat" w:date="2017-10-11T10:05:00Z"/>
          <w:del w:id="12580" w:author="arkat" w:date="2017-10-11T11:07:00Z"/>
          <w:rFonts w:ascii="Times New Roman" w:hAnsi="Times New Roman" w:cs="Times New Roman"/>
          <w:szCs w:val="24"/>
        </w:rPr>
        <w:pPrChange w:id="12581" w:author="arkat" w:date="2017-10-11T11:07:00Z">
          <w:pPr>
            <w:widowControl w:val="0"/>
            <w:autoSpaceDE w:val="0"/>
            <w:autoSpaceDN w:val="0"/>
            <w:adjustRightInd w:val="0"/>
            <w:spacing w:after="140" w:line="288" w:lineRule="auto"/>
            <w:ind w:left="480" w:hanging="480"/>
          </w:pPr>
        </w:pPrChange>
      </w:pPr>
      <w:ins w:id="12582" w:author="arkat" w:date="2017-10-11T10:05:00Z">
        <w:del w:id="12583"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477ED5CE" w14:textId="16D12541" w:rsidR="00F5795E" w:rsidDel="00DE59C1" w:rsidRDefault="00F5795E">
      <w:pPr>
        <w:widowControl w:val="0"/>
        <w:autoSpaceDE w:val="0"/>
        <w:autoSpaceDN w:val="0"/>
        <w:adjustRightInd w:val="0"/>
        <w:spacing w:after="0"/>
        <w:rPr>
          <w:ins w:id="12584" w:author="arkat" w:date="2017-10-11T10:05:00Z"/>
          <w:del w:id="12585" w:author="arkat" w:date="2017-10-11T11:07:00Z"/>
          <w:rFonts w:ascii="Times New Roman" w:hAnsi="Times New Roman" w:cs="Times New Roman"/>
          <w:szCs w:val="24"/>
        </w:rPr>
        <w:pPrChange w:id="12586" w:author="arkat" w:date="2017-10-11T11:07:00Z">
          <w:pPr>
            <w:widowControl w:val="0"/>
            <w:autoSpaceDE w:val="0"/>
            <w:autoSpaceDN w:val="0"/>
            <w:adjustRightInd w:val="0"/>
            <w:spacing w:after="140" w:line="288" w:lineRule="auto"/>
            <w:ind w:left="480" w:hanging="480"/>
          </w:pPr>
        </w:pPrChange>
      </w:pPr>
      <w:ins w:id="12587" w:author="arkat" w:date="2017-10-11T10:05:00Z">
        <w:del w:id="12588"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67DD11A8" w14:textId="0039EEE9" w:rsidR="00F5795E" w:rsidDel="00DE59C1" w:rsidRDefault="00F5795E">
      <w:pPr>
        <w:widowControl w:val="0"/>
        <w:autoSpaceDE w:val="0"/>
        <w:autoSpaceDN w:val="0"/>
        <w:adjustRightInd w:val="0"/>
        <w:spacing w:after="0"/>
        <w:rPr>
          <w:ins w:id="12589" w:author="arkat" w:date="2017-10-11T10:05:00Z"/>
          <w:del w:id="12590" w:author="arkat" w:date="2017-10-11T11:07:00Z"/>
          <w:rFonts w:ascii="Times New Roman" w:hAnsi="Times New Roman" w:cs="Times New Roman"/>
          <w:szCs w:val="24"/>
        </w:rPr>
        <w:pPrChange w:id="12591" w:author="arkat" w:date="2017-10-11T11:07:00Z">
          <w:pPr>
            <w:widowControl w:val="0"/>
            <w:autoSpaceDE w:val="0"/>
            <w:autoSpaceDN w:val="0"/>
            <w:adjustRightInd w:val="0"/>
            <w:spacing w:after="140" w:line="288" w:lineRule="auto"/>
            <w:ind w:left="480" w:hanging="480"/>
          </w:pPr>
        </w:pPrChange>
      </w:pPr>
      <w:ins w:id="12592" w:author="arkat" w:date="2017-10-11T10:05:00Z">
        <w:del w:id="12593" w:author="arkat" w:date="2017-10-11T11:07:00Z">
          <w:r w:rsidDel="00DE59C1">
            <w:rPr>
              <w:rFonts w:ascii="Times New Roman" w:hAnsi="Times New Roman" w:cs="Times New Roman"/>
              <w:szCs w:val="24"/>
            </w:rPr>
            <w:delText xml:space="preserve">Trickovié, I. 2000. </w:delText>
          </w:r>
          <w:r w:rsidDel="00DE59C1">
            <w:rPr>
              <w:rFonts w:ascii="Times New Roman" w:hAnsi="Times New Roman" w:cs="Times New Roman"/>
              <w:i/>
              <w:iCs/>
              <w:szCs w:val="24"/>
            </w:rPr>
            <w:delText>Formalizing Activity Diagram of Uml By Petri Nets</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Emisamsorg</w:delText>
          </w:r>
          <w:r w:rsidDel="00DE59C1">
            <w:rPr>
              <w:rFonts w:ascii="Times New Roman" w:hAnsi="Times New Roman" w:cs="Times New Roman"/>
              <w:szCs w:val="24"/>
            </w:rPr>
            <w:delText>, Tersedia di http://www.emis.ams.org/journals/NSJOM/Papers/30_3/NSJOM_30_3_161_171.pdf.</w:delText>
          </w:r>
        </w:del>
      </w:ins>
    </w:p>
    <w:p w14:paraId="26FB415C" w14:textId="1159F70F" w:rsidR="00F5795E" w:rsidDel="00DE59C1" w:rsidRDefault="00F5795E">
      <w:pPr>
        <w:widowControl w:val="0"/>
        <w:autoSpaceDE w:val="0"/>
        <w:autoSpaceDN w:val="0"/>
        <w:adjustRightInd w:val="0"/>
        <w:spacing w:after="0"/>
        <w:rPr>
          <w:ins w:id="12594" w:author="arkat" w:date="2017-10-11T10:05:00Z"/>
          <w:del w:id="12595" w:author="arkat" w:date="2017-10-11T11:07:00Z"/>
          <w:rFonts w:ascii="Times New Roman" w:hAnsi="Times New Roman" w:cs="Times New Roman"/>
          <w:szCs w:val="24"/>
        </w:rPr>
        <w:pPrChange w:id="12596" w:author="arkat" w:date="2017-10-11T11:07:00Z">
          <w:pPr>
            <w:widowControl w:val="0"/>
            <w:autoSpaceDE w:val="0"/>
            <w:autoSpaceDN w:val="0"/>
            <w:adjustRightInd w:val="0"/>
            <w:spacing w:after="140" w:line="288" w:lineRule="auto"/>
            <w:ind w:left="480" w:hanging="480"/>
          </w:pPr>
        </w:pPrChange>
      </w:pPr>
      <w:ins w:id="12597" w:author="arkat" w:date="2017-10-11T10:05:00Z">
        <w:del w:id="12598"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10072C68" w14:textId="7C572574" w:rsidR="00F5795E" w:rsidDel="00DE59C1" w:rsidRDefault="00F5795E">
      <w:pPr>
        <w:widowControl w:val="0"/>
        <w:autoSpaceDE w:val="0"/>
        <w:autoSpaceDN w:val="0"/>
        <w:adjustRightInd w:val="0"/>
        <w:spacing w:after="0"/>
        <w:rPr>
          <w:ins w:id="12599" w:author="arkat" w:date="2017-10-11T10:05:00Z"/>
          <w:del w:id="12600" w:author="arkat" w:date="2017-10-11T11:07:00Z"/>
          <w:rFonts w:ascii="Times New Roman" w:hAnsi="Times New Roman" w:cs="Times New Roman"/>
          <w:szCs w:val="24"/>
        </w:rPr>
        <w:pPrChange w:id="12601" w:author="arkat" w:date="2017-10-11T11:07:00Z">
          <w:pPr>
            <w:widowControl w:val="0"/>
            <w:autoSpaceDE w:val="0"/>
            <w:autoSpaceDN w:val="0"/>
            <w:adjustRightInd w:val="0"/>
            <w:spacing w:after="140" w:line="288" w:lineRule="auto"/>
            <w:ind w:left="480" w:hanging="480"/>
          </w:pPr>
        </w:pPrChange>
      </w:pPr>
      <w:ins w:id="12602" w:author="arkat" w:date="2017-10-11T10:05:00Z">
        <w:del w:id="12603"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7E3F5E48" w14:textId="3644DD16" w:rsidR="00F5795E" w:rsidDel="00DE59C1" w:rsidRDefault="00F5795E">
      <w:pPr>
        <w:widowControl w:val="0"/>
        <w:autoSpaceDE w:val="0"/>
        <w:autoSpaceDN w:val="0"/>
        <w:adjustRightInd w:val="0"/>
        <w:spacing w:after="0"/>
        <w:rPr>
          <w:ins w:id="12604" w:author="arkat" w:date="2017-10-11T10:05:00Z"/>
          <w:del w:id="12605" w:author="arkat" w:date="2017-10-11T11:07:00Z"/>
          <w:rFonts w:ascii="Times New Roman" w:hAnsi="Times New Roman" w:cs="Times New Roman"/>
          <w:szCs w:val="24"/>
        </w:rPr>
        <w:pPrChange w:id="12606" w:author="arkat" w:date="2017-10-11T11:07:00Z">
          <w:pPr>
            <w:widowControl w:val="0"/>
            <w:autoSpaceDE w:val="0"/>
            <w:autoSpaceDN w:val="0"/>
            <w:adjustRightInd w:val="0"/>
            <w:spacing w:after="140" w:line="288" w:lineRule="auto"/>
            <w:ind w:left="480" w:hanging="480"/>
          </w:pPr>
        </w:pPrChange>
      </w:pPr>
      <w:ins w:id="12607" w:author="arkat" w:date="2017-10-11T10:05:00Z">
        <w:del w:id="12608" w:author="arkat" w:date="2017-10-11T11:07:00Z">
          <w:r w:rsidDel="00DE59C1">
            <w:rPr>
              <w:rFonts w:ascii="Times New Roman" w:hAnsi="Times New Roman" w:cs="Times New Roman"/>
              <w:szCs w:val="24"/>
            </w:rPr>
            <w:delText>Volzer, H. 2010. An Overview of BPMN 2 . 0 and its Potential Use. 2–3.</w:delText>
          </w:r>
        </w:del>
      </w:ins>
    </w:p>
    <w:p w14:paraId="6010DB74" w14:textId="17314092" w:rsidR="00F5795E" w:rsidDel="00DE59C1" w:rsidRDefault="00F5795E">
      <w:pPr>
        <w:widowControl w:val="0"/>
        <w:autoSpaceDE w:val="0"/>
        <w:autoSpaceDN w:val="0"/>
        <w:adjustRightInd w:val="0"/>
        <w:spacing w:after="0"/>
        <w:rPr>
          <w:ins w:id="12609" w:author="arkat" w:date="2017-10-11T10:05:00Z"/>
          <w:del w:id="12610" w:author="arkat" w:date="2017-10-11T11:07:00Z"/>
          <w:rFonts w:ascii="Times New Roman" w:hAnsi="Times New Roman" w:cs="Times New Roman"/>
          <w:szCs w:val="24"/>
        </w:rPr>
        <w:pPrChange w:id="12611" w:author="arkat" w:date="2017-10-11T11:07:00Z">
          <w:pPr>
            <w:widowControl w:val="0"/>
            <w:autoSpaceDE w:val="0"/>
            <w:autoSpaceDN w:val="0"/>
            <w:adjustRightInd w:val="0"/>
            <w:spacing w:after="140" w:line="288" w:lineRule="auto"/>
            <w:ind w:left="480" w:hanging="480"/>
          </w:pPr>
        </w:pPrChange>
      </w:pPr>
      <w:ins w:id="12612" w:author="arkat" w:date="2017-10-11T10:05:00Z">
        <w:del w:id="12613"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01BFCF2E" w14:textId="67D83BC8" w:rsidR="00F5795E" w:rsidDel="00DE59C1" w:rsidRDefault="00F5795E">
      <w:pPr>
        <w:widowControl w:val="0"/>
        <w:autoSpaceDE w:val="0"/>
        <w:autoSpaceDN w:val="0"/>
        <w:adjustRightInd w:val="0"/>
        <w:spacing w:after="0"/>
        <w:rPr>
          <w:ins w:id="12614" w:author="arkat" w:date="2017-10-11T10:05:00Z"/>
          <w:del w:id="12615" w:author="arkat" w:date="2017-10-11T11:07:00Z"/>
          <w:rFonts w:ascii="Times New Roman" w:hAnsi="Times New Roman" w:cs="Times New Roman"/>
          <w:szCs w:val="24"/>
        </w:rPr>
        <w:pPrChange w:id="12616" w:author="arkat" w:date="2017-10-11T11:07:00Z">
          <w:pPr>
            <w:widowControl w:val="0"/>
            <w:autoSpaceDE w:val="0"/>
            <w:autoSpaceDN w:val="0"/>
            <w:adjustRightInd w:val="0"/>
            <w:spacing w:after="140" w:line="288" w:lineRule="auto"/>
            <w:ind w:left="480" w:hanging="480"/>
          </w:pPr>
        </w:pPrChange>
      </w:pPr>
      <w:ins w:id="12617" w:author="arkat" w:date="2017-10-11T10:05:00Z">
        <w:del w:id="12618"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367BC99D" w14:textId="78D16B30" w:rsidR="00F5795E" w:rsidDel="00DE59C1" w:rsidRDefault="00F5795E">
      <w:pPr>
        <w:widowControl w:val="0"/>
        <w:autoSpaceDE w:val="0"/>
        <w:autoSpaceDN w:val="0"/>
        <w:adjustRightInd w:val="0"/>
        <w:spacing w:after="0"/>
        <w:rPr>
          <w:ins w:id="12619" w:author="arkat" w:date="2017-10-11T10:05:00Z"/>
          <w:del w:id="12620" w:author="arkat" w:date="2017-10-11T11:07:00Z"/>
        </w:rPr>
        <w:pPrChange w:id="12621" w:author="arkat" w:date="2017-10-11T11:07:00Z">
          <w:pPr>
            <w:widowControl w:val="0"/>
            <w:autoSpaceDE w:val="0"/>
            <w:autoSpaceDN w:val="0"/>
            <w:adjustRightInd w:val="0"/>
            <w:spacing w:after="140" w:line="288" w:lineRule="auto"/>
            <w:ind w:left="480" w:hanging="480"/>
          </w:pPr>
        </w:pPrChange>
      </w:pPr>
      <w:ins w:id="12622" w:author="arkat" w:date="2017-10-11T10:05:00Z">
        <w:del w:id="12623"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506C63D1" w14:textId="150A0DF2" w:rsidR="00F5795E" w:rsidDel="00DE59C1" w:rsidRDefault="00F5795E">
      <w:pPr>
        <w:widowControl w:val="0"/>
        <w:autoSpaceDE w:val="0"/>
        <w:autoSpaceDN w:val="0"/>
        <w:adjustRightInd w:val="0"/>
        <w:spacing w:after="0"/>
        <w:rPr>
          <w:ins w:id="12624" w:author="arkat" w:date="2017-10-11T10:05:00Z"/>
          <w:del w:id="12625" w:author="arkat" w:date="2017-10-11T11:07:00Z"/>
          <w:rFonts w:ascii="Times New Roman" w:hAnsi="Times New Roman" w:cs="Times New Roman"/>
          <w:szCs w:val="24"/>
        </w:rPr>
      </w:pPr>
    </w:p>
    <w:p w14:paraId="693E3ABD" w14:textId="356BE782" w:rsidR="00F5795E" w:rsidDel="00DE59C1" w:rsidRDefault="00F5795E">
      <w:pPr>
        <w:widowControl w:val="0"/>
        <w:autoSpaceDE w:val="0"/>
        <w:autoSpaceDN w:val="0"/>
        <w:adjustRightInd w:val="0"/>
        <w:spacing w:after="0"/>
        <w:rPr>
          <w:ins w:id="12626" w:author="arkat" w:date="2017-10-11T10:05:00Z"/>
          <w:del w:id="12627" w:author="arkat" w:date="2017-10-11T11:07:00Z"/>
          <w:rFonts w:ascii="Times New Roman" w:hAnsi="Times New Roman" w:cs="Times New Roman"/>
          <w:szCs w:val="24"/>
        </w:rPr>
        <w:pPrChange w:id="12628" w:author="arkat" w:date="2017-10-11T11:07:00Z">
          <w:pPr>
            <w:widowControl w:val="0"/>
            <w:autoSpaceDE w:val="0"/>
            <w:autoSpaceDN w:val="0"/>
            <w:adjustRightInd w:val="0"/>
            <w:spacing w:after="140" w:line="288" w:lineRule="auto"/>
            <w:ind w:left="480" w:hanging="480"/>
          </w:pPr>
        </w:pPrChange>
      </w:pPr>
      <w:ins w:id="12629" w:author="arkat" w:date="2017-10-11T10:05:00Z">
        <w:del w:id="12630"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1360617E" w14:textId="3603259C" w:rsidR="00F5795E" w:rsidDel="00DE59C1" w:rsidRDefault="00F5795E">
      <w:pPr>
        <w:widowControl w:val="0"/>
        <w:autoSpaceDE w:val="0"/>
        <w:autoSpaceDN w:val="0"/>
        <w:adjustRightInd w:val="0"/>
        <w:spacing w:after="0"/>
        <w:rPr>
          <w:ins w:id="12631" w:author="arkat" w:date="2017-10-11T10:05:00Z"/>
          <w:del w:id="12632" w:author="arkat" w:date="2017-10-11T11:07:00Z"/>
          <w:rFonts w:ascii="Times New Roman" w:hAnsi="Times New Roman" w:cs="Times New Roman"/>
          <w:szCs w:val="24"/>
        </w:rPr>
        <w:pPrChange w:id="12633" w:author="arkat" w:date="2017-10-11T11:07:00Z">
          <w:pPr>
            <w:widowControl w:val="0"/>
            <w:autoSpaceDE w:val="0"/>
            <w:autoSpaceDN w:val="0"/>
            <w:adjustRightInd w:val="0"/>
            <w:spacing w:after="140" w:line="288" w:lineRule="auto"/>
            <w:ind w:left="480" w:hanging="480"/>
          </w:pPr>
        </w:pPrChange>
      </w:pPr>
      <w:ins w:id="12634" w:author="arkat" w:date="2017-10-11T10:05:00Z">
        <w:del w:id="12635"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7388E9C6" w14:textId="31C695C8" w:rsidR="00F5795E" w:rsidDel="00DE59C1" w:rsidRDefault="00F5795E">
      <w:pPr>
        <w:widowControl w:val="0"/>
        <w:autoSpaceDE w:val="0"/>
        <w:autoSpaceDN w:val="0"/>
        <w:adjustRightInd w:val="0"/>
        <w:spacing w:after="0"/>
        <w:rPr>
          <w:ins w:id="12636" w:author="arkat" w:date="2017-10-11T10:05:00Z"/>
          <w:del w:id="12637" w:author="arkat" w:date="2017-10-11T11:07:00Z"/>
          <w:rFonts w:ascii="Times New Roman" w:hAnsi="Times New Roman" w:cs="Times New Roman"/>
          <w:szCs w:val="24"/>
        </w:rPr>
        <w:pPrChange w:id="12638" w:author="arkat" w:date="2017-10-11T11:07:00Z">
          <w:pPr>
            <w:widowControl w:val="0"/>
            <w:autoSpaceDE w:val="0"/>
            <w:autoSpaceDN w:val="0"/>
            <w:adjustRightInd w:val="0"/>
            <w:spacing w:after="140" w:line="288" w:lineRule="auto"/>
            <w:ind w:left="480" w:hanging="480"/>
          </w:pPr>
        </w:pPrChange>
      </w:pPr>
      <w:ins w:id="12639" w:author="arkat" w:date="2017-10-11T10:05:00Z">
        <w:del w:id="12640" w:author="arkat" w:date="2017-10-11T11:07:00Z">
          <w:r w:rsidDel="00DE59C1">
            <w:rPr>
              <w:rFonts w:ascii="Times New Roman" w:hAnsi="Times New Roman" w:cs="Times New Roman"/>
              <w:szCs w:val="24"/>
            </w:rPr>
            <w:delText>Arkin, A. &amp; Intalio 2002. Business Process Modeling Language. 98.</w:delText>
          </w:r>
        </w:del>
      </w:ins>
    </w:p>
    <w:p w14:paraId="667D4A50" w14:textId="2A3410A4" w:rsidR="00F5795E" w:rsidDel="00DE59C1" w:rsidRDefault="00F5795E">
      <w:pPr>
        <w:widowControl w:val="0"/>
        <w:autoSpaceDE w:val="0"/>
        <w:autoSpaceDN w:val="0"/>
        <w:adjustRightInd w:val="0"/>
        <w:spacing w:after="0"/>
        <w:rPr>
          <w:ins w:id="12641" w:author="arkat" w:date="2017-10-11T10:05:00Z"/>
          <w:del w:id="12642" w:author="arkat" w:date="2017-10-11T11:07:00Z"/>
          <w:rFonts w:ascii="Times New Roman" w:hAnsi="Times New Roman" w:cs="Times New Roman"/>
          <w:szCs w:val="24"/>
        </w:rPr>
        <w:pPrChange w:id="12643" w:author="arkat" w:date="2017-10-11T11:07:00Z">
          <w:pPr>
            <w:widowControl w:val="0"/>
            <w:autoSpaceDE w:val="0"/>
            <w:autoSpaceDN w:val="0"/>
            <w:adjustRightInd w:val="0"/>
            <w:spacing w:after="140" w:line="288" w:lineRule="auto"/>
            <w:ind w:left="480" w:hanging="480"/>
          </w:pPr>
        </w:pPrChange>
      </w:pPr>
      <w:ins w:id="12644" w:author="arkat" w:date="2017-10-11T10:05:00Z">
        <w:del w:id="12645"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6F98C2CA" w14:textId="4101D871" w:rsidR="00F5795E" w:rsidDel="00DE59C1" w:rsidRDefault="00F5795E">
      <w:pPr>
        <w:widowControl w:val="0"/>
        <w:autoSpaceDE w:val="0"/>
        <w:autoSpaceDN w:val="0"/>
        <w:adjustRightInd w:val="0"/>
        <w:spacing w:after="0"/>
        <w:rPr>
          <w:ins w:id="12646" w:author="arkat" w:date="2017-10-11T10:05:00Z"/>
          <w:del w:id="12647" w:author="arkat" w:date="2017-10-11T11:07:00Z"/>
          <w:rFonts w:ascii="Times New Roman" w:hAnsi="Times New Roman" w:cs="Times New Roman"/>
          <w:szCs w:val="24"/>
        </w:rPr>
        <w:pPrChange w:id="12648" w:author="arkat" w:date="2017-10-11T11:07:00Z">
          <w:pPr>
            <w:widowControl w:val="0"/>
            <w:autoSpaceDE w:val="0"/>
            <w:autoSpaceDN w:val="0"/>
            <w:adjustRightInd w:val="0"/>
            <w:spacing w:after="140" w:line="288" w:lineRule="auto"/>
            <w:ind w:left="480" w:hanging="480"/>
          </w:pPr>
        </w:pPrChange>
      </w:pPr>
      <w:ins w:id="12649" w:author="arkat" w:date="2017-10-11T10:05:00Z">
        <w:del w:id="12650"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5275B685" w14:textId="3391F22B" w:rsidR="00F5795E" w:rsidDel="00DE59C1" w:rsidRDefault="00F5795E">
      <w:pPr>
        <w:widowControl w:val="0"/>
        <w:autoSpaceDE w:val="0"/>
        <w:autoSpaceDN w:val="0"/>
        <w:adjustRightInd w:val="0"/>
        <w:spacing w:after="0"/>
        <w:rPr>
          <w:ins w:id="12651" w:author="arkat" w:date="2017-10-11T10:05:00Z"/>
          <w:del w:id="12652" w:author="arkat" w:date="2017-10-11T11:07:00Z"/>
          <w:rFonts w:ascii="Times New Roman" w:hAnsi="Times New Roman" w:cs="Times New Roman"/>
          <w:szCs w:val="24"/>
        </w:rPr>
        <w:pPrChange w:id="12653" w:author="arkat" w:date="2017-10-11T11:07:00Z">
          <w:pPr>
            <w:widowControl w:val="0"/>
            <w:autoSpaceDE w:val="0"/>
            <w:autoSpaceDN w:val="0"/>
            <w:adjustRightInd w:val="0"/>
            <w:spacing w:after="140" w:line="288" w:lineRule="auto"/>
            <w:ind w:left="480" w:hanging="480"/>
          </w:pPr>
        </w:pPrChange>
      </w:pPr>
      <w:ins w:id="12654" w:author="arkat" w:date="2017-10-11T10:05:00Z">
        <w:del w:id="12655"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08E7DEF7" w14:textId="4BE56BB2" w:rsidR="00F5795E" w:rsidDel="00DE59C1" w:rsidRDefault="00F5795E">
      <w:pPr>
        <w:widowControl w:val="0"/>
        <w:autoSpaceDE w:val="0"/>
        <w:autoSpaceDN w:val="0"/>
        <w:adjustRightInd w:val="0"/>
        <w:spacing w:after="0"/>
        <w:rPr>
          <w:ins w:id="12656" w:author="arkat" w:date="2017-10-11T10:05:00Z"/>
          <w:del w:id="12657" w:author="arkat" w:date="2017-10-11T11:07:00Z"/>
          <w:rFonts w:ascii="Times New Roman" w:hAnsi="Times New Roman" w:cs="Times New Roman"/>
          <w:szCs w:val="24"/>
        </w:rPr>
        <w:pPrChange w:id="12658" w:author="arkat" w:date="2017-10-11T11:07:00Z">
          <w:pPr>
            <w:widowControl w:val="0"/>
            <w:autoSpaceDE w:val="0"/>
            <w:autoSpaceDN w:val="0"/>
            <w:adjustRightInd w:val="0"/>
            <w:spacing w:after="140" w:line="288" w:lineRule="auto"/>
            <w:ind w:left="480" w:hanging="480"/>
          </w:pPr>
        </w:pPrChange>
      </w:pPr>
      <w:ins w:id="12659" w:author="arkat" w:date="2017-10-11T10:05:00Z">
        <w:del w:id="12660"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42616A9E" w14:textId="3680AAC9" w:rsidR="00F5795E" w:rsidDel="00DE59C1" w:rsidRDefault="00F5795E">
      <w:pPr>
        <w:widowControl w:val="0"/>
        <w:autoSpaceDE w:val="0"/>
        <w:autoSpaceDN w:val="0"/>
        <w:adjustRightInd w:val="0"/>
        <w:spacing w:after="0"/>
        <w:rPr>
          <w:ins w:id="12661" w:author="arkat" w:date="2017-10-11T10:05:00Z"/>
          <w:del w:id="12662" w:author="arkat" w:date="2017-10-11T11:07:00Z"/>
          <w:rFonts w:ascii="Times New Roman" w:hAnsi="Times New Roman" w:cs="Times New Roman"/>
          <w:szCs w:val="24"/>
        </w:rPr>
        <w:pPrChange w:id="12663" w:author="arkat" w:date="2017-10-11T11:07:00Z">
          <w:pPr>
            <w:widowControl w:val="0"/>
            <w:autoSpaceDE w:val="0"/>
            <w:autoSpaceDN w:val="0"/>
            <w:adjustRightInd w:val="0"/>
            <w:spacing w:after="140" w:line="288" w:lineRule="auto"/>
            <w:ind w:left="480" w:hanging="480"/>
          </w:pPr>
        </w:pPrChange>
      </w:pPr>
      <w:ins w:id="12664" w:author="arkat" w:date="2017-10-11T10:05:00Z">
        <w:del w:id="12665"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2E4414C7" w14:textId="1A119188" w:rsidR="00F5795E" w:rsidDel="00DE59C1" w:rsidRDefault="00F5795E">
      <w:pPr>
        <w:widowControl w:val="0"/>
        <w:autoSpaceDE w:val="0"/>
        <w:autoSpaceDN w:val="0"/>
        <w:adjustRightInd w:val="0"/>
        <w:spacing w:after="0"/>
        <w:rPr>
          <w:ins w:id="12666" w:author="arkat" w:date="2017-10-11T10:05:00Z"/>
          <w:del w:id="12667" w:author="arkat" w:date="2017-10-11T11:07:00Z"/>
          <w:rFonts w:ascii="Times New Roman" w:hAnsi="Times New Roman" w:cs="Times New Roman"/>
          <w:szCs w:val="24"/>
        </w:rPr>
        <w:pPrChange w:id="12668" w:author="arkat" w:date="2017-10-11T11:07:00Z">
          <w:pPr>
            <w:widowControl w:val="0"/>
            <w:autoSpaceDE w:val="0"/>
            <w:autoSpaceDN w:val="0"/>
            <w:adjustRightInd w:val="0"/>
            <w:spacing w:after="140" w:line="288" w:lineRule="auto"/>
            <w:ind w:left="480" w:hanging="480"/>
          </w:pPr>
        </w:pPrChange>
      </w:pPr>
      <w:ins w:id="12669" w:author="arkat" w:date="2017-10-11T10:05:00Z">
        <w:del w:id="12670"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04DDE6EB" w14:textId="7E8C9442" w:rsidR="00F5795E" w:rsidDel="00DE59C1" w:rsidRDefault="00F5795E">
      <w:pPr>
        <w:widowControl w:val="0"/>
        <w:autoSpaceDE w:val="0"/>
        <w:autoSpaceDN w:val="0"/>
        <w:adjustRightInd w:val="0"/>
        <w:spacing w:after="0"/>
        <w:rPr>
          <w:ins w:id="12671" w:author="arkat" w:date="2017-10-11T10:05:00Z"/>
          <w:del w:id="12672" w:author="arkat" w:date="2017-10-11T11:07:00Z"/>
          <w:rFonts w:ascii="Times New Roman" w:hAnsi="Times New Roman" w:cs="Times New Roman"/>
          <w:szCs w:val="24"/>
        </w:rPr>
        <w:pPrChange w:id="12673" w:author="arkat" w:date="2017-10-11T11:07:00Z">
          <w:pPr>
            <w:widowControl w:val="0"/>
            <w:autoSpaceDE w:val="0"/>
            <w:autoSpaceDN w:val="0"/>
            <w:adjustRightInd w:val="0"/>
            <w:spacing w:after="140" w:line="288" w:lineRule="auto"/>
            <w:ind w:left="480" w:hanging="480"/>
          </w:pPr>
        </w:pPrChange>
      </w:pPr>
      <w:ins w:id="12674" w:author="arkat" w:date="2017-10-11T10:05:00Z">
        <w:del w:id="12675"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4FF089EE" w14:textId="4F2961F8" w:rsidR="00F5795E" w:rsidDel="00DE59C1" w:rsidRDefault="00F5795E">
      <w:pPr>
        <w:widowControl w:val="0"/>
        <w:autoSpaceDE w:val="0"/>
        <w:autoSpaceDN w:val="0"/>
        <w:adjustRightInd w:val="0"/>
        <w:spacing w:after="0"/>
        <w:rPr>
          <w:ins w:id="12676" w:author="arkat" w:date="2017-10-11T10:05:00Z"/>
          <w:del w:id="12677" w:author="arkat" w:date="2017-10-11T11:07:00Z"/>
          <w:rFonts w:ascii="Times New Roman" w:hAnsi="Times New Roman" w:cs="Times New Roman"/>
          <w:szCs w:val="24"/>
        </w:rPr>
        <w:pPrChange w:id="12678" w:author="arkat" w:date="2017-10-11T11:07:00Z">
          <w:pPr>
            <w:widowControl w:val="0"/>
            <w:autoSpaceDE w:val="0"/>
            <w:autoSpaceDN w:val="0"/>
            <w:adjustRightInd w:val="0"/>
            <w:spacing w:after="140" w:line="288" w:lineRule="auto"/>
            <w:ind w:left="480" w:hanging="480"/>
          </w:pPr>
        </w:pPrChange>
      </w:pPr>
      <w:ins w:id="12679" w:author="arkat" w:date="2017-10-11T10:05:00Z">
        <w:del w:id="12680"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59E85104" w14:textId="0EA8A03C" w:rsidR="00F5795E" w:rsidDel="00DE59C1" w:rsidRDefault="00F5795E">
      <w:pPr>
        <w:widowControl w:val="0"/>
        <w:autoSpaceDE w:val="0"/>
        <w:autoSpaceDN w:val="0"/>
        <w:adjustRightInd w:val="0"/>
        <w:spacing w:after="0"/>
        <w:rPr>
          <w:ins w:id="12681" w:author="arkat" w:date="2017-10-11T10:05:00Z"/>
          <w:del w:id="12682" w:author="arkat" w:date="2017-10-11T11:07:00Z"/>
          <w:rFonts w:ascii="Times New Roman" w:hAnsi="Times New Roman" w:cs="Times New Roman"/>
          <w:szCs w:val="24"/>
        </w:rPr>
        <w:pPrChange w:id="12683" w:author="arkat" w:date="2017-10-11T11:07:00Z">
          <w:pPr>
            <w:widowControl w:val="0"/>
            <w:autoSpaceDE w:val="0"/>
            <w:autoSpaceDN w:val="0"/>
            <w:adjustRightInd w:val="0"/>
            <w:spacing w:after="140" w:line="288" w:lineRule="auto"/>
            <w:ind w:left="480" w:hanging="480"/>
          </w:pPr>
        </w:pPrChange>
      </w:pPr>
      <w:ins w:id="12684" w:author="arkat" w:date="2017-10-11T10:05:00Z">
        <w:del w:id="12685"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4078F353" w14:textId="6AEA5F75" w:rsidR="00F5795E" w:rsidDel="00DE59C1" w:rsidRDefault="00F5795E">
      <w:pPr>
        <w:widowControl w:val="0"/>
        <w:autoSpaceDE w:val="0"/>
        <w:autoSpaceDN w:val="0"/>
        <w:adjustRightInd w:val="0"/>
        <w:spacing w:after="0"/>
        <w:rPr>
          <w:ins w:id="12686" w:author="arkat" w:date="2017-10-11T10:05:00Z"/>
          <w:del w:id="12687" w:author="arkat" w:date="2017-10-11T11:07:00Z"/>
          <w:rFonts w:ascii="Times New Roman" w:hAnsi="Times New Roman" w:cs="Times New Roman"/>
          <w:szCs w:val="24"/>
        </w:rPr>
        <w:pPrChange w:id="12688" w:author="arkat" w:date="2017-10-11T11:07:00Z">
          <w:pPr>
            <w:widowControl w:val="0"/>
            <w:autoSpaceDE w:val="0"/>
            <w:autoSpaceDN w:val="0"/>
            <w:adjustRightInd w:val="0"/>
            <w:spacing w:after="140" w:line="288" w:lineRule="auto"/>
            <w:ind w:left="480" w:hanging="480"/>
          </w:pPr>
        </w:pPrChange>
      </w:pPr>
      <w:ins w:id="12689" w:author="arkat" w:date="2017-10-11T10:05:00Z">
        <w:del w:id="12690"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7B1B8E11" w14:textId="436DF213" w:rsidR="00F5795E" w:rsidDel="00DE59C1" w:rsidRDefault="00F5795E">
      <w:pPr>
        <w:widowControl w:val="0"/>
        <w:autoSpaceDE w:val="0"/>
        <w:autoSpaceDN w:val="0"/>
        <w:adjustRightInd w:val="0"/>
        <w:spacing w:after="0"/>
        <w:rPr>
          <w:ins w:id="12691" w:author="arkat" w:date="2017-10-11T10:05:00Z"/>
          <w:del w:id="12692" w:author="arkat" w:date="2017-10-11T11:07:00Z"/>
          <w:rFonts w:ascii="Times New Roman" w:hAnsi="Times New Roman" w:cs="Times New Roman"/>
          <w:szCs w:val="24"/>
        </w:rPr>
        <w:pPrChange w:id="12693" w:author="arkat" w:date="2017-10-11T11:07:00Z">
          <w:pPr>
            <w:widowControl w:val="0"/>
            <w:autoSpaceDE w:val="0"/>
            <w:autoSpaceDN w:val="0"/>
            <w:adjustRightInd w:val="0"/>
            <w:spacing w:after="140" w:line="288" w:lineRule="auto"/>
            <w:ind w:left="480" w:hanging="480"/>
          </w:pPr>
        </w:pPrChange>
      </w:pPr>
      <w:ins w:id="12694" w:author="arkat" w:date="2017-10-11T10:05:00Z">
        <w:del w:id="12695"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6B2616FD" w14:textId="0887B574" w:rsidR="00F5795E" w:rsidDel="00DE59C1" w:rsidRDefault="00F5795E">
      <w:pPr>
        <w:widowControl w:val="0"/>
        <w:autoSpaceDE w:val="0"/>
        <w:autoSpaceDN w:val="0"/>
        <w:adjustRightInd w:val="0"/>
        <w:spacing w:after="0"/>
        <w:rPr>
          <w:ins w:id="12696" w:author="arkat" w:date="2017-10-11T10:05:00Z"/>
          <w:del w:id="12697" w:author="arkat" w:date="2017-10-11T11:07:00Z"/>
          <w:rFonts w:ascii="Times New Roman" w:hAnsi="Times New Roman" w:cs="Times New Roman"/>
          <w:szCs w:val="24"/>
        </w:rPr>
        <w:pPrChange w:id="12698" w:author="arkat" w:date="2017-10-11T11:07:00Z">
          <w:pPr>
            <w:widowControl w:val="0"/>
            <w:autoSpaceDE w:val="0"/>
            <w:autoSpaceDN w:val="0"/>
            <w:adjustRightInd w:val="0"/>
            <w:spacing w:after="140" w:line="288" w:lineRule="auto"/>
            <w:ind w:left="480" w:hanging="480"/>
          </w:pPr>
        </w:pPrChange>
      </w:pPr>
      <w:ins w:id="12699" w:author="arkat" w:date="2017-10-11T10:05:00Z">
        <w:del w:id="12700"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2F4CC8A5" w14:textId="676E1E53" w:rsidR="00F5795E" w:rsidDel="00DE59C1" w:rsidRDefault="00F5795E">
      <w:pPr>
        <w:widowControl w:val="0"/>
        <w:autoSpaceDE w:val="0"/>
        <w:autoSpaceDN w:val="0"/>
        <w:adjustRightInd w:val="0"/>
        <w:spacing w:after="0"/>
        <w:rPr>
          <w:ins w:id="12701" w:author="arkat" w:date="2017-10-11T10:05:00Z"/>
          <w:del w:id="12702" w:author="arkat" w:date="2017-10-11T11:07:00Z"/>
          <w:rFonts w:ascii="Times New Roman" w:hAnsi="Times New Roman" w:cs="Times New Roman"/>
          <w:szCs w:val="24"/>
        </w:rPr>
        <w:pPrChange w:id="12703" w:author="arkat" w:date="2017-10-11T11:07:00Z">
          <w:pPr>
            <w:widowControl w:val="0"/>
            <w:autoSpaceDE w:val="0"/>
            <w:autoSpaceDN w:val="0"/>
            <w:adjustRightInd w:val="0"/>
            <w:spacing w:after="140" w:line="288" w:lineRule="auto"/>
            <w:ind w:left="480" w:hanging="480"/>
          </w:pPr>
        </w:pPrChange>
      </w:pPr>
      <w:ins w:id="12704" w:author="arkat" w:date="2017-10-11T10:05:00Z">
        <w:del w:id="12705"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2FBA289A" w14:textId="4E73AB1D" w:rsidR="00F5795E" w:rsidDel="00DE59C1" w:rsidRDefault="00F5795E">
      <w:pPr>
        <w:widowControl w:val="0"/>
        <w:autoSpaceDE w:val="0"/>
        <w:autoSpaceDN w:val="0"/>
        <w:adjustRightInd w:val="0"/>
        <w:spacing w:after="0"/>
        <w:rPr>
          <w:ins w:id="12706" w:author="arkat" w:date="2017-10-11T10:05:00Z"/>
          <w:del w:id="12707" w:author="arkat" w:date="2017-10-11T11:07:00Z"/>
          <w:rFonts w:ascii="Times New Roman" w:hAnsi="Times New Roman" w:cs="Times New Roman"/>
          <w:szCs w:val="24"/>
        </w:rPr>
        <w:pPrChange w:id="12708" w:author="arkat" w:date="2017-10-11T11:07:00Z">
          <w:pPr>
            <w:widowControl w:val="0"/>
            <w:autoSpaceDE w:val="0"/>
            <w:autoSpaceDN w:val="0"/>
            <w:adjustRightInd w:val="0"/>
            <w:spacing w:after="140" w:line="288" w:lineRule="auto"/>
            <w:ind w:left="480" w:hanging="480"/>
          </w:pPr>
        </w:pPrChange>
      </w:pPr>
      <w:ins w:id="12709" w:author="arkat" w:date="2017-10-11T10:05:00Z">
        <w:del w:id="12710"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13B45A70" w14:textId="517E8B2D" w:rsidR="00F5795E" w:rsidDel="00DE59C1" w:rsidRDefault="00F5795E">
      <w:pPr>
        <w:widowControl w:val="0"/>
        <w:autoSpaceDE w:val="0"/>
        <w:autoSpaceDN w:val="0"/>
        <w:adjustRightInd w:val="0"/>
        <w:spacing w:after="0"/>
        <w:rPr>
          <w:ins w:id="12711" w:author="arkat" w:date="2017-10-11T10:05:00Z"/>
          <w:del w:id="12712" w:author="arkat" w:date="2017-10-11T11:07:00Z"/>
          <w:rFonts w:ascii="Times New Roman" w:hAnsi="Times New Roman" w:cs="Times New Roman"/>
          <w:szCs w:val="24"/>
        </w:rPr>
        <w:pPrChange w:id="12713" w:author="arkat" w:date="2017-10-11T11:07:00Z">
          <w:pPr>
            <w:widowControl w:val="0"/>
            <w:autoSpaceDE w:val="0"/>
            <w:autoSpaceDN w:val="0"/>
            <w:adjustRightInd w:val="0"/>
            <w:spacing w:after="140" w:line="288" w:lineRule="auto"/>
            <w:ind w:left="480" w:hanging="480"/>
          </w:pPr>
        </w:pPrChange>
      </w:pPr>
      <w:ins w:id="12714" w:author="arkat" w:date="2017-10-11T10:05:00Z">
        <w:del w:id="12715"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08FE40E6" w14:textId="7760623F" w:rsidR="00F5795E" w:rsidDel="00DE59C1" w:rsidRDefault="00F5795E">
      <w:pPr>
        <w:widowControl w:val="0"/>
        <w:autoSpaceDE w:val="0"/>
        <w:autoSpaceDN w:val="0"/>
        <w:adjustRightInd w:val="0"/>
        <w:spacing w:after="0"/>
        <w:rPr>
          <w:ins w:id="12716" w:author="arkat" w:date="2017-10-11T10:05:00Z"/>
          <w:del w:id="12717" w:author="arkat" w:date="2017-10-11T11:07:00Z"/>
          <w:rFonts w:ascii="Times New Roman" w:hAnsi="Times New Roman" w:cs="Times New Roman"/>
          <w:szCs w:val="24"/>
        </w:rPr>
        <w:pPrChange w:id="12718" w:author="arkat" w:date="2017-10-11T11:07:00Z">
          <w:pPr>
            <w:widowControl w:val="0"/>
            <w:autoSpaceDE w:val="0"/>
            <w:autoSpaceDN w:val="0"/>
            <w:adjustRightInd w:val="0"/>
            <w:spacing w:after="140" w:line="288" w:lineRule="auto"/>
            <w:ind w:left="480" w:hanging="480"/>
          </w:pPr>
        </w:pPrChange>
      </w:pPr>
      <w:ins w:id="12719" w:author="arkat" w:date="2017-10-11T10:05:00Z">
        <w:del w:id="12720"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1D0C729A" w14:textId="584559BB" w:rsidR="00F5795E" w:rsidDel="00DE59C1" w:rsidRDefault="00F5795E">
      <w:pPr>
        <w:widowControl w:val="0"/>
        <w:autoSpaceDE w:val="0"/>
        <w:autoSpaceDN w:val="0"/>
        <w:adjustRightInd w:val="0"/>
        <w:spacing w:after="0"/>
        <w:rPr>
          <w:ins w:id="12721" w:author="arkat" w:date="2017-10-11T10:05:00Z"/>
          <w:del w:id="12722" w:author="arkat" w:date="2017-10-11T11:07:00Z"/>
          <w:rFonts w:ascii="Times New Roman" w:hAnsi="Times New Roman" w:cs="Times New Roman"/>
          <w:szCs w:val="24"/>
        </w:rPr>
        <w:pPrChange w:id="12723" w:author="arkat" w:date="2017-10-11T11:07:00Z">
          <w:pPr>
            <w:widowControl w:val="0"/>
            <w:autoSpaceDE w:val="0"/>
            <w:autoSpaceDN w:val="0"/>
            <w:adjustRightInd w:val="0"/>
            <w:spacing w:after="140" w:line="288" w:lineRule="auto"/>
            <w:ind w:left="480" w:hanging="480"/>
          </w:pPr>
        </w:pPrChange>
      </w:pPr>
      <w:ins w:id="12724" w:author="arkat" w:date="2017-10-11T10:05:00Z">
        <w:del w:id="12725"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01953685" w14:textId="0FB191DA" w:rsidR="00F5795E" w:rsidDel="00DE59C1" w:rsidRDefault="00F5795E">
      <w:pPr>
        <w:widowControl w:val="0"/>
        <w:autoSpaceDE w:val="0"/>
        <w:autoSpaceDN w:val="0"/>
        <w:adjustRightInd w:val="0"/>
        <w:spacing w:after="0"/>
        <w:rPr>
          <w:ins w:id="12726" w:author="arkat" w:date="2017-10-11T10:05:00Z"/>
          <w:del w:id="12727" w:author="arkat" w:date="2017-10-11T11:07:00Z"/>
          <w:rFonts w:ascii="Times New Roman" w:hAnsi="Times New Roman" w:cs="Times New Roman"/>
          <w:szCs w:val="24"/>
        </w:rPr>
        <w:pPrChange w:id="12728" w:author="arkat" w:date="2017-10-11T11:07:00Z">
          <w:pPr>
            <w:widowControl w:val="0"/>
            <w:autoSpaceDE w:val="0"/>
            <w:autoSpaceDN w:val="0"/>
            <w:adjustRightInd w:val="0"/>
            <w:spacing w:after="140" w:line="288" w:lineRule="auto"/>
            <w:ind w:left="480" w:hanging="480"/>
          </w:pPr>
        </w:pPrChange>
      </w:pPr>
      <w:ins w:id="12729" w:author="arkat" w:date="2017-10-11T10:05:00Z">
        <w:del w:id="12730"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5459451C" w14:textId="4E3ECBFA" w:rsidR="00F5795E" w:rsidDel="00DE59C1" w:rsidRDefault="00F5795E">
      <w:pPr>
        <w:widowControl w:val="0"/>
        <w:autoSpaceDE w:val="0"/>
        <w:autoSpaceDN w:val="0"/>
        <w:adjustRightInd w:val="0"/>
        <w:spacing w:after="0"/>
        <w:rPr>
          <w:ins w:id="12731" w:author="arkat" w:date="2017-10-11T10:05:00Z"/>
          <w:del w:id="12732" w:author="arkat" w:date="2017-10-11T11:07:00Z"/>
          <w:rFonts w:ascii="Times New Roman" w:hAnsi="Times New Roman" w:cs="Times New Roman"/>
          <w:szCs w:val="24"/>
        </w:rPr>
        <w:pPrChange w:id="12733" w:author="arkat" w:date="2017-10-11T11:07:00Z">
          <w:pPr>
            <w:widowControl w:val="0"/>
            <w:autoSpaceDE w:val="0"/>
            <w:autoSpaceDN w:val="0"/>
            <w:adjustRightInd w:val="0"/>
            <w:spacing w:after="140" w:line="288" w:lineRule="auto"/>
            <w:ind w:left="480" w:hanging="480"/>
          </w:pPr>
        </w:pPrChange>
      </w:pPr>
      <w:ins w:id="12734" w:author="arkat" w:date="2017-10-11T10:05:00Z">
        <w:del w:id="12735"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7FBD373C" w14:textId="77A1FF4D" w:rsidR="00F5795E" w:rsidDel="00DE59C1" w:rsidRDefault="00F5795E">
      <w:pPr>
        <w:widowControl w:val="0"/>
        <w:autoSpaceDE w:val="0"/>
        <w:autoSpaceDN w:val="0"/>
        <w:adjustRightInd w:val="0"/>
        <w:spacing w:after="0"/>
        <w:rPr>
          <w:ins w:id="12736" w:author="arkat" w:date="2017-10-11T10:05:00Z"/>
          <w:del w:id="12737" w:author="arkat" w:date="2017-10-11T11:07:00Z"/>
          <w:rFonts w:ascii="Times New Roman" w:hAnsi="Times New Roman" w:cs="Times New Roman"/>
          <w:szCs w:val="24"/>
        </w:rPr>
        <w:pPrChange w:id="12738" w:author="arkat" w:date="2017-10-11T11:07:00Z">
          <w:pPr>
            <w:widowControl w:val="0"/>
            <w:autoSpaceDE w:val="0"/>
            <w:autoSpaceDN w:val="0"/>
            <w:adjustRightInd w:val="0"/>
            <w:spacing w:after="140" w:line="288" w:lineRule="auto"/>
            <w:ind w:left="480" w:hanging="480"/>
          </w:pPr>
        </w:pPrChange>
      </w:pPr>
      <w:ins w:id="12739" w:author="arkat" w:date="2017-10-11T10:05:00Z">
        <w:del w:id="12740"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18FCEBF7" w14:textId="491B8F1E" w:rsidR="00F5795E" w:rsidDel="00DE59C1" w:rsidRDefault="00F5795E">
      <w:pPr>
        <w:widowControl w:val="0"/>
        <w:autoSpaceDE w:val="0"/>
        <w:autoSpaceDN w:val="0"/>
        <w:adjustRightInd w:val="0"/>
        <w:spacing w:after="0"/>
        <w:rPr>
          <w:ins w:id="12741" w:author="arkat" w:date="2017-10-11T10:05:00Z"/>
          <w:del w:id="12742" w:author="arkat" w:date="2017-10-11T11:07:00Z"/>
          <w:rFonts w:ascii="Times New Roman" w:hAnsi="Times New Roman" w:cs="Times New Roman"/>
          <w:szCs w:val="24"/>
        </w:rPr>
        <w:pPrChange w:id="12743" w:author="arkat" w:date="2017-10-11T11:07:00Z">
          <w:pPr>
            <w:widowControl w:val="0"/>
            <w:autoSpaceDE w:val="0"/>
            <w:autoSpaceDN w:val="0"/>
            <w:adjustRightInd w:val="0"/>
            <w:spacing w:after="140" w:line="288" w:lineRule="auto"/>
            <w:ind w:left="480" w:hanging="480"/>
          </w:pPr>
        </w:pPrChange>
      </w:pPr>
      <w:ins w:id="12744" w:author="arkat" w:date="2017-10-11T10:05:00Z">
        <w:del w:id="12745"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39F51D40" w14:textId="5FB88C0B" w:rsidR="00F5795E" w:rsidDel="00DE59C1" w:rsidRDefault="00F5795E">
      <w:pPr>
        <w:widowControl w:val="0"/>
        <w:autoSpaceDE w:val="0"/>
        <w:autoSpaceDN w:val="0"/>
        <w:adjustRightInd w:val="0"/>
        <w:spacing w:after="0"/>
        <w:rPr>
          <w:ins w:id="12746" w:author="arkat" w:date="2017-10-11T10:05:00Z"/>
          <w:del w:id="12747" w:author="arkat" w:date="2017-10-11T11:07:00Z"/>
          <w:rFonts w:ascii="Times New Roman" w:hAnsi="Times New Roman" w:cs="Times New Roman"/>
          <w:szCs w:val="24"/>
        </w:rPr>
        <w:pPrChange w:id="12748" w:author="arkat" w:date="2017-10-11T11:07:00Z">
          <w:pPr>
            <w:widowControl w:val="0"/>
            <w:autoSpaceDE w:val="0"/>
            <w:autoSpaceDN w:val="0"/>
            <w:adjustRightInd w:val="0"/>
            <w:spacing w:after="140" w:line="288" w:lineRule="auto"/>
            <w:ind w:left="480" w:hanging="480"/>
          </w:pPr>
        </w:pPrChange>
      </w:pPr>
      <w:ins w:id="12749" w:author="arkat" w:date="2017-10-11T10:05:00Z">
        <w:del w:id="12750"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0B6FF4C6" w14:textId="5CFA84A4" w:rsidR="00F5795E" w:rsidDel="00DE59C1" w:rsidRDefault="00F5795E">
      <w:pPr>
        <w:widowControl w:val="0"/>
        <w:autoSpaceDE w:val="0"/>
        <w:autoSpaceDN w:val="0"/>
        <w:adjustRightInd w:val="0"/>
        <w:spacing w:after="0"/>
        <w:rPr>
          <w:ins w:id="12751" w:author="arkat" w:date="2017-10-11T10:05:00Z"/>
          <w:del w:id="12752" w:author="arkat" w:date="2017-10-11T11:07:00Z"/>
          <w:rFonts w:ascii="Times New Roman" w:hAnsi="Times New Roman" w:cs="Times New Roman"/>
          <w:szCs w:val="24"/>
        </w:rPr>
        <w:pPrChange w:id="12753" w:author="arkat" w:date="2017-10-11T11:07:00Z">
          <w:pPr>
            <w:widowControl w:val="0"/>
            <w:autoSpaceDE w:val="0"/>
            <w:autoSpaceDN w:val="0"/>
            <w:adjustRightInd w:val="0"/>
            <w:spacing w:after="140" w:line="288" w:lineRule="auto"/>
            <w:ind w:left="480" w:hanging="480"/>
          </w:pPr>
        </w:pPrChange>
      </w:pPr>
      <w:ins w:id="12754" w:author="arkat" w:date="2017-10-11T10:05:00Z">
        <w:del w:id="12755"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610DFF35" w14:textId="0C703ADA" w:rsidR="00F5795E" w:rsidDel="00DE59C1" w:rsidRDefault="00F5795E">
      <w:pPr>
        <w:widowControl w:val="0"/>
        <w:autoSpaceDE w:val="0"/>
        <w:autoSpaceDN w:val="0"/>
        <w:adjustRightInd w:val="0"/>
        <w:spacing w:after="0"/>
        <w:rPr>
          <w:ins w:id="12756" w:author="arkat" w:date="2017-10-11T10:05:00Z"/>
          <w:del w:id="12757" w:author="arkat" w:date="2017-10-11T11:07:00Z"/>
          <w:rFonts w:ascii="Times New Roman" w:hAnsi="Times New Roman" w:cs="Times New Roman"/>
          <w:szCs w:val="24"/>
        </w:rPr>
        <w:pPrChange w:id="12758" w:author="arkat" w:date="2017-10-11T11:07:00Z">
          <w:pPr>
            <w:widowControl w:val="0"/>
            <w:autoSpaceDE w:val="0"/>
            <w:autoSpaceDN w:val="0"/>
            <w:adjustRightInd w:val="0"/>
            <w:spacing w:after="140" w:line="288" w:lineRule="auto"/>
            <w:ind w:left="480" w:hanging="480"/>
          </w:pPr>
        </w:pPrChange>
      </w:pPr>
      <w:ins w:id="12759" w:author="arkat" w:date="2017-10-11T10:05:00Z">
        <w:del w:id="12760"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710485B1" w14:textId="488E8640" w:rsidR="00F5795E" w:rsidDel="00DE59C1" w:rsidRDefault="00F5795E">
      <w:pPr>
        <w:widowControl w:val="0"/>
        <w:autoSpaceDE w:val="0"/>
        <w:autoSpaceDN w:val="0"/>
        <w:adjustRightInd w:val="0"/>
        <w:spacing w:after="0"/>
        <w:rPr>
          <w:ins w:id="12761" w:author="arkat" w:date="2017-10-11T10:05:00Z"/>
          <w:del w:id="12762" w:author="arkat" w:date="2017-10-11T11:07:00Z"/>
          <w:rFonts w:ascii="Times New Roman" w:hAnsi="Times New Roman" w:cs="Times New Roman"/>
          <w:szCs w:val="24"/>
        </w:rPr>
        <w:pPrChange w:id="12763" w:author="arkat" w:date="2017-10-11T11:07:00Z">
          <w:pPr>
            <w:widowControl w:val="0"/>
            <w:autoSpaceDE w:val="0"/>
            <w:autoSpaceDN w:val="0"/>
            <w:adjustRightInd w:val="0"/>
            <w:spacing w:after="140" w:line="288" w:lineRule="auto"/>
            <w:ind w:left="480" w:hanging="480"/>
          </w:pPr>
        </w:pPrChange>
      </w:pPr>
      <w:ins w:id="12764" w:author="arkat" w:date="2017-10-11T10:05:00Z">
        <w:del w:id="12765"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5589D7A7" w14:textId="57EBD94B" w:rsidR="00F5795E" w:rsidDel="00DE59C1" w:rsidRDefault="00F5795E">
      <w:pPr>
        <w:widowControl w:val="0"/>
        <w:autoSpaceDE w:val="0"/>
        <w:autoSpaceDN w:val="0"/>
        <w:adjustRightInd w:val="0"/>
        <w:spacing w:after="0"/>
        <w:rPr>
          <w:ins w:id="12766" w:author="arkat" w:date="2017-10-11T10:05:00Z"/>
          <w:del w:id="12767" w:author="arkat" w:date="2017-10-11T11:07:00Z"/>
          <w:rFonts w:ascii="Times New Roman" w:hAnsi="Times New Roman" w:cs="Times New Roman"/>
          <w:szCs w:val="24"/>
        </w:rPr>
        <w:pPrChange w:id="12768" w:author="arkat" w:date="2017-10-11T11:07:00Z">
          <w:pPr>
            <w:widowControl w:val="0"/>
            <w:autoSpaceDE w:val="0"/>
            <w:autoSpaceDN w:val="0"/>
            <w:adjustRightInd w:val="0"/>
            <w:spacing w:after="140" w:line="288" w:lineRule="auto"/>
            <w:ind w:left="480" w:hanging="480"/>
          </w:pPr>
        </w:pPrChange>
      </w:pPr>
      <w:ins w:id="12769" w:author="arkat" w:date="2017-10-11T10:05:00Z">
        <w:del w:id="12770"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2423015A" w14:textId="26FF465F" w:rsidR="00F5795E" w:rsidDel="00DE59C1" w:rsidRDefault="00F5795E">
      <w:pPr>
        <w:widowControl w:val="0"/>
        <w:autoSpaceDE w:val="0"/>
        <w:autoSpaceDN w:val="0"/>
        <w:adjustRightInd w:val="0"/>
        <w:spacing w:after="0"/>
        <w:rPr>
          <w:ins w:id="12771" w:author="arkat" w:date="2017-10-11T10:05:00Z"/>
          <w:del w:id="12772" w:author="arkat" w:date="2017-10-11T11:07:00Z"/>
          <w:rFonts w:ascii="Times New Roman" w:hAnsi="Times New Roman" w:cs="Times New Roman"/>
          <w:szCs w:val="24"/>
        </w:rPr>
        <w:pPrChange w:id="12773" w:author="arkat" w:date="2017-10-11T11:07:00Z">
          <w:pPr>
            <w:widowControl w:val="0"/>
            <w:autoSpaceDE w:val="0"/>
            <w:autoSpaceDN w:val="0"/>
            <w:adjustRightInd w:val="0"/>
            <w:spacing w:after="140" w:line="288" w:lineRule="auto"/>
            <w:ind w:left="480" w:hanging="480"/>
          </w:pPr>
        </w:pPrChange>
      </w:pPr>
      <w:ins w:id="12774" w:author="arkat" w:date="2017-10-11T10:05:00Z">
        <w:del w:id="12775"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6DF7B1CF" w14:textId="402C7186" w:rsidR="00F5795E" w:rsidDel="00DE59C1" w:rsidRDefault="00F5795E">
      <w:pPr>
        <w:widowControl w:val="0"/>
        <w:autoSpaceDE w:val="0"/>
        <w:autoSpaceDN w:val="0"/>
        <w:adjustRightInd w:val="0"/>
        <w:spacing w:after="0"/>
        <w:rPr>
          <w:ins w:id="12776" w:author="arkat" w:date="2017-10-11T10:05:00Z"/>
          <w:del w:id="12777" w:author="arkat" w:date="2017-10-11T11:07:00Z"/>
          <w:rFonts w:ascii="Times New Roman" w:hAnsi="Times New Roman" w:cs="Times New Roman"/>
          <w:szCs w:val="24"/>
        </w:rPr>
        <w:pPrChange w:id="12778" w:author="arkat" w:date="2017-10-11T11:07:00Z">
          <w:pPr>
            <w:widowControl w:val="0"/>
            <w:autoSpaceDE w:val="0"/>
            <w:autoSpaceDN w:val="0"/>
            <w:adjustRightInd w:val="0"/>
            <w:spacing w:after="140" w:line="288" w:lineRule="auto"/>
            <w:ind w:left="480" w:hanging="480"/>
          </w:pPr>
        </w:pPrChange>
      </w:pPr>
      <w:ins w:id="12779" w:author="arkat" w:date="2017-10-11T10:05:00Z">
        <w:del w:id="12780"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526D436A" w14:textId="123DE171" w:rsidR="00F5795E" w:rsidDel="00DE59C1" w:rsidRDefault="00F5795E">
      <w:pPr>
        <w:widowControl w:val="0"/>
        <w:autoSpaceDE w:val="0"/>
        <w:autoSpaceDN w:val="0"/>
        <w:adjustRightInd w:val="0"/>
        <w:spacing w:after="0"/>
        <w:rPr>
          <w:ins w:id="12781" w:author="arkat" w:date="2017-10-11T10:05:00Z"/>
          <w:del w:id="12782" w:author="arkat" w:date="2017-10-11T11:07:00Z"/>
          <w:rFonts w:ascii="Times New Roman" w:hAnsi="Times New Roman" w:cs="Times New Roman"/>
          <w:szCs w:val="24"/>
        </w:rPr>
        <w:pPrChange w:id="12783" w:author="arkat" w:date="2017-10-11T11:07:00Z">
          <w:pPr>
            <w:widowControl w:val="0"/>
            <w:autoSpaceDE w:val="0"/>
            <w:autoSpaceDN w:val="0"/>
            <w:adjustRightInd w:val="0"/>
            <w:spacing w:after="140" w:line="288" w:lineRule="auto"/>
            <w:ind w:left="480" w:hanging="480"/>
          </w:pPr>
        </w:pPrChange>
      </w:pPr>
      <w:ins w:id="12784" w:author="arkat" w:date="2017-10-11T10:05:00Z">
        <w:del w:id="12785"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44C02508" w14:textId="12C01F47" w:rsidR="00F5795E" w:rsidDel="00DE59C1" w:rsidRDefault="00F5795E">
      <w:pPr>
        <w:widowControl w:val="0"/>
        <w:autoSpaceDE w:val="0"/>
        <w:autoSpaceDN w:val="0"/>
        <w:adjustRightInd w:val="0"/>
        <w:spacing w:after="0"/>
        <w:rPr>
          <w:ins w:id="12786" w:author="arkat" w:date="2017-10-11T10:05:00Z"/>
          <w:del w:id="12787" w:author="arkat" w:date="2017-10-11T11:07:00Z"/>
          <w:rFonts w:ascii="Times New Roman" w:hAnsi="Times New Roman" w:cs="Times New Roman"/>
          <w:szCs w:val="24"/>
        </w:rPr>
        <w:pPrChange w:id="12788" w:author="arkat" w:date="2017-10-11T11:07:00Z">
          <w:pPr>
            <w:widowControl w:val="0"/>
            <w:autoSpaceDE w:val="0"/>
            <w:autoSpaceDN w:val="0"/>
            <w:adjustRightInd w:val="0"/>
            <w:spacing w:after="140" w:line="288" w:lineRule="auto"/>
            <w:ind w:left="480" w:hanging="480"/>
          </w:pPr>
        </w:pPrChange>
      </w:pPr>
      <w:ins w:id="12789" w:author="arkat" w:date="2017-10-11T10:05:00Z">
        <w:del w:id="12790"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1A59707C" w14:textId="6DA568E6" w:rsidR="00F5795E" w:rsidDel="00DE59C1" w:rsidRDefault="00F5795E">
      <w:pPr>
        <w:widowControl w:val="0"/>
        <w:autoSpaceDE w:val="0"/>
        <w:autoSpaceDN w:val="0"/>
        <w:adjustRightInd w:val="0"/>
        <w:spacing w:after="0"/>
        <w:rPr>
          <w:ins w:id="12791" w:author="arkat" w:date="2017-10-11T10:05:00Z"/>
          <w:del w:id="12792" w:author="arkat" w:date="2017-10-11T11:07:00Z"/>
          <w:rFonts w:ascii="Times New Roman" w:hAnsi="Times New Roman" w:cs="Times New Roman"/>
          <w:szCs w:val="24"/>
        </w:rPr>
        <w:pPrChange w:id="12793" w:author="arkat" w:date="2017-10-11T11:07:00Z">
          <w:pPr>
            <w:widowControl w:val="0"/>
            <w:autoSpaceDE w:val="0"/>
            <w:autoSpaceDN w:val="0"/>
            <w:adjustRightInd w:val="0"/>
            <w:spacing w:after="140" w:line="288" w:lineRule="auto"/>
            <w:ind w:left="480" w:hanging="480"/>
          </w:pPr>
        </w:pPrChange>
      </w:pPr>
      <w:ins w:id="12794" w:author="arkat" w:date="2017-10-11T10:05:00Z">
        <w:del w:id="12795"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743D10F2" w14:textId="451384BE" w:rsidR="00F5795E" w:rsidDel="00DE59C1" w:rsidRDefault="00F5795E">
      <w:pPr>
        <w:widowControl w:val="0"/>
        <w:autoSpaceDE w:val="0"/>
        <w:autoSpaceDN w:val="0"/>
        <w:adjustRightInd w:val="0"/>
        <w:spacing w:after="0"/>
        <w:rPr>
          <w:ins w:id="12796" w:author="arkat" w:date="2017-10-11T10:05:00Z"/>
          <w:del w:id="12797" w:author="arkat" w:date="2017-10-11T11:07:00Z"/>
          <w:rFonts w:ascii="Times New Roman" w:hAnsi="Times New Roman" w:cs="Times New Roman"/>
          <w:szCs w:val="24"/>
        </w:rPr>
        <w:pPrChange w:id="12798" w:author="arkat" w:date="2017-10-11T11:07:00Z">
          <w:pPr>
            <w:widowControl w:val="0"/>
            <w:autoSpaceDE w:val="0"/>
            <w:autoSpaceDN w:val="0"/>
            <w:adjustRightInd w:val="0"/>
            <w:spacing w:after="140" w:line="288" w:lineRule="auto"/>
            <w:ind w:left="480" w:hanging="480"/>
          </w:pPr>
        </w:pPrChange>
      </w:pPr>
      <w:ins w:id="12799" w:author="arkat" w:date="2017-10-11T10:05:00Z">
        <w:del w:id="12800"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65C01430" w14:textId="0314F0BB" w:rsidR="00F5795E" w:rsidDel="00DE59C1" w:rsidRDefault="00F5795E">
      <w:pPr>
        <w:widowControl w:val="0"/>
        <w:autoSpaceDE w:val="0"/>
        <w:autoSpaceDN w:val="0"/>
        <w:adjustRightInd w:val="0"/>
        <w:spacing w:after="0"/>
        <w:rPr>
          <w:ins w:id="12801" w:author="arkat" w:date="2017-10-11T10:05:00Z"/>
          <w:del w:id="12802" w:author="arkat" w:date="2017-10-11T11:07:00Z"/>
          <w:rFonts w:ascii="Times New Roman" w:hAnsi="Times New Roman" w:cs="Times New Roman"/>
          <w:szCs w:val="24"/>
        </w:rPr>
        <w:pPrChange w:id="12803" w:author="arkat" w:date="2017-10-11T11:07:00Z">
          <w:pPr>
            <w:widowControl w:val="0"/>
            <w:autoSpaceDE w:val="0"/>
            <w:autoSpaceDN w:val="0"/>
            <w:adjustRightInd w:val="0"/>
            <w:spacing w:after="140" w:line="288" w:lineRule="auto"/>
            <w:ind w:left="480" w:hanging="480"/>
          </w:pPr>
        </w:pPrChange>
      </w:pPr>
      <w:ins w:id="12804" w:author="arkat" w:date="2017-10-11T10:05:00Z">
        <w:del w:id="12805"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14D37472" w14:textId="44F89BFF" w:rsidR="00F5795E" w:rsidDel="00DE59C1" w:rsidRDefault="00F5795E">
      <w:pPr>
        <w:widowControl w:val="0"/>
        <w:autoSpaceDE w:val="0"/>
        <w:autoSpaceDN w:val="0"/>
        <w:adjustRightInd w:val="0"/>
        <w:spacing w:after="0"/>
        <w:rPr>
          <w:ins w:id="12806" w:author="arkat" w:date="2017-10-11T10:05:00Z"/>
          <w:del w:id="12807" w:author="arkat" w:date="2017-10-11T11:07:00Z"/>
          <w:rFonts w:ascii="Times New Roman" w:hAnsi="Times New Roman" w:cs="Times New Roman"/>
          <w:szCs w:val="24"/>
        </w:rPr>
        <w:pPrChange w:id="12808" w:author="arkat" w:date="2017-10-11T11:07:00Z">
          <w:pPr>
            <w:widowControl w:val="0"/>
            <w:autoSpaceDE w:val="0"/>
            <w:autoSpaceDN w:val="0"/>
            <w:adjustRightInd w:val="0"/>
            <w:spacing w:after="140" w:line="288" w:lineRule="auto"/>
            <w:ind w:left="480" w:hanging="480"/>
          </w:pPr>
        </w:pPrChange>
      </w:pPr>
      <w:ins w:id="12809" w:author="arkat" w:date="2017-10-11T10:05:00Z">
        <w:del w:id="12810"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0F26E853" w14:textId="2524714D" w:rsidR="00F5795E" w:rsidDel="00DE59C1" w:rsidRDefault="00F5795E">
      <w:pPr>
        <w:widowControl w:val="0"/>
        <w:autoSpaceDE w:val="0"/>
        <w:autoSpaceDN w:val="0"/>
        <w:adjustRightInd w:val="0"/>
        <w:spacing w:after="0"/>
        <w:rPr>
          <w:ins w:id="12811" w:author="arkat" w:date="2017-10-11T10:05:00Z"/>
          <w:del w:id="12812" w:author="arkat" w:date="2017-10-11T11:07:00Z"/>
          <w:rFonts w:ascii="Times New Roman" w:hAnsi="Times New Roman" w:cs="Times New Roman"/>
          <w:szCs w:val="24"/>
        </w:rPr>
        <w:pPrChange w:id="12813" w:author="arkat" w:date="2017-10-11T11:07:00Z">
          <w:pPr>
            <w:widowControl w:val="0"/>
            <w:autoSpaceDE w:val="0"/>
            <w:autoSpaceDN w:val="0"/>
            <w:adjustRightInd w:val="0"/>
            <w:spacing w:after="140" w:line="288" w:lineRule="auto"/>
            <w:ind w:left="480" w:hanging="480"/>
          </w:pPr>
        </w:pPrChange>
      </w:pPr>
      <w:ins w:id="12814" w:author="arkat" w:date="2017-10-11T10:05:00Z">
        <w:del w:id="12815"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62AB6063" w14:textId="58EFABE6" w:rsidR="00F5795E" w:rsidDel="00DE59C1" w:rsidRDefault="00F5795E">
      <w:pPr>
        <w:widowControl w:val="0"/>
        <w:autoSpaceDE w:val="0"/>
        <w:autoSpaceDN w:val="0"/>
        <w:adjustRightInd w:val="0"/>
        <w:spacing w:after="0"/>
        <w:rPr>
          <w:ins w:id="12816" w:author="arkat" w:date="2017-10-11T10:05:00Z"/>
          <w:del w:id="12817" w:author="arkat" w:date="2017-10-11T11:07:00Z"/>
          <w:rFonts w:ascii="Times New Roman" w:hAnsi="Times New Roman" w:cs="Times New Roman"/>
          <w:szCs w:val="24"/>
        </w:rPr>
        <w:pPrChange w:id="12818" w:author="arkat" w:date="2017-10-11T11:07:00Z">
          <w:pPr>
            <w:widowControl w:val="0"/>
            <w:autoSpaceDE w:val="0"/>
            <w:autoSpaceDN w:val="0"/>
            <w:adjustRightInd w:val="0"/>
            <w:spacing w:after="140" w:line="288" w:lineRule="auto"/>
            <w:ind w:left="480" w:hanging="480"/>
          </w:pPr>
        </w:pPrChange>
      </w:pPr>
      <w:ins w:id="12819" w:author="arkat" w:date="2017-10-11T10:05:00Z">
        <w:del w:id="12820"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639DA48F" w14:textId="74D09AC5" w:rsidR="00F5795E" w:rsidDel="00DE59C1" w:rsidRDefault="00F5795E">
      <w:pPr>
        <w:widowControl w:val="0"/>
        <w:autoSpaceDE w:val="0"/>
        <w:autoSpaceDN w:val="0"/>
        <w:adjustRightInd w:val="0"/>
        <w:spacing w:after="0"/>
        <w:rPr>
          <w:ins w:id="12821" w:author="arkat" w:date="2017-10-11T10:05:00Z"/>
          <w:del w:id="12822" w:author="arkat" w:date="2017-10-11T11:07:00Z"/>
          <w:rFonts w:ascii="Times New Roman" w:hAnsi="Times New Roman" w:cs="Times New Roman"/>
          <w:szCs w:val="24"/>
        </w:rPr>
        <w:pPrChange w:id="12823" w:author="arkat" w:date="2017-10-11T11:07:00Z">
          <w:pPr>
            <w:widowControl w:val="0"/>
            <w:autoSpaceDE w:val="0"/>
            <w:autoSpaceDN w:val="0"/>
            <w:adjustRightInd w:val="0"/>
            <w:spacing w:after="140" w:line="288" w:lineRule="auto"/>
            <w:ind w:left="480" w:hanging="480"/>
          </w:pPr>
        </w:pPrChange>
      </w:pPr>
      <w:ins w:id="12824" w:author="arkat" w:date="2017-10-11T10:05:00Z">
        <w:del w:id="12825"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31BEDFB0" w14:textId="01CE6018" w:rsidR="00F5795E" w:rsidDel="00DE59C1" w:rsidRDefault="00F5795E">
      <w:pPr>
        <w:widowControl w:val="0"/>
        <w:autoSpaceDE w:val="0"/>
        <w:autoSpaceDN w:val="0"/>
        <w:adjustRightInd w:val="0"/>
        <w:spacing w:after="0"/>
        <w:rPr>
          <w:ins w:id="12826" w:author="arkat" w:date="2017-10-11T10:05:00Z"/>
          <w:del w:id="12827" w:author="arkat" w:date="2017-10-11T11:07:00Z"/>
          <w:rFonts w:ascii="Times New Roman" w:hAnsi="Times New Roman" w:cs="Times New Roman"/>
          <w:szCs w:val="24"/>
        </w:rPr>
        <w:pPrChange w:id="12828" w:author="arkat" w:date="2017-10-11T11:07:00Z">
          <w:pPr>
            <w:widowControl w:val="0"/>
            <w:autoSpaceDE w:val="0"/>
            <w:autoSpaceDN w:val="0"/>
            <w:adjustRightInd w:val="0"/>
            <w:spacing w:after="140" w:line="288" w:lineRule="auto"/>
            <w:ind w:left="480" w:hanging="480"/>
          </w:pPr>
        </w:pPrChange>
      </w:pPr>
      <w:ins w:id="12829" w:author="arkat" w:date="2017-10-11T10:05:00Z">
        <w:del w:id="12830"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02981F55" w14:textId="1EF5EAB4" w:rsidR="00F5795E" w:rsidDel="00DE59C1" w:rsidRDefault="00F5795E">
      <w:pPr>
        <w:widowControl w:val="0"/>
        <w:autoSpaceDE w:val="0"/>
        <w:autoSpaceDN w:val="0"/>
        <w:adjustRightInd w:val="0"/>
        <w:spacing w:after="0"/>
        <w:rPr>
          <w:ins w:id="12831" w:author="arkat" w:date="2017-10-11T10:05:00Z"/>
          <w:del w:id="12832" w:author="arkat" w:date="2017-10-11T11:07:00Z"/>
          <w:rFonts w:ascii="Times New Roman" w:hAnsi="Times New Roman" w:cs="Times New Roman"/>
          <w:szCs w:val="24"/>
        </w:rPr>
        <w:pPrChange w:id="12833" w:author="arkat" w:date="2017-10-11T11:07:00Z">
          <w:pPr>
            <w:widowControl w:val="0"/>
            <w:autoSpaceDE w:val="0"/>
            <w:autoSpaceDN w:val="0"/>
            <w:adjustRightInd w:val="0"/>
            <w:spacing w:after="140" w:line="288" w:lineRule="auto"/>
            <w:ind w:left="480" w:hanging="480"/>
          </w:pPr>
        </w:pPrChange>
      </w:pPr>
      <w:ins w:id="12834" w:author="arkat" w:date="2017-10-11T10:05:00Z">
        <w:del w:id="12835"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20F6C2CB" w14:textId="4F5F6201" w:rsidR="00F5795E" w:rsidDel="00DE59C1" w:rsidRDefault="00F5795E">
      <w:pPr>
        <w:widowControl w:val="0"/>
        <w:autoSpaceDE w:val="0"/>
        <w:autoSpaceDN w:val="0"/>
        <w:adjustRightInd w:val="0"/>
        <w:spacing w:after="0"/>
        <w:rPr>
          <w:ins w:id="12836" w:author="arkat" w:date="2017-10-11T10:05:00Z"/>
          <w:del w:id="12837" w:author="arkat" w:date="2017-10-11T11:07:00Z"/>
          <w:rFonts w:ascii="Times New Roman" w:hAnsi="Times New Roman" w:cs="Times New Roman"/>
          <w:szCs w:val="24"/>
        </w:rPr>
        <w:pPrChange w:id="12838" w:author="arkat" w:date="2017-10-11T11:07:00Z">
          <w:pPr>
            <w:widowControl w:val="0"/>
            <w:autoSpaceDE w:val="0"/>
            <w:autoSpaceDN w:val="0"/>
            <w:adjustRightInd w:val="0"/>
            <w:spacing w:after="140" w:line="288" w:lineRule="auto"/>
            <w:ind w:left="480" w:hanging="480"/>
          </w:pPr>
        </w:pPrChange>
      </w:pPr>
      <w:ins w:id="12839" w:author="arkat" w:date="2017-10-11T10:05:00Z">
        <w:del w:id="12840"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359BA118" w14:textId="5073B179" w:rsidR="00F5795E" w:rsidDel="00DE59C1" w:rsidRDefault="00F5795E">
      <w:pPr>
        <w:widowControl w:val="0"/>
        <w:autoSpaceDE w:val="0"/>
        <w:autoSpaceDN w:val="0"/>
        <w:adjustRightInd w:val="0"/>
        <w:spacing w:after="0"/>
        <w:rPr>
          <w:ins w:id="12841" w:author="arkat" w:date="2017-10-11T10:05:00Z"/>
          <w:del w:id="12842" w:author="arkat" w:date="2017-10-11T11:07:00Z"/>
          <w:rFonts w:ascii="Times New Roman" w:hAnsi="Times New Roman" w:cs="Times New Roman"/>
          <w:szCs w:val="24"/>
        </w:rPr>
        <w:pPrChange w:id="12843" w:author="arkat" w:date="2017-10-11T11:07:00Z">
          <w:pPr>
            <w:widowControl w:val="0"/>
            <w:autoSpaceDE w:val="0"/>
            <w:autoSpaceDN w:val="0"/>
            <w:adjustRightInd w:val="0"/>
            <w:spacing w:after="140" w:line="288" w:lineRule="auto"/>
            <w:ind w:left="480" w:hanging="480"/>
          </w:pPr>
        </w:pPrChange>
      </w:pPr>
      <w:ins w:id="12844" w:author="arkat" w:date="2017-10-11T10:05:00Z">
        <w:del w:id="12845"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2E7FDACE" w14:textId="1E4AF3FC" w:rsidR="00F5795E" w:rsidDel="00DE59C1" w:rsidRDefault="00F5795E">
      <w:pPr>
        <w:widowControl w:val="0"/>
        <w:autoSpaceDE w:val="0"/>
        <w:autoSpaceDN w:val="0"/>
        <w:adjustRightInd w:val="0"/>
        <w:spacing w:after="0"/>
        <w:rPr>
          <w:ins w:id="12846" w:author="arkat" w:date="2017-10-11T10:05:00Z"/>
          <w:del w:id="12847" w:author="arkat" w:date="2017-10-11T11:07:00Z"/>
          <w:rFonts w:ascii="Times New Roman" w:hAnsi="Times New Roman" w:cs="Times New Roman"/>
          <w:szCs w:val="24"/>
        </w:rPr>
        <w:pPrChange w:id="12848" w:author="arkat" w:date="2017-10-11T11:07:00Z">
          <w:pPr>
            <w:widowControl w:val="0"/>
            <w:autoSpaceDE w:val="0"/>
            <w:autoSpaceDN w:val="0"/>
            <w:adjustRightInd w:val="0"/>
            <w:spacing w:after="140" w:line="288" w:lineRule="auto"/>
            <w:ind w:left="480" w:hanging="480"/>
          </w:pPr>
        </w:pPrChange>
      </w:pPr>
      <w:ins w:id="12849" w:author="arkat" w:date="2017-10-11T10:05:00Z">
        <w:del w:id="12850"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79F9D671" w14:textId="5A2A2F2D" w:rsidR="00F5795E" w:rsidDel="00DE59C1" w:rsidRDefault="00F5795E">
      <w:pPr>
        <w:widowControl w:val="0"/>
        <w:autoSpaceDE w:val="0"/>
        <w:autoSpaceDN w:val="0"/>
        <w:adjustRightInd w:val="0"/>
        <w:spacing w:after="0"/>
        <w:rPr>
          <w:ins w:id="12851" w:author="arkat" w:date="2017-10-11T10:05:00Z"/>
          <w:del w:id="12852" w:author="arkat" w:date="2017-10-11T11:07:00Z"/>
          <w:rFonts w:ascii="Times New Roman" w:hAnsi="Times New Roman" w:cs="Times New Roman"/>
          <w:szCs w:val="24"/>
        </w:rPr>
        <w:pPrChange w:id="12853" w:author="arkat" w:date="2017-10-11T11:07:00Z">
          <w:pPr>
            <w:widowControl w:val="0"/>
            <w:autoSpaceDE w:val="0"/>
            <w:autoSpaceDN w:val="0"/>
            <w:adjustRightInd w:val="0"/>
            <w:spacing w:after="140" w:line="288" w:lineRule="auto"/>
            <w:ind w:left="480" w:hanging="480"/>
          </w:pPr>
        </w:pPrChange>
      </w:pPr>
      <w:ins w:id="12854" w:author="arkat" w:date="2017-10-11T10:05:00Z">
        <w:del w:id="12855" w:author="arkat" w:date="2017-10-11T11:07:00Z">
          <w:r w:rsidDel="00DE59C1">
            <w:rPr>
              <w:rFonts w:ascii="Times New Roman" w:hAnsi="Times New Roman" w:cs="Times New Roman"/>
              <w:szCs w:val="24"/>
            </w:rPr>
            <w:delText xml:space="preserve">Trickovié, I. 2000. </w:delText>
          </w:r>
          <w:r w:rsidDel="00DE59C1">
            <w:rPr>
              <w:rFonts w:ascii="Times New Roman" w:hAnsi="Times New Roman" w:cs="Times New Roman"/>
              <w:i/>
              <w:iCs/>
              <w:szCs w:val="24"/>
            </w:rPr>
            <w:delText>Formalizing Activity Diagram of Uml By Petri Nets</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Emisamsorg</w:delText>
          </w:r>
          <w:r w:rsidDel="00DE59C1">
            <w:rPr>
              <w:rFonts w:ascii="Times New Roman" w:hAnsi="Times New Roman" w:cs="Times New Roman"/>
              <w:szCs w:val="24"/>
            </w:rPr>
            <w:delText>, Tersedia di http://www.emis.ams.org/journals/NSJOM/Papers/30_3/NSJOM_30_3_161_171.pdf.</w:delText>
          </w:r>
        </w:del>
      </w:ins>
    </w:p>
    <w:p w14:paraId="00A4A371" w14:textId="5E51570B" w:rsidR="00F5795E" w:rsidDel="00DE59C1" w:rsidRDefault="00F5795E">
      <w:pPr>
        <w:widowControl w:val="0"/>
        <w:autoSpaceDE w:val="0"/>
        <w:autoSpaceDN w:val="0"/>
        <w:adjustRightInd w:val="0"/>
        <w:spacing w:after="0"/>
        <w:rPr>
          <w:ins w:id="12856" w:author="arkat" w:date="2017-10-11T10:05:00Z"/>
          <w:del w:id="12857" w:author="arkat" w:date="2017-10-11T11:07:00Z"/>
          <w:rFonts w:ascii="Times New Roman" w:hAnsi="Times New Roman" w:cs="Times New Roman"/>
          <w:szCs w:val="24"/>
        </w:rPr>
        <w:pPrChange w:id="12858" w:author="arkat" w:date="2017-10-11T11:07:00Z">
          <w:pPr>
            <w:widowControl w:val="0"/>
            <w:autoSpaceDE w:val="0"/>
            <w:autoSpaceDN w:val="0"/>
            <w:adjustRightInd w:val="0"/>
            <w:spacing w:after="140" w:line="288" w:lineRule="auto"/>
            <w:ind w:left="480" w:hanging="480"/>
          </w:pPr>
        </w:pPrChange>
      </w:pPr>
      <w:ins w:id="12859" w:author="arkat" w:date="2017-10-11T10:05:00Z">
        <w:del w:id="12860"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471ED93A" w14:textId="1BA26710" w:rsidR="00F5795E" w:rsidDel="00DE59C1" w:rsidRDefault="00F5795E">
      <w:pPr>
        <w:widowControl w:val="0"/>
        <w:autoSpaceDE w:val="0"/>
        <w:autoSpaceDN w:val="0"/>
        <w:adjustRightInd w:val="0"/>
        <w:spacing w:after="0"/>
        <w:rPr>
          <w:ins w:id="12861" w:author="arkat" w:date="2017-10-11T10:05:00Z"/>
          <w:del w:id="12862" w:author="arkat" w:date="2017-10-11T11:07:00Z"/>
          <w:rFonts w:ascii="Times New Roman" w:hAnsi="Times New Roman" w:cs="Times New Roman"/>
          <w:szCs w:val="24"/>
        </w:rPr>
        <w:pPrChange w:id="12863" w:author="arkat" w:date="2017-10-11T11:07:00Z">
          <w:pPr>
            <w:widowControl w:val="0"/>
            <w:autoSpaceDE w:val="0"/>
            <w:autoSpaceDN w:val="0"/>
            <w:adjustRightInd w:val="0"/>
            <w:spacing w:after="140" w:line="288" w:lineRule="auto"/>
            <w:ind w:left="480" w:hanging="480"/>
          </w:pPr>
        </w:pPrChange>
      </w:pPr>
      <w:ins w:id="12864" w:author="arkat" w:date="2017-10-11T10:05:00Z">
        <w:del w:id="12865"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0580623D" w14:textId="405886D6" w:rsidR="00F5795E" w:rsidDel="00DE59C1" w:rsidRDefault="00F5795E">
      <w:pPr>
        <w:widowControl w:val="0"/>
        <w:autoSpaceDE w:val="0"/>
        <w:autoSpaceDN w:val="0"/>
        <w:adjustRightInd w:val="0"/>
        <w:spacing w:after="0"/>
        <w:rPr>
          <w:ins w:id="12866" w:author="arkat" w:date="2017-10-11T10:05:00Z"/>
          <w:del w:id="12867" w:author="arkat" w:date="2017-10-11T11:07:00Z"/>
          <w:rFonts w:ascii="Times New Roman" w:hAnsi="Times New Roman" w:cs="Times New Roman"/>
          <w:szCs w:val="24"/>
        </w:rPr>
        <w:pPrChange w:id="12868" w:author="arkat" w:date="2017-10-11T11:07:00Z">
          <w:pPr>
            <w:widowControl w:val="0"/>
            <w:autoSpaceDE w:val="0"/>
            <w:autoSpaceDN w:val="0"/>
            <w:adjustRightInd w:val="0"/>
            <w:spacing w:after="140" w:line="288" w:lineRule="auto"/>
            <w:ind w:left="480" w:hanging="480"/>
          </w:pPr>
        </w:pPrChange>
      </w:pPr>
      <w:ins w:id="12869" w:author="arkat" w:date="2017-10-11T10:05:00Z">
        <w:del w:id="12870" w:author="arkat" w:date="2017-10-11T11:07:00Z">
          <w:r w:rsidDel="00DE59C1">
            <w:rPr>
              <w:rFonts w:ascii="Times New Roman" w:hAnsi="Times New Roman" w:cs="Times New Roman"/>
              <w:szCs w:val="24"/>
            </w:rPr>
            <w:delText>Volzer, H. 2010. An Overview of BPMN 2 . 0 and its Potential Use. 2–3.</w:delText>
          </w:r>
        </w:del>
      </w:ins>
    </w:p>
    <w:p w14:paraId="294566C6" w14:textId="306247F1" w:rsidR="00F5795E" w:rsidDel="00DE59C1" w:rsidRDefault="00F5795E">
      <w:pPr>
        <w:widowControl w:val="0"/>
        <w:autoSpaceDE w:val="0"/>
        <w:autoSpaceDN w:val="0"/>
        <w:adjustRightInd w:val="0"/>
        <w:spacing w:after="0"/>
        <w:rPr>
          <w:ins w:id="12871" w:author="arkat" w:date="2017-10-11T10:05:00Z"/>
          <w:del w:id="12872" w:author="arkat" w:date="2017-10-11T11:07:00Z"/>
          <w:rFonts w:ascii="Times New Roman" w:hAnsi="Times New Roman" w:cs="Times New Roman"/>
          <w:szCs w:val="24"/>
        </w:rPr>
        <w:pPrChange w:id="12873" w:author="arkat" w:date="2017-10-11T11:07:00Z">
          <w:pPr>
            <w:widowControl w:val="0"/>
            <w:autoSpaceDE w:val="0"/>
            <w:autoSpaceDN w:val="0"/>
            <w:adjustRightInd w:val="0"/>
            <w:spacing w:after="140" w:line="288" w:lineRule="auto"/>
            <w:ind w:left="480" w:hanging="480"/>
          </w:pPr>
        </w:pPrChange>
      </w:pPr>
      <w:ins w:id="12874" w:author="arkat" w:date="2017-10-11T10:05:00Z">
        <w:del w:id="12875"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66847EA3" w14:textId="6FB37544" w:rsidR="00F5795E" w:rsidDel="00DE59C1" w:rsidRDefault="00F5795E">
      <w:pPr>
        <w:widowControl w:val="0"/>
        <w:autoSpaceDE w:val="0"/>
        <w:autoSpaceDN w:val="0"/>
        <w:adjustRightInd w:val="0"/>
        <w:spacing w:after="0"/>
        <w:rPr>
          <w:ins w:id="12876" w:author="arkat" w:date="2017-10-11T10:05:00Z"/>
          <w:del w:id="12877" w:author="arkat" w:date="2017-10-11T11:07:00Z"/>
          <w:rFonts w:ascii="Times New Roman" w:hAnsi="Times New Roman" w:cs="Times New Roman"/>
          <w:szCs w:val="24"/>
        </w:rPr>
        <w:pPrChange w:id="12878" w:author="arkat" w:date="2017-10-11T11:07:00Z">
          <w:pPr>
            <w:widowControl w:val="0"/>
            <w:autoSpaceDE w:val="0"/>
            <w:autoSpaceDN w:val="0"/>
            <w:adjustRightInd w:val="0"/>
            <w:spacing w:after="140" w:line="288" w:lineRule="auto"/>
            <w:ind w:left="480" w:hanging="480"/>
          </w:pPr>
        </w:pPrChange>
      </w:pPr>
      <w:ins w:id="12879" w:author="arkat" w:date="2017-10-11T10:05:00Z">
        <w:del w:id="12880"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03FB22B6" w14:textId="2719E092" w:rsidR="00F5795E" w:rsidDel="00DE59C1" w:rsidRDefault="00F5795E">
      <w:pPr>
        <w:widowControl w:val="0"/>
        <w:autoSpaceDE w:val="0"/>
        <w:autoSpaceDN w:val="0"/>
        <w:adjustRightInd w:val="0"/>
        <w:spacing w:after="0"/>
        <w:rPr>
          <w:ins w:id="12881" w:author="arkat" w:date="2017-10-11T10:05:00Z"/>
          <w:del w:id="12882" w:author="arkat" w:date="2017-10-11T11:07:00Z"/>
        </w:rPr>
        <w:pPrChange w:id="12883" w:author="arkat" w:date="2017-10-11T11:07:00Z">
          <w:pPr>
            <w:widowControl w:val="0"/>
            <w:autoSpaceDE w:val="0"/>
            <w:autoSpaceDN w:val="0"/>
            <w:adjustRightInd w:val="0"/>
            <w:spacing w:after="140" w:line="288" w:lineRule="auto"/>
            <w:ind w:left="480" w:hanging="480"/>
          </w:pPr>
        </w:pPrChange>
      </w:pPr>
      <w:ins w:id="12884" w:author="arkat" w:date="2017-10-11T10:05:00Z">
        <w:del w:id="12885"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31E41FA8" w14:textId="26C917A8" w:rsidR="00F5795E" w:rsidDel="00DE59C1" w:rsidRDefault="00F5795E">
      <w:pPr>
        <w:widowControl w:val="0"/>
        <w:autoSpaceDE w:val="0"/>
        <w:autoSpaceDN w:val="0"/>
        <w:adjustRightInd w:val="0"/>
        <w:spacing w:after="0"/>
        <w:rPr>
          <w:ins w:id="12886" w:author="arkat" w:date="2017-10-11T10:05:00Z"/>
          <w:del w:id="12887" w:author="arkat" w:date="2017-10-11T11:07:00Z"/>
          <w:rFonts w:ascii="Times New Roman" w:hAnsi="Times New Roman" w:cs="Times New Roman"/>
          <w:szCs w:val="24"/>
        </w:rPr>
      </w:pPr>
    </w:p>
    <w:p w14:paraId="179F5137" w14:textId="7BEF9A85" w:rsidR="00F5795E" w:rsidDel="00DE59C1" w:rsidRDefault="00F5795E">
      <w:pPr>
        <w:widowControl w:val="0"/>
        <w:autoSpaceDE w:val="0"/>
        <w:autoSpaceDN w:val="0"/>
        <w:adjustRightInd w:val="0"/>
        <w:spacing w:after="0"/>
        <w:rPr>
          <w:ins w:id="12888" w:author="arkat" w:date="2017-10-11T10:05:00Z"/>
          <w:del w:id="12889" w:author="arkat" w:date="2017-10-11T11:07:00Z"/>
          <w:rFonts w:ascii="Times New Roman" w:hAnsi="Times New Roman" w:cs="Times New Roman"/>
          <w:szCs w:val="24"/>
        </w:rPr>
        <w:pPrChange w:id="12890" w:author="arkat" w:date="2017-10-11T11:07:00Z">
          <w:pPr>
            <w:widowControl w:val="0"/>
            <w:autoSpaceDE w:val="0"/>
            <w:autoSpaceDN w:val="0"/>
            <w:adjustRightInd w:val="0"/>
            <w:spacing w:after="140" w:line="288" w:lineRule="auto"/>
            <w:ind w:left="480" w:hanging="480"/>
          </w:pPr>
        </w:pPrChange>
      </w:pPr>
      <w:ins w:id="12891" w:author="arkat" w:date="2017-10-11T10:05:00Z">
        <w:del w:id="12892"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55FB7502" w14:textId="71B631A6" w:rsidR="00F5795E" w:rsidDel="00DE59C1" w:rsidRDefault="00F5795E">
      <w:pPr>
        <w:widowControl w:val="0"/>
        <w:autoSpaceDE w:val="0"/>
        <w:autoSpaceDN w:val="0"/>
        <w:adjustRightInd w:val="0"/>
        <w:spacing w:after="0"/>
        <w:rPr>
          <w:ins w:id="12893" w:author="arkat" w:date="2017-10-11T10:05:00Z"/>
          <w:del w:id="12894" w:author="arkat" w:date="2017-10-11T11:07:00Z"/>
          <w:rFonts w:ascii="Times New Roman" w:hAnsi="Times New Roman" w:cs="Times New Roman"/>
          <w:szCs w:val="24"/>
        </w:rPr>
        <w:pPrChange w:id="12895" w:author="arkat" w:date="2017-10-11T11:07:00Z">
          <w:pPr>
            <w:widowControl w:val="0"/>
            <w:autoSpaceDE w:val="0"/>
            <w:autoSpaceDN w:val="0"/>
            <w:adjustRightInd w:val="0"/>
            <w:spacing w:after="140" w:line="288" w:lineRule="auto"/>
            <w:ind w:left="480" w:hanging="480"/>
          </w:pPr>
        </w:pPrChange>
      </w:pPr>
      <w:ins w:id="12896" w:author="arkat" w:date="2017-10-11T10:05:00Z">
        <w:del w:id="12897"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2AC4B940" w14:textId="759BA50A" w:rsidR="00F5795E" w:rsidDel="00DE59C1" w:rsidRDefault="00F5795E">
      <w:pPr>
        <w:widowControl w:val="0"/>
        <w:autoSpaceDE w:val="0"/>
        <w:autoSpaceDN w:val="0"/>
        <w:adjustRightInd w:val="0"/>
        <w:spacing w:after="0"/>
        <w:rPr>
          <w:ins w:id="12898" w:author="arkat" w:date="2017-10-11T10:05:00Z"/>
          <w:del w:id="12899" w:author="arkat" w:date="2017-10-11T11:07:00Z"/>
          <w:rFonts w:ascii="Times New Roman" w:hAnsi="Times New Roman" w:cs="Times New Roman"/>
          <w:szCs w:val="24"/>
        </w:rPr>
        <w:pPrChange w:id="12900" w:author="arkat" w:date="2017-10-11T11:07:00Z">
          <w:pPr>
            <w:widowControl w:val="0"/>
            <w:autoSpaceDE w:val="0"/>
            <w:autoSpaceDN w:val="0"/>
            <w:adjustRightInd w:val="0"/>
            <w:spacing w:after="140" w:line="288" w:lineRule="auto"/>
            <w:ind w:left="480" w:hanging="480"/>
          </w:pPr>
        </w:pPrChange>
      </w:pPr>
      <w:ins w:id="12901" w:author="arkat" w:date="2017-10-11T10:05:00Z">
        <w:del w:id="12902" w:author="arkat" w:date="2017-10-11T11:07:00Z">
          <w:r w:rsidDel="00DE59C1">
            <w:rPr>
              <w:rFonts w:ascii="Times New Roman" w:hAnsi="Times New Roman" w:cs="Times New Roman"/>
              <w:szCs w:val="24"/>
            </w:rPr>
            <w:delText>Arkin, A. &amp; Intalio 2002. Business Process Modeling Language. 98.</w:delText>
          </w:r>
        </w:del>
      </w:ins>
    </w:p>
    <w:p w14:paraId="580398D3" w14:textId="705F1D60" w:rsidR="00F5795E" w:rsidDel="00DE59C1" w:rsidRDefault="00F5795E">
      <w:pPr>
        <w:widowControl w:val="0"/>
        <w:autoSpaceDE w:val="0"/>
        <w:autoSpaceDN w:val="0"/>
        <w:adjustRightInd w:val="0"/>
        <w:spacing w:after="0"/>
        <w:rPr>
          <w:ins w:id="12903" w:author="arkat" w:date="2017-10-11T10:05:00Z"/>
          <w:del w:id="12904" w:author="arkat" w:date="2017-10-11T11:07:00Z"/>
          <w:rFonts w:ascii="Times New Roman" w:hAnsi="Times New Roman" w:cs="Times New Roman"/>
          <w:szCs w:val="24"/>
        </w:rPr>
        <w:pPrChange w:id="12905" w:author="arkat" w:date="2017-10-11T11:07:00Z">
          <w:pPr>
            <w:widowControl w:val="0"/>
            <w:autoSpaceDE w:val="0"/>
            <w:autoSpaceDN w:val="0"/>
            <w:adjustRightInd w:val="0"/>
            <w:spacing w:after="140" w:line="288" w:lineRule="auto"/>
            <w:ind w:left="480" w:hanging="480"/>
          </w:pPr>
        </w:pPrChange>
      </w:pPr>
      <w:ins w:id="12906" w:author="arkat" w:date="2017-10-11T10:05:00Z">
        <w:del w:id="12907"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1D0AC8EC" w14:textId="4B512C16" w:rsidR="00F5795E" w:rsidDel="00DE59C1" w:rsidRDefault="00F5795E">
      <w:pPr>
        <w:widowControl w:val="0"/>
        <w:autoSpaceDE w:val="0"/>
        <w:autoSpaceDN w:val="0"/>
        <w:adjustRightInd w:val="0"/>
        <w:spacing w:after="0"/>
        <w:rPr>
          <w:ins w:id="12908" w:author="arkat" w:date="2017-10-11T10:05:00Z"/>
          <w:del w:id="12909" w:author="arkat" w:date="2017-10-11T11:07:00Z"/>
          <w:rFonts w:ascii="Times New Roman" w:hAnsi="Times New Roman" w:cs="Times New Roman"/>
          <w:szCs w:val="24"/>
        </w:rPr>
        <w:pPrChange w:id="12910" w:author="arkat" w:date="2017-10-11T11:07:00Z">
          <w:pPr>
            <w:widowControl w:val="0"/>
            <w:autoSpaceDE w:val="0"/>
            <w:autoSpaceDN w:val="0"/>
            <w:adjustRightInd w:val="0"/>
            <w:spacing w:after="140" w:line="288" w:lineRule="auto"/>
            <w:ind w:left="480" w:hanging="480"/>
          </w:pPr>
        </w:pPrChange>
      </w:pPr>
      <w:ins w:id="12911" w:author="arkat" w:date="2017-10-11T10:05:00Z">
        <w:del w:id="12912"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41CAB949" w14:textId="2B15DF50" w:rsidR="00F5795E" w:rsidDel="00DE59C1" w:rsidRDefault="00F5795E">
      <w:pPr>
        <w:widowControl w:val="0"/>
        <w:autoSpaceDE w:val="0"/>
        <w:autoSpaceDN w:val="0"/>
        <w:adjustRightInd w:val="0"/>
        <w:spacing w:after="0"/>
        <w:rPr>
          <w:ins w:id="12913" w:author="arkat" w:date="2017-10-11T10:05:00Z"/>
          <w:del w:id="12914" w:author="arkat" w:date="2017-10-11T11:07:00Z"/>
          <w:rFonts w:ascii="Times New Roman" w:hAnsi="Times New Roman" w:cs="Times New Roman"/>
          <w:szCs w:val="24"/>
        </w:rPr>
        <w:pPrChange w:id="12915" w:author="arkat" w:date="2017-10-11T11:07:00Z">
          <w:pPr>
            <w:widowControl w:val="0"/>
            <w:autoSpaceDE w:val="0"/>
            <w:autoSpaceDN w:val="0"/>
            <w:adjustRightInd w:val="0"/>
            <w:spacing w:after="140" w:line="288" w:lineRule="auto"/>
            <w:ind w:left="480" w:hanging="480"/>
          </w:pPr>
        </w:pPrChange>
      </w:pPr>
      <w:ins w:id="12916" w:author="arkat" w:date="2017-10-11T10:05:00Z">
        <w:del w:id="12917"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1932FE2A" w14:textId="38C51C31" w:rsidR="00F5795E" w:rsidDel="00DE59C1" w:rsidRDefault="00F5795E">
      <w:pPr>
        <w:widowControl w:val="0"/>
        <w:autoSpaceDE w:val="0"/>
        <w:autoSpaceDN w:val="0"/>
        <w:adjustRightInd w:val="0"/>
        <w:spacing w:after="0"/>
        <w:rPr>
          <w:ins w:id="12918" w:author="arkat" w:date="2017-10-11T10:05:00Z"/>
          <w:del w:id="12919" w:author="arkat" w:date="2017-10-11T11:07:00Z"/>
          <w:rFonts w:ascii="Times New Roman" w:hAnsi="Times New Roman" w:cs="Times New Roman"/>
          <w:szCs w:val="24"/>
        </w:rPr>
        <w:pPrChange w:id="12920" w:author="arkat" w:date="2017-10-11T11:07:00Z">
          <w:pPr>
            <w:widowControl w:val="0"/>
            <w:autoSpaceDE w:val="0"/>
            <w:autoSpaceDN w:val="0"/>
            <w:adjustRightInd w:val="0"/>
            <w:spacing w:after="140" w:line="288" w:lineRule="auto"/>
            <w:ind w:left="480" w:hanging="480"/>
          </w:pPr>
        </w:pPrChange>
      </w:pPr>
      <w:ins w:id="12921" w:author="arkat" w:date="2017-10-11T10:05:00Z">
        <w:del w:id="12922"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544D4029" w14:textId="2FB0BCD2" w:rsidR="00F5795E" w:rsidDel="00DE59C1" w:rsidRDefault="00F5795E">
      <w:pPr>
        <w:widowControl w:val="0"/>
        <w:autoSpaceDE w:val="0"/>
        <w:autoSpaceDN w:val="0"/>
        <w:adjustRightInd w:val="0"/>
        <w:spacing w:after="0"/>
        <w:rPr>
          <w:ins w:id="12923" w:author="arkat" w:date="2017-10-11T10:05:00Z"/>
          <w:del w:id="12924" w:author="arkat" w:date="2017-10-11T11:07:00Z"/>
          <w:rFonts w:ascii="Times New Roman" w:hAnsi="Times New Roman" w:cs="Times New Roman"/>
          <w:szCs w:val="24"/>
        </w:rPr>
        <w:pPrChange w:id="12925" w:author="arkat" w:date="2017-10-11T11:07:00Z">
          <w:pPr>
            <w:widowControl w:val="0"/>
            <w:autoSpaceDE w:val="0"/>
            <w:autoSpaceDN w:val="0"/>
            <w:adjustRightInd w:val="0"/>
            <w:spacing w:after="140" w:line="288" w:lineRule="auto"/>
            <w:ind w:left="480" w:hanging="480"/>
          </w:pPr>
        </w:pPrChange>
      </w:pPr>
      <w:ins w:id="12926" w:author="arkat" w:date="2017-10-11T10:05:00Z">
        <w:del w:id="12927"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32A359DC" w14:textId="1DAC20A9" w:rsidR="00F5795E" w:rsidDel="00DE59C1" w:rsidRDefault="00F5795E">
      <w:pPr>
        <w:widowControl w:val="0"/>
        <w:autoSpaceDE w:val="0"/>
        <w:autoSpaceDN w:val="0"/>
        <w:adjustRightInd w:val="0"/>
        <w:spacing w:after="0"/>
        <w:rPr>
          <w:ins w:id="12928" w:author="arkat" w:date="2017-10-11T10:05:00Z"/>
          <w:del w:id="12929" w:author="arkat" w:date="2017-10-11T11:07:00Z"/>
          <w:rFonts w:ascii="Times New Roman" w:hAnsi="Times New Roman" w:cs="Times New Roman"/>
          <w:szCs w:val="24"/>
        </w:rPr>
        <w:pPrChange w:id="12930" w:author="arkat" w:date="2017-10-11T11:07:00Z">
          <w:pPr>
            <w:widowControl w:val="0"/>
            <w:autoSpaceDE w:val="0"/>
            <w:autoSpaceDN w:val="0"/>
            <w:adjustRightInd w:val="0"/>
            <w:spacing w:after="140" w:line="288" w:lineRule="auto"/>
            <w:ind w:left="480" w:hanging="480"/>
          </w:pPr>
        </w:pPrChange>
      </w:pPr>
      <w:ins w:id="12931" w:author="arkat" w:date="2017-10-11T10:05:00Z">
        <w:del w:id="12932"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3FBB1527" w14:textId="4ED33EB1" w:rsidR="00F5795E" w:rsidDel="00DE59C1" w:rsidRDefault="00F5795E">
      <w:pPr>
        <w:widowControl w:val="0"/>
        <w:autoSpaceDE w:val="0"/>
        <w:autoSpaceDN w:val="0"/>
        <w:adjustRightInd w:val="0"/>
        <w:spacing w:after="0"/>
        <w:rPr>
          <w:ins w:id="12933" w:author="arkat" w:date="2017-10-11T10:05:00Z"/>
          <w:del w:id="12934" w:author="arkat" w:date="2017-10-11T11:07:00Z"/>
          <w:rFonts w:ascii="Times New Roman" w:hAnsi="Times New Roman" w:cs="Times New Roman"/>
          <w:szCs w:val="24"/>
        </w:rPr>
        <w:pPrChange w:id="12935" w:author="arkat" w:date="2017-10-11T11:07:00Z">
          <w:pPr>
            <w:widowControl w:val="0"/>
            <w:autoSpaceDE w:val="0"/>
            <w:autoSpaceDN w:val="0"/>
            <w:adjustRightInd w:val="0"/>
            <w:spacing w:after="140" w:line="288" w:lineRule="auto"/>
            <w:ind w:left="480" w:hanging="480"/>
          </w:pPr>
        </w:pPrChange>
      </w:pPr>
      <w:ins w:id="12936" w:author="arkat" w:date="2017-10-11T10:05:00Z">
        <w:del w:id="12937"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072756E8" w14:textId="19C560E8" w:rsidR="00F5795E" w:rsidDel="00DE59C1" w:rsidRDefault="00F5795E">
      <w:pPr>
        <w:widowControl w:val="0"/>
        <w:autoSpaceDE w:val="0"/>
        <w:autoSpaceDN w:val="0"/>
        <w:adjustRightInd w:val="0"/>
        <w:spacing w:after="0"/>
        <w:rPr>
          <w:ins w:id="12938" w:author="arkat" w:date="2017-10-11T10:05:00Z"/>
          <w:del w:id="12939" w:author="arkat" w:date="2017-10-11T11:07:00Z"/>
          <w:rFonts w:ascii="Times New Roman" w:hAnsi="Times New Roman" w:cs="Times New Roman"/>
          <w:szCs w:val="24"/>
        </w:rPr>
        <w:pPrChange w:id="12940" w:author="arkat" w:date="2017-10-11T11:07:00Z">
          <w:pPr>
            <w:widowControl w:val="0"/>
            <w:autoSpaceDE w:val="0"/>
            <w:autoSpaceDN w:val="0"/>
            <w:adjustRightInd w:val="0"/>
            <w:spacing w:after="140" w:line="288" w:lineRule="auto"/>
            <w:ind w:left="480" w:hanging="480"/>
          </w:pPr>
        </w:pPrChange>
      </w:pPr>
      <w:ins w:id="12941" w:author="arkat" w:date="2017-10-11T10:05:00Z">
        <w:del w:id="12942"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0B3DBEAD" w14:textId="2A43591F" w:rsidR="00F5795E" w:rsidDel="00DE59C1" w:rsidRDefault="00F5795E">
      <w:pPr>
        <w:widowControl w:val="0"/>
        <w:autoSpaceDE w:val="0"/>
        <w:autoSpaceDN w:val="0"/>
        <w:adjustRightInd w:val="0"/>
        <w:spacing w:after="0"/>
        <w:rPr>
          <w:ins w:id="12943" w:author="arkat" w:date="2017-10-11T10:05:00Z"/>
          <w:del w:id="12944" w:author="arkat" w:date="2017-10-11T11:07:00Z"/>
          <w:rFonts w:ascii="Times New Roman" w:hAnsi="Times New Roman" w:cs="Times New Roman"/>
          <w:szCs w:val="24"/>
        </w:rPr>
        <w:pPrChange w:id="12945" w:author="arkat" w:date="2017-10-11T11:07:00Z">
          <w:pPr>
            <w:widowControl w:val="0"/>
            <w:autoSpaceDE w:val="0"/>
            <w:autoSpaceDN w:val="0"/>
            <w:adjustRightInd w:val="0"/>
            <w:spacing w:after="140" w:line="288" w:lineRule="auto"/>
            <w:ind w:left="480" w:hanging="480"/>
          </w:pPr>
        </w:pPrChange>
      </w:pPr>
      <w:ins w:id="12946" w:author="arkat" w:date="2017-10-11T10:05:00Z">
        <w:del w:id="12947"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5AC8B5C2" w14:textId="4FEF5293" w:rsidR="00F5795E" w:rsidDel="00DE59C1" w:rsidRDefault="00F5795E">
      <w:pPr>
        <w:widowControl w:val="0"/>
        <w:autoSpaceDE w:val="0"/>
        <w:autoSpaceDN w:val="0"/>
        <w:adjustRightInd w:val="0"/>
        <w:spacing w:after="0"/>
        <w:rPr>
          <w:ins w:id="12948" w:author="arkat" w:date="2017-10-11T10:05:00Z"/>
          <w:del w:id="12949" w:author="arkat" w:date="2017-10-11T11:07:00Z"/>
          <w:rFonts w:ascii="Times New Roman" w:hAnsi="Times New Roman" w:cs="Times New Roman"/>
          <w:szCs w:val="24"/>
        </w:rPr>
        <w:pPrChange w:id="12950" w:author="arkat" w:date="2017-10-11T11:07:00Z">
          <w:pPr>
            <w:widowControl w:val="0"/>
            <w:autoSpaceDE w:val="0"/>
            <w:autoSpaceDN w:val="0"/>
            <w:adjustRightInd w:val="0"/>
            <w:spacing w:after="140" w:line="288" w:lineRule="auto"/>
            <w:ind w:left="480" w:hanging="480"/>
          </w:pPr>
        </w:pPrChange>
      </w:pPr>
      <w:ins w:id="12951" w:author="arkat" w:date="2017-10-11T10:05:00Z">
        <w:del w:id="12952"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60F1B52E" w14:textId="48D21A41" w:rsidR="00F5795E" w:rsidDel="00DE59C1" w:rsidRDefault="00F5795E">
      <w:pPr>
        <w:widowControl w:val="0"/>
        <w:autoSpaceDE w:val="0"/>
        <w:autoSpaceDN w:val="0"/>
        <w:adjustRightInd w:val="0"/>
        <w:spacing w:after="0"/>
        <w:rPr>
          <w:ins w:id="12953" w:author="arkat" w:date="2017-10-11T10:05:00Z"/>
          <w:del w:id="12954" w:author="arkat" w:date="2017-10-11T11:07:00Z"/>
          <w:rFonts w:ascii="Times New Roman" w:hAnsi="Times New Roman" w:cs="Times New Roman"/>
          <w:szCs w:val="24"/>
        </w:rPr>
        <w:pPrChange w:id="12955" w:author="arkat" w:date="2017-10-11T11:07:00Z">
          <w:pPr>
            <w:widowControl w:val="0"/>
            <w:autoSpaceDE w:val="0"/>
            <w:autoSpaceDN w:val="0"/>
            <w:adjustRightInd w:val="0"/>
            <w:spacing w:after="140" w:line="288" w:lineRule="auto"/>
            <w:ind w:left="480" w:hanging="480"/>
          </w:pPr>
        </w:pPrChange>
      </w:pPr>
      <w:ins w:id="12956" w:author="arkat" w:date="2017-10-11T10:05:00Z">
        <w:del w:id="12957"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33C0A085" w14:textId="1E4C54BB" w:rsidR="00F5795E" w:rsidDel="00DE59C1" w:rsidRDefault="00F5795E">
      <w:pPr>
        <w:widowControl w:val="0"/>
        <w:autoSpaceDE w:val="0"/>
        <w:autoSpaceDN w:val="0"/>
        <w:adjustRightInd w:val="0"/>
        <w:spacing w:after="0"/>
        <w:rPr>
          <w:ins w:id="12958" w:author="arkat" w:date="2017-10-11T10:05:00Z"/>
          <w:del w:id="12959" w:author="arkat" w:date="2017-10-11T11:07:00Z"/>
          <w:rFonts w:ascii="Times New Roman" w:hAnsi="Times New Roman" w:cs="Times New Roman"/>
          <w:szCs w:val="24"/>
        </w:rPr>
        <w:pPrChange w:id="12960" w:author="arkat" w:date="2017-10-11T11:07:00Z">
          <w:pPr>
            <w:widowControl w:val="0"/>
            <w:autoSpaceDE w:val="0"/>
            <w:autoSpaceDN w:val="0"/>
            <w:adjustRightInd w:val="0"/>
            <w:spacing w:after="140" w:line="288" w:lineRule="auto"/>
            <w:ind w:left="480" w:hanging="480"/>
          </w:pPr>
        </w:pPrChange>
      </w:pPr>
      <w:ins w:id="12961" w:author="arkat" w:date="2017-10-11T10:05:00Z">
        <w:del w:id="12962"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7FDADCFD" w14:textId="39B19044" w:rsidR="00F5795E" w:rsidDel="00DE59C1" w:rsidRDefault="00F5795E">
      <w:pPr>
        <w:widowControl w:val="0"/>
        <w:autoSpaceDE w:val="0"/>
        <w:autoSpaceDN w:val="0"/>
        <w:adjustRightInd w:val="0"/>
        <w:spacing w:after="0"/>
        <w:rPr>
          <w:ins w:id="12963" w:author="arkat" w:date="2017-10-11T10:05:00Z"/>
          <w:del w:id="12964" w:author="arkat" w:date="2017-10-11T11:07:00Z"/>
          <w:rFonts w:ascii="Times New Roman" w:hAnsi="Times New Roman" w:cs="Times New Roman"/>
          <w:szCs w:val="24"/>
        </w:rPr>
        <w:pPrChange w:id="12965" w:author="arkat" w:date="2017-10-11T11:07:00Z">
          <w:pPr>
            <w:widowControl w:val="0"/>
            <w:autoSpaceDE w:val="0"/>
            <w:autoSpaceDN w:val="0"/>
            <w:adjustRightInd w:val="0"/>
            <w:spacing w:after="140" w:line="288" w:lineRule="auto"/>
            <w:ind w:left="480" w:hanging="480"/>
          </w:pPr>
        </w:pPrChange>
      </w:pPr>
      <w:ins w:id="12966" w:author="arkat" w:date="2017-10-11T10:05:00Z">
        <w:del w:id="12967" w:author="arkat" w:date="2017-10-11T11:07:00Z">
          <w:r w:rsidDel="00DE59C1">
            <w:rPr>
              <w:rFonts w:ascii="Times New Roman" w:hAnsi="Times New Roman" w:cs="Times New Roman"/>
              <w:szCs w:val="24"/>
            </w:rPr>
            <w:delText xml:space="preserve">Hu, Z. &amp; Shatz, S.M. 2004. Mapping UML Diagrams to a Petri Net Notation for System Simulation. </w:delText>
          </w:r>
          <w:r w:rsidDel="00DE59C1">
            <w:rPr>
              <w:rFonts w:ascii="Times New Roman" w:hAnsi="Times New Roman" w:cs="Times New Roman"/>
              <w:i/>
              <w:iCs/>
              <w:szCs w:val="24"/>
            </w:rPr>
            <w:delText>Seke</w:delText>
          </w:r>
          <w:r w:rsidDel="00DE59C1">
            <w:rPr>
              <w:rFonts w:ascii="Times New Roman" w:hAnsi="Times New Roman" w:cs="Times New Roman"/>
              <w:szCs w:val="24"/>
            </w:rPr>
            <w:delText>, 213–219.</w:delText>
          </w:r>
        </w:del>
      </w:ins>
    </w:p>
    <w:p w14:paraId="0A5CCB7A" w14:textId="31C19150" w:rsidR="00F5795E" w:rsidDel="00DE59C1" w:rsidRDefault="00F5795E">
      <w:pPr>
        <w:widowControl w:val="0"/>
        <w:autoSpaceDE w:val="0"/>
        <w:autoSpaceDN w:val="0"/>
        <w:adjustRightInd w:val="0"/>
        <w:spacing w:after="0"/>
        <w:rPr>
          <w:ins w:id="12968" w:author="arkat" w:date="2017-10-11T10:05:00Z"/>
          <w:del w:id="12969" w:author="arkat" w:date="2017-10-11T11:07:00Z"/>
          <w:rFonts w:ascii="Times New Roman" w:hAnsi="Times New Roman" w:cs="Times New Roman"/>
          <w:szCs w:val="24"/>
        </w:rPr>
        <w:pPrChange w:id="12970" w:author="arkat" w:date="2017-10-11T11:07:00Z">
          <w:pPr>
            <w:widowControl w:val="0"/>
            <w:autoSpaceDE w:val="0"/>
            <w:autoSpaceDN w:val="0"/>
            <w:adjustRightInd w:val="0"/>
            <w:spacing w:after="140" w:line="288" w:lineRule="auto"/>
            <w:ind w:left="480" w:hanging="480"/>
          </w:pPr>
        </w:pPrChange>
      </w:pPr>
      <w:ins w:id="12971" w:author="arkat" w:date="2017-10-11T10:05:00Z">
        <w:del w:id="12972"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24F6BAA6" w14:textId="5BE82841" w:rsidR="00F5795E" w:rsidDel="00DE59C1" w:rsidRDefault="00F5795E">
      <w:pPr>
        <w:widowControl w:val="0"/>
        <w:autoSpaceDE w:val="0"/>
        <w:autoSpaceDN w:val="0"/>
        <w:adjustRightInd w:val="0"/>
        <w:spacing w:after="0"/>
        <w:rPr>
          <w:ins w:id="12973" w:author="arkat" w:date="2017-10-11T10:05:00Z"/>
          <w:del w:id="12974" w:author="arkat" w:date="2017-10-11T11:07:00Z"/>
          <w:rFonts w:ascii="Times New Roman" w:hAnsi="Times New Roman" w:cs="Times New Roman"/>
          <w:szCs w:val="24"/>
        </w:rPr>
        <w:pPrChange w:id="12975" w:author="arkat" w:date="2017-10-11T11:07:00Z">
          <w:pPr>
            <w:widowControl w:val="0"/>
            <w:autoSpaceDE w:val="0"/>
            <w:autoSpaceDN w:val="0"/>
            <w:adjustRightInd w:val="0"/>
            <w:spacing w:after="140" w:line="288" w:lineRule="auto"/>
            <w:ind w:left="480" w:hanging="480"/>
          </w:pPr>
        </w:pPrChange>
      </w:pPr>
      <w:ins w:id="12976" w:author="arkat" w:date="2017-10-11T10:05:00Z">
        <w:del w:id="12977"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2863360B" w14:textId="57824257" w:rsidR="00F5795E" w:rsidDel="00DE59C1" w:rsidRDefault="00F5795E">
      <w:pPr>
        <w:widowControl w:val="0"/>
        <w:autoSpaceDE w:val="0"/>
        <w:autoSpaceDN w:val="0"/>
        <w:adjustRightInd w:val="0"/>
        <w:spacing w:after="0"/>
        <w:rPr>
          <w:ins w:id="12978" w:author="arkat" w:date="2017-10-11T10:05:00Z"/>
          <w:del w:id="12979" w:author="arkat" w:date="2017-10-11T11:07:00Z"/>
          <w:rFonts w:ascii="Times New Roman" w:hAnsi="Times New Roman" w:cs="Times New Roman"/>
          <w:szCs w:val="24"/>
        </w:rPr>
        <w:pPrChange w:id="12980" w:author="arkat" w:date="2017-10-11T11:07:00Z">
          <w:pPr>
            <w:widowControl w:val="0"/>
            <w:autoSpaceDE w:val="0"/>
            <w:autoSpaceDN w:val="0"/>
            <w:adjustRightInd w:val="0"/>
            <w:spacing w:after="140" w:line="288" w:lineRule="auto"/>
            <w:ind w:left="480" w:hanging="480"/>
          </w:pPr>
        </w:pPrChange>
      </w:pPr>
      <w:ins w:id="12981" w:author="arkat" w:date="2017-10-11T10:05:00Z">
        <w:del w:id="12982"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011CFF45" w14:textId="3B37DDE5" w:rsidR="00F5795E" w:rsidDel="00DE59C1" w:rsidRDefault="00F5795E">
      <w:pPr>
        <w:widowControl w:val="0"/>
        <w:autoSpaceDE w:val="0"/>
        <w:autoSpaceDN w:val="0"/>
        <w:adjustRightInd w:val="0"/>
        <w:spacing w:after="0"/>
        <w:rPr>
          <w:ins w:id="12983" w:author="arkat" w:date="2017-10-11T10:05:00Z"/>
          <w:del w:id="12984" w:author="arkat" w:date="2017-10-11T11:07:00Z"/>
          <w:rFonts w:ascii="Times New Roman" w:hAnsi="Times New Roman" w:cs="Times New Roman"/>
          <w:szCs w:val="24"/>
        </w:rPr>
        <w:pPrChange w:id="12985" w:author="arkat" w:date="2017-10-11T11:07:00Z">
          <w:pPr>
            <w:widowControl w:val="0"/>
            <w:autoSpaceDE w:val="0"/>
            <w:autoSpaceDN w:val="0"/>
            <w:adjustRightInd w:val="0"/>
            <w:spacing w:after="140" w:line="288" w:lineRule="auto"/>
            <w:ind w:left="480" w:hanging="480"/>
          </w:pPr>
        </w:pPrChange>
      </w:pPr>
      <w:ins w:id="12986" w:author="arkat" w:date="2017-10-11T10:05:00Z">
        <w:del w:id="12987"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5079A12E" w14:textId="320E02FC" w:rsidR="00F5795E" w:rsidDel="00DE59C1" w:rsidRDefault="00F5795E">
      <w:pPr>
        <w:widowControl w:val="0"/>
        <w:autoSpaceDE w:val="0"/>
        <w:autoSpaceDN w:val="0"/>
        <w:adjustRightInd w:val="0"/>
        <w:spacing w:after="0"/>
        <w:rPr>
          <w:ins w:id="12988" w:author="arkat" w:date="2017-10-11T10:05:00Z"/>
          <w:del w:id="12989" w:author="arkat" w:date="2017-10-11T11:07:00Z"/>
          <w:rFonts w:ascii="Times New Roman" w:hAnsi="Times New Roman" w:cs="Times New Roman"/>
          <w:szCs w:val="24"/>
        </w:rPr>
        <w:pPrChange w:id="12990" w:author="arkat" w:date="2017-10-11T11:07:00Z">
          <w:pPr>
            <w:widowControl w:val="0"/>
            <w:autoSpaceDE w:val="0"/>
            <w:autoSpaceDN w:val="0"/>
            <w:adjustRightInd w:val="0"/>
            <w:spacing w:after="140" w:line="288" w:lineRule="auto"/>
            <w:ind w:left="480" w:hanging="480"/>
          </w:pPr>
        </w:pPrChange>
      </w:pPr>
      <w:ins w:id="12991" w:author="arkat" w:date="2017-10-11T10:05:00Z">
        <w:del w:id="12992"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65293482" w14:textId="166DF032" w:rsidR="00F5795E" w:rsidDel="00DE59C1" w:rsidRDefault="00F5795E">
      <w:pPr>
        <w:widowControl w:val="0"/>
        <w:autoSpaceDE w:val="0"/>
        <w:autoSpaceDN w:val="0"/>
        <w:adjustRightInd w:val="0"/>
        <w:spacing w:after="0"/>
        <w:rPr>
          <w:ins w:id="12993" w:author="arkat" w:date="2017-10-11T10:05:00Z"/>
          <w:del w:id="12994" w:author="arkat" w:date="2017-10-11T11:07:00Z"/>
          <w:rFonts w:ascii="Times New Roman" w:hAnsi="Times New Roman" w:cs="Times New Roman"/>
          <w:szCs w:val="24"/>
        </w:rPr>
        <w:pPrChange w:id="12995" w:author="arkat" w:date="2017-10-11T11:07:00Z">
          <w:pPr>
            <w:widowControl w:val="0"/>
            <w:autoSpaceDE w:val="0"/>
            <w:autoSpaceDN w:val="0"/>
            <w:adjustRightInd w:val="0"/>
            <w:spacing w:after="140" w:line="288" w:lineRule="auto"/>
            <w:ind w:left="480" w:hanging="480"/>
          </w:pPr>
        </w:pPrChange>
      </w:pPr>
      <w:ins w:id="12996" w:author="arkat" w:date="2017-10-11T10:05:00Z">
        <w:del w:id="12997"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78D03983" w14:textId="12A46AA2" w:rsidR="00F5795E" w:rsidDel="00DE59C1" w:rsidRDefault="00F5795E">
      <w:pPr>
        <w:widowControl w:val="0"/>
        <w:autoSpaceDE w:val="0"/>
        <w:autoSpaceDN w:val="0"/>
        <w:adjustRightInd w:val="0"/>
        <w:spacing w:after="0"/>
        <w:rPr>
          <w:ins w:id="12998" w:author="arkat" w:date="2017-10-11T10:05:00Z"/>
          <w:del w:id="12999" w:author="arkat" w:date="2017-10-11T11:07:00Z"/>
          <w:rFonts w:ascii="Times New Roman" w:hAnsi="Times New Roman" w:cs="Times New Roman"/>
          <w:szCs w:val="24"/>
        </w:rPr>
        <w:pPrChange w:id="13000" w:author="arkat" w:date="2017-10-11T11:07:00Z">
          <w:pPr>
            <w:widowControl w:val="0"/>
            <w:autoSpaceDE w:val="0"/>
            <w:autoSpaceDN w:val="0"/>
            <w:adjustRightInd w:val="0"/>
            <w:spacing w:after="140" w:line="288" w:lineRule="auto"/>
            <w:ind w:left="480" w:hanging="480"/>
          </w:pPr>
        </w:pPrChange>
      </w:pPr>
      <w:ins w:id="13001" w:author="arkat" w:date="2017-10-11T10:05:00Z">
        <w:del w:id="13002"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673B5212" w14:textId="7DB5F5DD" w:rsidR="00F5795E" w:rsidDel="00DE59C1" w:rsidRDefault="00F5795E">
      <w:pPr>
        <w:widowControl w:val="0"/>
        <w:autoSpaceDE w:val="0"/>
        <w:autoSpaceDN w:val="0"/>
        <w:adjustRightInd w:val="0"/>
        <w:spacing w:after="0"/>
        <w:rPr>
          <w:ins w:id="13003" w:author="arkat" w:date="2017-10-11T10:05:00Z"/>
          <w:del w:id="13004" w:author="arkat" w:date="2017-10-11T11:07:00Z"/>
          <w:rFonts w:ascii="Times New Roman" w:hAnsi="Times New Roman" w:cs="Times New Roman"/>
          <w:szCs w:val="24"/>
        </w:rPr>
        <w:pPrChange w:id="13005" w:author="arkat" w:date="2017-10-11T11:07:00Z">
          <w:pPr>
            <w:widowControl w:val="0"/>
            <w:autoSpaceDE w:val="0"/>
            <w:autoSpaceDN w:val="0"/>
            <w:adjustRightInd w:val="0"/>
            <w:spacing w:after="140" w:line="288" w:lineRule="auto"/>
            <w:ind w:left="480" w:hanging="480"/>
          </w:pPr>
        </w:pPrChange>
      </w:pPr>
      <w:ins w:id="13006" w:author="arkat" w:date="2017-10-11T10:05:00Z">
        <w:del w:id="13007"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69C86390" w14:textId="6FEB1815" w:rsidR="00F5795E" w:rsidDel="00DE59C1" w:rsidRDefault="00F5795E">
      <w:pPr>
        <w:widowControl w:val="0"/>
        <w:autoSpaceDE w:val="0"/>
        <w:autoSpaceDN w:val="0"/>
        <w:adjustRightInd w:val="0"/>
        <w:spacing w:after="0"/>
        <w:rPr>
          <w:ins w:id="13008" w:author="arkat" w:date="2017-10-11T10:05:00Z"/>
          <w:del w:id="13009" w:author="arkat" w:date="2017-10-11T11:07:00Z"/>
          <w:rFonts w:ascii="Times New Roman" w:hAnsi="Times New Roman" w:cs="Times New Roman"/>
          <w:szCs w:val="24"/>
        </w:rPr>
        <w:pPrChange w:id="13010" w:author="arkat" w:date="2017-10-11T11:07:00Z">
          <w:pPr>
            <w:widowControl w:val="0"/>
            <w:autoSpaceDE w:val="0"/>
            <w:autoSpaceDN w:val="0"/>
            <w:adjustRightInd w:val="0"/>
            <w:spacing w:after="140" w:line="288" w:lineRule="auto"/>
            <w:ind w:left="480" w:hanging="480"/>
          </w:pPr>
        </w:pPrChange>
      </w:pPr>
      <w:ins w:id="13011" w:author="arkat" w:date="2017-10-11T10:05:00Z">
        <w:del w:id="13012"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47A08226" w14:textId="73127FF0" w:rsidR="00F5795E" w:rsidDel="00DE59C1" w:rsidRDefault="00F5795E">
      <w:pPr>
        <w:widowControl w:val="0"/>
        <w:autoSpaceDE w:val="0"/>
        <w:autoSpaceDN w:val="0"/>
        <w:adjustRightInd w:val="0"/>
        <w:spacing w:after="0"/>
        <w:rPr>
          <w:ins w:id="13013" w:author="arkat" w:date="2017-10-11T10:05:00Z"/>
          <w:del w:id="13014" w:author="arkat" w:date="2017-10-11T11:07:00Z"/>
          <w:rFonts w:ascii="Times New Roman" w:hAnsi="Times New Roman" w:cs="Times New Roman"/>
          <w:szCs w:val="24"/>
        </w:rPr>
        <w:pPrChange w:id="13015" w:author="arkat" w:date="2017-10-11T11:07:00Z">
          <w:pPr>
            <w:widowControl w:val="0"/>
            <w:autoSpaceDE w:val="0"/>
            <w:autoSpaceDN w:val="0"/>
            <w:adjustRightInd w:val="0"/>
            <w:spacing w:after="140" w:line="288" w:lineRule="auto"/>
            <w:ind w:left="480" w:hanging="480"/>
          </w:pPr>
        </w:pPrChange>
      </w:pPr>
      <w:ins w:id="13016" w:author="arkat" w:date="2017-10-11T10:05:00Z">
        <w:del w:id="13017"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73ADC8CA" w14:textId="27EDE688" w:rsidR="00F5795E" w:rsidDel="00DE59C1" w:rsidRDefault="00F5795E">
      <w:pPr>
        <w:widowControl w:val="0"/>
        <w:autoSpaceDE w:val="0"/>
        <w:autoSpaceDN w:val="0"/>
        <w:adjustRightInd w:val="0"/>
        <w:spacing w:after="0"/>
        <w:rPr>
          <w:ins w:id="13018" w:author="arkat" w:date="2017-10-11T10:05:00Z"/>
          <w:del w:id="13019" w:author="arkat" w:date="2017-10-11T11:07:00Z"/>
          <w:rFonts w:ascii="Times New Roman" w:hAnsi="Times New Roman" w:cs="Times New Roman"/>
          <w:szCs w:val="24"/>
        </w:rPr>
        <w:pPrChange w:id="13020" w:author="arkat" w:date="2017-10-11T11:07:00Z">
          <w:pPr>
            <w:widowControl w:val="0"/>
            <w:autoSpaceDE w:val="0"/>
            <w:autoSpaceDN w:val="0"/>
            <w:adjustRightInd w:val="0"/>
            <w:spacing w:after="140" w:line="288" w:lineRule="auto"/>
            <w:ind w:left="480" w:hanging="480"/>
          </w:pPr>
        </w:pPrChange>
      </w:pPr>
      <w:ins w:id="13021" w:author="arkat" w:date="2017-10-11T10:05:00Z">
        <w:del w:id="13022"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6CFCD72E" w14:textId="18EC6C06" w:rsidR="00F5795E" w:rsidDel="00DE59C1" w:rsidRDefault="00F5795E">
      <w:pPr>
        <w:widowControl w:val="0"/>
        <w:autoSpaceDE w:val="0"/>
        <w:autoSpaceDN w:val="0"/>
        <w:adjustRightInd w:val="0"/>
        <w:spacing w:after="0"/>
        <w:rPr>
          <w:ins w:id="13023" w:author="arkat" w:date="2017-10-11T10:05:00Z"/>
          <w:del w:id="13024" w:author="arkat" w:date="2017-10-11T11:07:00Z"/>
          <w:rFonts w:ascii="Times New Roman" w:hAnsi="Times New Roman" w:cs="Times New Roman"/>
          <w:szCs w:val="24"/>
        </w:rPr>
        <w:pPrChange w:id="13025" w:author="arkat" w:date="2017-10-11T11:07:00Z">
          <w:pPr>
            <w:widowControl w:val="0"/>
            <w:autoSpaceDE w:val="0"/>
            <w:autoSpaceDN w:val="0"/>
            <w:adjustRightInd w:val="0"/>
            <w:spacing w:after="140" w:line="288" w:lineRule="auto"/>
            <w:ind w:left="480" w:hanging="480"/>
          </w:pPr>
        </w:pPrChange>
      </w:pPr>
      <w:ins w:id="13026" w:author="arkat" w:date="2017-10-11T10:05:00Z">
        <w:del w:id="13027"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3AD7EBD5" w14:textId="285F7AB8" w:rsidR="00F5795E" w:rsidDel="00DE59C1" w:rsidRDefault="00F5795E">
      <w:pPr>
        <w:widowControl w:val="0"/>
        <w:autoSpaceDE w:val="0"/>
        <w:autoSpaceDN w:val="0"/>
        <w:adjustRightInd w:val="0"/>
        <w:spacing w:after="0"/>
        <w:rPr>
          <w:ins w:id="13028" w:author="arkat" w:date="2017-10-11T10:05:00Z"/>
          <w:del w:id="13029" w:author="arkat" w:date="2017-10-11T11:07:00Z"/>
          <w:rFonts w:ascii="Times New Roman" w:hAnsi="Times New Roman" w:cs="Times New Roman"/>
          <w:szCs w:val="24"/>
        </w:rPr>
        <w:pPrChange w:id="13030" w:author="arkat" w:date="2017-10-11T11:07:00Z">
          <w:pPr>
            <w:widowControl w:val="0"/>
            <w:autoSpaceDE w:val="0"/>
            <w:autoSpaceDN w:val="0"/>
            <w:adjustRightInd w:val="0"/>
            <w:spacing w:after="140" w:line="288" w:lineRule="auto"/>
            <w:ind w:left="480" w:hanging="480"/>
          </w:pPr>
        </w:pPrChange>
      </w:pPr>
      <w:ins w:id="13031" w:author="arkat" w:date="2017-10-11T10:05:00Z">
        <w:del w:id="13032"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087F286B" w14:textId="0315A086" w:rsidR="00F5795E" w:rsidDel="00DE59C1" w:rsidRDefault="00F5795E">
      <w:pPr>
        <w:widowControl w:val="0"/>
        <w:autoSpaceDE w:val="0"/>
        <w:autoSpaceDN w:val="0"/>
        <w:adjustRightInd w:val="0"/>
        <w:spacing w:after="0"/>
        <w:rPr>
          <w:ins w:id="13033" w:author="arkat" w:date="2017-10-11T10:05:00Z"/>
          <w:del w:id="13034" w:author="arkat" w:date="2017-10-11T11:07:00Z"/>
          <w:rFonts w:ascii="Times New Roman" w:hAnsi="Times New Roman" w:cs="Times New Roman"/>
          <w:szCs w:val="24"/>
        </w:rPr>
        <w:pPrChange w:id="13035" w:author="arkat" w:date="2017-10-11T11:07:00Z">
          <w:pPr>
            <w:widowControl w:val="0"/>
            <w:autoSpaceDE w:val="0"/>
            <w:autoSpaceDN w:val="0"/>
            <w:adjustRightInd w:val="0"/>
            <w:spacing w:after="140" w:line="288" w:lineRule="auto"/>
            <w:ind w:left="480" w:hanging="480"/>
          </w:pPr>
        </w:pPrChange>
      </w:pPr>
      <w:ins w:id="13036" w:author="arkat" w:date="2017-10-11T10:05:00Z">
        <w:del w:id="13037"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113E42C7" w14:textId="251B5610" w:rsidR="00F5795E" w:rsidDel="00DE59C1" w:rsidRDefault="00F5795E">
      <w:pPr>
        <w:widowControl w:val="0"/>
        <w:autoSpaceDE w:val="0"/>
        <w:autoSpaceDN w:val="0"/>
        <w:adjustRightInd w:val="0"/>
        <w:spacing w:after="0"/>
        <w:rPr>
          <w:ins w:id="13038" w:author="arkat" w:date="2017-10-11T10:05:00Z"/>
          <w:del w:id="13039" w:author="arkat" w:date="2017-10-11T11:07:00Z"/>
          <w:rFonts w:ascii="Times New Roman" w:hAnsi="Times New Roman" w:cs="Times New Roman"/>
          <w:szCs w:val="24"/>
        </w:rPr>
        <w:pPrChange w:id="13040" w:author="arkat" w:date="2017-10-11T11:07:00Z">
          <w:pPr>
            <w:widowControl w:val="0"/>
            <w:autoSpaceDE w:val="0"/>
            <w:autoSpaceDN w:val="0"/>
            <w:adjustRightInd w:val="0"/>
            <w:spacing w:after="140" w:line="288" w:lineRule="auto"/>
            <w:ind w:left="480" w:hanging="480"/>
          </w:pPr>
        </w:pPrChange>
      </w:pPr>
      <w:ins w:id="13041" w:author="arkat" w:date="2017-10-11T10:05:00Z">
        <w:del w:id="13042"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1C947EB9" w14:textId="36117255" w:rsidR="00F5795E" w:rsidDel="00DE59C1" w:rsidRDefault="00F5795E">
      <w:pPr>
        <w:widowControl w:val="0"/>
        <w:autoSpaceDE w:val="0"/>
        <w:autoSpaceDN w:val="0"/>
        <w:adjustRightInd w:val="0"/>
        <w:spacing w:after="0"/>
        <w:rPr>
          <w:ins w:id="13043" w:author="arkat" w:date="2017-10-11T10:05:00Z"/>
          <w:del w:id="13044" w:author="arkat" w:date="2017-10-11T11:07:00Z"/>
          <w:rFonts w:ascii="Times New Roman" w:hAnsi="Times New Roman" w:cs="Times New Roman"/>
          <w:szCs w:val="24"/>
        </w:rPr>
        <w:pPrChange w:id="13045" w:author="arkat" w:date="2017-10-11T11:07:00Z">
          <w:pPr>
            <w:widowControl w:val="0"/>
            <w:autoSpaceDE w:val="0"/>
            <w:autoSpaceDN w:val="0"/>
            <w:adjustRightInd w:val="0"/>
            <w:spacing w:after="140" w:line="288" w:lineRule="auto"/>
            <w:ind w:left="480" w:hanging="480"/>
          </w:pPr>
        </w:pPrChange>
      </w:pPr>
      <w:ins w:id="13046" w:author="arkat" w:date="2017-10-11T10:05:00Z">
        <w:del w:id="13047"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07CE3C0D" w14:textId="3DEBB168" w:rsidR="00F5795E" w:rsidDel="00DE59C1" w:rsidRDefault="00F5795E">
      <w:pPr>
        <w:widowControl w:val="0"/>
        <w:autoSpaceDE w:val="0"/>
        <w:autoSpaceDN w:val="0"/>
        <w:adjustRightInd w:val="0"/>
        <w:spacing w:after="0"/>
        <w:rPr>
          <w:ins w:id="13048" w:author="arkat" w:date="2017-10-11T10:05:00Z"/>
          <w:del w:id="13049" w:author="arkat" w:date="2017-10-11T11:07:00Z"/>
          <w:rFonts w:ascii="Times New Roman" w:hAnsi="Times New Roman" w:cs="Times New Roman"/>
          <w:szCs w:val="24"/>
        </w:rPr>
        <w:pPrChange w:id="13050" w:author="arkat" w:date="2017-10-11T11:07:00Z">
          <w:pPr>
            <w:widowControl w:val="0"/>
            <w:autoSpaceDE w:val="0"/>
            <w:autoSpaceDN w:val="0"/>
            <w:adjustRightInd w:val="0"/>
            <w:spacing w:after="140" w:line="288" w:lineRule="auto"/>
            <w:ind w:left="480" w:hanging="480"/>
          </w:pPr>
        </w:pPrChange>
      </w:pPr>
      <w:ins w:id="13051" w:author="arkat" w:date="2017-10-11T10:05:00Z">
        <w:del w:id="13052"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0DE28515" w14:textId="378B15BB" w:rsidR="00F5795E" w:rsidDel="00DE59C1" w:rsidRDefault="00F5795E">
      <w:pPr>
        <w:widowControl w:val="0"/>
        <w:autoSpaceDE w:val="0"/>
        <w:autoSpaceDN w:val="0"/>
        <w:adjustRightInd w:val="0"/>
        <w:spacing w:after="0"/>
        <w:rPr>
          <w:ins w:id="13053" w:author="arkat" w:date="2017-10-11T10:05:00Z"/>
          <w:del w:id="13054" w:author="arkat" w:date="2017-10-11T11:07:00Z"/>
          <w:rFonts w:ascii="Times New Roman" w:hAnsi="Times New Roman" w:cs="Times New Roman"/>
          <w:szCs w:val="24"/>
        </w:rPr>
        <w:pPrChange w:id="13055" w:author="arkat" w:date="2017-10-11T11:07:00Z">
          <w:pPr>
            <w:widowControl w:val="0"/>
            <w:autoSpaceDE w:val="0"/>
            <w:autoSpaceDN w:val="0"/>
            <w:adjustRightInd w:val="0"/>
            <w:spacing w:after="140" w:line="288" w:lineRule="auto"/>
            <w:ind w:left="480" w:hanging="480"/>
          </w:pPr>
        </w:pPrChange>
      </w:pPr>
      <w:ins w:id="13056" w:author="arkat" w:date="2017-10-11T10:05:00Z">
        <w:del w:id="13057"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46183F9C" w14:textId="28AA9A0A" w:rsidR="00F5795E" w:rsidDel="00DE59C1" w:rsidRDefault="00F5795E">
      <w:pPr>
        <w:widowControl w:val="0"/>
        <w:autoSpaceDE w:val="0"/>
        <w:autoSpaceDN w:val="0"/>
        <w:adjustRightInd w:val="0"/>
        <w:spacing w:after="0"/>
        <w:rPr>
          <w:ins w:id="13058" w:author="arkat" w:date="2017-10-11T10:05:00Z"/>
          <w:del w:id="13059" w:author="arkat" w:date="2017-10-11T11:07:00Z"/>
          <w:rFonts w:ascii="Times New Roman" w:hAnsi="Times New Roman" w:cs="Times New Roman"/>
          <w:szCs w:val="24"/>
        </w:rPr>
        <w:pPrChange w:id="13060" w:author="arkat" w:date="2017-10-11T11:07:00Z">
          <w:pPr>
            <w:widowControl w:val="0"/>
            <w:autoSpaceDE w:val="0"/>
            <w:autoSpaceDN w:val="0"/>
            <w:adjustRightInd w:val="0"/>
            <w:spacing w:after="140" w:line="288" w:lineRule="auto"/>
            <w:ind w:left="480" w:hanging="480"/>
          </w:pPr>
        </w:pPrChange>
      </w:pPr>
      <w:ins w:id="13061" w:author="arkat" w:date="2017-10-11T10:05:00Z">
        <w:del w:id="13062"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2B4D1A5E" w14:textId="74845399" w:rsidR="00F5795E" w:rsidDel="00DE59C1" w:rsidRDefault="00F5795E">
      <w:pPr>
        <w:widowControl w:val="0"/>
        <w:autoSpaceDE w:val="0"/>
        <w:autoSpaceDN w:val="0"/>
        <w:adjustRightInd w:val="0"/>
        <w:spacing w:after="0"/>
        <w:rPr>
          <w:ins w:id="13063" w:author="arkat" w:date="2017-10-11T10:05:00Z"/>
          <w:del w:id="13064" w:author="arkat" w:date="2017-10-11T11:07:00Z"/>
          <w:rFonts w:ascii="Times New Roman" w:hAnsi="Times New Roman" w:cs="Times New Roman"/>
          <w:szCs w:val="24"/>
        </w:rPr>
        <w:pPrChange w:id="13065" w:author="arkat" w:date="2017-10-11T11:07:00Z">
          <w:pPr>
            <w:widowControl w:val="0"/>
            <w:autoSpaceDE w:val="0"/>
            <w:autoSpaceDN w:val="0"/>
            <w:adjustRightInd w:val="0"/>
            <w:spacing w:after="140" w:line="288" w:lineRule="auto"/>
            <w:ind w:left="480" w:hanging="480"/>
          </w:pPr>
        </w:pPrChange>
      </w:pPr>
      <w:ins w:id="13066" w:author="arkat" w:date="2017-10-11T10:05:00Z">
        <w:del w:id="13067"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47F941B1" w14:textId="4A3D52E9" w:rsidR="00F5795E" w:rsidDel="00DE59C1" w:rsidRDefault="00F5795E">
      <w:pPr>
        <w:widowControl w:val="0"/>
        <w:autoSpaceDE w:val="0"/>
        <w:autoSpaceDN w:val="0"/>
        <w:adjustRightInd w:val="0"/>
        <w:spacing w:after="0"/>
        <w:rPr>
          <w:ins w:id="13068" w:author="arkat" w:date="2017-10-11T10:05:00Z"/>
          <w:del w:id="13069" w:author="arkat" w:date="2017-10-11T11:07:00Z"/>
          <w:rFonts w:ascii="Times New Roman" w:hAnsi="Times New Roman" w:cs="Times New Roman"/>
          <w:szCs w:val="24"/>
        </w:rPr>
        <w:pPrChange w:id="13070" w:author="arkat" w:date="2017-10-11T11:07:00Z">
          <w:pPr>
            <w:widowControl w:val="0"/>
            <w:autoSpaceDE w:val="0"/>
            <w:autoSpaceDN w:val="0"/>
            <w:adjustRightInd w:val="0"/>
            <w:spacing w:after="140" w:line="288" w:lineRule="auto"/>
            <w:ind w:left="480" w:hanging="480"/>
          </w:pPr>
        </w:pPrChange>
      </w:pPr>
      <w:ins w:id="13071" w:author="arkat" w:date="2017-10-11T10:05:00Z">
        <w:del w:id="13072"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405A1052" w14:textId="333D701F" w:rsidR="00F5795E" w:rsidDel="00DE59C1" w:rsidRDefault="00F5795E">
      <w:pPr>
        <w:widowControl w:val="0"/>
        <w:autoSpaceDE w:val="0"/>
        <w:autoSpaceDN w:val="0"/>
        <w:adjustRightInd w:val="0"/>
        <w:spacing w:after="0"/>
        <w:rPr>
          <w:ins w:id="13073" w:author="arkat" w:date="2017-10-11T10:05:00Z"/>
          <w:del w:id="13074" w:author="arkat" w:date="2017-10-11T11:07:00Z"/>
          <w:rFonts w:ascii="Times New Roman" w:hAnsi="Times New Roman" w:cs="Times New Roman"/>
          <w:szCs w:val="24"/>
        </w:rPr>
        <w:pPrChange w:id="13075" w:author="arkat" w:date="2017-10-11T11:07:00Z">
          <w:pPr>
            <w:widowControl w:val="0"/>
            <w:autoSpaceDE w:val="0"/>
            <w:autoSpaceDN w:val="0"/>
            <w:adjustRightInd w:val="0"/>
            <w:spacing w:after="140" w:line="288" w:lineRule="auto"/>
            <w:ind w:left="480" w:hanging="480"/>
          </w:pPr>
        </w:pPrChange>
      </w:pPr>
      <w:ins w:id="13076" w:author="arkat" w:date="2017-10-11T10:05:00Z">
        <w:del w:id="13077"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5A30FEA4" w14:textId="40850029" w:rsidR="00F5795E" w:rsidDel="00DE59C1" w:rsidRDefault="00F5795E">
      <w:pPr>
        <w:widowControl w:val="0"/>
        <w:autoSpaceDE w:val="0"/>
        <w:autoSpaceDN w:val="0"/>
        <w:adjustRightInd w:val="0"/>
        <w:spacing w:after="0"/>
        <w:rPr>
          <w:ins w:id="13078" w:author="arkat" w:date="2017-10-11T10:05:00Z"/>
          <w:del w:id="13079" w:author="arkat" w:date="2017-10-11T11:07:00Z"/>
          <w:rFonts w:ascii="Times New Roman" w:hAnsi="Times New Roman" w:cs="Times New Roman"/>
          <w:szCs w:val="24"/>
        </w:rPr>
        <w:pPrChange w:id="13080" w:author="arkat" w:date="2017-10-11T11:07:00Z">
          <w:pPr>
            <w:widowControl w:val="0"/>
            <w:autoSpaceDE w:val="0"/>
            <w:autoSpaceDN w:val="0"/>
            <w:adjustRightInd w:val="0"/>
            <w:spacing w:after="140" w:line="288" w:lineRule="auto"/>
            <w:ind w:left="480" w:hanging="480"/>
          </w:pPr>
        </w:pPrChange>
      </w:pPr>
      <w:ins w:id="13081" w:author="arkat" w:date="2017-10-11T10:05:00Z">
        <w:del w:id="13082"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24A5C627" w14:textId="48328F93" w:rsidR="00F5795E" w:rsidDel="00DE59C1" w:rsidRDefault="00F5795E">
      <w:pPr>
        <w:widowControl w:val="0"/>
        <w:autoSpaceDE w:val="0"/>
        <w:autoSpaceDN w:val="0"/>
        <w:adjustRightInd w:val="0"/>
        <w:spacing w:after="0"/>
        <w:rPr>
          <w:ins w:id="13083" w:author="arkat" w:date="2017-10-11T10:05:00Z"/>
          <w:del w:id="13084" w:author="arkat" w:date="2017-10-11T11:07:00Z"/>
          <w:rFonts w:ascii="Times New Roman" w:hAnsi="Times New Roman" w:cs="Times New Roman"/>
          <w:szCs w:val="24"/>
        </w:rPr>
        <w:pPrChange w:id="13085" w:author="arkat" w:date="2017-10-11T11:07:00Z">
          <w:pPr>
            <w:widowControl w:val="0"/>
            <w:autoSpaceDE w:val="0"/>
            <w:autoSpaceDN w:val="0"/>
            <w:adjustRightInd w:val="0"/>
            <w:spacing w:after="140" w:line="288" w:lineRule="auto"/>
            <w:ind w:left="480" w:hanging="480"/>
          </w:pPr>
        </w:pPrChange>
      </w:pPr>
      <w:ins w:id="13086" w:author="arkat" w:date="2017-10-11T10:05:00Z">
        <w:del w:id="13087"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06AF8137" w14:textId="587F2042" w:rsidR="00F5795E" w:rsidDel="00DE59C1" w:rsidRDefault="00F5795E">
      <w:pPr>
        <w:widowControl w:val="0"/>
        <w:autoSpaceDE w:val="0"/>
        <w:autoSpaceDN w:val="0"/>
        <w:adjustRightInd w:val="0"/>
        <w:spacing w:after="0"/>
        <w:rPr>
          <w:ins w:id="13088" w:author="arkat" w:date="2017-10-11T10:05:00Z"/>
          <w:del w:id="13089" w:author="arkat" w:date="2017-10-11T11:07:00Z"/>
          <w:rFonts w:ascii="Times New Roman" w:hAnsi="Times New Roman" w:cs="Times New Roman"/>
          <w:szCs w:val="24"/>
        </w:rPr>
        <w:pPrChange w:id="13090" w:author="arkat" w:date="2017-10-11T11:07:00Z">
          <w:pPr>
            <w:widowControl w:val="0"/>
            <w:autoSpaceDE w:val="0"/>
            <w:autoSpaceDN w:val="0"/>
            <w:adjustRightInd w:val="0"/>
            <w:spacing w:after="140" w:line="288" w:lineRule="auto"/>
            <w:ind w:left="480" w:hanging="480"/>
          </w:pPr>
        </w:pPrChange>
      </w:pPr>
      <w:ins w:id="13091" w:author="arkat" w:date="2017-10-11T10:05:00Z">
        <w:del w:id="13092"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15FCD38E" w14:textId="200563AA" w:rsidR="00F5795E" w:rsidDel="00DE59C1" w:rsidRDefault="00F5795E">
      <w:pPr>
        <w:widowControl w:val="0"/>
        <w:autoSpaceDE w:val="0"/>
        <w:autoSpaceDN w:val="0"/>
        <w:adjustRightInd w:val="0"/>
        <w:spacing w:after="0"/>
        <w:rPr>
          <w:ins w:id="13093" w:author="arkat" w:date="2017-10-11T10:05:00Z"/>
          <w:del w:id="13094" w:author="arkat" w:date="2017-10-11T11:07:00Z"/>
          <w:rFonts w:ascii="Times New Roman" w:hAnsi="Times New Roman" w:cs="Times New Roman"/>
          <w:szCs w:val="24"/>
        </w:rPr>
        <w:pPrChange w:id="13095" w:author="arkat" w:date="2017-10-11T11:07:00Z">
          <w:pPr>
            <w:widowControl w:val="0"/>
            <w:autoSpaceDE w:val="0"/>
            <w:autoSpaceDN w:val="0"/>
            <w:adjustRightInd w:val="0"/>
            <w:spacing w:after="140" w:line="288" w:lineRule="auto"/>
            <w:ind w:left="480" w:hanging="480"/>
          </w:pPr>
        </w:pPrChange>
      </w:pPr>
      <w:ins w:id="13096" w:author="arkat" w:date="2017-10-11T10:05:00Z">
        <w:del w:id="13097"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1F4CA762" w14:textId="727A8DB3" w:rsidR="00F5795E" w:rsidDel="00DE59C1" w:rsidRDefault="00F5795E">
      <w:pPr>
        <w:widowControl w:val="0"/>
        <w:autoSpaceDE w:val="0"/>
        <w:autoSpaceDN w:val="0"/>
        <w:adjustRightInd w:val="0"/>
        <w:spacing w:after="0"/>
        <w:rPr>
          <w:ins w:id="13098" w:author="arkat" w:date="2017-10-11T10:05:00Z"/>
          <w:del w:id="13099" w:author="arkat" w:date="2017-10-11T11:07:00Z"/>
          <w:rFonts w:ascii="Times New Roman" w:hAnsi="Times New Roman" w:cs="Times New Roman"/>
          <w:szCs w:val="24"/>
        </w:rPr>
        <w:pPrChange w:id="13100" w:author="arkat" w:date="2017-10-11T11:07:00Z">
          <w:pPr>
            <w:widowControl w:val="0"/>
            <w:autoSpaceDE w:val="0"/>
            <w:autoSpaceDN w:val="0"/>
            <w:adjustRightInd w:val="0"/>
            <w:spacing w:after="140" w:line="288" w:lineRule="auto"/>
            <w:ind w:left="480" w:hanging="480"/>
          </w:pPr>
        </w:pPrChange>
      </w:pPr>
      <w:ins w:id="13101" w:author="arkat" w:date="2017-10-11T10:05:00Z">
        <w:del w:id="13102"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5ABE284D" w14:textId="002E1AF9" w:rsidR="00F5795E" w:rsidDel="00DE59C1" w:rsidRDefault="00F5795E">
      <w:pPr>
        <w:widowControl w:val="0"/>
        <w:autoSpaceDE w:val="0"/>
        <w:autoSpaceDN w:val="0"/>
        <w:adjustRightInd w:val="0"/>
        <w:spacing w:after="0"/>
        <w:rPr>
          <w:ins w:id="13103" w:author="arkat" w:date="2017-10-11T10:05:00Z"/>
          <w:del w:id="13104" w:author="arkat" w:date="2017-10-11T11:07:00Z"/>
          <w:rFonts w:ascii="Times New Roman" w:hAnsi="Times New Roman" w:cs="Times New Roman"/>
          <w:szCs w:val="24"/>
        </w:rPr>
        <w:pPrChange w:id="13105" w:author="arkat" w:date="2017-10-11T11:07:00Z">
          <w:pPr>
            <w:widowControl w:val="0"/>
            <w:autoSpaceDE w:val="0"/>
            <w:autoSpaceDN w:val="0"/>
            <w:adjustRightInd w:val="0"/>
            <w:spacing w:after="140" w:line="288" w:lineRule="auto"/>
            <w:ind w:left="480" w:hanging="480"/>
          </w:pPr>
        </w:pPrChange>
      </w:pPr>
      <w:ins w:id="13106" w:author="arkat" w:date="2017-10-11T10:05:00Z">
        <w:del w:id="13107"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4C1CF9AC" w14:textId="7666E035" w:rsidR="00F5795E" w:rsidDel="00DE59C1" w:rsidRDefault="00F5795E">
      <w:pPr>
        <w:widowControl w:val="0"/>
        <w:autoSpaceDE w:val="0"/>
        <w:autoSpaceDN w:val="0"/>
        <w:adjustRightInd w:val="0"/>
        <w:spacing w:after="0"/>
        <w:rPr>
          <w:ins w:id="13108" w:author="arkat" w:date="2017-10-11T10:05:00Z"/>
          <w:del w:id="13109" w:author="arkat" w:date="2017-10-11T11:07:00Z"/>
          <w:rFonts w:ascii="Times New Roman" w:hAnsi="Times New Roman" w:cs="Times New Roman"/>
          <w:szCs w:val="24"/>
        </w:rPr>
        <w:pPrChange w:id="13110" w:author="arkat" w:date="2017-10-11T11:07:00Z">
          <w:pPr>
            <w:widowControl w:val="0"/>
            <w:autoSpaceDE w:val="0"/>
            <w:autoSpaceDN w:val="0"/>
            <w:adjustRightInd w:val="0"/>
            <w:spacing w:after="140" w:line="288" w:lineRule="auto"/>
            <w:ind w:left="480" w:hanging="480"/>
          </w:pPr>
        </w:pPrChange>
      </w:pPr>
      <w:ins w:id="13111" w:author="arkat" w:date="2017-10-11T10:05:00Z">
        <w:del w:id="13112"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0EA32450" w14:textId="4C14DB85" w:rsidR="00F5795E" w:rsidDel="00DE59C1" w:rsidRDefault="00F5795E">
      <w:pPr>
        <w:widowControl w:val="0"/>
        <w:autoSpaceDE w:val="0"/>
        <w:autoSpaceDN w:val="0"/>
        <w:adjustRightInd w:val="0"/>
        <w:spacing w:after="0"/>
        <w:rPr>
          <w:ins w:id="13113" w:author="arkat" w:date="2017-10-11T10:05:00Z"/>
          <w:del w:id="13114" w:author="arkat" w:date="2017-10-11T11:07:00Z"/>
          <w:rFonts w:ascii="Times New Roman" w:hAnsi="Times New Roman" w:cs="Times New Roman"/>
          <w:szCs w:val="24"/>
        </w:rPr>
        <w:pPrChange w:id="13115" w:author="arkat" w:date="2017-10-11T11:07:00Z">
          <w:pPr>
            <w:widowControl w:val="0"/>
            <w:autoSpaceDE w:val="0"/>
            <w:autoSpaceDN w:val="0"/>
            <w:adjustRightInd w:val="0"/>
            <w:spacing w:after="140" w:line="288" w:lineRule="auto"/>
            <w:ind w:left="480" w:hanging="480"/>
          </w:pPr>
        </w:pPrChange>
      </w:pPr>
      <w:ins w:id="13116" w:author="arkat" w:date="2017-10-11T10:05:00Z">
        <w:del w:id="13117"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23B4C8F6" w14:textId="3D526759" w:rsidR="00F5795E" w:rsidDel="00DE59C1" w:rsidRDefault="00F5795E">
      <w:pPr>
        <w:widowControl w:val="0"/>
        <w:autoSpaceDE w:val="0"/>
        <w:autoSpaceDN w:val="0"/>
        <w:adjustRightInd w:val="0"/>
        <w:spacing w:after="0"/>
        <w:rPr>
          <w:ins w:id="13118" w:author="arkat" w:date="2017-10-11T10:05:00Z"/>
          <w:del w:id="13119" w:author="arkat" w:date="2017-10-11T11:07:00Z"/>
          <w:rFonts w:ascii="Times New Roman" w:hAnsi="Times New Roman" w:cs="Times New Roman"/>
          <w:szCs w:val="24"/>
        </w:rPr>
        <w:pPrChange w:id="13120" w:author="arkat" w:date="2017-10-11T11:07:00Z">
          <w:pPr>
            <w:widowControl w:val="0"/>
            <w:autoSpaceDE w:val="0"/>
            <w:autoSpaceDN w:val="0"/>
            <w:adjustRightInd w:val="0"/>
            <w:spacing w:after="140" w:line="288" w:lineRule="auto"/>
            <w:ind w:left="480" w:hanging="480"/>
          </w:pPr>
        </w:pPrChange>
      </w:pPr>
      <w:ins w:id="13121" w:author="arkat" w:date="2017-10-11T10:05:00Z">
        <w:del w:id="13122" w:author="arkat" w:date="2017-10-11T11:07:00Z">
          <w:r w:rsidDel="00DE59C1">
            <w:rPr>
              <w:rFonts w:ascii="Times New Roman" w:hAnsi="Times New Roman" w:cs="Times New Roman"/>
              <w:szCs w:val="24"/>
            </w:rPr>
            <w:delText xml:space="preserve">Trickovié, I. 2000. </w:delText>
          </w:r>
          <w:r w:rsidDel="00DE59C1">
            <w:rPr>
              <w:rFonts w:ascii="Times New Roman" w:hAnsi="Times New Roman" w:cs="Times New Roman"/>
              <w:i/>
              <w:iCs/>
              <w:szCs w:val="24"/>
            </w:rPr>
            <w:delText>Formalizing Activity Diagram of Uml By Petri Nets</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Emisamsorg</w:delText>
          </w:r>
          <w:r w:rsidDel="00DE59C1">
            <w:rPr>
              <w:rFonts w:ascii="Times New Roman" w:hAnsi="Times New Roman" w:cs="Times New Roman"/>
              <w:szCs w:val="24"/>
            </w:rPr>
            <w:delText>, Tersedia di http://www.emis.ams.org/journals/NSJOM/Papers/30_3/NSJOM_30_3_161_171.pdf.</w:delText>
          </w:r>
        </w:del>
      </w:ins>
    </w:p>
    <w:p w14:paraId="698E4C2C" w14:textId="2A2187EB" w:rsidR="00F5795E" w:rsidDel="00DE59C1" w:rsidRDefault="00F5795E">
      <w:pPr>
        <w:widowControl w:val="0"/>
        <w:autoSpaceDE w:val="0"/>
        <w:autoSpaceDN w:val="0"/>
        <w:adjustRightInd w:val="0"/>
        <w:spacing w:after="0"/>
        <w:rPr>
          <w:ins w:id="13123" w:author="arkat" w:date="2017-10-11T10:05:00Z"/>
          <w:del w:id="13124" w:author="arkat" w:date="2017-10-11T11:07:00Z"/>
          <w:rFonts w:ascii="Times New Roman" w:hAnsi="Times New Roman" w:cs="Times New Roman"/>
          <w:szCs w:val="24"/>
        </w:rPr>
        <w:pPrChange w:id="13125" w:author="arkat" w:date="2017-10-11T11:07:00Z">
          <w:pPr>
            <w:widowControl w:val="0"/>
            <w:autoSpaceDE w:val="0"/>
            <w:autoSpaceDN w:val="0"/>
            <w:adjustRightInd w:val="0"/>
            <w:spacing w:after="140" w:line="288" w:lineRule="auto"/>
            <w:ind w:left="480" w:hanging="480"/>
          </w:pPr>
        </w:pPrChange>
      </w:pPr>
      <w:ins w:id="13126" w:author="arkat" w:date="2017-10-11T10:05:00Z">
        <w:del w:id="13127"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130D26C7" w14:textId="2A20AB89" w:rsidR="00F5795E" w:rsidDel="00DE59C1" w:rsidRDefault="00F5795E">
      <w:pPr>
        <w:widowControl w:val="0"/>
        <w:autoSpaceDE w:val="0"/>
        <w:autoSpaceDN w:val="0"/>
        <w:adjustRightInd w:val="0"/>
        <w:spacing w:after="0"/>
        <w:rPr>
          <w:ins w:id="13128" w:author="arkat" w:date="2017-10-11T10:05:00Z"/>
          <w:del w:id="13129" w:author="arkat" w:date="2017-10-11T11:07:00Z"/>
          <w:rFonts w:ascii="Times New Roman" w:hAnsi="Times New Roman" w:cs="Times New Roman"/>
          <w:szCs w:val="24"/>
        </w:rPr>
        <w:pPrChange w:id="13130" w:author="arkat" w:date="2017-10-11T11:07:00Z">
          <w:pPr>
            <w:widowControl w:val="0"/>
            <w:autoSpaceDE w:val="0"/>
            <w:autoSpaceDN w:val="0"/>
            <w:adjustRightInd w:val="0"/>
            <w:spacing w:after="140" w:line="288" w:lineRule="auto"/>
            <w:ind w:left="480" w:hanging="480"/>
          </w:pPr>
        </w:pPrChange>
      </w:pPr>
      <w:ins w:id="13131" w:author="arkat" w:date="2017-10-11T10:05:00Z">
        <w:del w:id="13132"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7A955E41" w14:textId="42616C14" w:rsidR="00F5795E" w:rsidDel="00DE59C1" w:rsidRDefault="00F5795E">
      <w:pPr>
        <w:widowControl w:val="0"/>
        <w:autoSpaceDE w:val="0"/>
        <w:autoSpaceDN w:val="0"/>
        <w:adjustRightInd w:val="0"/>
        <w:spacing w:after="0"/>
        <w:rPr>
          <w:ins w:id="13133" w:author="arkat" w:date="2017-10-11T10:05:00Z"/>
          <w:del w:id="13134" w:author="arkat" w:date="2017-10-11T11:07:00Z"/>
          <w:rFonts w:ascii="Times New Roman" w:hAnsi="Times New Roman" w:cs="Times New Roman"/>
          <w:szCs w:val="24"/>
        </w:rPr>
        <w:pPrChange w:id="13135" w:author="arkat" w:date="2017-10-11T11:07:00Z">
          <w:pPr>
            <w:widowControl w:val="0"/>
            <w:autoSpaceDE w:val="0"/>
            <w:autoSpaceDN w:val="0"/>
            <w:adjustRightInd w:val="0"/>
            <w:spacing w:after="140" w:line="288" w:lineRule="auto"/>
            <w:ind w:left="480" w:hanging="480"/>
          </w:pPr>
        </w:pPrChange>
      </w:pPr>
      <w:ins w:id="13136" w:author="arkat" w:date="2017-10-11T10:05:00Z">
        <w:del w:id="13137" w:author="arkat" w:date="2017-10-11T11:07:00Z">
          <w:r w:rsidDel="00DE59C1">
            <w:rPr>
              <w:rFonts w:ascii="Times New Roman" w:hAnsi="Times New Roman" w:cs="Times New Roman"/>
              <w:szCs w:val="24"/>
            </w:rPr>
            <w:delText>Volzer, H. 2010. An Overview of BPMN 2 . 0 and its Potential Use. 2–3.</w:delText>
          </w:r>
        </w:del>
      </w:ins>
    </w:p>
    <w:p w14:paraId="4F4DEC22" w14:textId="1774C718" w:rsidR="00F5795E" w:rsidDel="00DE59C1" w:rsidRDefault="00F5795E">
      <w:pPr>
        <w:widowControl w:val="0"/>
        <w:autoSpaceDE w:val="0"/>
        <w:autoSpaceDN w:val="0"/>
        <w:adjustRightInd w:val="0"/>
        <w:spacing w:after="0"/>
        <w:rPr>
          <w:ins w:id="13138" w:author="arkat" w:date="2017-10-11T10:05:00Z"/>
          <w:del w:id="13139" w:author="arkat" w:date="2017-10-11T11:07:00Z"/>
          <w:rFonts w:ascii="Times New Roman" w:hAnsi="Times New Roman" w:cs="Times New Roman"/>
          <w:szCs w:val="24"/>
        </w:rPr>
        <w:pPrChange w:id="13140" w:author="arkat" w:date="2017-10-11T11:07:00Z">
          <w:pPr>
            <w:widowControl w:val="0"/>
            <w:autoSpaceDE w:val="0"/>
            <w:autoSpaceDN w:val="0"/>
            <w:adjustRightInd w:val="0"/>
            <w:spacing w:after="140" w:line="288" w:lineRule="auto"/>
            <w:ind w:left="480" w:hanging="480"/>
          </w:pPr>
        </w:pPrChange>
      </w:pPr>
      <w:ins w:id="13141" w:author="arkat" w:date="2017-10-11T10:05:00Z">
        <w:del w:id="13142"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7B68AC64" w14:textId="55D8C959" w:rsidR="00F5795E" w:rsidDel="00DE59C1" w:rsidRDefault="00F5795E">
      <w:pPr>
        <w:widowControl w:val="0"/>
        <w:autoSpaceDE w:val="0"/>
        <w:autoSpaceDN w:val="0"/>
        <w:adjustRightInd w:val="0"/>
        <w:spacing w:after="0"/>
        <w:rPr>
          <w:ins w:id="13143" w:author="arkat" w:date="2017-10-11T10:05:00Z"/>
          <w:del w:id="13144" w:author="arkat" w:date="2017-10-11T11:07:00Z"/>
          <w:rFonts w:ascii="Times New Roman" w:hAnsi="Times New Roman" w:cs="Times New Roman"/>
          <w:szCs w:val="24"/>
        </w:rPr>
        <w:pPrChange w:id="13145" w:author="arkat" w:date="2017-10-11T11:07:00Z">
          <w:pPr>
            <w:widowControl w:val="0"/>
            <w:autoSpaceDE w:val="0"/>
            <w:autoSpaceDN w:val="0"/>
            <w:adjustRightInd w:val="0"/>
            <w:spacing w:after="140" w:line="288" w:lineRule="auto"/>
            <w:ind w:left="480" w:hanging="480"/>
          </w:pPr>
        </w:pPrChange>
      </w:pPr>
      <w:ins w:id="13146" w:author="arkat" w:date="2017-10-11T10:05:00Z">
        <w:del w:id="13147"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79AA6293" w14:textId="720A6C34" w:rsidR="00F5795E" w:rsidDel="00DE59C1" w:rsidRDefault="00F5795E">
      <w:pPr>
        <w:widowControl w:val="0"/>
        <w:autoSpaceDE w:val="0"/>
        <w:autoSpaceDN w:val="0"/>
        <w:adjustRightInd w:val="0"/>
        <w:spacing w:after="0"/>
        <w:rPr>
          <w:ins w:id="13148" w:author="arkat" w:date="2017-10-11T10:05:00Z"/>
          <w:del w:id="13149" w:author="arkat" w:date="2017-10-11T11:07:00Z"/>
        </w:rPr>
        <w:pPrChange w:id="13150" w:author="arkat" w:date="2017-10-11T11:07:00Z">
          <w:pPr>
            <w:widowControl w:val="0"/>
            <w:autoSpaceDE w:val="0"/>
            <w:autoSpaceDN w:val="0"/>
            <w:adjustRightInd w:val="0"/>
            <w:spacing w:after="140" w:line="288" w:lineRule="auto"/>
            <w:ind w:left="480" w:hanging="480"/>
          </w:pPr>
        </w:pPrChange>
      </w:pPr>
      <w:ins w:id="13151" w:author="arkat" w:date="2017-10-11T10:05:00Z">
        <w:del w:id="13152"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66A95AE8" w14:textId="14E5F9E9" w:rsidR="00F5795E" w:rsidDel="00DE59C1" w:rsidRDefault="00F5795E">
      <w:pPr>
        <w:widowControl w:val="0"/>
        <w:autoSpaceDE w:val="0"/>
        <w:autoSpaceDN w:val="0"/>
        <w:adjustRightInd w:val="0"/>
        <w:spacing w:after="0"/>
        <w:rPr>
          <w:ins w:id="13153" w:author="arkat" w:date="2017-10-11T10:06:00Z"/>
          <w:del w:id="13154" w:author="arkat" w:date="2017-10-11T11:07:00Z"/>
          <w:rFonts w:ascii="Times New Roman" w:hAnsi="Times New Roman" w:cs="Times New Roman"/>
          <w:szCs w:val="24"/>
        </w:rPr>
      </w:pPr>
    </w:p>
    <w:p w14:paraId="0A1154EB" w14:textId="60B3008D" w:rsidR="00F5795E" w:rsidDel="00DE59C1" w:rsidRDefault="00F5795E">
      <w:pPr>
        <w:widowControl w:val="0"/>
        <w:autoSpaceDE w:val="0"/>
        <w:autoSpaceDN w:val="0"/>
        <w:adjustRightInd w:val="0"/>
        <w:spacing w:after="0"/>
        <w:rPr>
          <w:ins w:id="13155" w:author="arkat" w:date="2017-10-11T10:06:00Z"/>
          <w:del w:id="13156" w:author="arkat" w:date="2017-10-11T11:07:00Z"/>
          <w:rFonts w:ascii="Times New Roman" w:hAnsi="Times New Roman" w:cs="Times New Roman"/>
          <w:szCs w:val="24"/>
        </w:rPr>
        <w:pPrChange w:id="13157" w:author="arkat" w:date="2017-10-11T11:07:00Z">
          <w:pPr>
            <w:widowControl w:val="0"/>
            <w:autoSpaceDE w:val="0"/>
            <w:autoSpaceDN w:val="0"/>
            <w:adjustRightInd w:val="0"/>
            <w:spacing w:after="140" w:line="288" w:lineRule="auto"/>
            <w:ind w:left="480" w:hanging="480"/>
          </w:pPr>
        </w:pPrChange>
      </w:pPr>
      <w:ins w:id="13158" w:author="arkat" w:date="2017-10-11T10:06:00Z">
        <w:del w:id="13159"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55F37EA8" w14:textId="15A76150" w:rsidR="00F5795E" w:rsidDel="00DE59C1" w:rsidRDefault="00F5795E">
      <w:pPr>
        <w:widowControl w:val="0"/>
        <w:autoSpaceDE w:val="0"/>
        <w:autoSpaceDN w:val="0"/>
        <w:adjustRightInd w:val="0"/>
        <w:spacing w:after="0"/>
        <w:rPr>
          <w:ins w:id="13160" w:author="arkat" w:date="2017-10-11T10:06:00Z"/>
          <w:del w:id="13161" w:author="arkat" w:date="2017-10-11T11:07:00Z"/>
          <w:rFonts w:ascii="Times New Roman" w:hAnsi="Times New Roman" w:cs="Times New Roman"/>
          <w:szCs w:val="24"/>
        </w:rPr>
        <w:pPrChange w:id="13162" w:author="arkat" w:date="2017-10-11T11:07:00Z">
          <w:pPr>
            <w:widowControl w:val="0"/>
            <w:autoSpaceDE w:val="0"/>
            <w:autoSpaceDN w:val="0"/>
            <w:adjustRightInd w:val="0"/>
            <w:spacing w:after="140" w:line="288" w:lineRule="auto"/>
            <w:ind w:left="480" w:hanging="480"/>
          </w:pPr>
        </w:pPrChange>
      </w:pPr>
      <w:ins w:id="13163" w:author="arkat" w:date="2017-10-11T10:06:00Z">
        <w:del w:id="13164"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794ED137" w14:textId="514D0810" w:rsidR="00F5795E" w:rsidDel="00DE59C1" w:rsidRDefault="00F5795E">
      <w:pPr>
        <w:widowControl w:val="0"/>
        <w:autoSpaceDE w:val="0"/>
        <w:autoSpaceDN w:val="0"/>
        <w:adjustRightInd w:val="0"/>
        <w:spacing w:after="0"/>
        <w:rPr>
          <w:ins w:id="13165" w:author="arkat" w:date="2017-10-11T10:06:00Z"/>
          <w:del w:id="13166" w:author="arkat" w:date="2017-10-11T11:07:00Z"/>
          <w:rFonts w:ascii="Times New Roman" w:hAnsi="Times New Roman" w:cs="Times New Roman"/>
          <w:szCs w:val="24"/>
        </w:rPr>
        <w:pPrChange w:id="13167" w:author="arkat" w:date="2017-10-11T11:07:00Z">
          <w:pPr>
            <w:widowControl w:val="0"/>
            <w:autoSpaceDE w:val="0"/>
            <w:autoSpaceDN w:val="0"/>
            <w:adjustRightInd w:val="0"/>
            <w:spacing w:after="140" w:line="288" w:lineRule="auto"/>
            <w:ind w:left="480" w:hanging="480"/>
          </w:pPr>
        </w:pPrChange>
      </w:pPr>
      <w:ins w:id="13168" w:author="arkat" w:date="2017-10-11T10:06:00Z">
        <w:del w:id="13169" w:author="arkat" w:date="2017-10-11T11:07:00Z">
          <w:r w:rsidDel="00DE59C1">
            <w:rPr>
              <w:rFonts w:ascii="Times New Roman" w:hAnsi="Times New Roman" w:cs="Times New Roman"/>
              <w:szCs w:val="24"/>
            </w:rPr>
            <w:delText>Arkin, A. &amp; Intalio 2002. Business Process Modeling Language. 98.</w:delText>
          </w:r>
        </w:del>
      </w:ins>
    </w:p>
    <w:p w14:paraId="5FBD112E" w14:textId="045E92FE" w:rsidR="00F5795E" w:rsidDel="00DE59C1" w:rsidRDefault="00F5795E">
      <w:pPr>
        <w:widowControl w:val="0"/>
        <w:autoSpaceDE w:val="0"/>
        <w:autoSpaceDN w:val="0"/>
        <w:adjustRightInd w:val="0"/>
        <w:spacing w:after="0"/>
        <w:rPr>
          <w:ins w:id="13170" w:author="arkat" w:date="2017-10-11T10:06:00Z"/>
          <w:del w:id="13171" w:author="arkat" w:date="2017-10-11T11:07:00Z"/>
          <w:rFonts w:ascii="Times New Roman" w:hAnsi="Times New Roman" w:cs="Times New Roman"/>
          <w:szCs w:val="24"/>
        </w:rPr>
        <w:pPrChange w:id="13172" w:author="arkat" w:date="2017-10-11T11:07:00Z">
          <w:pPr>
            <w:widowControl w:val="0"/>
            <w:autoSpaceDE w:val="0"/>
            <w:autoSpaceDN w:val="0"/>
            <w:adjustRightInd w:val="0"/>
            <w:spacing w:after="140" w:line="288" w:lineRule="auto"/>
            <w:ind w:left="480" w:hanging="480"/>
          </w:pPr>
        </w:pPrChange>
      </w:pPr>
      <w:ins w:id="13173" w:author="arkat" w:date="2017-10-11T10:06:00Z">
        <w:del w:id="13174"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7349089F" w14:textId="73485CA4" w:rsidR="00F5795E" w:rsidDel="00DE59C1" w:rsidRDefault="00F5795E">
      <w:pPr>
        <w:widowControl w:val="0"/>
        <w:autoSpaceDE w:val="0"/>
        <w:autoSpaceDN w:val="0"/>
        <w:adjustRightInd w:val="0"/>
        <w:spacing w:after="0"/>
        <w:rPr>
          <w:ins w:id="13175" w:author="arkat" w:date="2017-10-11T10:06:00Z"/>
          <w:del w:id="13176" w:author="arkat" w:date="2017-10-11T11:07:00Z"/>
          <w:rFonts w:ascii="Times New Roman" w:hAnsi="Times New Roman" w:cs="Times New Roman"/>
          <w:szCs w:val="24"/>
        </w:rPr>
        <w:pPrChange w:id="13177" w:author="arkat" w:date="2017-10-11T11:07:00Z">
          <w:pPr>
            <w:widowControl w:val="0"/>
            <w:autoSpaceDE w:val="0"/>
            <w:autoSpaceDN w:val="0"/>
            <w:adjustRightInd w:val="0"/>
            <w:spacing w:after="140" w:line="288" w:lineRule="auto"/>
            <w:ind w:left="480" w:hanging="480"/>
          </w:pPr>
        </w:pPrChange>
      </w:pPr>
      <w:ins w:id="13178" w:author="arkat" w:date="2017-10-11T10:06:00Z">
        <w:del w:id="13179"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53DC9FB7" w14:textId="5921C8DB" w:rsidR="00F5795E" w:rsidDel="00DE59C1" w:rsidRDefault="00F5795E">
      <w:pPr>
        <w:widowControl w:val="0"/>
        <w:autoSpaceDE w:val="0"/>
        <w:autoSpaceDN w:val="0"/>
        <w:adjustRightInd w:val="0"/>
        <w:spacing w:after="0"/>
        <w:rPr>
          <w:ins w:id="13180" w:author="arkat" w:date="2017-10-11T10:06:00Z"/>
          <w:del w:id="13181" w:author="arkat" w:date="2017-10-11T11:07:00Z"/>
          <w:rFonts w:ascii="Times New Roman" w:hAnsi="Times New Roman" w:cs="Times New Roman"/>
          <w:szCs w:val="24"/>
        </w:rPr>
        <w:pPrChange w:id="13182" w:author="arkat" w:date="2017-10-11T11:07:00Z">
          <w:pPr>
            <w:widowControl w:val="0"/>
            <w:autoSpaceDE w:val="0"/>
            <w:autoSpaceDN w:val="0"/>
            <w:adjustRightInd w:val="0"/>
            <w:spacing w:after="140" w:line="288" w:lineRule="auto"/>
            <w:ind w:left="480" w:hanging="480"/>
          </w:pPr>
        </w:pPrChange>
      </w:pPr>
      <w:ins w:id="13183" w:author="arkat" w:date="2017-10-11T10:06:00Z">
        <w:del w:id="13184"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51E8154F" w14:textId="26FB4916" w:rsidR="00F5795E" w:rsidDel="00DE59C1" w:rsidRDefault="00F5795E">
      <w:pPr>
        <w:widowControl w:val="0"/>
        <w:autoSpaceDE w:val="0"/>
        <w:autoSpaceDN w:val="0"/>
        <w:adjustRightInd w:val="0"/>
        <w:spacing w:after="0"/>
        <w:rPr>
          <w:ins w:id="13185" w:author="arkat" w:date="2017-10-11T10:06:00Z"/>
          <w:del w:id="13186" w:author="arkat" w:date="2017-10-11T11:07:00Z"/>
          <w:rFonts w:ascii="Times New Roman" w:hAnsi="Times New Roman" w:cs="Times New Roman"/>
          <w:szCs w:val="24"/>
        </w:rPr>
        <w:pPrChange w:id="13187" w:author="arkat" w:date="2017-10-11T11:07:00Z">
          <w:pPr>
            <w:widowControl w:val="0"/>
            <w:autoSpaceDE w:val="0"/>
            <w:autoSpaceDN w:val="0"/>
            <w:adjustRightInd w:val="0"/>
            <w:spacing w:after="140" w:line="288" w:lineRule="auto"/>
            <w:ind w:left="480" w:hanging="480"/>
          </w:pPr>
        </w:pPrChange>
      </w:pPr>
      <w:ins w:id="13188" w:author="arkat" w:date="2017-10-11T10:06:00Z">
        <w:del w:id="13189"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4F864BC5" w14:textId="571EA569" w:rsidR="00F5795E" w:rsidDel="00DE59C1" w:rsidRDefault="00F5795E">
      <w:pPr>
        <w:widowControl w:val="0"/>
        <w:autoSpaceDE w:val="0"/>
        <w:autoSpaceDN w:val="0"/>
        <w:adjustRightInd w:val="0"/>
        <w:spacing w:after="0"/>
        <w:rPr>
          <w:ins w:id="13190" w:author="arkat" w:date="2017-10-11T10:06:00Z"/>
          <w:del w:id="13191" w:author="arkat" w:date="2017-10-11T11:07:00Z"/>
          <w:rFonts w:ascii="Times New Roman" w:hAnsi="Times New Roman" w:cs="Times New Roman"/>
          <w:szCs w:val="24"/>
        </w:rPr>
        <w:pPrChange w:id="13192" w:author="arkat" w:date="2017-10-11T11:07:00Z">
          <w:pPr>
            <w:widowControl w:val="0"/>
            <w:autoSpaceDE w:val="0"/>
            <w:autoSpaceDN w:val="0"/>
            <w:adjustRightInd w:val="0"/>
            <w:spacing w:after="140" w:line="288" w:lineRule="auto"/>
            <w:ind w:left="480" w:hanging="480"/>
          </w:pPr>
        </w:pPrChange>
      </w:pPr>
      <w:ins w:id="13193" w:author="arkat" w:date="2017-10-11T10:06:00Z">
        <w:del w:id="13194"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6E1596C3" w14:textId="0D40807D" w:rsidR="00F5795E" w:rsidDel="00DE59C1" w:rsidRDefault="00F5795E">
      <w:pPr>
        <w:widowControl w:val="0"/>
        <w:autoSpaceDE w:val="0"/>
        <w:autoSpaceDN w:val="0"/>
        <w:adjustRightInd w:val="0"/>
        <w:spacing w:after="0"/>
        <w:rPr>
          <w:ins w:id="13195" w:author="arkat" w:date="2017-10-11T10:06:00Z"/>
          <w:del w:id="13196" w:author="arkat" w:date="2017-10-11T11:07:00Z"/>
          <w:rFonts w:ascii="Times New Roman" w:hAnsi="Times New Roman" w:cs="Times New Roman"/>
          <w:szCs w:val="24"/>
        </w:rPr>
        <w:pPrChange w:id="13197" w:author="arkat" w:date="2017-10-11T11:07:00Z">
          <w:pPr>
            <w:widowControl w:val="0"/>
            <w:autoSpaceDE w:val="0"/>
            <w:autoSpaceDN w:val="0"/>
            <w:adjustRightInd w:val="0"/>
            <w:spacing w:after="140" w:line="288" w:lineRule="auto"/>
            <w:ind w:left="480" w:hanging="480"/>
          </w:pPr>
        </w:pPrChange>
      </w:pPr>
      <w:ins w:id="13198" w:author="arkat" w:date="2017-10-11T10:06:00Z">
        <w:del w:id="13199"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4D459AA5" w14:textId="13BC9362" w:rsidR="00F5795E" w:rsidDel="00DE59C1" w:rsidRDefault="00F5795E">
      <w:pPr>
        <w:widowControl w:val="0"/>
        <w:autoSpaceDE w:val="0"/>
        <w:autoSpaceDN w:val="0"/>
        <w:adjustRightInd w:val="0"/>
        <w:spacing w:after="0"/>
        <w:rPr>
          <w:ins w:id="13200" w:author="arkat" w:date="2017-10-11T10:06:00Z"/>
          <w:del w:id="13201" w:author="arkat" w:date="2017-10-11T11:07:00Z"/>
          <w:rFonts w:ascii="Times New Roman" w:hAnsi="Times New Roman" w:cs="Times New Roman"/>
          <w:szCs w:val="24"/>
        </w:rPr>
        <w:pPrChange w:id="13202" w:author="arkat" w:date="2017-10-11T11:07:00Z">
          <w:pPr>
            <w:widowControl w:val="0"/>
            <w:autoSpaceDE w:val="0"/>
            <w:autoSpaceDN w:val="0"/>
            <w:adjustRightInd w:val="0"/>
            <w:spacing w:after="140" w:line="288" w:lineRule="auto"/>
            <w:ind w:left="480" w:hanging="480"/>
          </w:pPr>
        </w:pPrChange>
      </w:pPr>
      <w:ins w:id="13203" w:author="arkat" w:date="2017-10-11T10:06:00Z">
        <w:del w:id="13204"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024A83B0" w14:textId="5B87E7F4" w:rsidR="00F5795E" w:rsidDel="00DE59C1" w:rsidRDefault="00F5795E">
      <w:pPr>
        <w:widowControl w:val="0"/>
        <w:autoSpaceDE w:val="0"/>
        <w:autoSpaceDN w:val="0"/>
        <w:adjustRightInd w:val="0"/>
        <w:spacing w:after="0"/>
        <w:rPr>
          <w:ins w:id="13205" w:author="arkat" w:date="2017-10-11T10:06:00Z"/>
          <w:del w:id="13206" w:author="arkat" w:date="2017-10-11T11:07:00Z"/>
          <w:rFonts w:ascii="Times New Roman" w:hAnsi="Times New Roman" w:cs="Times New Roman"/>
          <w:szCs w:val="24"/>
        </w:rPr>
        <w:pPrChange w:id="13207" w:author="arkat" w:date="2017-10-11T11:07:00Z">
          <w:pPr>
            <w:widowControl w:val="0"/>
            <w:autoSpaceDE w:val="0"/>
            <w:autoSpaceDN w:val="0"/>
            <w:adjustRightInd w:val="0"/>
            <w:spacing w:after="140" w:line="288" w:lineRule="auto"/>
            <w:ind w:left="480" w:hanging="480"/>
          </w:pPr>
        </w:pPrChange>
      </w:pPr>
      <w:ins w:id="13208" w:author="arkat" w:date="2017-10-11T10:06:00Z">
        <w:del w:id="13209"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7FAA9EF2" w14:textId="552B07E8" w:rsidR="00F5795E" w:rsidDel="00DE59C1" w:rsidRDefault="00F5795E">
      <w:pPr>
        <w:widowControl w:val="0"/>
        <w:autoSpaceDE w:val="0"/>
        <w:autoSpaceDN w:val="0"/>
        <w:adjustRightInd w:val="0"/>
        <w:spacing w:after="0"/>
        <w:rPr>
          <w:ins w:id="13210" w:author="arkat" w:date="2017-10-11T10:06:00Z"/>
          <w:del w:id="13211" w:author="arkat" w:date="2017-10-11T11:07:00Z"/>
          <w:rFonts w:ascii="Times New Roman" w:hAnsi="Times New Roman" w:cs="Times New Roman"/>
          <w:szCs w:val="24"/>
        </w:rPr>
        <w:pPrChange w:id="13212" w:author="arkat" w:date="2017-10-11T11:07:00Z">
          <w:pPr>
            <w:widowControl w:val="0"/>
            <w:autoSpaceDE w:val="0"/>
            <w:autoSpaceDN w:val="0"/>
            <w:adjustRightInd w:val="0"/>
            <w:spacing w:after="140" w:line="288" w:lineRule="auto"/>
            <w:ind w:left="480" w:hanging="480"/>
          </w:pPr>
        </w:pPrChange>
      </w:pPr>
      <w:ins w:id="13213" w:author="arkat" w:date="2017-10-11T10:06:00Z">
        <w:del w:id="13214"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4FA0A9F8" w14:textId="0C986110" w:rsidR="00F5795E" w:rsidDel="00DE59C1" w:rsidRDefault="00F5795E">
      <w:pPr>
        <w:widowControl w:val="0"/>
        <w:autoSpaceDE w:val="0"/>
        <w:autoSpaceDN w:val="0"/>
        <w:adjustRightInd w:val="0"/>
        <w:spacing w:after="0"/>
        <w:rPr>
          <w:ins w:id="13215" w:author="arkat" w:date="2017-10-11T10:06:00Z"/>
          <w:del w:id="13216" w:author="arkat" w:date="2017-10-11T11:07:00Z"/>
          <w:rFonts w:ascii="Times New Roman" w:hAnsi="Times New Roman" w:cs="Times New Roman"/>
          <w:szCs w:val="24"/>
        </w:rPr>
        <w:pPrChange w:id="13217" w:author="arkat" w:date="2017-10-11T11:07:00Z">
          <w:pPr>
            <w:widowControl w:val="0"/>
            <w:autoSpaceDE w:val="0"/>
            <w:autoSpaceDN w:val="0"/>
            <w:adjustRightInd w:val="0"/>
            <w:spacing w:after="140" w:line="288" w:lineRule="auto"/>
            <w:ind w:left="480" w:hanging="480"/>
          </w:pPr>
        </w:pPrChange>
      </w:pPr>
      <w:ins w:id="13218" w:author="arkat" w:date="2017-10-11T10:06:00Z">
        <w:del w:id="13219"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61A569D5" w14:textId="09849B3A" w:rsidR="00F5795E" w:rsidDel="00DE59C1" w:rsidRDefault="00F5795E">
      <w:pPr>
        <w:widowControl w:val="0"/>
        <w:autoSpaceDE w:val="0"/>
        <w:autoSpaceDN w:val="0"/>
        <w:adjustRightInd w:val="0"/>
        <w:spacing w:after="0"/>
        <w:rPr>
          <w:ins w:id="13220" w:author="arkat" w:date="2017-10-11T10:06:00Z"/>
          <w:del w:id="13221" w:author="arkat" w:date="2017-10-11T11:07:00Z"/>
          <w:rFonts w:ascii="Times New Roman" w:hAnsi="Times New Roman" w:cs="Times New Roman"/>
          <w:szCs w:val="24"/>
        </w:rPr>
        <w:pPrChange w:id="13222" w:author="arkat" w:date="2017-10-11T11:07:00Z">
          <w:pPr>
            <w:widowControl w:val="0"/>
            <w:autoSpaceDE w:val="0"/>
            <w:autoSpaceDN w:val="0"/>
            <w:adjustRightInd w:val="0"/>
            <w:spacing w:after="140" w:line="288" w:lineRule="auto"/>
            <w:ind w:left="480" w:hanging="480"/>
          </w:pPr>
        </w:pPrChange>
      </w:pPr>
      <w:ins w:id="13223" w:author="arkat" w:date="2017-10-11T10:06:00Z">
        <w:del w:id="13224"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21D9E8F2" w14:textId="68F1D460" w:rsidR="00F5795E" w:rsidDel="00DE59C1" w:rsidRDefault="00F5795E">
      <w:pPr>
        <w:widowControl w:val="0"/>
        <w:autoSpaceDE w:val="0"/>
        <w:autoSpaceDN w:val="0"/>
        <w:adjustRightInd w:val="0"/>
        <w:spacing w:after="0"/>
        <w:rPr>
          <w:ins w:id="13225" w:author="arkat" w:date="2017-10-11T10:06:00Z"/>
          <w:del w:id="13226" w:author="arkat" w:date="2017-10-11T11:07:00Z"/>
          <w:rFonts w:ascii="Times New Roman" w:hAnsi="Times New Roman" w:cs="Times New Roman"/>
          <w:szCs w:val="24"/>
        </w:rPr>
        <w:pPrChange w:id="13227" w:author="arkat" w:date="2017-10-11T11:07:00Z">
          <w:pPr>
            <w:widowControl w:val="0"/>
            <w:autoSpaceDE w:val="0"/>
            <w:autoSpaceDN w:val="0"/>
            <w:adjustRightInd w:val="0"/>
            <w:spacing w:after="140" w:line="288" w:lineRule="auto"/>
            <w:ind w:left="480" w:hanging="480"/>
          </w:pPr>
        </w:pPrChange>
      </w:pPr>
      <w:ins w:id="13228" w:author="arkat" w:date="2017-10-11T10:06:00Z">
        <w:del w:id="13229"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3FCA5A37" w14:textId="14ADB1B8" w:rsidR="00F5795E" w:rsidDel="00DE59C1" w:rsidRDefault="00F5795E">
      <w:pPr>
        <w:widowControl w:val="0"/>
        <w:autoSpaceDE w:val="0"/>
        <w:autoSpaceDN w:val="0"/>
        <w:adjustRightInd w:val="0"/>
        <w:spacing w:after="0"/>
        <w:rPr>
          <w:ins w:id="13230" w:author="arkat" w:date="2017-10-11T10:06:00Z"/>
          <w:del w:id="13231" w:author="arkat" w:date="2017-10-11T11:07:00Z"/>
          <w:rFonts w:ascii="Times New Roman" w:hAnsi="Times New Roman" w:cs="Times New Roman"/>
          <w:szCs w:val="24"/>
        </w:rPr>
        <w:pPrChange w:id="13232" w:author="arkat" w:date="2017-10-11T11:07:00Z">
          <w:pPr>
            <w:widowControl w:val="0"/>
            <w:autoSpaceDE w:val="0"/>
            <w:autoSpaceDN w:val="0"/>
            <w:adjustRightInd w:val="0"/>
            <w:spacing w:after="140" w:line="288" w:lineRule="auto"/>
            <w:ind w:left="480" w:hanging="480"/>
          </w:pPr>
        </w:pPrChange>
      </w:pPr>
      <w:ins w:id="13233" w:author="arkat" w:date="2017-10-11T10:06:00Z">
        <w:del w:id="13234" w:author="arkat" w:date="2017-10-11T11:07:00Z">
          <w:r w:rsidDel="00DE59C1">
            <w:rPr>
              <w:rFonts w:ascii="Times New Roman" w:hAnsi="Times New Roman" w:cs="Times New Roman"/>
              <w:szCs w:val="24"/>
            </w:rPr>
            <w:delText xml:space="preserve">Hu, Z. &amp; Shatz, S.M. 2004. Mapping UML Diagrams to a Petri Net Notation for System Simulation. </w:delText>
          </w:r>
          <w:r w:rsidDel="00DE59C1">
            <w:rPr>
              <w:rFonts w:ascii="Times New Roman" w:hAnsi="Times New Roman" w:cs="Times New Roman"/>
              <w:i/>
              <w:iCs/>
              <w:szCs w:val="24"/>
            </w:rPr>
            <w:delText>Seke</w:delText>
          </w:r>
          <w:r w:rsidDel="00DE59C1">
            <w:rPr>
              <w:rFonts w:ascii="Times New Roman" w:hAnsi="Times New Roman" w:cs="Times New Roman"/>
              <w:szCs w:val="24"/>
            </w:rPr>
            <w:delText>, 213–219.</w:delText>
          </w:r>
        </w:del>
      </w:ins>
    </w:p>
    <w:p w14:paraId="50F3C2B3" w14:textId="53719804" w:rsidR="00F5795E" w:rsidDel="00DE59C1" w:rsidRDefault="00F5795E">
      <w:pPr>
        <w:widowControl w:val="0"/>
        <w:autoSpaceDE w:val="0"/>
        <w:autoSpaceDN w:val="0"/>
        <w:adjustRightInd w:val="0"/>
        <w:spacing w:after="0"/>
        <w:rPr>
          <w:ins w:id="13235" w:author="arkat" w:date="2017-10-11T10:06:00Z"/>
          <w:del w:id="13236" w:author="arkat" w:date="2017-10-11T11:07:00Z"/>
          <w:rFonts w:ascii="Times New Roman" w:hAnsi="Times New Roman" w:cs="Times New Roman"/>
          <w:szCs w:val="24"/>
        </w:rPr>
        <w:pPrChange w:id="13237" w:author="arkat" w:date="2017-10-11T11:07:00Z">
          <w:pPr>
            <w:widowControl w:val="0"/>
            <w:autoSpaceDE w:val="0"/>
            <w:autoSpaceDN w:val="0"/>
            <w:adjustRightInd w:val="0"/>
            <w:spacing w:after="140" w:line="288" w:lineRule="auto"/>
            <w:ind w:left="480" w:hanging="480"/>
          </w:pPr>
        </w:pPrChange>
      </w:pPr>
      <w:ins w:id="13238" w:author="arkat" w:date="2017-10-11T10:06:00Z">
        <w:del w:id="13239"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32813B3F" w14:textId="6395D572" w:rsidR="00F5795E" w:rsidDel="00DE59C1" w:rsidRDefault="00F5795E">
      <w:pPr>
        <w:widowControl w:val="0"/>
        <w:autoSpaceDE w:val="0"/>
        <w:autoSpaceDN w:val="0"/>
        <w:adjustRightInd w:val="0"/>
        <w:spacing w:after="0"/>
        <w:rPr>
          <w:ins w:id="13240" w:author="arkat" w:date="2017-10-11T10:06:00Z"/>
          <w:del w:id="13241" w:author="arkat" w:date="2017-10-11T11:07:00Z"/>
          <w:rFonts w:ascii="Times New Roman" w:hAnsi="Times New Roman" w:cs="Times New Roman"/>
          <w:szCs w:val="24"/>
        </w:rPr>
        <w:pPrChange w:id="13242" w:author="arkat" w:date="2017-10-11T11:07:00Z">
          <w:pPr>
            <w:widowControl w:val="0"/>
            <w:autoSpaceDE w:val="0"/>
            <w:autoSpaceDN w:val="0"/>
            <w:adjustRightInd w:val="0"/>
            <w:spacing w:after="140" w:line="288" w:lineRule="auto"/>
            <w:ind w:left="480" w:hanging="480"/>
          </w:pPr>
        </w:pPrChange>
      </w:pPr>
      <w:ins w:id="13243" w:author="arkat" w:date="2017-10-11T10:06:00Z">
        <w:del w:id="13244"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22CAC125" w14:textId="062388CD" w:rsidR="00F5795E" w:rsidDel="00DE59C1" w:rsidRDefault="00F5795E">
      <w:pPr>
        <w:widowControl w:val="0"/>
        <w:autoSpaceDE w:val="0"/>
        <w:autoSpaceDN w:val="0"/>
        <w:adjustRightInd w:val="0"/>
        <w:spacing w:after="0"/>
        <w:rPr>
          <w:ins w:id="13245" w:author="arkat" w:date="2017-10-11T10:06:00Z"/>
          <w:del w:id="13246" w:author="arkat" w:date="2017-10-11T11:07:00Z"/>
          <w:rFonts w:ascii="Times New Roman" w:hAnsi="Times New Roman" w:cs="Times New Roman"/>
          <w:szCs w:val="24"/>
        </w:rPr>
        <w:pPrChange w:id="13247" w:author="arkat" w:date="2017-10-11T11:07:00Z">
          <w:pPr>
            <w:widowControl w:val="0"/>
            <w:autoSpaceDE w:val="0"/>
            <w:autoSpaceDN w:val="0"/>
            <w:adjustRightInd w:val="0"/>
            <w:spacing w:after="140" w:line="288" w:lineRule="auto"/>
            <w:ind w:left="480" w:hanging="480"/>
          </w:pPr>
        </w:pPrChange>
      </w:pPr>
      <w:ins w:id="13248" w:author="arkat" w:date="2017-10-11T10:06:00Z">
        <w:del w:id="13249"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57607970" w14:textId="70778AD6" w:rsidR="00F5795E" w:rsidDel="00DE59C1" w:rsidRDefault="00F5795E">
      <w:pPr>
        <w:widowControl w:val="0"/>
        <w:autoSpaceDE w:val="0"/>
        <w:autoSpaceDN w:val="0"/>
        <w:adjustRightInd w:val="0"/>
        <w:spacing w:after="0"/>
        <w:rPr>
          <w:ins w:id="13250" w:author="arkat" w:date="2017-10-11T10:06:00Z"/>
          <w:del w:id="13251" w:author="arkat" w:date="2017-10-11T11:07:00Z"/>
          <w:rFonts w:ascii="Times New Roman" w:hAnsi="Times New Roman" w:cs="Times New Roman"/>
          <w:szCs w:val="24"/>
        </w:rPr>
        <w:pPrChange w:id="13252" w:author="arkat" w:date="2017-10-11T11:07:00Z">
          <w:pPr>
            <w:widowControl w:val="0"/>
            <w:autoSpaceDE w:val="0"/>
            <w:autoSpaceDN w:val="0"/>
            <w:adjustRightInd w:val="0"/>
            <w:spacing w:after="140" w:line="288" w:lineRule="auto"/>
            <w:ind w:left="480" w:hanging="480"/>
          </w:pPr>
        </w:pPrChange>
      </w:pPr>
      <w:ins w:id="13253" w:author="arkat" w:date="2017-10-11T10:06:00Z">
        <w:del w:id="13254"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2B1FA517" w14:textId="5999AFAD" w:rsidR="00F5795E" w:rsidDel="00DE59C1" w:rsidRDefault="00F5795E">
      <w:pPr>
        <w:widowControl w:val="0"/>
        <w:autoSpaceDE w:val="0"/>
        <w:autoSpaceDN w:val="0"/>
        <w:adjustRightInd w:val="0"/>
        <w:spacing w:after="0"/>
        <w:rPr>
          <w:ins w:id="13255" w:author="arkat" w:date="2017-10-11T10:06:00Z"/>
          <w:del w:id="13256" w:author="arkat" w:date="2017-10-11T11:07:00Z"/>
          <w:rFonts w:ascii="Times New Roman" w:hAnsi="Times New Roman" w:cs="Times New Roman"/>
          <w:szCs w:val="24"/>
        </w:rPr>
        <w:pPrChange w:id="13257" w:author="arkat" w:date="2017-10-11T11:07:00Z">
          <w:pPr>
            <w:widowControl w:val="0"/>
            <w:autoSpaceDE w:val="0"/>
            <w:autoSpaceDN w:val="0"/>
            <w:adjustRightInd w:val="0"/>
            <w:spacing w:after="140" w:line="288" w:lineRule="auto"/>
            <w:ind w:left="480" w:hanging="480"/>
          </w:pPr>
        </w:pPrChange>
      </w:pPr>
      <w:ins w:id="13258" w:author="arkat" w:date="2017-10-11T10:06:00Z">
        <w:del w:id="13259"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780D304E" w14:textId="7AF71704" w:rsidR="00F5795E" w:rsidDel="00DE59C1" w:rsidRDefault="00F5795E">
      <w:pPr>
        <w:widowControl w:val="0"/>
        <w:autoSpaceDE w:val="0"/>
        <w:autoSpaceDN w:val="0"/>
        <w:adjustRightInd w:val="0"/>
        <w:spacing w:after="0"/>
        <w:rPr>
          <w:ins w:id="13260" w:author="arkat" w:date="2017-10-11T10:06:00Z"/>
          <w:del w:id="13261" w:author="arkat" w:date="2017-10-11T11:07:00Z"/>
          <w:rFonts w:ascii="Times New Roman" w:hAnsi="Times New Roman" w:cs="Times New Roman"/>
          <w:szCs w:val="24"/>
        </w:rPr>
        <w:pPrChange w:id="13262" w:author="arkat" w:date="2017-10-11T11:07:00Z">
          <w:pPr>
            <w:widowControl w:val="0"/>
            <w:autoSpaceDE w:val="0"/>
            <w:autoSpaceDN w:val="0"/>
            <w:adjustRightInd w:val="0"/>
            <w:spacing w:after="140" w:line="288" w:lineRule="auto"/>
            <w:ind w:left="480" w:hanging="480"/>
          </w:pPr>
        </w:pPrChange>
      </w:pPr>
      <w:ins w:id="13263" w:author="arkat" w:date="2017-10-11T10:06:00Z">
        <w:del w:id="13264"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2D030F15" w14:textId="743AFE51" w:rsidR="00F5795E" w:rsidDel="00DE59C1" w:rsidRDefault="00F5795E">
      <w:pPr>
        <w:widowControl w:val="0"/>
        <w:autoSpaceDE w:val="0"/>
        <w:autoSpaceDN w:val="0"/>
        <w:adjustRightInd w:val="0"/>
        <w:spacing w:after="0"/>
        <w:rPr>
          <w:ins w:id="13265" w:author="arkat" w:date="2017-10-11T10:06:00Z"/>
          <w:del w:id="13266" w:author="arkat" w:date="2017-10-11T11:07:00Z"/>
          <w:rFonts w:ascii="Times New Roman" w:hAnsi="Times New Roman" w:cs="Times New Roman"/>
          <w:szCs w:val="24"/>
        </w:rPr>
        <w:pPrChange w:id="13267" w:author="arkat" w:date="2017-10-11T11:07:00Z">
          <w:pPr>
            <w:widowControl w:val="0"/>
            <w:autoSpaceDE w:val="0"/>
            <w:autoSpaceDN w:val="0"/>
            <w:adjustRightInd w:val="0"/>
            <w:spacing w:after="140" w:line="288" w:lineRule="auto"/>
            <w:ind w:left="480" w:hanging="480"/>
          </w:pPr>
        </w:pPrChange>
      </w:pPr>
      <w:ins w:id="13268" w:author="arkat" w:date="2017-10-11T10:06:00Z">
        <w:del w:id="13269"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69665E16" w14:textId="2B389459" w:rsidR="00F5795E" w:rsidDel="00DE59C1" w:rsidRDefault="00F5795E">
      <w:pPr>
        <w:widowControl w:val="0"/>
        <w:autoSpaceDE w:val="0"/>
        <w:autoSpaceDN w:val="0"/>
        <w:adjustRightInd w:val="0"/>
        <w:spacing w:after="0"/>
        <w:rPr>
          <w:ins w:id="13270" w:author="arkat" w:date="2017-10-11T10:06:00Z"/>
          <w:del w:id="13271" w:author="arkat" w:date="2017-10-11T11:07:00Z"/>
          <w:rFonts w:ascii="Times New Roman" w:hAnsi="Times New Roman" w:cs="Times New Roman"/>
          <w:szCs w:val="24"/>
        </w:rPr>
        <w:pPrChange w:id="13272" w:author="arkat" w:date="2017-10-11T11:07:00Z">
          <w:pPr>
            <w:widowControl w:val="0"/>
            <w:autoSpaceDE w:val="0"/>
            <w:autoSpaceDN w:val="0"/>
            <w:adjustRightInd w:val="0"/>
            <w:spacing w:after="140" w:line="288" w:lineRule="auto"/>
            <w:ind w:left="480" w:hanging="480"/>
          </w:pPr>
        </w:pPrChange>
      </w:pPr>
      <w:ins w:id="13273" w:author="arkat" w:date="2017-10-11T10:06:00Z">
        <w:del w:id="13274"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17345A72" w14:textId="6674DD40" w:rsidR="00F5795E" w:rsidDel="00DE59C1" w:rsidRDefault="00F5795E">
      <w:pPr>
        <w:widowControl w:val="0"/>
        <w:autoSpaceDE w:val="0"/>
        <w:autoSpaceDN w:val="0"/>
        <w:adjustRightInd w:val="0"/>
        <w:spacing w:after="0"/>
        <w:rPr>
          <w:ins w:id="13275" w:author="arkat" w:date="2017-10-11T10:06:00Z"/>
          <w:del w:id="13276" w:author="arkat" w:date="2017-10-11T11:07:00Z"/>
          <w:rFonts w:ascii="Times New Roman" w:hAnsi="Times New Roman" w:cs="Times New Roman"/>
          <w:szCs w:val="24"/>
        </w:rPr>
        <w:pPrChange w:id="13277" w:author="arkat" w:date="2017-10-11T11:07:00Z">
          <w:pPr>
            <w:widowControl w:val="0"/>
            <w:autoSpaceDE w:val="0"/>
            <w:autoSpaceDN w:val="0"/>
            <w:adjustRightInd w:val="0"/>
            <w:spacing w:after="140" w:line="288" w:lineRule="auto"/>
            <w:ind w:left="480" w:hanging="480"/>
          </w:pPr>
        </w:pPrChange>
      </w:pPr>
      <w:ins w:id="13278" w:author="arkat" w:date="2017-10-11T10:06:00Z">
        <w:del w:id="13279"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4E7E82D5" w14:textId="0BE355E0" w:rsidR="00F5795E" w:rsidDel="00DE59C1" w:rsidRDefault="00F5795E">
      <w:pPr>
        <w:widowControl w:val="0"/>
        <w:autoSpaceDE w:val="0"/>
        <w:autoSpaceDN w:val="0"/>
        <w:adjustRightInd w:val="0"/>
        <w:spacing w:after="0"/>
        <w:rPr>
          <w:ins w:id="13280" w:author="arkat" w:date="2017-10-11T10:06:00Z"/>
          <w:del w:id="13281" w:author="arkat" w:date="2017-10-11T11:07:00Z"/>
          <w:rFonts w:ascii="Times New Roman" w:hAnsi="Times New Roman" w:cs="Times New Roman"/>
          <w:szCs w:val="24"/>
        </w:rPr>
        <w:pPrChange w:id="13282" w:author="arkat" w:date="2017-10-11T11:07:00Z">
          <w:pPr>
            <w:widowControl w:val="0"/>
            <w:autoSpaceDE w:val="0"/>
            <w:autoSpaceDN w:val="0"/>
            <w:adjustRightInd w:val="0"/>
            <w:spacing w:after="140" w:line="288" w:lineRule="auto"/>
            <w:ind w:left="480" w:hanging="480"/>
          </w:pPr>
        </w:pPrChange>
      </w:pPr>
      <w:ins w:id="13283" w:author="arkat" w:date="2017-10-11T10:06:00Z">
        <w:del w:id="13284"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666E00CA" w14:textId="5B4D62D0" w:rsidR="00F5795E" w:rsidDel="00DE59C1" w:rsidRDefault="00F5795E">
      <w:pPr>
        <w:widowControl w:val="0"/>
        <w:autoSpaceDE w:val="0"/>
        <w:autoSpaceDN w:val="0"/>
        <w:adjustRightInd w:val="0"/>
        <w:spacing w:after="0"/>
        <w:rPr>
          <w:ins w:id="13285" w:author="arkat" w:date="2017-10-11T10:06:00Z"/>
          <w:del w:id="13286" w:author="arkat" w:date="2017-10-11T11:07:00Z"/>
          <w:rFonts w:ascii="Times New Roman" w:hAnsi="Times New Roman" w:cs="Times New Roman"/>
          <w:szCs w:val="24"/>
        </w:rPr>
        <w:pPrChange w:id="13287" w:author="arkat" w:date="2017-10-11T11:07:00Z">
          <w:pPr>
            <w:widowControl w:val="0"/>
            <w:autoSpaceDE w:val="0"/>
            <w:autoSpaceDN w:val="0"/>
            <w:adjustRightInd w:val="0"/>
            <w:spacing w:after="140" w:line="288" w:lineRule="auto"/>
            <w:ind w:left="480" w:hanging="480"/>
          </w:pPr>
        </w:pPrChange>
      </w:pPr>
      <w:ins w:id="13288" w:author="arkat" w:date="2017-10-11T10:06:00Z">
        <w:del w:id="13289"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2521364D" w14:textId="297B0DB4" w:rsidR="00F5795E" w:rsidDel="00DE59C1" w:rsidRDefault="00F5795E">
      <w:pPr>
        <w:widowControl w:val="0"/>
        <w:autoSpaceDE w:val="0"/>
        <w:autoSpaceDN w:val="0"/>
        <w:adjustRightInd w:val="0"/>
        <w:spacing w:after="0"/>
        <w:rPr>
          <w:ins w:id="13290" w:author="arkat" w:date="2017-10-11T10:06:00Z"/>
          <w:del w:id="13291" w:author="arkat" w:date="2017-10-11T11:07:00Z"/>
          <w:rFonts w:ascii="Times New Roman" w:hAnsi="Times New Roman" w:cs="Times New Roman"/>
          <w:szCs w:val="24"/>
        </w:rPr>
        <w:pPrChange w:id="13292" w:author="arkat" w:date="2017-10-11T11:07:00Z">
          <w:pPr>
            <w:widowControl w:val="0"/>
            <w:autoSpaceDE w:val="0"/>
            <w:autoSpaceDN w:val="0"/>
            <w:adjustRightInd w:val="0"/>
            <w:spacing w:after="140" w:line="288" w:lineRule="auto"/>
            <w:ind w:left="480" w:hanging="480"/>
          </w:pPr>
        </w:pPrChange>
      </w:pPr>
      <w:ins w:id="13293" w:author="arkat" w:date="2017-10-11T10:06:00Z">
        <w:del w:id="13294"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062CF78D" w14:textId="79B1C32E" w:rsidR="00F5795E" w:rsidDel="00DE59C1" w:rsidRDefault="00F5795E">
      <w:pPr>
        <w:widowControl w:val="0"/>
        <w:autoSpaceDE w:val="0"/>
        <w:autoSpaceDN w:val="0"/>
        <w:adjustRightInd w:val="0"/>
        <w:spacing w:after="0"/>
        <w:rPr>
          <w:ins w:id="13295" w:author="arkat" w:date="2017-10-11T10:06:00Z"/>
          <w:del w:id="13296" w:author="arkat" w:date="2017-10-11T11:07:00Z"/>
          <w:rFonts w:ascii="Times New Roman" w:hAnsi="Times New Roman" w:cs="Times New Roman"/>
          <w:szCs w:val="24"/>
        </w:rPr>
        <w:pPrChange w:id="13297" w:author="arkat" w:date="2017-10-11T11:07:00Z">
          <w:pPr>
            <w:widowControl w:val="0"/>
            <w:autoSpaceDE w:val="0"/>
            <w:autoSpaceDN w:val="0"/>
            <w:adjustRightInd w:val="0"/>
            <w:spacing w:after="140" w:line="288" w:lineRule="auto"/>
            <w:ind w:left="480" w:hanging="480"/>
          </w:pPr>
        </w:pPrChange>
      </w:pPr>
      <w:ins w:id="13298" w:author="arkat" w:date="2017-10-11T10:06:00Z">
        <w:del w:id="13299"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06218BF5" w14:textId="4B29B2D4" w:rsidR="00F5795E" w:rsidDel="00DE59C1" w:rsidRDefault="00F5795E">
      <w:pPr>
        <w:widowControl w:val="0"/>
        <w:autoSpaceDE w:val="0"/>
        <w:autoSpaceDN w:val="0"/>
        <w:adjustRightInd w:val="0"/>
        <w:spacing w:after="0"/>
        <w:rPr>
          <w:ins w:id="13300" w:author="arkat" w:date="2017-10-11T10:06:00Z"/>
          <w:del w:id="13301" w:author="arkat" w:date="2017-10-11T11:07:00Z"/>
          <w:rFonts w:ascii="Times New Roman" w:hAnsi="Times New Roman" w:cs="Times New Roman"/>
          <w:szCs w:val="24"/>
        </w:rPr>
        <w:pPrChange w:id="13302" w:author="arkat" w:date="2017-10-11T11:07:00Z">
          <w:pPr>
            <w:widowControl w:val="0"/>
            <w:autoSpaceDE w:val="0"/>
            <w:autoSpaceDN w:val="0"/>
            <w:adjustRightInd w:val="0"/>
            <w:spacing w:after="140" w:line="288" w:lineRule="auto"/>
            <w:ind w:left="480" w:hanging="480"/>
          </w:pPr>
        </w:pPrChange>
      </w:pPr>
      <w:ins w:id="13303" w:author="arkat" w:date="2017-10-11T10:06:00Z">
        <w:del w:id="13304"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5002DE2A" w14:textId="16A88B4A" w:rsidR="00F5795E" w:rsidDel="00DE59C1" w:rsidRDefault="00F5795E">
      <w:pPr>
        <w:widowControl w:val="0"/>
        <w:autoSpaceDE w:val="0"/>
        <w:autoSpaceDN w:val="0"/>
        <w:adjustRightInd w:val="0"/>
        <w:spacing w:after="0"/>
        <w:rPr>
          <w:ins w:id="13305" w:author="arkat" w:date="2017-10-11T10:06:00Z"/>
          <w:del w:id="13306" w:author="arkat" w:date="2017-10-11T11:07:00Z"/>
          <w:rFonts w:ascii="Times New Roman" w:hAnsi="Times New Roman" w:cs="Times New Roman"/>
          <w:szCs w:val="24"/>
        </w:rPr>
        <w:pPrChange w:id="13307" w:author="arkat" w:date="2017-10-11T11:07:00Z">
          <w:pPr>
            <w:widowControl w:val="0"/>
            <w:autoSpaceDE w:val="0"/>
            <w:autoSpaceDN w:val="0"/>
            <w:adjustRightInd w:val="0"/>
            <w:spacing w:after="140" w:line="288" w:lineRule="auto"/>
            <w:ind w:left="480" w:hanging="480"/>
          </w:pPr>
        </w:pPrChange>
      </w:pPr>
      <w:ins w:id="13308" w:author="arkat" w:date="2017-10-11T10:06:00Z">
        <w:del w:id="13309"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1911D8E3" w14:textId="1878A6FE" w:rsidR="00F5795E" w:rsidDel="00DE59C1" w:rsidRDefault="00F5795E">
      <w:pPr>
        <w:widowControl w:val="0"/>
        <w:autoSpaceDE w:val="0"/>
        <w:autoSpaceDN w:val="0"/>
        <w:adjustRightInd w:val="0"/>
        <w:spacing w:after="0"/>
        <w:rPr>
          <w:ins w:id="13310" w:author="arkat" w:date="2017-10-11T10:06:00Z"/>
          <w:del w:id="13311" w:author="arkat" w:date="2017-10-11T11:07:00Z"/>
          <w:rFonts w:ascii="Times New Roman" w:hAnsi="Times New Roman" w:cs="Times New Roman"/>
          <w:szCs w:val="24"/>
        </w:rPr>
        <w:pPrChange w:id="13312" w:author="arkat" w:date="2017-10-11T11:07:00Z">
          <w:pPr>
            <w:widowControl w:val="0"/>
            <w:autoSpaceDE w:val="0"/>
            <w:autoSpaceDN w:val="0"/>
            <w:adjustRightInd w:val="0"/>
            <w:spacing w:after="140" w:line="288" w:lineRule="auto"/>
            <w:ind w:left="480" w:hanging="480"/>
          </w:pPr>
        </w:pPrChange>
      </w:pPr>
      <w:ins w:id="13313" w:author="arkat" w:date="2017-10-11T10:06:00Z">
        <w:del w:id="13314"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5CBA37F5" w14:textId="33F4ECB4" w:rsidR="00F5795E" w:rsidDel="00DE59C1" w:rsidRDefault="00F5795E">
      <w:pPr>
        <w:widowControl w:val="0"/>
        <w:autoSpaceDE w:val="0"/>
        <w:autoSpaceDN w:val="0"/>
        <w:adjustRightInd w:val="0"/>
        <w:spacing w:after="0"/>
        <w:rPr>
          <w:ins w:id="13315" w:author="arkat" w:date="2017-10-11T10:06:00Z"/>
          <w:del w:id="13316" w:author="arkat" w:date="2017-10-11T11:07:00Z"/>
          <w:rFonts w:ascii="Times New Roman" w:hAnsi="Times New Roman" w:cs="Times New Roman"/>
          <w:szCs w:val="24"/>
        </w:rPr>
        <w:pPrChange w:id="13317" w:author="arkat" w:date="2017-10-11T11:07:00Z">
          <w:pPr>
            <w:widowControl w:val="0"/>
            <w:autoSpaceDE w:val="0"/>
            <w:autoSpaceDN w:val="0"/>
            <w:adjustRightInd w:val="0"/>
            <w:spacing w:after="140" w:line="288" w:lineRule="auto"/>
            <w:ind w:left="480" w:hanging="480"/>
          </w:pPr>
        </w:pPrChange>
      </w:pPr>
      <w:ins w:id="13318" w:author="arkat" w:date="2017-10-11T10:06:00Z">
        <w:del w:id="13319"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6F019462" w14:textId="1EA24DDB" w:rsidR="00F5795E" w:rsidDel="00DE59C1" w:rsidRDefault="00F5795E">
      <w:pPr>
        <w:widowControl w:val="0"/>
        <w:autoSpaceDE w:val="0"/>
        <w:autoSpaceDN w:val="0"/>
        <w:adjustRightInd w:val="0"/>
        <w:spacing w:after="0"/>
        <w:rPr>
          <w:ins w:id="13320" w:author="arkat" w:date="2017-10-11T10:06:00Z"/>
          <w:del w:id="13321" w:author="arkat" w:date="2017-10-11T11:07:00Z"/>
          <w:rFonts w:ascii="Times New Roman" w:hAnsi="Times New Roman" w:cs="Times New Roman"/>
          <w:szCs w:val="24"/>
        </w:rPr>
        <w:pPrChange w:id="13322" w:author="arkat" w:date="2017-10-11T11:07:00Z">
          <w:pPr>
            <w:widowControl w:val="0"/>
            <w:autoSpaceDE w:val="0"/>
            <w:autoSpaceDN w:val="0"/>
            <w:adjustRightInd w:val="0"/>
            <w:spacing w:after="140" w:line="288" w:lineRule="auto"/>
            <w:ind w:left="480" w:hanging="480"/>
          </w:pPr>
        </w:pPrChange>
      </w:pPr>
      <w:ins w:id="13323" w:author="arkat" w:date="2017-10-11T10:06:00Z">
        <w:del w:id="13324"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2AA66066" w14:textId="069102D0" w:rsidR="00F5795E" w:rsidDel="00DE59C1" w:rsidRDefault="00F5795E">
      <w:pPr>
        <w:widowControl w:val="0"/>
        <w:autoSpaceDE w:val="0"/>
        <w:autoSpaceDN w:val="0"/>
        <w:adjustRightInd w:val="0"/>
        <w:spacing w:after="0"/>
        <w:rPr>
          <w:ins w:id="13325" w:author="arkat" w:date="2017-10-11T10:06:00Z"/>
          <w:del w:id="13326" w:author="arkat" w:date="2017-10-11T11:07:00Z"/>
          <w:rFonts w:ascii="Times New Roman" w:hAnsi="Times New Roman" w:cs="Times New Roman"/>
          <w:szCs w:val="24"/>
        </w:rPr>
        <w:pPrChange w:id="13327" w:author="arkat" w:date="2017-10-11T11:07:00Z">
          <w:pPr>
            <w:widowControl w:val="0"/>
            <w:autoSpaceDE w:val="0"/>
            <w:autoSpaceDN w:val="0"/>
            <w:adjustRightInd w:val="0"/>
            <w:spacing w:after="140" w:line="288" w:lineRule="auto"/>
            <w:ind w:left="480" w:hanging="480"/>
          </w:pPr>
        </w:pPrChange>
      </w:pPr>
      <w:ins w:id="13328" w:author="arkat" w:date="2017-10-11T10:06:00Z">
        <w:del w:id="13329"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4BCCF901" w14:textId="1A7C0C0B" w:rsidR="00F5795E" w:rsidDel="00DE59C1" w:rsidRDefault="00F5795E">
      <w:pPr>
        <w:widowControl w:val="0"/>
        <w:autoSpaceDE w:val="0"/>
        <w:autoSpaceDN w:val="0"/>
        <w:adjustRightInd w:val="0"/>
        <w:spacing w:after="0"/>
        <w:rPr>
          <w:ins w:id="13330" w:author="arkat" w:date="2017-10-11T10:06:00Z"/>
          <w:del w:id="13331" w:author="arkat" w:date="2017-10-11T11:07:00Z"/>
          <w:rFonts w:ascii="Times New Roman" w:hAnsi="Times New Roman" w:cs="Times New Roman"/>
          <w:szCs w:val="24"/>
        </w:rPr>
        <w:pPrChange w:id="13332" w:author="arkat" w:date="2017-10-11T11:07:00Z">
          <w:pPr>
            <w:widowControl w:val="0"/>
            <w:autoSpaceDE w:val="0"/>
            <w:autoSpaceDN w:val="0"/>
            <w:adjustRightInd w:val="0"/>
            <w:spacing w:after="140" w:line="288" w:lineRule="auto"/>
            <w:ind w:left="480" w:hanging="480"/>
          </w:pPr>
        </w:pPrChange>
      </w:pPr>
      <w:ins w:id="13333" w:author="arkat" w:date="2017-10-11T10:06:00Z">
        <w:del w:id="13334"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11796DF0" w14:textId="1B3AA000" w:rsidR="00F5795E" w:rsidDel="00DE59C1" w:rsidRDefault="00F5795E">
      <w:pPr>
        <w:widowControl w:val="0"/>
        <w:autoSpaceDE w:val="0"/>
        <w:autoSpaceDN w:val="0"/>
        <w:adjustRightInd w:val="0"/>
        <w:spacing w:after="0"/>
        <w:rPr>
          <w:ins w:id="13335" w:author="arkat" w:date="2017-10-11T10:06:00Z"/>
          <w:del w:id="13336" w:author="arkat" w:date="2017-10-11T11:07:00Z"/>
          <w:rFonts w:ascii="Times New Roman" w:hAnsi="Times New Roman" w:cs="Times New Roman"/>
          <w:szCs w:val="24"/>
        </w:rPr>
        <w:pPrChange w:id="13337" w:author="arkat" w:date="2017-10-11T11:07:00Z">
          <w:pPr>
            <w:widowControl w:val="0"/>
            <w:autoSpaceDE w:val="0"/>
            <w:autoSpaceDN w:val="0"/>
            <w:adjustRightInd w:val="0"/>
            <w:spacing w:after="140" w:line="288" w:lineRule="auto"/>
            <w:ind w:left="480" w:hanging="480"/>
          </w:pPr>
        </w:pPrChange>
      </w:pPr>
      <w:ins w:id="13338" w:author="arkat" w:date="2017-10-11T10:06:00Z">
        <w:del w:id="13339"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7A7B4A1B" w14:textId="37791E0A" w:rsidR="00F5795E" w:rsidDel="00DE59C1" w:rsidRDefault="00F5795E">
      <w:pPr>
        <w:widowControl w:val="0"/>
        <w:autoSpaceDE w:val="0"/>
        <w:autoSpaceDN w:val="0"/>
        <w:adjustRightInd w:val="0"/>
        <w:spacing w:after="0"/>
        <w:rPr>
          <w:ins w:id="13340" w:author="arkat" w:date="2017-10-11T10:06:00Z"/>
          <w:del w:id="13341" w:author="arkat" w:date="2017-10-11T11:07:00Z"/>
          <w:rFonts w:ascii="Times New Roman" w:hAnsi="Times New Roman" w:cs="Times New Roman"/>
          <w:szCs w:val="24"/>
        </w:rPr>
        <w:pPrChange w:id="13342" w:author="arkat" w:date="2017-10-11T11:07:00Z">
          <w:pPr>
            <w:widowControl w:val="0"/>
            <w:autoSpaceDE w:val="0"/>
            <w:autoSpaceDN w:val="0"/>
            <w:adjustRightInd w:val="0"/>
            <w:spacing w:after="140" w:line="288" w:lineRule="auto"/>
            <w:ind w:left="480" w:hanging="480"/>
          </w:pPr>
        </w:pPrChange>
      </w:pPr>
      <w:ins w:id="13343" w:author="arkat" w:date="2017-10-11T10:06:00Z">
        <w:del w:id="13344"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66D6D74E" w14:textId="7FFCCC3C" w:rsidR="00F5795E" w:rsidDel="00DE59C1" w:rsidRDefault="00F5795E">
      <w:pPr>
        <w:widowControl w:val="0"/>
        <w:autoSpaceDE w:val="0"/>
        <w:autoSpaceDN w:val="0"/>
        <w:adjustRightInd w:val="0"/>
        <w:spacing w:after="0"/>
        <w:rPr>
          <w:ins w:id="13345" w:author="arkat" w:date="2017-10-11T10:06:00Z"/>
          <w:del w:id="13346" w:author="arkat" w:date="2017-10-11T11:07:00Z"/>
          <w:rFonts w:ascii="Times New Roman" w:hAnsi="Times New Roman" w:cs="Times New Roman"/>
          <w:szCs w:val="24"/>
        </w:rPr>
        <w:pPrChange w:id="13347" w:author="arkat" w:date="2017-10-11T11:07:00Z">
          <w:pPr>
            <w:widowControl w:val="0"/>
            <w:autoSpaceDE w:val="0"/>
            <w:autoSpaceDN w:val="0"/>
            <w:adjustRightInd w:val="0"/>
            <w:spacing w:after="140" w:line="288" w:lineRule="auto"/>
            <w:ind w:left="480" w:hanging="480"/>
          </w:pPr>
        </w:pPrChange>
      </w:pPr>
      <w:ins w:id="13348" w:author="arkat" w:date="2017-10-11T10:06:00Z">
        <w:del w:id="13349"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5B0EC1F2" w14:textId="781A71C4" w:rsidR="00F5795E" w:rsidDel="00DE59C1" w:rsidRDefault="00F5795E">
      <w:pPr>
        <w:widowControl w:val="0"/>
        <w:autoSpaceDE w:val="0"/>
        <w:autoSpaceDN w:val="0"/>
        <w:adjustRightInd w:val="0"/>
        <w:spacing w:after="0"/>
        <w:rPr>
          <w:ins w:id="13350" w:author="arkat" w:date="2017-10-11T10:06:00Z"/>
          <w:del w:id="13351" w:author="arkat" w:date="2017-10-11T11:07:00Z"/>
          <w:rFonts w:ascii="Times New Roman" w:hAnsi="Times New Roman" w:cs="Times New Roman"/>
          <w:szCs w:val="24"/>
        </w:rPr>
        <w:pPrChange w:id="13352" w:author="arkat" w:date="2017-10-11T11:07:00Z">
          <w:pPr>
            <w:widowControl w:val="0"/>
            <w:autoSpaceDE w:val="0"/>
            <w:autoSpaceDN w:val="0"/>
            <w:adjustRightInd w:val="0"/>
            <w:spacing w:after="140" w:line="288" w:lineRule="auto"/>
            <w:ind w:left="480" w:hanging="480"/>
          </w:pPr>
        </w:pPrChange>
      </w:pPr>
      <w:ins w:id="13353" w:author="arkat" w:date="2017-10-11T10:06:00Z">
        <w:del w:id="13354"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60334F5B" w14:textId="74AECCA2" w:rsidR="00F5795E" w:rsidDel="00DE59C1" w:rsidRDefault="00F5795E">
      <w:pPr>
        <w:widowControl w:val="0"/>
        <w:autoSpaceDE w:val="0"/>
        <w:autoSpaceDN w:val="0"/>
        <w:adjustRightInd w:val="0"/>
        <w:spacing w:after="0"/>
        <w:rPr>
          <w:ins w:id="13355" w:author="arkat" w:date="2017-10-11T10:06:00Z"/>
          <w:del w:id="13356" w:author="arkat" w:date="2017-10-11T11:07:00Z"/>
          <w:rFonts w:ascii="Times New Roman" w:hAnsi="Times New Roman" w:cs="Times New Roman"/>
          <w:szCs w:val="24"/>
        </w:rPr>
        <w:pPrChange w:id="13357" w:author="arkat" w:date="2017-10-11T11:07:00Z">
          <w:pPr>
            <w:widowControl w:val="0"/>
            <w:autoSpaceDE w:val="0"/>
            <w:autoSpaceDN w:val="0"/>
            <w:adjustRightInd w:val="0"/>
            <w:spacing w:after="140" w:line="288" w:lineRule="auto"/>
            <w:ind w:left="480" w:hanging="480"/>
          </w:pPr>
        </w:pPrChange>
      </w:pPr>
      <w:ins w:id="13358" w:author="arkat" w:date="2017-10-11T10:06:00Z">
        <w:del w:id="13359"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2B784C39" w14:textId="70ED59D6" w:rsidR="00F5795E" w:rsidDel="00DE59C1" w:rsidRDefault="00F5795E">
      <w:pPr>
        <w:widowControl w:val="0"/>
        <w:autoSpaceDE w:val="0"/>
        <w:autoSpaceDN w:val="0"/>
        <w:adjustRightInd w:val="0"/>
        <w:spacing w:after="0"/>
        <w:rPr>
          <w:ins w:id="13360" w:author="arkat" w:date="2017-10-11T10:06:00Z"/>
          <w:del w:id="13361" w:author="arkat" w:date="2017-10-11T11:07:00Z"/>
          <w:rFonts w:ascii="Times New Roman" w:hAnsi="Times New Roman" w:cs="Times New Roman"/>
          <w:szCs w:val="24"/>
        </w:rPr>
        <w:pPrChange w:id="13362" w:author="arkat" w:date="2017-10-11T11:07:00Z">
          <w:pPr>
            <w:widowControl w:val="0"/>
            <w:autoSpaceDE w:val="0"/>
            <w:autoSpaceDN w:val="0"/>
            <w:adjustRightInd w:val="0"/>
            <w:spacing w:after="140" w:line="288" w:lineRule="auto"/>
            <w:ind w:left="480" w:hanging="480"/>
          </w:pPr>
        </w:pPrChange>
      </w:pPr>
      <w:ins w:id="13363" w:author="arkat" w:date="2017-10-11T10:06:00Z">
        <w:del w:id="13364"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4110EB57" w14:textId="71F86CC3" w:rsidR="00F5795E" w:rsidDel="00DE59C1" w:rsidRDefault="00F5795E">
      <w:pPr>
        <w:widowControl w:val="0"/>
        <w:autoSpaceDE w:val="0"/>
        <w:autoSpaceDN w:val="0"/>
        <w:adjustRightInd w:val="0"/>
        <w:spacing w:after="0"/>
        <w:rPr>
          <w:ins w:id="13365" w:author="arkat" w:date="2017-10-11T10:06:00Z"/>
          <w:del w:id="13366" w:author="arkat" w:date="2017-10-11T11:07:00Z"/>
          <w:rFonts w:ascii="Times New Roman" w:hAnsi="Times New Roman" w:cs="Times New Roman"/>
          <w:szCs w:val="24"/>
        </w:rPr>
        <w:pPrChange w:id="13367" w:author="arkat" w:date="2017-10-11T11:07:00Z">
          <w:pPr>
            <w:widowControl w:val="0"/>
            <w:autoSpaceDE w:val="0"/>
            <w:autoSpaceDN w:val="0"/>
            <w:adjustRightInd w:val="0"/>
            <w:spacing w:after="140" w:line="288" w:lineRule="auto"/>
            <w:ind w:left="480" w:hanging="480"/>
          </w:pPr>
        </w:pPrChange>
      </w:pPr>
      <w:ins w:id="13368" w:author="arkat" w:date="2017-10-11T10:06:00Z">
        <w:del w:id="13369"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41215121" w14:textId="1032F6C7" w:rsidR="00F5795E" w:rsidDel="00DE59C1" w:rsidRDefault="00F5795E">
      <w:pPr>
        <w:widowControl w:val="0"/>
        <w:autoSpaceDE w:val="0"/>
        <w:autoSpaceDN w:val="0"/>
        <w:adjustRightInd w:val="0"/>
        <w:spacing w:after="0"/>
        <w:rPr>
          <w:ins w:id="13370" w:author="arkat" w:date="2017-10-11T10:06:00Z"/>
          <w:del w:id="13371" w:author="arkat" w:date="2017-10-11T11:07:00Z"/>
          <w:rFonts w:ascii="Times New Roman" w:hAnsi="Times New Roman" w:cs="Times New Roman"/>
          <w:szCs w:val="24"/>
        </w:rPr>
        <w:pPrChange w:id="13372" w:author="arkat" w:date="2017-10-11T11:07:00Z">
          <w:pPr>
            <w:widowControl w:val="0"/>
            <w:autoSpaceDE w:val="0"/>
            <w:autoSpaceDN w:val="0"/>
            <w:adjustRightInd w:val="0"/>
            <w:spacing w:after="140" w:line="288" w:lineRule="auto"/>
            <w:ind w:left="480" w:hanging="480"/>
          </w:pPr>
        </w:pPrChange>
      </w:pPr>
      <w:ins w:id="13373" w:author="arkat" w:date="2017-10-11T10:06:00Z">
        <w:del w:id="13374"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363247BD" w14:textId="058E993C" w:rsidR="00F5795E" w:rsidDel="00DE59C1" w:rsidRDefault="00F5795E">
      <w:pPr>
        <w:widowControl w:val="0"/>
        <w:autoSpaceDE w:val="0"/>
        <w:autoSpaceDN w:val="0"/>
        <w:adjustRightInd w:val="0"/>
        <w:spacing w:after="0"/>
        <w:rPr>
          <w:ins w:id="13375" w:author="arkat" w:date="2017-10-11T10:06:00Z"/>
          <w:del w:id="13376" w:author="arkat" w:date="2017-10-11T11:07:00Z"/>
          <w:rFonts w:ascii="Times New Roman" w:hAnsi="Times New Roman" w:cs="Times New Roman"/>
          <w:szCs w:val="24"/>
        </w:rPr>
        <w:pPrChange w:id="13377" w:author="arkat" w:date="2017-10-11T11:07:00Z">
          <w:pPr>
            <w:widowControl w:val="0"/>
            <w:autoSpaceDE w:val="0"/>
            <w:autoSpaceDN w:val="0"/>
            <w:adjustRightInd w:val="0"/>
            <w:spacing w:after="140" w:line="288" w:lineRule="auto"/>
            <w:ind w:left="480" w:hanging="480"/>
          </w:pPr>
        </w:pPrChange>
      </w:pPr>
      <w:ins w:id="13378" w:author="arkat" w:date="2017-10-11T10:06:00Z">
        <w:del w:id="13379"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41F6F4F4" w14:textId="0524EDB8" w:rsidR="00F5795E" w:rsidDel="00DE59C1" w:rsidRDefault="00F5795E">
      <w:pPr>
        <w:widowControl w:val="0"/>
        <w:autoSpaceDE w:val="0"/>
        <w:autoSpaceDN w:val="0"/>
        <w:adjustRightInd w:val="0"/>
        <w:spacing w:after="0"/>
        <w:rPr>
          <w:ins w:id="13380" w:author="arkat" w:date="2017-10-11T10:06:00Z"/>
          <w:del w:id="13381" w:author="arkat" w:date="2017-10-11T11:07:00Z"/>
          <w:rFonts w:ascii="Times New Roman" w:hAnsi="Times New Roman" w:cs="Times New Roman"/>
          <w:szCs w:val="24"/>
        </w:rPr>
        <w:pPrChange w:id="13382" w:author="arkat" w:date="2017-10-11T11:07:00Z">
          <w:pPr>
            <w:widowControl w:val="0"/>
            <w:autoSpaceDE w:val="0"/>
            <w:autoSpaceDN w:val="0"/>
            <w:adjustRightInd w:val="0"/>
            <w:spacing w:after="140" w:line="288" w:lineRule="auto"/>
            <w:ind w:left="480" w:hanging="480"/>
          </w:pPr>
        </w:pPrChange>
      </w:pPr>
      <w:ins w:id="13383" w:author="arkat" w:date="2017-10-11T10:06:00Z">
        <w:del w:id="13384"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3A1FFF92" w14:textId="4363CE47" w:rsidR="00F5795E" w:rsidDel="00DE59C1" w:rsidRDefault="00F5795E">
      <w:pPr>
        <w:widowControl w:val="0"/>
        <w:autoSpaceDE w:val="0"/>
        <w:autoSpaceDN w:val="0"/>
        <w:adjustRightInd w:val="0"/>
        <w:spacing w:after="0"/>
        <w:rPr>
          <w:ins w:id="13385" w:author="arkat" w:date="2017-10-11T10:06:00Z"/>
          <w:del w:id="13386" w:author="arkat" w:date="2017-10-11T11:07:00Z"/>
          <w:rFonts w:ascii="Times New Roman" w:hAnsi="Times New Roman" w:cs="Times New Roman"/>
          <w:szCs w:val="24"/>
        </w:rPr>
        <w:pPrChange w:id="13387" w:author="arkat" w:date="2017-10-11T11:07:00Z">
          <w:pPr>
            <w:widowControl w:val="0"/>
            <w:autoSpaceDE w:val="0"/>
            <w:autoSpaceDN w:val="0"/>
            <w:adjustRightInd w:val="0"/>
            <w:spacing w:after="140" w:line="288" w:lineRule="auto"/>
            <w:ind w:left="480" w:hanging="480"/>
          </w:pPr>
        </w:pPrChange>
      </w:pPr>
      <w:ins w:id="13388" w:author="arkat" w:date="2017-10-11T10:06:00Z">
        <w:del w:id="13389" w:author="arkat" w:date="2017-10-11T11:07:00Z">
          <w:r w:rsidDel="00DE59C1">
            <w:rPr>
              <w:rFonts w:ascii="Times New Roman" w:hAnsi="Times New Roman" w:cs="Times New Roman"/>
              <w:szCs w:val="24"/>
            </w:rPr>
            <w:delText xml:space="preserve">Trickovié, I. 2000. </w:delText>
          </w:r>
          <w:r w:rsidDel="00DE59C1">
            <w:rPr>
              <w:rFonts w:ascii="Times New Roman" w:hAnsi="Times New Roman" w:cs="Times New Roman"/>
              <w:i/>
              <w:iCs/>
              <w:szCs w:val="24"/>
            </w:rPr>
            <w:delText>Formalizing Activity Diagram of Uml By Petri Nets</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Emisamsorg</w:delText>
          </w:r>
          <w:r w:rsidDel="00DE59C1">
            <w:rPr>
              <w:rFonts w:ascii="Times New Roman" w:hAnsi="Times New Roman" w:cs="Times New Roman"/>
              <w:szCs w:val="24"/>
            </w:rPr>
            <w:delText>, Tersedia di http://www.emis.ams.org/journals/NSJOM/Papers/30_3/NSJOM_30_3_161_171.pdf.</w:delText>
          </w:r>
        </w:del>
      </w:ins>
    </w:p>
    <w:p w14:paraId="789C5017" w14:textId="37ABB6AC" w:rsidR="00F5795E" w:rsidDel="00DE59C1" w:rsidRDefault="00F5795E">
      <w:pPr>
        <w:widowControl w:val="0"/>
        <w:autoSpaceDE w:val="0"/>
        <w:autoSpaceDN w:val="0"/>
        <w:adjustRightInd w:val="0"/>
        <w:spacing w:after="0"/>
        <w:rPr>
          <w:ins w:id="13390" w:author="arkat" w:date="2017-10-11T10:06:00Z"/>
          <w:del w:id="13391" w:author="arkat" w:date="2017-10-11T11:07:00Z"/>
          <w:rFonts w:ascii="Times New Roman" w:hAnsi="Times New Roman" w:cs="Times New Roman"/>
          <w:szCs w:val="24"/>
        </w:rPr>
        <w:pPrChange w:id="13392" w:author="arkat" w:date="2017-10-11T11:07:00Z">
          <w:pPr>
            <w:widowControl w:val="0"/>
            <w:autoSpaceDE w:val="0"/>
            <w:autoSpaceDN w:val="0"/>
            <w:adjustRightInd w:val="0"/>
            <w:spacing w:after="140" w:line="288" w:lineRule="auto"/>
            <w:ind w:left="480" w:hanging="480"/>
          </w:pPr>
        </w:pPrChange>
      </w:pPr>
      <w:ins w:id="13393" w:author="arkat" w:date="2017-10-11T10:06:00Z">
        <w:del w:id="13394"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1FB96A35" w14:textId="7A505977" w:rsidR="00F5795E" w:rsidDel="00DE59C1" w:rsidRDefault="00F5795E">
      <w:pPr>
        <w:widowControl w:val="0"/>
        <w:autoSpaceDE w:val="0"/>
        <w:autoSpaceDN w:val="0"/>
        <w:adjustRightInd w:val="0"/>
        <w:spacing w:after="0"/>
        <w:rPr>
          <w:ins w:id="13395" w:author="arkat" w:date="2017-10-11T10:06:00Z"/>
          <w:del w:id="13396" w:author="arkat" w:date="2017-10-11T11:07:00Z"/>
          <w:rFonts w:ascii="Times New Roman" w:hAnsi="Times New Roman" w:cs="Times New Roman"/>
          <w:szCs w:val="24"/>
        </w:rPr>
        <w:pPrChange w:id="13397" w:author="arkat" w:date="2017-10-11T11:07:00Z">
          <w:pPr>
            <w:widowControl w:val="0"/>
            <w:autoSpaceDE w:val="0"/>
            <w:autoSpaceDN w:val="0"/>
            <w:adjustRightInd w:val="0"/>
            <w:spacing w:after="140" w:line="288" w:lineRule="auto"/>
            <w:ind w:left="480" w:hanging="480"/>
          </w:pPr>
        </w:pPrChange>
      </w:pPr>
      <w:ins w:id="13398" w:author="arkat" w:date="2017-10-11T10:06:00Z">
        <w:del w:id="13399"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272C43CE" w14:textId="77852CE7" w:rsidR="00F5795E" w:rsidDel="00DE59C1" w:rsidRDefault="00F5795E">
      <w:pPr>
        <w:widowControl w:val="0"/>
        <w:autoSpaceDE w:val="0"/>
        <w:autoSpaceDN w:val="0"/>
        <w:adjustRightInd w:val="0"/>
        <w:spacing w:after="0"/>
        <w:rPr>
          <w:ins w:id="13400" w:author="arkat" w:date="2017-10-11T10:06:00Z"/>
          <w:del w:id="13401" w:author="arkat" w:date="2017-10-11T11:07:00Z"/>
          <w:rFonts w:ascii="Times New Roman" w:hAnsi="Times New Roman" w:cs="Times New Roman"/>
          <w:szCs w:val="24"/>
        </w:rPr>
        <w:pPrChange w:id="13402" w:author="arkat" w:date="2017-10-11T11:07:00Z">
          <w:pPr>
            <w:widowControl w:val="0"/>
            <w:autoSpaceDE w:val="0"/>
            <w:autoSpaceDN w:val="0"/>
            <w:adjustRightInd w:val="0"/>
            <w:spacing w:after="140" w:line="288" w:lineRule="auto"/>
            <w:ind w:left="480" w:hanging="480"/>
          </w:pPr>
        </w:pPrChange>
      </w:pPr>
      <w:ins w:id="13403" w:author="arkat" w:date="2017-10-11T10:06:00Z">
        <w:del w:id="13404" w:author="arkat" w:date="2017-10-11T11:07:00Z">
          <w:r w:rsidDel="00DE59C1">
            <w:rPr>
              <w:rFonts w:ascii="Times New Roman" w:hAnsi="Times New Roman" w:cs="Times New Roman"/>
              <w:szCs w:val="24"/>
            </w:rPr>
            <w:delText>Volzer, H. 2010. An Overview of BPMN 2 . 0 and its Potential Use. 2–3.</w:delText>
          </w:r>
        </w:del>
      </w:ins>
    </w:p>
    <w:p w14:paraId="6831F36D" w14:textId="4F43FE54" w:rsidR="00F5795E" w:rsidDel="00DE59C1" w:rsidRDefault="00F5795E">
      <w:pPr>
        <w:widowControl w:val="0"/>
        <w:autoSpaceDE w:val="0"/>
        <w:autoSpaceDN w:val="0"/>
        <w:adjustRightInd w:val="0"/>
        <w:spacing w:after="0"/>
        <w:rPr>
          <w:ins w:id="13405" w:author="arkat" w:date="2017-10-11T10:06:00Z"/>
          <w:del w:id="13406" w:author="arkat" w:date="2017-10-11T11:07:00Z"/>
          <w:rFonts w:ascii="Times New Roman" w:hAnsi="Times New Roman" w:cs="Times New Roman"/>
          <w:szCs w:val="24"/>
        </w:rPr>
        <w:pPrChange w:id="13407" w:author="arkat" w:date="2017-10-11T11:07:00Z">
          <w:pPr>
            <w:widowControl w:val="0"/>
            <w:autoSpaceDE w:val="0"/>
            <w:autoSpaceDN w:val="0"/>
            <w:adjustRightInd w:val="0"/>
            <w:spacing w:after="140" w:line="288" w:lineRule="auto"/>
            <w:ind w:left="480" w:hanging="480"/>
          </w:pPr>
        </w:pPrChange>
      </w:pPr>
      <w:ins w:id="13408" w:author="arkat" w:date="2017-10-11T10:06:00Z">
        <w:del w:id="13409"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5F548246" w14:textId="33E076E2" w:rsidR="00F5795E" w:rsidDel="00DE59C1" w:rsidRDefault="00F5795E">
      <w:pPr>
        <w:widowControl w:val="0"/>
        <w:autoSpaceDE w:val="0"/>
        <w:autoSpaceDN w:val="0"/>
        <w:adjustRightInd w:val="0"/>
        <w:spacing w:after="0"/>
        <w:rPr>
          <w:ins w:id="13410" w:author="arkat" w:date="2017-10-11T10:06:00Z"/>
          <w:del w:id="13411" w:author="arkat" w:date="2017-10-11T11:07:00Z"/>
          <w:rFonts w:ascii="Times New Roman" w:hAnsi="Times New Roman" w:cs="Times New Roman"/>
          <w:szCs w:val="24"/>
        </w:rPr>
        <w:pPrChange w:id="13412" w:author="arkat" w:date="2017-10-11T11:07:00Z">
          <w:pPr>
            <w:widowControl w:val="0"/>
            <w:autoSpaceDE w:val="0"/>
            <w:autoSpaceDN w:val="0"/>
            <w:adjustRightInd w:val="0"/>
            <w:spacing w:after="140" w:line="288" w:lineRule="auto"/>
            <w:ind w:left="480" w:hanging="480"/>
          </w:pPr>
        </w:pPrChange>
      </w:pPr>
      <w:ins w:id="13413" w:author="arkat" w:date="2017-10-11T10:06:00Z">
        <w:del w:id="13414"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4816A3ED" w14:textId="336B6ABF" w:rsidR="00F5795E" w:rsidDel="00DE59C1" w:rsidRDefault="00F5795E">
      <w:pPr>
        <w:widowControl w:val="0"/>
        <w:autoSpaceDE w:val="0"/>
        <w:autoSpaceDN w:val="0"/>
        <w:adjustRightInd w:val="0"/>
        <w:spacing w:after="0"/>
        <w:rPr>
          <w:ins w:id="13415" w:author="arkat" w:date="2017-10-11T10:06:00Z"/>
          <w:del w:id="13416" w:author="arkat" w:date="2017-10-11T11:07:00Z"/>
        </w:rPr>
        <w:pPrChange w:id="13417" w:author="arkat" w:date="2017-10-11T11:07:00Z">
          <w:pPr>
            <w:widowControl w:val="0"/>
            <w:autoSpaceDE w:val="0"/>
            <w:autoSpaceDN w:val="0"/>
            <w:adjustRightInd w:val="0"/>
            <w:spacing w:after="140" w:line="288" w:lineRule="auto"/>
            <w:ind w:left="480" w:hanging="480"/>
          </w:pPr>
        </w:pPrChange>
      </w:pPr>
      <w:ins w:id="13418" w:author="arkat" w:date="2017-10-11T10:06:00Z">
        <w:del w:id="13419"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6E45115D" w14:textId="008078CE" w:rsidR="00F24F14" w:rsidRPr="007772FD" w:rsidDel="00DE59C1" w:rsidRDefault="009B0515">
      <w:pPr>
        <w:widowControl w:val="0"/>
        <w:autoSpaceDE w:val="0"/>
        <w:autoSpaceDN w:val="0"/>
        <w:adjustRightInd w:val="0"/>
        <w:spacing w:after="0"/>
        <w:rPr>
          <w:ins w:id="13420" w:author="arkat" w:date="2017-10-11T09:57:00Z"/>
          <w:del w:id="13421" w:author="arkat" w:date="2017-10-11T11:07:00Z"/>
          <w:rFonts w:cs="Calibri"/>
          <w:noProof/>
          <w:szCs w:val="24"/>
          <w:rPrChange w:id="13422" w:author="arkat" w:date="2017-10-11T10:40:00Z">
            <w:rPr>
              <w:ins w:id="13423" w:author="arkat" w:date="2017-10-11T09:57:00Z"/>
              <w:del w:id="13424" w:author="arkat" w:date="2017-10-11T11:07:00Z"/>
              <w:rFonts w:ascii="Times New Roman" w:hAnsi="Times New Roman" w:cs="Times New Roman"/>
              <w:noProof/>
              <w:szCs w:val="24"/>
            </w:rPr>
          </w:rPrChange>
        </w:rPr>
        <w:pPrChange w:id="13425" w:author="arkat" w:date="2017-10-11T11:07:00Z">
          <w:pPr>
            <w:widowControl w:val="0"/>
            <w:autoSpaceDE w:val="0"/>
            <w:autoSpaceDN w:val="0"/>
            <w:adjustRightInd w:val="0"/>
            <w:spacing w:after="140" w:line="288" w:lineRule="auto"/>
            <w:ind w:left="480" w:hanging="480"/>
          </w:pPr>
        </w:pPrChange>
      </w:pPr>
      <w:ins w:id="13426" w:author="arkat" w:date="2017-10-06T10:30:00Z">
        <w:del w:id="13427" w:author="arkat" w:date="2017-10-11T11:07:00Z">
          <w:r w:rsidDel="00DE59C1">
            <w:rPr>
              <w:lang w:val="en-US"/>
            </w:rPr>
            <w:fldChar w:fldCharType="begin" w:fldLock="1"/>
          </w:r>
          <w:r w:rsidDel="00DE59C1">
            <w:rPr>
              <w:lang w:val="en-US"/>
            </w:rPr>
            <w:delInstrText xml:space="preserve">ADDIN Mendeley Bibliography CSL_BIBLIOGRAPHY </w:delInstrText>
          </w:r>
        </w:del>
      </w:ins>
      <w:del w:id="13428" w:author="arkat" w:date="2017-10-11T11:07:00Z">
        <w:r w:rsidDel="00DE59C1">
          <w:rPr>
            <w:lang w:val="en-US"/>
          </w:rPr>
          <w:fldChar w:fldCharType="separate"/>
        </w:r>
      </w:del>
      <w:ins w:id="13429" w:author="arkat" w:date="2017-10-11T09:57:00Z">
        <w:del w:id="13430" w:author="arkat" w:date="2017-10-11T10:20:00Z">
          <w:r w:rsidR="00F24F14" w:rsidRPr="007772FD" w:rsidDel="002B0260">
            <w:rPr>
              <w:rFonts w:cs="Calibri"/>
              <w:noProof/>
              <w:szCs w:val="24"/>
              <w:rPrChange w:id="13431" w:author="arkat" w:date="2017-10-11T10:40:00Z">
                <w:rPr>
                  <w:rFonts w:ascii="Times New Roman" w:hAnsi="Times New Roman" w:cs="Times New Roman"/>
                  <w:noProof/>
                  <w:szCs w:val="24"/>
                </w:rPr>
              </w:rPrChange>
            </w:rPr>
            <w:delText>A</w:delText>
          </w:r>
        </w:del>
        <w:del w:id="13432" w:author="arkat" w:date="2017-10-11T11:07:00Z">
          <w:r w:rsidR="00F24F14" w:rsidRPr="007772FD" w:rsidDel="00DE59C1">
            <w:rPr>
              <w:rFonts w:cs="Calibri"/>
              <w:noProof/>
              <w:szCs w:val="24"/>
              <w:rPrChange w:id="13433" w:author="arkat" w:date="2017-10-11T10:40:00Z">
                <w:rPr>
                  <w:rFonts w:ascii="Times New Roman" w:hAnsi="Times New Roman" w:cs="Times New Roman"/>
                  <w:noProof/>
                  <w:szCs w:val="24"/>
                </w:rPr>
              </w:rPrChange>
            </w:rPr>
            <w:delText xml:space="preserve">alst, V. der 1999. Formalization and verification of event-driven process chains. </w:delText>
          </w:r>
          <w:r w:rsidR="00F24F14" w:rsidRPr="007772FD" w:rsidDel="00DE59C1">
            <w:rPr>
              <w:rFonts w:cs="Calibri"/>
              <w:i/>
              <w:iCs/>
              <w:noProof/>
              <w:szCs w:val="24"/>
              <w:rPrChange w:id="13434" w:author="arkat" w:date="2017-10-11T10:40:00Z">
                <w:rPr>
                  <w:rFonts w:ascii="Times New Roman" w:hAnsi="Times New Roman" w:cs="Times New Roman"/>
                  <w:i/>
                  <w:iCs/>
                  <w:noProof/>
                  <w:szCs w:val="24"/>
                </w:rPr>
              </w:rPrChange>
            </w:rPr>
            <w:delText>Information and Software Technology</w:delText>
          </w:r>
          <w:r w:rsidR="00F24F14" w:rsidRPr="007772FD" w:rsidDel="00DE59C1">
            <w:rPr>
              <w:rFonts w:cs="Calibri"/>
              <w:noProof/>
              <w:szCs w:val="24"/>
              <w:rPrChange w:id="13435" w:author="arkat" w:date="2017-10-11T10:40:00Z">
                <w:rPr>
                  <w:rFonts w:ascii="Times New Roman" w:hAnsi="Times New Roman" w:cs="Times New Roman"/>
                  <w:noProof/>
                  <w:szCs w:val="24"/>
                </w:rPr>
              </w:rPrChange>
            </w:rPr>
            <w:delText>, 41(10): 639–650. Tersedia di http://www.sciencedirect.com/science/article/pii/S0950584999000166 [Accessed 18 September 2017].</w:delText>
          </w:r>
        </w:del>
      </w:ins>
    </w:p>
    <w:p w14:paraId="6AB81D36" w14:textId="3515277F" w:rsidR="00F24F14" w:rsidRPr="007772FD" w:rsidDel="00DE59C1" w:rsidRDefault="00F24F14">
      <w:pPr>
        <w:widowControl w:val="0"/>
        <w:autoSpaceDE w:val="0"/>
        <w:autoSpaceDN w:val="0"/>
        <w:adjustRightInd w:val="0"/>
        <w:spacing w:after="0"/>
        <w:rPr>
          <w:ins w:id="13436" w:author="arkat" w:date="2017-10-11T09:57:00Z"/>
          <w:del w:id="13437" w:author="arkat" w:date="2017-10-11T11:07:00Z"/>
          <w:rFonts w:cs="Calibri"/>
          <w:noProof/>
          <w:szCs w:val="24"/>
          <w:rPrChange w:id="13438" w:author="arkat" w:date="2017-10-11T10:40:00Z">
            <w:rPr>
              <w:ins w:id="13439" w:author="arkat" w:date="2017-10-11T09:57:00Z"/>
              <w:del w:id="13440" w:author="arkat" w:date="2017-10-11T11:07:00Z"/>
              <w:rFonts w:ascii="Times New Roman" w:hAnsi="Times New Roman" w:cs="Times New Roman"/>
              <w:noProof/>
              <w:szCs w:val="24"/>
            </w:rPr>
          </w:rPrChange>
        </w:rPr>
        <w:pPrChange w:id="13441" w:author="arkat" w:date="2017-10-11T11:07:00Z">
          <w:pPr>
            <w:widowControl w:val="0"/>
            <w:autoSpaceDE w:val="0"/>
            <w:autoSpaceDN w:val="0"/>
            <w:adjustRightInd w:val="0"/>
            <w:spacing w:after="140" w:line="288" w:lineRule="auto"/>
            <w:ind w:left="480" w:hanging="480"/>
          </w:pPr>
        </w:pPrChange>
      </w:pPr>
      <w:ins w:id="13442" w:author="arkat" w:date="2017-10-11T09:57:00Z">
        <w:del w:id="13443" w:author="arkat" w:date="2017-10-11T11:07:00Z">
          <w:r w:rsidRPr="007772FD" w:rsidDel="00DE59C1">
            <w:rPr>
              <w:rFonts w:cs="Calibri"/>
              <w:noProof/>
              <w:szCs w:val="24"/>
              <w:rPrChange w:id="13444" w:author="arkat" w:date="2017-10-11T10:40:00Z">
                <w:rPr>
                  <w:rFonts w:ascii="Times New Roman" w:hAnsi="Times New Roman" w:cs="Times New Roman"/>
                  <w:noProof/>
                  <w:szCs w:val="24"/>
                </w:rPr>
              </w:rPrChange>
            </w:rPr>
            <w:delText>ARIS 2010. Organizational chart Business process Data model System landscape Attributes BPMN Diagram- ARISExpress. Tersedia di http://cdn.ariscommunity.com/media/poster/aris-express-poster-21-1.pdf.</w:delText>
          </w:r>
        </w:del>
      </w:ins>
    </w:p>
    <w:p w14:paraId="34458758" w14:textId="07991466" w:rsidR="00F24F14" w:rsidRPr="007772FD" w:rsidDel="00DE59C1" w:rsidRDefault="00F24F14">
      <w:pPr>
        <w:widowControl w:val="0"/>
        <w:autoSpaceDE w:val="0"/>
        <w:autoSpaceDN w:val="0"/>
        <w:adjustRightInd w:val="0"/>
        <w:spacing w:after="0"/>
        <w:rPr>
          <w:ins w:id="13445" w:author="arkat" w:date="2017-10-11T09:57:00Z"/>
          <w:del w:id="13446" w:author="arkat" w:date="2017-10-11T11:07:00Z"/>
          <w:rFonts w:cs="Calibri"/>
          <w:noProof/>
          <w:szCs w:val="24"/>
          <w:rPrChange w:id="13447" w:author="arkat" w:date="2017-10-11T10:40:00Z">
            <w:rPr>
              <w:ins w:id="13448" w:author="arkat" w:date="2017-10-11T09:57:00Z"/>
              <w:del w:id="13449" w:author="arkat" w:date="2017-10-11T11:07:00Z"/>
              <w:rFonts w:ascii="Times New Roman" w:hAnsi="Times New Roman" w:cs="Times New Roman"/>
              <w:noProof/>
              <w:szCs w:val="24"/>
            </w:rPr>
          </w:rPrChange>
        </w:rPr>
        <w:pPrChange w:id="13450" w:author="arkat" w:date="2017-10-11T11:07:00Z">
          <w:pPr>
            <w:widowControl w:val="0"/>
            <w:autoSpaceDE w:val="0"/>
            <w:autoSpaceDN w:val="0"/>
            <w:adjustRightInd w:val="0"/>
            <w:spacing w:after="140" w:line="288" w:lineRule="auto"/>
            <w:ind w:left="480" w:hanging="480"/>
          </w:pPr>
        </w:pPrChange>
      </w:pPr>
      <w:ins w:id="13451" w:author="arkat" w:date="2017-10-11T09:57:00Z">
        <w:del w:id="13452" w:author="arkat" w:date="2017-10-11T11:07:00Z">
          <w:r w:rsidRPr="007772FD" w:rsidDel="00DE59C1">
            <w:rPr>
              <w:rFonts w:cs="Calibri"/>
              <w:noProof/>
              <w:szCs w:val="24"/>
              <w:rPrChange w:id="13453" w:author="arkat" w:date="2017-10-11T10:40:00Z">
                <w:rPr>
                  <w:rFonts w:ascii="Times New Roman" w:hAnsi="Times New Roman" w:cs="Times New Roman"/>
                  <w:noProof/>
                  <w:szCs w:val="24"/>
                </w:rPr>
              </w:rPrChange>
            </w:rPr>
            <w:delText>Arkin, A. &amp; Intalio 2002. Business Process Modeling Language. 98.</w:delText>
          </w:r>
        </w:del>
      </w:ins>
    </w:p>
    <w:p w14:paraId="6A6615EE" w14:textId="04F3C656" w:rsidR="00F24F14" w:rsidRPr="007772FD" w:rsidDel="00DE59C1" w:rsidRDefault="00F24F14">
      <w:pPr>
        <w:widowControl w:val="0"/>
        <w:autoSpaceDE w:val="0"/>
        <w:autoSpaceDN w:val="0"/>
        <w:adjustRightInd w:val="0"/>
        <w:spacing w:after="0"/>
        <w:rPr>
          <w:ins w:id="13454" w:author="arkat" w:date="2017-10-11T09:57:00Z"/>
          <w:del w:id="13455" w:author="arkat" w:date="2017-10-11T11:07:00Z"/>
          <w:rFonts w:cs="Calibri"/>
          <w:noProof/>
          <w:szCs w:val="24"/>
          <w:rPrChange w:id="13456" w:author="arkat" w:date="2017-10-11T10:40:00Z">
            <w:rPr>
              <w:ins w:id="13457" w:author="arkat" w:date="2017-10-11T09:57:00Z"/>
              <w:del w:id="13458" w:author="arkat" w:date="2017-10-11T11:07:00Z"/>
              <w:rFonts w:ascii="Times New Roman" w:hAnsi="Times New Roman" w:cs="Times New Roman"/>
              <w:noProof/>
              <w:szCs w:val="24"/>
            </w:rPr>
          </w:rPrChange>
        </w:rPr>
        <w:pPrChange w:id="13459" w:author="arkat" w:date="2017-10-11T11:07:00Z">
          <w:pPr>
            <w:widowControl w:val="0"/>
            <w:autoSpaceDE w:val="0"/>
            <w:autoSpaceDN w:val="0"/>
            <w:adjustRightInd w:val="0"/>
            <w:spacing w:after="140" w:line="288" w:lineRule="auto"/>
            <w:ind w:left="480" w:hanging="480"/>
          </w:pPr>
        </w:pPrChange>
      </w:pPr>
      <w:ins w:id="13460" w:author="arkat" w:date="2017-10-11T09:57:00Z">
        <w:del w:id="13461" w:author="arkat" w:date="2017-10-11T11:07:00Z">
          <w:r w:rsidRPr="007772FD" w:rsidDel="00DE59C1">
            <w:rPr>
              <w:rFonts w:cs="Calibri"/>
              <w:noProof/>
              <w:szCs w:val="24"/>
              <w:rPrChange w:id="13462" w:author="arkat" w:date="2017-10-11T10:40:00Z">
                <w:rPr>
                  <w:rFonts w:ascii="Times New Roman" w:hAnsi="Times New Roman" w:cs="Times New Roman"/>
                  <w:noProof/>
                  <w:szCs w:val="24"/>
                </w:rPr>
              </w:rPrChange>
            </w:rPr>
            <w:delText xml:space="preserve">Arsanjani, A., Bharade, N., Borgenstrand, M., Schume, P., Wood, J.K. &amp; Zheltonogov, V. 2015. Business Process Management Design Guide Using IBM Business Process Manager. </w:delText>
          </w:r>
          <w:r w:rsidRPr="007772FD" w:rsidDel="00DE59C1">
            <w:rPr>
              <w:rFonts w:cs="Calibri"/>
              <w:i/>
              <w:iCs/>
              <w:noProof/>
              <w:szCs w:val="24"/>
              <w:rPrChange w:id="13463" w:author="arkat" w:date="2017-10-11T10:40:00Z">
                <w:rPr>
                  <w:rFonts w:ascii="Times New Roman" w:hAnsi="Times New Roman" w:cs="Times New Roman"/>
                  <w:i/>
                  <w:iCs/>
                  <w:noProof/>
                  <w:szCs w:val="24"/>
                </w:rPr>
              </w:rPrChange>
            </w:rPr>
            <w:delText>IBM Cooperation</w:delText>
          </w:r>
          <w:r w:rsidRPr="007772FD" w:rsidDel="00DE59C1">
            <w:rPr>
              <w:rFonts w:cs="Calibri"/>
              <w:noProof/>
              <w:szCs w:val="24"/>
              <w:rPrChange w:id="13464" w:author="arkat" w:date="2017-10-11T10:40:00Z">
                <w:rPr>
                  <w:rFonts w:ascii="Times New Roman" w:hAnsi="Times New Roman" w:cs="Times New Roman"/>
                  <w:noProof/>
                  <w:szCs w:val="24"/>
                </w:rPr>
              </w:rPrChange>
            </w:rPr>
            <w:delText>. Tersedia di http://www.redbooks.ibm.com/redbooks/pdfs/sg248282.pdf.</w:delText>
          </w:r>
        </w:del>
      </w:ins>
    </w:p>
    <w:p w14:paraId="696438EE" w14:textId="05B1AAAA" w:rsidR="00F24F14" w:rsidRPr="007772FD" w:rsidDel="00DE59C1" w:rsidRDefault="00F24F14">
      <w:pPr>
        <w:widowControl w:val="0"/>
        <w:autoSpaceDE w:val="0"/>
        <w:autoSpaceDN w:val="0"/>
        <w:adjustRightInd w:val="0"/>
        <w:spacing w:after="0"/>
        <w:rPr>
          <w:ins w:id="13465" w:author="arkat" w:date="2017-10-11T09:57:00Z"/>
          <w:del w:id="13466" w:author="arkat" w:date="2017-10-11T11:07:00Z"/>
          <w:rFonts w:cs="Calibri"/>
          <w:noProof/>
          <w:szCs w:val="24"/>
          <w:rPrChange w:id="13467" w:author="arkat" w:date="2017-10-11T10:40:00Z">
            <w:rPr>
              <w:ins w:id="13468" w:author="arkat" w:date="2017-10-11T09:57:00Z"/>
              <w:del w:id="13469" w:author="arkat" w:date="2017-10-11T11:07:00Z"/>
              <w:rFonts w:ascii="Times New Roman" w:hAnsi="Times New Roman" w:cs="Times New Roman"/>
              <w:noProof/>
              <w:szCs w:val="24"/>
            </w:rPr>
          </w:rPrChange>
        </w:rPr>
        <w:pPrChange w:id="13470" w:author="arkat" w:date="2017-10-11T11:07:00Z">
          <w:pPr>
            <w:widowControl w:val="0"/>
            <w:autoSpaceDE w:val="0"/>
            <w:autoSpaceDN w:val="0"/>
            <w:adjustRightInd w:val="0"/>
            <w:spacing w:after="140" w:line="288" w:lineRule="auto"/>
            <w:ind w:left="480" w:hanging="480"/>
          </w:pPr>
        </w:pPrChange>
      </w:pPr>
      <w:ins w:id="13471" w:author="arkat" w:date="2017-10-11T09:57:00Z">
        <w:del w:id="13472" w:author="arkat" w:date="2017-10-11T11:07:00Z">
          <w:r w:rsidRPr="007772FD" w:rsidDel="00DE59C1">
            <w:rPr>
              <w:rFonts w:cs="Calibri"/>
              <w:noProof/>
              <w:szCs w:val="24"/>
              <w:rPrChange w:id="13473" w:author="arkat" w:date="2017-10-11T10:40:00Z">
                <w:rPr>
                  <w:rFonts w:ascii="Times New Roman" w:hAnsi="Times New Roman" w:cs="Times New Roman"/>
                  <w:noProof/>
                  <w:szCs w:val="24"/>
                </w:rPr>
              </w:rPrChange>
            </w:rPr>
            <w:delText xml:space="preserve">Biehl, M. 2010. Literature study on model transformations. </w:delText>
          </w:r>
          <w:r w:rsidRPr="007772FD" w:rsidDel="00DE59C1">
            <w:rPr>
              <w:rFonts w:cs="Calibri"/>
              <w:i/>
              <w:iCs/>
              <w:noProof/>
              <w:szCs w:val="24"/>
              <w:rPrChange w:id="13474" w:author="arkat" w:date="2017-10-11T10:40:00Z">
                <w:rPr>
                  <w:rFonts w:ascii="Times New Roman" w:hAnsi="Times New Roman" w:cs="Times New Roman"/>
                  <w:i/>
                  <w:iCs/>
                  <w:noProof/>
                  <w:szCs w:val="24"/>
                </w:rPr>
              </w:rPrChange>
            </w:rPr>
            <w:delText>Royal Institute of Technology, Tech. Rep. ISRN/KTH/MMK</w:delText>
          </w:r>
          <w:r w:rsidRPr="007772FD" w:rsidDel="00DE59C1">
            <w:rPr>
              <w:rFonts w:cs="Calibri"/>
              <w:noProof/>
              <w:szCs w:val="24"/>
              <w:rPrChange w:id="13475" w:author="arkat" w:date="2017-10-11T10:40:00Z">
                <w:rPr>
                  <w:rFonts w:ascii="Times New Roman" w:hAnsi="Times New Roman" w:cs="Times New Roman"/>
                  <w:noProof/>
                  <w:szCs w:val="24"/>
                </w:rPr>
              </w:rPrChange>
            </w:rPr>
            <w:delText>, (July): 1–28. Tersedia di http://staffwww.dcs.shef.ac.uk/people/A.Simons/remodel/papers/BiehlModelTransformations.pdf.</w:delText>
          </w:r>
        </w:del>
      </w:ins>
    </w:p>
    <w:p w14:paraId="44E8EAC3" w14:textId="7EAAAB86" w:rsidR="00F24F14" w:rsidRPr="007772FD" w:rsidDel="00DE59C1" w:rsidRDefault="00F24F14">
      <w:pPr>
        <w:widowControl w:val="0"/>
        <w:autoSpaceDE w:val="0"/>
        <w:autoSpaceDN w:val="0"/>
        <w:adjustRightInd w:val="0"/>
        <w:spacing w:after="0"/>
        <w:rPr>
          <w:ins w:id="13476" w:author="arkat" w:date="2017-10-11T09:57:00Z"/>
          <w:del w:id="13477" w:author="arkat" w:date="2017-10-11T11:07:00Z"/>
          <w:rFonts w:cs="Calibri"/>
          <w:noProof/>
          <w:szCs w:val="24"/>
          <w:rPrChange w:id="13478" w:author="arkat" w:date="2017-10-11T10:40:00Z">
            <w:rPr>
              <w:ins w:id="13479" w:author="arkat" w:date="2017-10-11T09:57:00Z"/>
              <w:del w:id="13480" w:author="arkat" w:date="2017-10-11T11:07:00Z"/>
              <w:rFonts w:ascii="Times New Roman" w:hAnsi="Times New Roman" w:cs="Times New Roman"/>
              <w:noProof/>
              <w:szCs w:val="24"/>
            </w:rPr>
          </w:rPrChange>
        </w:rPr>
        <w:pPrChange w:id="13481" w:author="arkat" w:date="2017-10-11T11:07:00Z">
          <w:pPr>
            <w:widowControl w:val="0"/>
            <w:autoSpaceDE w:val="0"/>
            <w:autoSpaceDN w:val="0"/>
            <w:adjustRightInd w:val="0"/>
            <w:spacing w:after="140" w:line="288" w:lineRule="auto"/>
            <w:ind w:left="480" w:hanging="480"/>
          </w:pPr>
        </w:pPrChange>
      </w:pPr>
      <w:ins w:id="13482" w:author="arkat" w:date="2017-10-11T09:57:00Z">
        <w:del w:id="13483" w:author="arkat" w:date="2017-10-11T11:07:00Z">
          <w:r w:rsidRPr="007772FD" w:rsidDel="00DE59C1">
            <w:rPr>
              <w:rFonts w:cs="Calibri"/>
              <w:noProof/>
              <w:szCs w:val="24"/>
              <w:rPrChange w:id="13484" w:author="arkat" w:date="2017-10-11T10:40:00Z">
                <w:rPr>
                  <w:rFonts w:ascii="Times New Roman" w:hAnsi="Times New Roman" w:cs="Times New Roman"/>
                  <w:noProof/>
                  <w:szCs w:val="24"/>
                </w:rPr>
              </w:rPrChange>
            </w:rPr>
            <w:delText xml:space="preserve">Clark, J. 2017. </w:delText>
          </w:r>
          <w:r w:rsidRPr="007772FD" w:rsidDel="00DE59C1">
            <w:rPr>
              <w:rFonts w:cs="Calibri"/>
              <w:i/>
              <w:iCs/>
              <w:noProof/>
              <w:szCs w:val="24"/>
              <w:rPrChange w:id="13485" w:author="arkat" w:date="2017-10-11T10:40:00Z">
                <w:rPr>
                  <w:rFonts w:ascii="Times New Roman" w:hAnsi="Times New Roman" w:cs="Times New Roman"/>
                  <w:i/>
                  <w:iCs/>
                  <w:noProof/>
                  <w:szCs w:val="24"/>
                </w:rPr>
              </w:rPrChange>
            </w:rPr>
            <w:delText>XSL Transformations (XSLT)</w:delText>
          </w:r>
          <w:r w:rsidRPr="007772FD" w:rsidDel="00DE59C1">
            <w:rPr>
              <w:rFonts w:cs="Calibri"/>
              <w:noProof/>
              <w:szCs w:val="24"/>
              <w:rPrChange w:id="13486" w:author="arkat" w:date="2017-10-11T10:40:00Z">
                <w:rPr>
                  <w:rFonts w:ascii="Times New Roman" w:hAnsi="Times New Roman" w:cs="Times New Roman"/>
                  <w:noProof/>
                  <w:szCs w:val="24"/>
                </w:rPr>
              </w:rPrChange>
            </w:rPr>
            <w:delText>. Tersedia di https://www.w3.org/TR/xslt [Accessed 18 September 2017].</w:delText>
          </w:r>
        </w:del>
      </w:ins>
    </w:p>
    <w:p w14:paraId="36830EAF" w14:textId="6F049A52" w:rsidR="00F24F14" w:rsidRPr="007772FD" w:rsidDel="00DE59C1" w:rsidRDefault="00F24F14">
      <w:pPr>
        <w:widowControl w:val="0"/>
        <w:autoSpaceDE w:val="0"/>
        <w:autoSpaceDN w:val="0"/>
        <w:adjustRightInd w:val="0"/>
        <w:spacing w:after="0"/>
        <w:rPr>
          <w:ins w:id="13487" w:author="arkat" w:date="2017-10-11T09:57:00Z"/>
          <w:del w:id="13488" w:author="arkat" w:date="2017-10-11T11:07:00Z"/>
          <w:rFonts w:cs="Calibri"/>
          <w:noProof/>
          <w:szCs w:val="24"/>
          <w:rPrChange w:id="13489" w:author="arkat" w:date="2017-10-11T10:40:00Z">
            <w:rPr>
              <w:ins w:id="13490" w:author="arkat" w:date="2017-10-11T09:57:00Z"/>
              <w:del w:id="13491" w:author="arkat" w:date="2017-10-11T11:07:00Z"/>
              <w:rFonts w:ascii="Times New Roman" w:hAnsi="Times New Roman" w:cs="Times New Roman"/>
              <w:noProof/>
              <w:szCs w:val="24"/>
            </w:rPr>
          </w:rPrChange>
        </w:rPr>
        <w:pPrChange w:id="13492" w:author="arkat" w:date="2017-10-11T11:07:00Z">
          <w:pPr>
            <w:widowControl w:val="0"/>
            <w:autoSpaceDE w:val="0"/>
            <w:autoSpaceDN w:val="0"/>
            <w:adjustRightInd w:val="0"/>
            <w:spacing w:after="140" w:line="288" w:lineRule="auto"/>
            <w:ind w:left="480" w:hanging="480"/>
          </w:pPr>
        </w:pPrChange>
      </w:pPr>
      <w:ins w:id="13493" w:author="arkat" w:date="2017-10-11T09:57:00Z">
        <w:del w:id="13494" w:author="arkat" w:date="2017-10-11T11:07:00Z">
          <w:r w:rsidRPr="007772FD" w:rsidDel="00DE59C1">
            <w:rPr>
              <w:rFonts w:cs="Calibri"/>
              <w:noProof/>
              <w:szCs w:val="24"/>
              <w:rPrChange w:id="13495" w:author="arkat" w:date="2017-10-11T10:40:00Z">
                <w:rPr>
                  <w:rFonts w:ascii="Times New Roman" w:hAnsi="Times New Roman" w:cs="Times New Roman"/>
                  <w:noProof/>
                  <w:szCs w:val="24"/>
                </w:rPr>
              </w:rPrChange>
            </w:rPr>
            <w:delText xml:space="preserve">Czarnecki, K. &amp; Helsen, S. 2006. Feature-based survey of model transformation approaches. </w:delText>
          </w:r>
          <w:r w:rsidRPr="007772FD" w:rsidDel="00DE59C1">
            <w:rPr>
              <w:rFonts w:cs="Calibri"/>
              <w:i/>
              <w:iCs/>
              <w:noProof/>
              <w:szCs w:val="24"/>
              <w:rPrChange w:id="13496" w:author="arkat" w:date="2017-10-11T10:40:00Z">
                <w:rPr>
                  <w:rFonts w:ascii="Times New Roman" w:hAnsi="Times New Roman" w:cs="Times New Roman"/>
                  <w:i/>
                  <w:iCs/>
                  <w:noProof/>
                  <w:szCs w:val="24"/>
                </w:rPr>
              </w:rPrChange>
            </w:rPr>
            <w:delText>IBM Systems Journal</w:delText>
          </w:r>
          <w:r w:rsidRPr="007772FD" w:rsidDel="00DE59C1">
            <w:rPr>
              <w:rFonts w:cs="Calibri"/>
              <w:noProof/>
              <w:szCs w:val="24"/>
              <w:rPrChange w:id="13497" w:author="arkat" w:date="2017-10-11T10:40:00Z">
                <w:rPr>
                  <w:rFonts w:ascii="Times New Roman" w:hAnsi="Times New Roman" w:cs="Times New Roman"/>
                  <w:noProof/>
                  <w:szCs w:val="24"/>
                </w:rPr>
              </w:rPrChange>
            </w:rPr>
            <w:delText>, 45(3): 621–645. Tersedia di http://dx.doi.org/10.1147/sj.453.0621.</w:delText>
          </w:r>
        </w:del>
      </w:ins>
    </w:p>
    <w:p w14:paraId="5CD7333A" w14:textId="6B9B8D94" w:rsidR="00F24F14" w:rsidRPr="007772FD" w:rsidDel="00DE59C1" w:rsidRDefault="00F24F14">
      <w:pPr>
        <w:widowControl w:val="0"/>
        <w:autoSpaceDE w:val="0"/>
        <w:autoSpaceDN w:val="0"/>
        <w:adjustRightInd w:val="0"/>
        <w:spacing w:after="0"/>
        <w:rPr>
          <w:ins w:id="13498" w:author="arkat" w:date="2017-10-11T09:57:00Z"/>
          <w:del w:id="13499" w:author="arkat" w:date="2017-10-11T11:07:00Z"/>
          <w:rFonts w:cs="Calibri"/>
          <w:noProof/>
          <w:szCs w:val="24"/>
          <w:rPrChange w:id="13500" w:author="arkat" w:date="2017-10-11T10:40:00Z">
            <w:rPr>
              <w:ins w:id="13501" w:author="arkat" w:date="2017-10-11T09:57:00Z"/>
              <w:del w:id="13502" w:author="arkat" w:date="2017-10-11T11:07:00Z"/>
              <w:rFonts w:ascii="Times New Roman" w:hAnsi="Times New Roman" w:cs="Times New Roman"/>
              <w:noProof/>
              <w:szCs w:val="24"/>
            </w:rPr>
          </w:rPrChange>
        </w:rPr>
        <w:pPrChange w:id="13503" w:author="arkat" w:date="2017-10-11T11:07:00Z">
          <w:pPr>
            <w:widowControl w:val="0"/>
            <w:autoSpaceDE w:val="0"/>
            <w:autoSpaceDN w:val="0"/>
            <w:adjustRightInd w:val="0"/>
            <w:spacing w:after="140" w:line="288" w:lineRule="auto"/>
            <w:ind w:left="480" w:hanging="480"/>
          </w:pPr>
        </w:pPrChange>
      </w:pPr>
      <w:ins w:id="13504" w:author="arkat" w:date="2017-10-11T09:57:00Z">
        <w:del w:id="13505" w:author="arkat" w:date="2017-10-11T11:07:00Z">
          <w:r w:rsidRPr="007772FD" w:rsidDel="00DE59C1">
            <w:rPr>
              <w:rFonts w:cs="Calibri"/>
              <w:noProof/>
              <w:szCs w:val="24"/>
              <w:rPrChange w:id="13506" w:author="arkat" w:date="2017-10-11T10:40:00Z">
                <w:rPr>
                  <w:rFonts w:ascii="Times New Roman" w:hAnsi="Times New Roman" w:cs="Times New Roman"/>
                  <w:noProof/>
                  <w:szCs w:val="24"/>
                </w:rPr>
              </w:rPrChange>
            </w:rPr>
            <w:delText xml:space="preserve">Decker, G., Dijkman, R., Dumas, M. &amp; García-Bañuelos, L. 2008. Transforming BPMN diagrams into YAWL nets. </w:delText>
          </w:r>
          <w:r w:rsidRPr="007772FD" w:rsidDel="00DE59C1">
            <w:rPr>
              <w:rFonts w:cs="Calibri"/>
              <w:i/>
              <w:iCs/>
              <w:noProof/>
              <w:szCs w:val="24"/>
              <w:rPrChange w:id="13507" w:author="arkat" w:date="2017-10-11T10:40:00Z">
                <w:rPr>
                  <w:rFonts w:ascii="Times New Roman" w:hAnsi="Times New Roman" w:cs="Times New Roman"/>
                  <w:i/>
                  <w:iCs/>
                  <w:noProof/>
                  <w:szCs w:val="24"/>
                </w:rPr>
              </w:rPrChange>
            </w:rPr>
            <w:delText>Lecture Notes in Computer Science (including subseries Lecture Notes in Artificial Intelligence and Lecture Notes in Bioinformatics)</w:delText>
          </w:r>
          <w:r w:rsidRPr="007772FD" w:rsidDel="00DE59C1">
            <w:rPr>
              <w:rFonts w:cs="Calibri"/>
              <w:noProof/>
              <w:szCs w:val="24"/>
              <w:rPrChange w:id="13508" w:author="arkat" w:date="2017-10-11T10:40:00Z">
                <w:rPr>
                  <w:rFonts w:ascii="Times New Roman" w:hAnsi="Times New Roman" w:cs="Times New Roman"/>
                  <w:noProof/>
                  <w:szCs w:val="24"/>
                </w:rPr>
              </w:rPrChange>
            </w:rPr>
            <w:delText>. hal.386–389.</w:delText>
          </w:r>
        </w:del>
      </w:ins>
    </w:p>
    <w:p w14:paraId="46D5283D" w14:textId="7C54C306" w:rsidR="00F24F14" w:rsidRPr="007772FD" w:rsidDel="00DE59C1" w:rsidRDefault="00F24F14">
      <w:pPr>
        <w:widowControl w:val="0"/>
        <w:autoSpaceDE w:val="0"/>
        <w:autoSpaceDN w:val="0"/>
        <w:adjustRightInd w:val="0"/>
        <w:spacing w:after="0"/>
        <w:rPr>
          <w:ins w:id="13509" w:author="arkat" w:date="2017-10-11T09:57:00Z"/>
          <w:del w:id="13510" w:author="arkat" w:date="2017-10-11T11:07:00Z"/>
          <w:rFonts w:cs="Calibri"/>
          <w:noProof/>
          <w:szCs w:val="24"/>
          <w:rPrChange w:id="13511" w:author="arkat" w:date="2017-10-11T10:40:00Z">
            <w:rPr>
              <w:ins w:id="13512" w:author="arkat" w:date="2017-10-11T09:57:00Z"/>
              <w:del w:id="13513" w:author="arkat" w:date="2017-10-11T11:07:00Z"/>
              <w:rFonts w:ascii="Times New Roman" w:hAnsi="Times New Roman" w:cs="Times New Roman"/>
              <w:noProof/>
              <w:szCs w:val="24"/>
            </w:rPr>
          </w:rPrChange>
        </w:rPr>
        <w:pPrChange w:id="13514" w:author="arkat" w:date="2017-10-11T11:07:00Z">
          <w:pPr>
            <w:widowControl w:val="0"/>
            <w:autoSpaceDE w:val="0"/>
            <w:autoSpaceDN w:val="0"/>
            <w:adjustRightInd w:val="0"/>
            <w:spacing w:after="140" w:line="288" w:lineRule="auto"/>
            <w:ind w:left="480" w:hanging="480"/>
          </w:pPr>
        </w:pPrChange>
      </w:pPr>
      <w:ins w:id="13515" w:author="arkat" w:date="2017-10-11T09:57:00Z">
        <w:del w:id="13516" w:author="arkat" w:date="2017-10-11T11:07:00Z">
          <w:r w:rsidRPr="007772FD" w:rsidDel="00DE59C1">
            <w:rPr>
              <w:rFonts w:cs="Calibri"/>
              <w:noProof/>
              <w:szCs w:val="24"/>
              <w:rPrChange w:id="13517" w:author="arkat" w:date="2017-10-11T10:40:00Z">
                <w:rPr>
                  <w:rFonts w:ascii="Times New Roman" w:hAnsi="Times New Roman" w:cs="Times New Roman"/>
                  <w:noProof/>
                  <w:szCs w:val="24"/>
                </w:rPr>
              </w:rPrChange>
            </w:rPr>
            <w:delText xml:space="preserve">Decker, G. &amp; Tscheschner, W. 2009. Transformation from EPC to BPMN. </w:delText>
          </w:r>
          <w:r w:rsidRPr="007772FD" w:rsidDel="00DE59C1">
            <w:rPr>
              <w:rFonts w:cs="Calibri"/>
              <w:i/>
              <w:iCs/>
              <w:noProof/>
              <w:szCs w:val="24"/>
              <w:rPrChange w:id="13518" w:author="arkat" w:date="2017-10-11T10:40:00Z">
                <w:rPr>
                  <w:rFonts w:ascii="Times New Roman" w:hAnsi="Times New Roman" w:cs="Times New Roman"/>
                  <w:i/>
                  <w:iCs/>
                  <w:noProof/>
                  <w:szCs w:val="24"/>
                </w:rPr>
              </w:rPrChange>
            </w:rPr>
            <w:delText>EPK 2009. 8. Workshop der Gesellschaft für Informatik e.V. (GI) und Treffen ihres Arbeitkreises "Geschäftsprozessmanagement mit Ereignisgesteuerten Prozessketten (WI-EPK). Gesellschaft für Informatik</w:delText>
          </w:r>
          <w:r w:rsidRPr="007772FD" w:rsidDel="00DE59C1">
            <w:rPr>
              <w:rFonts w:cs="Calibri"/>
              <w:noProof/>
              <w:szCs w:val="24"/>
              <w:rPrChange w:id="13519" w:author="arkat" w:date="2017-10-11T10:40:00Z">
                <w:rPr>
                  <w:rFonts w:ascii="Times New Roman" w:hAnsi="Times New Roman" w:cs="Times New Roman"/>
                  <w:noProof/>
                  <w:szCs w:val="24"/>
                </w:rPr>
              </w:rPrChange>
            </w:rPr>
            <w:delText>. hal.91–109. Tersedia di http://ceur-ws.org/Vol-554/epk2009-paper06.pdf.</w:delText>
          </w:r>
        </w:del>
      </w:ins>
    </w:p>
    <w:p w14:paraId="7A7582C6" w14:textId="1B9E9E0E" w:rsidR="00F24F14" w:rsidRPr="007772FD" w:rsidDel="00DE59C1" w:rsidRDefault="00F24F14">
      <w:pPr>
        <w:widowControl w:val="0"/>
        <w:autoSpaceDE w:val="0"/>
        <w:autoSpaceDN w:val="0"/>
        <w:adjustRightInd w:val="0"/>
        <w:spacing w:after="0"/>
        <w:rPr>
          <w:ins w:id="13520" w:author="arkat" w:date="2017-10-11T09:57:00Z"/>
          <w:del w:id="13521" w:author="arkat" w:date="2017-10-11T11:07:00Z"/>
          <w:rFonts w:cs="Calibri"/>
          <w:noProof/>
          <w:szCs w:val="24"/>
          <w:rPrChange w:id="13522" w:author="arkat" w:date="2017-10-11T10:40:00Z">
            <w:rPr>
              <w:ins w:id="13523" w:author="arkat" w:date="2017-10-11T09:57:00Z"/>
              <w:del w:id="13524" w:author="arkat" w:date="2017-10-11T11:07:00Z"/>
              <w:rFonts w:ascii="Times New Roman" w:hAnsi="Times New Roman" w:cs="Times New Roman"/>
              <w:noProof/>
              <w:szCs w:val="24"/>
            </w:rPr>
          </w:rPrChange>
        </w:rPr>
        <w:pPrChange w:id="13525" w:author="arkat" w:date="2017-10-11T11:07:00Z">
          <w:pPr>
            <w:widowControl w:val="0"/>
            <w:autoSpaceDE w:val="0"/>
            <w:autoSpaceDN w:val="0"/>
            <w:adjustRightInd w:val="0"/>
            <w:spacing w:after="140" w:line="288" w:lineRule="auto"/>
            <w:ind w:left="480" w:hanging="480"/>
          </w:pPr>
        </w:pPrChange>
      </w:pPr>
      <w:ins w:id="13526" w:author="arkat" w:date="2017-10-11T09:57:00Z">
        <w:del w:id="13527" w:author="arkat" w:date="2017-10-11T11:07:00Z">
          <w:r w:rsidRPr="007772FD" w:rsidDel="00DE59C1">
            <w:rPr>
              <w:rFonts w:cs="Calibri"/>
              <w:noProof/>
              <w:szCs w:val="24"/>
              <w:rPrChange w:id="13528" w:author="arkat" w:date="2017-10-11T10:40:00Z">
                <w:rPr>
                  <w:rFonts w:ascii="Times New Roman" w:hAnsi="Times New Roman" w:cs="Times New Roman"/>
                  <w:noProof/>
                  <w:szCs w:val="24"/>
                </w:rPr>
              </w:rPrChange>
            </w:rPr>
            <w:delText xml:space="preserve">Dijkman, R.M., Dumas, M. &amp; Ouyang, C. 2007a. Formal semantics and analysis of BPMN process models using Petri nets. </w:delText>
          </w:r>
          <w:r w:rsidRPr="007772FD" w:rsidDel="00DE59C1">
            <w:rPr>
              <w:rFonts w:cs="Calibri"/>
              <w:i/>
              <w:iCs/>
              <w:noProof/>
              <w:szCs w:val="24"/>
              <w:rPrChange w:id="13529" w:author="arkat" w:date="2017-10-11T10:40:00Z">
                <w:rPr>
                  <w:rFonts w:ascii="Times New Roman" w:hAnsi="Times New Roman" w:cs="Times New Roman"/>
                  <w:i/>
                  <w:iCs/>
                  <w:noProof/>
                  <w:szCs w:val="24"/>
                </w:rPr>
              </w:rPrChange>
            </w:rPr>
            <w:delText>Language</w:delText>
          </w:r>
          <w:r w:rsidRPr="007772FD" w:rsidDel="00DE59C1">
            <w:rPr>
              <w:rFonts w:cs="Calibri"/>
              <w:noProof/>
              <w:szCs w:val="24"/>
              <w:rPrChange w:id="13530" w:author="arkat" w:date="2017-10-11T10:40:00Z">
                <w:rPr>
                  <w:rFonts w:ascii="Times New Roman" w:hAnsi="Times New Roman" w:cs="Times New Roman"/>
                  <w:noProof/>
                  <w:szCs w:val="24"/>
                </w:rPr>
              </w:rPrChange>
            </w:rPr>
            <w:delText>, 50(12): 1–30. Tersedia di http://citeseerx.ist.psu.edu/viewdoc/download?doi=10.1.1.91.3621&amp;amp;rep=rep1&amp;amp;type=pdf.</w:delText>
          </w:r>
        </w:del>
      </w:ins>
    </w:p>
    <w:p w14:paraId="0926E53D" w14:textId="2C6083D3" w:rsidR="00F24F14" w:rsidRPr="007772FD" w:rsidDel="00DE59C1" w:rsidRDefault="00F24F14">
      <w:pPr>
        <w:widowControl w:val="0"/>
        <w:autoSpaceDE w:val="0"/>
        <w:autoSpaceDN w:val="0"/>
        <w:adjustRightInd w:val="0"/>
        <w:spacing w:after="0"/>
        <w:rPr>
          <w:ins w:id="13531" w:author="arkat" w:date="2017-10-11T09:57:00Z"/>
          <w:del w:id="13532" w:author="arkat" w:date="2017-10-11T11:07:00Z"/>
          <w:rFonts w:cs="Calibri"/>
          <w:noProof/>
          <w:szCs w:val="24"/>
          <w:rPrChange w:id="13533" w:author="arkat" w:date="2017-10-11T10:40:00Z">
            <w:rPr>
              <w:ins w:id="13534" w:author="arkat" w:date="2017-10-11T09:57:00Z"/>
              <w:del w:id="13535" w:author="arkat" w:date="2017-10-11T11:07:00Z"/>
              <w:rFonts w:ascii="Times New Roman" w:hAnsi="Times New Roman" w:cs="Times New Roman"/>
              <w:noProof/>
              <w:szCs w:val="24"/>
            </w:rPr>
          </w:rPrChange>
        </w:rPr>
        <w:pPrChange w:id="13536" w:author="arkat" w:date="2017-10-11T11:07:00Z">
          <w:pPr>
            <w:widowControl w:val="0"/>
            <w:autoSpaceDE w:val="0"/>
            <w:autoSpaceDN w:val="0"/>
            <w:adjustRightInd w:val="0"/>
            <w:spacing w:after="140" w:line="288" w:lineRule="auto"/>
            <w:ind w:left="480" w:hanging="480"/>
          </w:pPr>
        </w:pPrChange>
      </w:pPr>
      <w:ins w:id="13537" w:author="arkat" w:date="2017-10-11T09:57:00Z">
        <w:del w:id="13538" w:author="arkat" w:date="2017-10-11T11:07:00Z">
          <w:r w:rsidRPr="007772FD" w:rsidDel="00DE59C1">
            <w:rPr>
              <w:rFonts w:cs="Calibri"/>
              <w:noProof/>
              <w:szCs w:val="24"/>
              <w:rPrChange w:id="13539" w:author="arkat" w:date="2017-10-11T10:40:00Z">
                <w:rPr>
                  <w:rFonts w:ascii="Times New Roman" w:hAnsi="Times New Roman" w:cs="Times New Roman"/>
                  <w:noProof/>
                  <w:szCs w:val="24"/>
                </w:rPr>
              </w:rPrChange>
            </w:rPr>
            <w:delText xml:space="preserve">Dijkman, R.M., Dumas, M. &amp; Ouyang, C. 2007b. Formal semantics and analysis of BPMN process models using Petri nets. </w:delText>
          </w:r>
          <w:r w:rsidRPr="007772FD" w:rsidDel="00DE59C1">
            <w:rPr>
              <w:rFonts w:cs="Calibri"/>
              <w:i/>
              <w:iCs/>
              <w:noProof/>
              <w:szCs w:val="24"/>
              <w:rPrChange w:id="13540" w:author="arkat" w:date="2017-10-11T10:40:00Z">
                <w:rPr>
                  <w:rFonts w:ascii="Times New Roman" w:hAnsi="Times New Roman" w:cs="Times New Roman"/>
                  <w:i/>
                  <w:iCs/>
                  <w:noProof/>
                  <w:szCs w:val="24"/>
                </w:rPr>
              </w:rPrChange>
            </w:rPr>
            <w:delText>Technical Report</w:delText>
          </w:r>
          <w:r w:rsidRPr="007772FD" w:rsidDel="00DE59C1">
            <w:rPr>
              <w:rFonts w:cs="Calibri"/>
              <w:noProof/>
              <w:szCs w:val="24"/>
              <w:rPrChange w:id="13541" w:author="arkat" w:date="2017-10-11T10:40:00Z">
                <w:rPr>
                  <w:rFonts w:ascii="Times New Roman" w:hAnsi="Times New Roman" w:cs="Times New Roman"/>
                  <w:noProof/>
                  <w:szCs w:val="24"/>
                </w:rPr>
              </w:rPrChange>
            </w:rPr>
            <w:delText>, 50(12): 1–30. Tersedia di http://citeseerx.ist.psu.edu/viewdoc/download?doi=10.1.1.91.3621&amp;amp;rep=rep1&amp;amp;type=pdf.</w:delText>
          </w:r>
        </w:del>
      </w:ins>
    </w:p>
    <w:p w14:paraId="3434F9A7" w14:textId="0649ADB1" w:rsidR="00F24F14" w:rsidRPr="007772FD" w:rsidDel="00DE59C1" w:rsidRDefault="00F24F14">
      <w:pPr>
        <w:widowControl w:val="0"/>
        <w:autoSpaceDE w:val="0"/>
        <w:autoSpaceDN w:val="0"/>
        <w:adjustRightInd w:val="0"/>
        <w:spacing w:after="0"/>
        <w:rPr>
          <w:ins w:id="13542" w:author="arkat" w:date="2017-10-11T09:57:00Z"/>
          <w:del w:id="13543" w:author="arkat" w:date="2017-10-11T11:07:00Z"/>
          <w:rFonts w:cs="Calibri"/>
          <w:noProof/>
          <w:szCs w:val="24"/>
          <w:rPrChange w:id="13544" w:author="arkat" w:date="2017-10-11T10:40:00Z">
            <w:rPr>
              <w:ins w:id="13545" w:author="arkat" w:date="2017-10-11T09:57:00Z"/>
              <w:del w:id="13546" w:author="arkat" w:date="2017-10-11T11:07:00Z"/>
              <w:rFonts w:ascii="Times New Roman" w:hAnsi="Times New Roman" w:cs="Times New Roman"/>
              <w:noProof/>
              <w:szCs w:val="24"/>
            </w:rPr>
          </w:rPrChange>
        </w:rPr>
        <w:pPrChange w:id="13547" w:author="arkat" w:date="2017-10-11T11:07:00Z">
          <w:pPr>
            <w:widowControl w:val="0"/>
            <w:autoSpaceDE w:val="0"/>
            <w:autoSpaceDN w:val="0"/>
            <w:adjustRightInd w:val="0"/>
            <w:spacing w:after="140" w:line="288" w:lineRule="auto"/>
            <w:ind w:left="480" w:hanging="480"/>
          </w:pPr>
        </w:pPrChange>
      </w:pPr>
      <w:ins w:id="13548" w:author="arkat" w:date="2017-10-11T09:57:00Z">
        <w:del w:id="13549" w:author="arkat" w:date="2017-10-11T11:07:00Z">
          <w:r w:rsidRPr="007772FD" w:rsidDel="00DE59C1">
            <w:rPr>
              <w:rFonts w:cs="Calibri"/>
              <w:noProof/>
              <w:szCs w:val="24"/>
              <w:rPrChange w:id="13550" w:author="arkat" w:date="2017-10-11T10:40:00Z">
                <w:rPr>
                  <w:rFonts w:ascii="Times New Roman" w:hAnsi="Times New Roman" w:cs="Times New Roman"/>
                  <w:noProof/>
                  <w:szCs w:val="24"/>
                </w:rPr>
              </w:rPrChange>
            </w:rPr>
            <w:delText xml:space="preserve">Gartner 2016. </w:delText>
          </w:r>
          <w:r w:rsidRPr="007772FD" w:rsidDel="00DE59C1">
            <w:rPr>
              <w:rFonts w:cs="Calibri"/>
              <w:i/>
              <w:iCs/>
              <w:noProof/>
              <w:szCs w:val="24"/>
              <w:rPrChange w:id="13551" w:author="arkat" w:date="2017-10-11T10:40:00Z">
                <w:rPr>
                  <w:rFonts w:ascii="Times New Roman" w:hAnsi="Times New Roman" w:cs="Times New Roman"/>
                  <w:i/>
                  <w:iCs/>
                  <w:noProof/>
                  <w:szCs w:val="24"/>
                </w:rPr>
              </w:rPrChange>
            </w:rPr>
            <w:delText>Business Process Management</w:delText>
          </w:r>
          <w:r w:rsidRPr="007772FD" w:rsidDel="00DE59C1">
            <w:rPr>
              <w:rFonts w:cs="Calibri"/>
              <w:noProof/>
              <w:szCs w:val="24"/>
              <w:rPrChange w:id="13552" w:author="arkat" w:date="2017-10-11T10:40:00Z">
                <w:rPr>
                  <w:rFonts w:ascii="Times New Roman" w:hAnsi="Times New Roman" w:cs="Times New Roman"/>
                  <w:noProof/>
                  <w:szCs w:val="24"/>
                </w:rPr>
              </w:rPrChange>
            </w:rPr>
            <w:delText>. Tersedia di http://www.gartner.com/it-glossary/business-process-management-bpm/ [Accessed 2 Oktober 2017].</w:delText>
          </w:r>
        </w:del>
      </w:ins>
    </w:p>
    <w:p w14:paraId="6F5A40C0" w14:textId="0B077454" w:rsidR="00F24F14" w:rsidRPr="007772FD" w:rsidDel="00DE59C1" w:rsidRDefault="00F24F14">
      <w:pPr>
        <w:widowControl w:val="0"/>
        <w:autoSpaceDE w:val="0"/>
        <w:autoSpaceDN w:val="0"/>
        <w:adjustRightInd w:val="0"/>
        <w:spacing w:after="0"/>
        <w:rPr>
          <w:ins w:id="13553" w:author="arkat" w:date="2017-10-11T09:57:00Z"/>
          <w:del w:id="13554" w:author="arkat" w:date="2017-10-11T11:07:00Z"/>
          <w:rFonts w:cs="Calibri"/>
          <w:noProof/>
          <w:szCs w:val="24"/>
          <w:rPrChange w:id="13555" w:author="arkat" w:date="2017-10-11T10:40:00Z">
            <w:rPr>
              <w:ins w:id="13556" w:author="arkat" w:date="2017-10-11T09:57:00Z"/>
              <w:del w:id="13557" w:author="arkat" w:date="2017-10-11T11:07:00Z"/>
              <w:rFonts w:ascii="Times New Roman" w:hAnsi="Times New Roman" w:cs="Times New Roman"/>
              <w:noProof/>
              <w:szCs w:val="24"/>
            </w:rPr>
          </w:rPrChange>
        </w:rPr>
        <w:pPrChange w:id="13558" w:author="arkat" w:date="2017-10-11T11:07:00Z">
          <w:pPr>
            <w:widowControl w:val="0"/>
            <w:autoSpaceDE w:val="0"/>
            <w:autoSpaceDN w:val="0"/>
            <w:adjustRightInd w:val="0"/>
            <w:spacing w:after="140" w:line="288" w:lineRule="auto"/>
            <w:ind w:left="480" w:hanging="480"/>
          </w:pPr>
        </w:pPrChange>
      </w:pPr>
      <w:ins w:id="13559" w:author="arkat" w:date="2017-10-11T09:57:00Z">
        <w:del w:id="13560" w:author="arkat" w:date="2017-10-11T11:07:00Z">
          <w:r w:rsidRPr="007772FD" w:rsidDel="00DE59C1">
            <w:rPr>
              <w:rFonts w:cs="Calibri"/>
              <w:noProof/>
              <w:szCs w:val="24"/>
              <w:rPrChange w:id="13561" w:author="arkat" w:date="2017-10-11T10:40:00Z">
                <w:rPr>
                  <w:rFonts w:ascii="Times New Roman" w:hAnsi="Times New Roman" w:cs="Times New Roman"/>
                  <w:noProof/>
                  <w:szCs w:val="24"/>
                </w:rPr>
              </w:rPrChange>
            </w:rPr>
            <w:delText xml:space="preserve">Gregg, D.G., Kulkarni, U.R. &amp; Vinzé., A.S. 2001. Understanding the Philosophical Underpinnings of Software Engineering Research in Information Systems. </w:delText>
          </w:r>
          <w:r w:rsidRPr="007772FD" w:rsidDel="00DE59C1">
            <w:rPr>
              <w:rFonts w:cs="Calibri"/>
              <w:i/>
              <w:iCs/>
              <w:noProof/>
              <w:szCs w:val="24"/>
              <w:rPrChange w:id="13562" w:author="arkat" w:date="2017-10-11T10:40:00Z">
                <w:rPr>
                  <w:rFonts w:ascii="Times New Roman" w:hAnsi="Times New Roman" w:cs="Times New Roman"/>
                  <w:i/>
                  <w:iCs/>
                  <w:noProof/>
                  <w:szCs w:val="24"/>
                </w:rPr>
              </w:rPrChange>
            </w:rPr>
            <w:delText>Information Systems Frontiers</w:delText>
          </w:r>
          <w:r w:rsidRPr="007772FD" w:rsidDel="00DE59C1">
            <w:rPr>
              <w:rFonts w:cs="Calibri"/>
              <w:noProof/>
              <w:szCs w:val="24"/>
              <w:rPrChange w:id="13563" w:author="arkat" w:date="2017-10-11T10:40:00Z">
                <w:rPr>
                  <w:rFonts w:ascii="Times New Roman" w:hAnsi="Times New Roman" w:cs="Times New Roman"/>
                  <w:noProof/>
                  <w:szCs w:val="24"/>
                </w:rPr>
              </w:rPrChange>
            </w:rPr>
            <w:delText>, 3(No. 2): 169–183.</w:delText>
          </w:r>
        </w:del>
      </w:ins>
    </w:p>
    <w:p w14:paraId="7472F1B8" w14:textId="458D0FD7" w:rsidR="00F24F14" w:rsidRPr="007772FD" w:rsidDel="00DE59C1" w:rsidRDefault="00F24F14">
      <w:pPr>
        <w:widowControl w:val="0"/>
        <w:autoSpaceDE w:val="0"/>
        <w:autoSpaceDN w:val="0"/>
        <w:adjustRightInd w:val="0"/>
        <w:spacing w:after="0"/>
        <w:rPr>
          <w:ins w:id="13564" w:author="arkat" w:date="2017-10-11T09:57:00Z"/>
          <w:del w:id="13565" w:author="arkat" w:date="2017-10-11T11:07:00Z"/>
          <w:rFonts w:cs="Calibri"/>
          <w:noProof/>
          <w:szCs w:val="24"/>
          <w:rPrChange w:id="13566" w:author="arkat" w:date="2017-10-11T10:40:00Z">
            <w:rPr>
              <w:ins w:id="13567" w:author="arkat" w:date="2017-10-11T09:57:00Z"/>
              <w:del w:id="13568" w:author="arkat" w:date="2017-10-11T11:07:00Z"/>
              <w:rFonts w:ascii="Times New Roman" w:hAnsi="Times New Roman" w:cs="Times New Roman"/>
              <w:noProof/>
              <w:szCs w:val="24"/>
            </w:rPr>
          </w:rPrChange>
        </w:rPr>
        <w:pPrChange w:id="13569" w:author="arkat" w:date="2017-10-11T11:07:00Z">
          <w:pPr>
            <w:widowControl w:val="0"/>
            <w:autoSpaceDE w:val="0"/>
            <w:autoSpaceDN w:val="0"/>
            <w:adjustRightInd w:val="0"/>
            <w:spacing w:after="140" w:line="288" w:lineRule="auto"/>
            <w:ind w:left="480" w:hanging="480"/>
          </w:pPr>
        </w:pPrChange>
      </w:pPr>
      <w:ins w:id="13570" w:author="arkat" w:date="2017-10-11T09:57:00Z">
        <w:del w:id="13571" w:author="arkat" w:date="2017-10-11T11:07:00Z">
          <w:r w:rsidRPr="007772FD" w:rsidDel="00DE59C1">
            <w:rPr>
              <w:rFonts w:cs="Calibri"/>
              <w:noProof/>
              <w:szCs w:val="24"/>
              <w:rPrChange w:id="13572" w:author="arkat" w:date="2017-10-11T10:40:00Z">
                <w:rPr>
                  <w:rFonts w:ascii="Times New Roman" w:hAnsi="Times New Roman" w:cs="Times New Roman"/>
                  <w:noProof/>
                  <w:szCs w:val="24"/>
                </w:rPr>
              </w:rPrChange>
            </w:rPr>
            <w:delText xml:space="preserve">Harmon, P. &amp; Wolf, C. 2011. Business Process Modeling Survey. </w:delText>
          </w:r>
          <w:r w:rsidRPr="007772FD" w:rsidDel="00DE59C1">
            <w:rPr>
              <w:rFonts w:cs="Calibri"/>
              <w:i/>
              <w:iCs/>
              <w:noProof/>
              <w:szCs w:val="24"/>
              <w:rPrChange w:id="13573" w:author="arkat" w:date="2017-10-11T10:40:00Z">
                <w:rPr>
                  <w:rFonts w:ascii="Times New Roman" w:hAnsi="Times New Roman" w:cs="Times New Roman"/>
                  <w:i/>
                  <w:iCs/>
                  <w:noProof/>
                  <w:szCs w:val="24"/>
                </w:rPr>
              </w:rPrChange>
            </w:rPr>
            <w:delText>BPTrends</w:delText>
          </w:r>
          <w:r w:rsidRPr="007772FD" w:rsidDel="00DE59C1">
            <w:rPr>
              <w:rFonts w:cs="Calibri"/>
              <w:noProof/>
              <w:szCs w:val="24"/>
              <w:rPrChange w:id="13574" w:author="arkat" w:date="2017-10-11T10:40:00Z">
                <w:rPr>
                  <w:rFonts w:ascii="Times New Roman" w:hAnsi="Times New Roman" w:cs="Times New Roman"/>
                  <w:noProof/>
                  <w:szCs w:val="24"/>
                </w:rPr>
              </w:rPrChange>
            </w:rPr>
            <w:delText>, (December): 36.</w:delText>
          </w:r>
        </w:del>
      </w:ins>
    </w:p>
    <w:p w14:paraId="78B0164D" w14:textId="028211C0" w:rsidR="00F24F14" w:rsidRPr="007772FD" w:rsidDel="00DE59C1" w:rsidRDefault="00F24F14">
      <w:pPr>
        <w:widowControl w:val="0"/>
        <w:autoSpaceDE w:val="0"/>
        <w:autoSpaceDN w:val="0"/>
        <w:adjustRightInd w:val="0"/>
        <w:spacing w:after="0"/>
        <w:rPr>
          <w:ins w:id="13575" w:author="arkat" w:date="2017-10-11T09:57:00Z"/>
          <w:del w:id="13576" w:author="arkat" w:date="2017-10-11T11:07:00Z"/>
          <w:rFonts w:cs="Calibri"/>
          <w:noProof/>
          <w:szCs w:val="24"/>
          <w:rPrChange w:id="13577" w:author="arkat" w:date="2017-10-11T10:40:00Z">
            <w:rPr>
              <w:ins w:id="13578" w:author="arkat" w:date="2017-10-11T09:57:00Z"/>
              <w:del w:id="13579" w:author="arkat" w:date="2017-10-11T11:07:00Z"/>
              <w:rFonts w:ascii="Times New Roman" w:hAnsi="Times New Roman" w:cs="Times New Roman"/>
              <w:noProof/>
              <w:szCs w:val="24"/>
            </w:rPr>
          </w:rPrChange>
        </w:rPr>
        <w:pPrChange w:id="13580" w:author="arkat" w:date="2017-10-11T11:07:00Z">
          <w:pPr>
            <w:widowControl w:val="0"/>
            <w:autoSpaceDE w:val="0"/>
            <w:autoSpaceDN w:val="0"/>
            <w:adjustRightInd w:val="0"/>
            <w:spacing w:after="140" w:line="288" w:lineRule="auto"/>
            <w:ind w:left="480" w:hanging="480"/>
          </w:pPr>
        </w:pPrChange>
      </w:pPr>
      <w:ins w:id="13581" w:author="arkat" w:date="2017-10-11T09:57:00Z">
        <w:del w:id="13582" w:author="arkat" w:date="2017-10-11T11:07:00Z">
          <w:r w:rsidRPr="007772FD" w:rsidDel="00DE59C1">
            <w:rPr>
              <w:rFonts w:cs="Calibri"/>
              <w:noProof/>
              <w:szCs w:val="24"/>
              <w:rPrChange w:id="13583" w:author="arkat" w:date="2017-10-11T10:40:00Z">
                <w:rPr>
                  <w:rFonts w:ascii="Times New Roman" w:hAnsi="Times New Roman" w:cs="Times New Roman"/>
                  <w:noProof/>
                  <w:szCs w:val="24"/>
                </w:rPr>
              </w:rPrChange>
            </w:rPr>
            <w:delText xml:space="preserve">Harmon, P. &amp; Wolf, C. 2016. The State of Business Process Management. </w:delText>
          </w:r>
          <w:r w:rsidRPr="007772FD" w:rsidDel="00DE59C1">
            <w:rPr>
              <w:rFonts w:cs="Calibri"/>
              <w:i/>
              <w:iCs/>
              <w:noProof/>
              <w:szCs w:val="24"/>
              <w:rPrChange w:id="13584" w:author="arkat" w:date="2017-10-11T10:40:00Z">
                <w:rPr>
                  <w:rFonts w:ascii="Times New Roman" w:hAnsi="Times New Roman" w:cs="Times New Roman"/>
                  <w:i/>
                  <w:iCs/>
                  <w:noProof/>
                  <w:szCs w:val="24"/>
                </w:rPr>
              </w:rPrChange>
            </w:rPr>
            <w:delText>A BPTtrends Report</w:delText>
          </w:r>
          <w:r w:rsidRPr="007772FD" w:rsidDel="00DE59C1">
            <w:rPr>
              <w:rFonts w:cs="Calibri"/>
              <w:noProof/>
              <w:szCs w:val="24"/>
              <w:rPrChange w:id="13585" w:author="arkat" w:date="2017-10-11T10:40:00Z">
                <w:rPr>
                  <w:rFonts w:ascii="Times New Roman" w:hAnsi="Times New Roman" w:cs="Times New Roman"/>
                  <w:noProof/>
                  <w:szCs w:val="24"/>
                </w:rPr>
              </w:rPrChange>
            </w:rPr>
            <w:delText>, 1–52. Tersedia di http://www.bptrends.com/bpt/wp-content/uploads/2015-BPT-Survey-Report.pdf [Accessed 25 April 2017].</w:delText>
          </w:r>
        </w:del>
      </w:ins>
    </w:p>
    <w:p w14:paraId="16548EEC" w14:textId="0AE3DD7C" w:rsidR="00F24F14" w:rsidRPr="007772FD" w:rsidDel="00DE59C1" w:rsidRDefault="00F24F14">
      <w:pPr>
        <w:widowControl w:val="0"/>
        <w:autoSpaceDE w:val="0"/>
        <w:autoSpaceDN w:val="0"/>
        <w:adjustRightInd w:val="0"/>
        <w:spacing w:after="0"/>
        <w:rPr>
          <w:ins w:id="13586" w:author="arkat" w:date="2017-10-11T09:57:00Z"/>
          <w:del w:id="13587" w:author="arkat" w:date="2017-10-11T11:07:00Z"/>
          <w:rFonts w:cs="Calibri"/>
          <w:noProof/>
          <w:szCs w:val="24"/>
          <w:rPrChange w:id="13588" w:author="arkat" w:date="2017-10-11T10:40:00Z">
            <w:rPr>
              <w:ins w:id="13589" w:author="arkat" w:date="2017-10-11T09:57:00Z"/>
              <w:del w:id="13590" w:author="arkat" w:date="2017-10-11T11:07:00Z"/>
              <w:rFonts w:ascii="Times New Roman" w:hAnsi="Times New Roman" w:cs="Times New Roman"/>
              <w:noProof/>
              <w:szCs w:val="24"/>
            </w:rPr>
          </w:rPrChange>
        </w:rPr>
        <w:pPrChange w:id="13591" w:author="arkat" w:date="2017-10-11T11:07:00Z">
          <w:pPr>
            <w:widowControl w:val="0"/>
            <w:autoSpaceDE w:val="0"/>
            <w:autoSpaceDN w:val="0"/>
            <w:adjustRightInd w:val="0"/>
            <w:spacing w:after="140" w:line="288" w:lineRule="auto"/>
            <w:ind w:left="480" w:hanging="480"/>
          </w:pPr>
        </w:pPrChange>
      </w:pPr>
      <w:ins w:id="13592" w:author="arkat" w:date="2017-10-11T09:57:00Z">
        <w:del w:id="13593" w:author="arkat" w:date="2017-10-11T11:07:00Z">
          <w:r w:rsidRPr="007772FD" w:rsidDel="00DE59C1">
            <w:rPr>
              <w:rFonts w:cs="Calibri"/>
              <w:noProof/>
              <w:szCs w:val="24"/>
              <w:rPrChange w:id="13594" w:author="arkat" w:date="2017-10-11T10:40:00Z">
                <w:rPr>
                  <w:rFonts w:ascii="Times New Roman" w:hAnsi="Times New Roman" w:cs="Times New Roman"/>
                  <w:noProof/>
                  <w:szCs w:val="24"/>
                </w:rPr>
              </w:rPrChange>
            </w:rPr>
            <w:delText xml:space="preserve">JMI 2002. Java Metadata Interface (JMI). </w:delText>
          </w:r>
          <w:r w:rsidRPr="007772FD" w:rsidDel="00DE59C1">
            <w:rPr>
              <w:rFonts w:cs="Calibri"/>
              <w:i/>
              <w:iCs/>
              <w:noProof/>
              <w:szCs w:val="24"/>
              <w:rPrChange w:id="13595" w:author="arkat" w:date="2017-10-11T10:40:00Z">
                <w:rPr>
                  <w:rFonts w:ascii="Times New Roman" w:hAnsi="Times New Roman" w:cs="Times New Roman"/>
                  <w:i/>
                  <w:iCs/>
                  <w:noProof/>
                  <w:szCs w:val="24"/>
                </w:rPr>
              </w:rPrChange>
            </w:rPr>
            <w:delText>Sun Microsystems, Inc.</w:delText>
          </w:r>
          <w:r w:rsidRPr="007772FD" w:rsidDel="00DE59C1">
            <w:rPr>
              <w:rFonts w:cs="Calibri"/>
              <w:noProof/>
              <w:szCs w:val="24"/>
              <w:rPrChange w:id="13596" w:author="arkat" w:date="2017-10-11T10:40:00Z">
                <w:rPr>
                  <w:rFonts w:ascii="Times New Roman" w:hAnsi="Times New Roman" w:cs="Times New Roman"/>
                  <w:noProof/>
                  <w:szCs w:val="24"/>
                </w:rPr>
              </w:rPrChange>
            </w:rPr>
            <w:delText xml:space="preserve"> Tersedia di http://java.sun.com/products/jmi/.</w:delText>
          </w:r>
        </w:del>
      </w:ins>
    </w:p>
    <w:p w14:paraId="44FBAC75" w14:textId="5238AFC0" w:rsidR="00F24F14" w:rsidRPr="007772FD" w:rsidDel="00DE59C1" w:rsidRDefault="00F24F14">
      <w:pPr>
        <w:widowControl w:val="0"/>
        <w:autoSpaceDE w:val="0"/>
        <w:autoSpaceDN w:val="0"/>
        <w:adjustRightInd w:val="0"/>
        <w:spacing w:after="0"/>
        <w:rPr>
          <w:ins w:id="13597" w:author="arkat" w:date="2017-10-11T09:57:00Z"/>
          <w:del w:id="13598" w:author="arkat" w:date="2017-10-11T11:07:00Z"/>
          <w:rFonts w:cs="Calibri"/>
          <w:noProof/>
          <w:szCs w:val="24"/>
          <w:rPrChange w:id="13599" w:author="arkat" w:date="2017-10-11T10:40:00Z">
            <w:rPr>
              <w:ins w:id="13600" w:author="arkat" w:date="2017-10-11T09:57:00Z"/>
              <w:del w:id="13601" w:author="arkat" w:date="2017-10-11T11:07:00Z"/>
              <w:rFonts w:ascii="Times New Roman" w:hAnsi="Times New Roman" w:cs="Times New Roman"/>
              <w:noProof/>
              <w:szCs w:val="24"/>
            </w:rPr>
          </w:rPrChange>
        </w:rPr>
        <w:pPrChange w:id="13602" w:author="arkat" w:date="2017-10-11T11:07:00Z">
          <w:pPr>
            <w:widowControl w:val="0"/>
            <w:autoSpaceDE w:val="0"/>
            <w:autoSpaceDN w:val="0"/>
            <w:adjustRightInd w:val="0"/>
            <w:spacing w:after="140" w:line="288" w:lineRule="auto"/>
            <w:ind w:left="480" w:hanging="480"/>
          </w:pPr>
        </w:pPrChange>
      </w:pPr>
      <w:ins w:id="13603" w:author="arkat" w:date="2017-10-11T09:57:00Z">
        <w:del w:id="13604" w:author="arkat" w:date="2017-10-11T11:07:00Z">
          <w:r w:rsidRPr="007772FD" w:rsidDel="00DE59C1">
            <w:rPr>
              <w:rFonts w:cs="Calibri"/>
              <w:noProof/>
              <w:szCs w:val="24"/>
              <w:rPrChange w:id="13605" w:author="arkat" w:date="2017-10-11T10:40:00Z">
                <w:rPr>
                  <w:rFonts w:ascii="Times New Roman" w:hAnsi="Times New Roman" w:cs="Times New Roman"/>
                  <w:noProof/>
                  <w:szCs w:val="24"/>
                </w:rPr>
              </w:rPrChange>
            </w:rPr>
            <w:delText xml:space="preserve">Jouault, F., Allilaire, F., Bézivin, J. &amp; Kurtev, I. 2008. ATL: A model transformation tool. </w:delText>
          </w:r>
          <w:r w:rsidRPr="007772FD" w:rsidDel="00DE59C1">
            <w:rPr>
              <w:rFonts w:cs="Calibri"/>
              <w:i/>
              <w:iCs/>
              <w:noProof/>
              <w:szCs w:val="24"/>
              <w:rPrChange w:id="13606" w:author="arkat" w:date="2017-10-11T10:40:00Z">
                <w:rPr>
                  <w:rFonts w:ascii="Times New Roman" w:hAnsi="Times New Roman" w:cs="Times New Roman"/>
                  <w:i/>
                  <w:iCs/>
                  <w:noProof/>
                  <w:szCs w:val="24"/>
                </w:rPr>
              </w:rPrChange>
            </w:rPr>
            <w:delText>Science of computer programming</w:delText>
          </w:r>
          <w:r w:rsidRPr="007772FD" w:rsidDel="00DE59C1">
            <w:rPr>
              <w:rFonts w:cs="Calibri"/>
              <w:noProof/>
              <w:szCs w:val="24"/>
              <w:rPrChange w:id="13607" w:author="arkat" w:date="2017-10-11T10:40:00Z">
                <w:rPr>
                  <w:rFonts w:ascii="Times New Roman" w:hAnsi="Times New Roman" w:cs="Times New Roman"/>
                  <w:noProof/>
                  <w:szCs w:val="24"/>
                </w:rPr>
              </w:rPrChange>
            </w:rPr>
            <w:delText>. Tersedia di http://www.sciencedirect.com/science/article/pii/S0167642308000439 [Accessed 4 Februari 2017].</w:delText>
          </w:r>
        </w:del>
      </w:ins>
    </w:p>
    <w:p w14:paraId="0613CB3D" w14:textId="221FFF0B" w:rsidR="00F24F14" w:rsidRPr="007772FD" w:rsidDel="00DE59C1" w:rsidRDefault="00F24F14">
      <w:pPr>
        <w:widowControl w:val="0"/>
        <w:autoSpaceDE w:val="0"/>
        <w:autoSpaceDN w:val="0"/>
        <w:adjustRightInd w:val="0"/>
        <w:spacing w:after="0"/>
        <w:rPr>
          <w:ins w:id="13608" w:author="arkat" w:date="2017-10-11T09:57:00Z"/>
          <w:del w:id="13609" w:author="arkat" w:date="2017-10-11T11:07:00Z"/>
          <w:rFonts w:cs="Calibri"/>
          <w:noProof/>
          <w:szCs w:val="24"/>
          <w:rPrChange w:id="13610" w:author="arkat" w:date="2017-10-11T10:40:00Z">
            <w:rPr>
              <w:ins w:id="13611" w:author="arkat" w:date="2017-10-11T09:57:00Z"/>
              <w:del w:id="13612" w:author="arkat" w:date="2017-10-11T11:07:00Z"/>
              <w:rFonts w:ascii="Times New Roman" w:hAnsi="Times New Roman" w:cs="Times New Roman"/>
              <w:noProof/>
              <w:szCs w:val="24"/>
            </w:rPr>
          </w:rPrChange>
        </w:rPr>
        <w:pPrChange w:id="13613" w:author="arkat" w:date="2017-10-11T11:07:00Z">
          <w:pPr>
            <w:widowControl w:val="0"/>
            <w:autoSpaceDE w:val="0"/>
            <w:autoSpaceDN w:val="0"/>
            <w:adjustRightInd w:val="0"/>
            <w:spacing w:after="140" w:line="288" w:lineRule="auto"/>
            <w:ind w:left="480" w:hanging="480"/>
          </w:pPr>
        </w:pPrChange>
      </w:pPr>
      <w:ins w:id="13614" w:author="arkat" w:date="2017-10-11T09:57:00Z">
        <w:del w:id="13615" w:author="arkat" w:date="2017-10-11T11:07:00Z">
          <w:r w:rsidRPr="007772FD" w:rsidDel="00DE59C1">
            <w:rPr>
              <w:rFonts w:cs="Calibri"/>
              <w:noProof/>
              <w:szCs w:val="24"/>
              <w:rPrChange w:id="13616" w:author="arkat" w:date="2017-10-11T10:40:00Z">
                <w:rPr>
                  <w:rFonts w:ascii="Times New Roman" w:hAnsi="Times New Roman" w:cs="Times New Roman"/>
                  <w:noProof/>
                  <w:szCs w:val="24"/>
                </w:rPr>
              </w:rPrChange>
            </w:rPr>
            <w:delText>Kasar, P. 2014. Business Process Verification using Formal Language Petri Net : An Approach. 14–17.</w:delText>
          </w:r>
        </w:del>
      </w:ins>
    </w:p>
    <w:p w14:paraId="4068A89E" w14:textId="5F864577" w:rsidR="00F24F14" w:rsidRPr="007772FD" w:rsidDel="00DE59C1" w:rsidRDefault="00F24F14">
      <w:pPr>
        <w:widowControl w:val="0"/>
        <w:autoSpaceDE w:val="0"/>
        <w:autoSpaceDN w:val="0"/>
        <w:adjustRightInd w:val="0"/>
        <w:spacing w:after="0"/>
        <w:rPr>
          <w:ins w:id="13617" w:author="arkat" w:date="2017-10-11T09:57:00Z"/>
          <w:del w:id="13618" w:author="arkat" w:date="2017-10-11T11:07:00Z"/>
          <w:rFonts w:cs="Calibri"/>
          <w:noProof/>
          <w:szCs w:val="24"/>
          <w:rPrChange w:id="13619" w:author="arkat" w:date="2017-10-11T10:40:00Z">
            <w:rPr>
              <w:ins w:id="13620" w:author="arkat" w:date="2017-10-11T09:57:00Z"/>
              <w:del w:id="13621" w:author="arkat" w:date="2017-10-11T11:07:00Z"/>
              <w:rFonts w:ascii="Times New Roman" w:hAnsi="Times New Roman" w:cs="Times New Roman"/>
              <w:noProof/>
              <w:szCs w:val="24"/>
            </w:rPr>
          </w:rPrChange>
        </w:rPr>
        <w:pPrChange w:id="13622" w:author="arkat" w:date="2017-10-11T11:07:00Z">
          <w:pPr>
            <w:widowControl w:val="0"/>
            <w:autoSpaceDE w:val="0"/>
            <w:autoSpaceDN w:val="0"/>
            <w:adjustRightInd w:val="0"/>
            <w:spacing w:after="140" w:line="288" w:lineRule="auto"/>
            <w:ind w:left="480" w:hanging="480"/>
          </w:pPr>
        </w:pPrChange>
      </w:pPr>
      <w:ins w:id="13623" w:author="arkat" w:date="2017-10-11T09:57:00Z">
        <w:del w:id="13624" w:author="arkat" w:date="2017-10-11T11:07:00Z">
          <w:r w:rsidRPr="007772FD" w:rsidDel="00DE59C1">
            <w:rPr>
              <w:rFonts w:cs="Calibri"/>
              <w:noProof/>
              <w:szCs w:val="24"/>
              <w:rPrChange w:id="13625" w:author="arkat" w:date="2017-10-11T10:40:00Z">
                <w:rPr>
                  <w:rFonts w:ascii="Times New Roman" w:hAnsi="Times New Roman" w:cs="Times New Roman"/>
                  <w:noProof/>
                  <w:szCs w:val="24"/>
                </w:rPr>
              </w:rPrChange>
            </w:rPr>
            <w:delText xml:space="preserve">Keller, G., Nüttgens, M. &amp; Scheer, A.-W. 1992. </w:delText>
          </w:r>
          <w:r w:rsidRPr="007772FD" w:rsidDel="00DE59C1">
            <w:rPr>
              <w:rFonts w:cs="Calibri"/>
              <w:i/>
              <w:iCs/>
              <w:noProof/>
              <w:szCs w:val="24"/>
              <w:rPrChange w:id="13626" w:author="arkat" w:date="2017-10-11T10:40:00Z">
                <w:rPr>
                  <w:rFonts w:ascii="Times New Roman" w:hAnsi="Times New Roman" w:cs="Times New Roman"/>
                  <w:i/>
                  <w:iCs/>
                  <w:noProof/>
                  <w:szCs w:val="24"/>
                </w:rPr>
              </w:rPrChange>
            </w:rPr>
            <w:delText>Semantische Prozessmodellierung auf der Grundlage &amp;quot;ereignisgesteuerter ... - Gerhard Keller, Markus Nüttgens, August-Wilhelm Scheer - Google Books</w:delText>
          </w:r>
          <w:r w:rsidRPr="007772FD" w:rsidDel="00DE59C1">
            <w:rPr>
              <w:rFonts w:cs="Calibri"/>
              <w:noProof/>
              <w:szCs w:val="24"/>
              <w:rPrChange w:id="13627" w:author="arkat" w:date="2017-10-11T10:40:00Z">
                <w:rPr>
                  <w:rFonts w:ascii="Times New Roman" w:hAnsi="Times New Roman" w:cs="Times New Roman"/>
                  <w:noProof/>
                  <w:szCs w:val="24"/>
                </w:rPr>
              </w:rPrChange>
            </w:rPr>
            <w:delText>. Tersedia di https://books.google.co.id/books/about/Semantische_Prozessmodellierung_auf_der.html?id=MIKftgAACAAJ&amp;redir_esc=y [Accessed 18 September 2017].</w:delText>
          </w:r>
        </w:del>
      </w:ins>
    </w:p>
    <w:p w14:paraId="0A199DDA" w14:textId="330ECCCD" w:rsidR="00F24F14" w:rsidRPr="007772FD" w:rsidDel="00DE59C1" w:rsidRDefault="00F24F14">
      <w:pPr>
        <w:widowControl w:val="0"/>
        <w:autoSpaceDE w:val="0"/>
        <w:autoSpaceDN w:val="0"/>
        <w:adjustRightInd w:val="0"/>
        <w:spacing w:after="0"/>
        <w:rPr>
          <w:ins w:id="13628" w:author="arkat" w:date="2017-10-11T09:57:00Z"/>
          <w:del w:id="13629" w:author="arkat" w:date="2017-10-11T11:07:00Z"/>
          <w:rFonts w:cs="Calibri"/>
          <w:noProof/>
          <w:szCs w:val="24"/>
          <w:rPrChange w:id="13630" w:author="arkat" w:date="2017-10-11T10:40:00Z">
            <w:rPr>
              <w:ins w:id="13631" w:author="arkat" w:date="2017-10-11T09:57:00Z"/>
              <w:del w:id="13632" w:author="arkat" w:date="2017-10-11T11:07:00Z"/>
              <w:rFonts w:ascii="Times New Roman" w:hAnsi="Times New Roman" w:cs="Times New Roman"/>
              <w:noProof/>
              <w:szCs w:val="24"/>
            </w:rPr>
          </w:rPrChange>
        </w:rPr>
        <w:pPrChange w:id="13633" w:author="arkat" w:date="2017-10-11T11:07:00Z">
          <w:pPr>
            <w:widowControl w:val="0"/>
            <w:autoSpaceDE w:val="0"/>
            <w:autoSpaceDN w:val="0"/>
            <w:adjustRightInd w:val="0"/>
            <w:spacing w:after="140" w:line="288" w:lineRule="auto"/>
            <w:ind w:left="480" w:hanging="480"/>
          </w:pPr>
        </w:pPrChange>
      </w:pPr>
      <w:ins w:id="13634" w:author="arkat" w:date="2017-10-11T09:57:00Z">
        <w:del w:id="13635" w:author="arkat" w:date="2017-10-11T11:07:00Z">
          <w:r w:rsidRPr="007772FD" w:rsidDel="00DE59C1">
            <w:rPr>
              <w:rFonts w:cs="Calibri"/>
              <w:noProof/>
              <w:szCs w:val="24"/>
              <w:rPrChange w:id="13636" w:author="arkat" w:date="2017-10-11T10:40:00Z">
                <w:rPr>
                  <w:rFonts w:ascii="Times New Roman" w:hAnsi="Times New Roman" w:cs="Times New Roman"/>
                  <w:noProof/>
                  <w:szCs w:val="24"/>
                </w:rPr>
              </w:rPrChange>
            </w:rPr>
            <w:delText xml:space="preserve">Kemenpan 2011. </w:delText>
          </w:r>
          <w:r w:rsidRPr="007772FD" w:rsidDel="00DE59C1">
            <w:rPr>
              <w:rFonts w:cs="Calibri"/>
              <w:i/>
              <w:iCs/>
              <w:noProof/>
              <w:szCs w:val="24"/>
              <w:rPrChange w:id="13637" w:author="arkat" w:date="2017-10-11T10:40:00Z">
                <w:rPr>
                  <w:rFonts w:ascii="Times New Roman" w:hAnsi="Times New Roman" w:cs="Times New Roman"/>
                  <w:i/>
                  <w:iCs/>
                  <w:noProof/>
                  <w:szCs w:val="24"/>
                </w:rPr>
              </w:rPrChange>
            </w:rPr>
            <w:delText>Pedoman Penataan Tatalaksana ( Business Process )</w:delText>
          </w:r>
          <w:r w:rsidRPr="007772FD" w:rsidDel="00DE59C1">
            <w:rPr>
              <w:rFonts w:cs="Calibri"/>
              <w:noProof/>
              <w:szCs w:val="24"/>
              <w:rPrChange w:id="13638" w:author="arkat" w:date="2017-10-11T10:40:00Z">
                <w:rPr>
                  <w:rFonts w:ascii="Times New Roman" w:hAnsi="Times New Roman" w:cs="Times New Roman"/>
                  <w:noProof/>
                  <w:szCs w:val="24"/>
                </w:rPr>
              </w:rPrChange>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3C96F9E" w14:textId="27745484" w:rsidR="00F24F14" w:rsidRPr="007772FD" w:rsidDel="00DE59C1" w:rsidRDefault="00F24F14">
      <w:pPr>
        <w:widowControl w:val="0"/>
        <w:autoSpaceDE w:val="0"/>
        <w:autoSpaceDN w:val="0"/>
        <w:adjustRightInd w:val="0"/>
        <w:spacing w:after="0"/>
        <w:rPr>
          <w:ins w:id="13639" w:author="arkat" w:date="2017-10-11T09:57:00Z"/>
          <w:del w:id="13640" w:author="arkat" w:date="2017-10-11T11:07:00Z"/>
          <w:rFonts w:cs="Calibri"/>
          <w:noProof/>
          <w:szCs w:val="24"/>
          <w:rPrChange w:id="13641" w:author="arkat" w:date="2017-10-11T10:40:00Z">
            <w:rPr>
              <w:ins w:id="13642" w:author="arkat" w:date="2017-10-11T09:57:00Z"/>
              <w:del w:id="13643" w:author="arkat" w:date="2017-10-11T11:07:00Z"/>
              <w:rFonts w:ascii="Times New Roman" w:hAnsi="Times New Roman" w:cs="Times New Roman"/>
              <w:noProof/>
              <w:szCs w:val="24"/>
            </w:rPr>
          </w:rPrChange>
        </w:rPr>
        <w:pPrChange w:id="13644" w:author="arkat" w:date="2017-10-11T11:07:00Z">
          <w:pPr>
            <w:widowControl w:val="0"/>
            <w:autoSpaceDE w:val="0"/>
            <w:autoSpaceDN w:val="0"/>
            <w:adjustRightInd w:val="0"/>
            <w:spacing w:after="140" w:line="288" w:lineRule="auto"/>
            <w:ind w:left="480" w:hanging="480"/>
          </w:pPr>
        </w:pPrChange>
      </w:pPr>
      <w:ins w:id="13645" w:author="arkat" w:date="2017-10-11T09:57:00Z">
        <w:del w:id="13646" w:author="arkat" w:date="2017-10-11T11:07:00Z">
          <w:r w:rsidRPr="007772FD" w:rsidDel="00DE59C1">
            <w:rPr>
              <w:rFonts w:cs="Calibri"/>
              <w:noProof/>
              <w:szCs w:val="24"/>
              <w:rPrChange w:id="13647" w:author="arkat" w:date="2017-10-11T10:40:00Z">
                <w:rPr>
                  <w:rFonts w:ascii="Times New Roman" w:hAnsi="Times New Roman" w:cs="Times New Roman"/>
                  <w:noProof/>
                  <w:szCs w:val="24"/>
                </w:rPr>
              </w:rPrChange>
            </w:rPr>
            <w:delText>Khudori, A.N. &amp; Kurniawan, T.A. 2017. Business Process Model Transformation Techniques : A Comprehensive Survey. X(X): 1–8.</w:delText>
          </w:r>
        </w:del>
      </w:ins>
    </w:p>
    <w:p w14:paraId="31CBB573" w14:textId="43FB327B" w:rsidR="00F24F14" w:rsidRPr="007772FD" w:rsidDel="00DE59C1" w:rsidRDefault="00F24F14">
      <w:pPr>
        <w:widowControl w:val="0"/>
        <w:autoSpaceDE w:val="0"/>
        <w:autoSpaceDN w:val="0"/>
        <w:adjustRightInd w:val="0"/>
        <w:spacing w:after="0"/>
        <w:rPr>
          <w:ins w:id="13648" w:author="arkat" w:date="2017-10-11T09:57:00Z"/>
          <w:del w:id="13649" w:author="arkat" w:date="2017-10-11T11:07:00Z"/>
          <w:rFonts w:cs="Calibri"/>
          <w:noProof/>
          <w:szCs w:val="24"/>
          <w:rPrChange w:id="13650" w:author="arkat" w:date="2017-10-11T10:40:00Z">
            <w:rPr>
              <w:ins w:id="13651" w:author="arkat" w:date="2017-10-11T09:57:00Z"/>
              <w:del w:id="13652" w:author="arkat" w:date="2017-10-11T11:07:00Z"/>
              <w:rFonts w:ascii="Times New Roman" w:hAnsi="Times New Roman" w:cs="Times New Roman"/>
              <w:noProof/>
              <w:szCs w:val="24"/>
            </w:rPr>
          </w:rPrChange>
        </w:rPr>
        <w:pPrChange w:id="13653" w:author="arkat" w:date="2017-10-11T11:07:00Z">
          <w:pPr>
            <w:widowControl w:val="0"/>
            <w:autoSpaceDE w:val="0"/>
            <w:autoSpaceDN w:val="0"/>
            <w:adjustRightInd w:val="0"/>
            <w:spacing w:after="140" w:line="288" w:lineRule="auto"/>
            <w:ind w:left="480" w:hanging="480"/>
          </w:pPr>
        </w:pPrChange>
      </w:pPr>
      <w:ins w:id="13654" w:author="arkat" w:date="2017-10-11T09:57:00Z">
        <w:del w:id="13655" w:author="arkat" w:date="2017-10-11T11:07:00Z">
          <w:r w:rsidRPr="007772FD" w:rsidDel="00DE59C1">
            <w:rPr>
              <w:rFonts w:cs="Calibri"/>
              <w:noProof/>
              <w:szCs w:val="24"/>
              <w:rPrChange w:id="13656" w:author="arkat" w:date="2017-10-11T10:40:00Z">
                <w:rPr>
                  <w:rFonts w:ascii="Times New Roman" w:hAnsi="Times New Roman" w:cs="Times New Roman"/>
                  <w:noProof/>
                  <w:szCs w:val="24"/>
                </w:rPr>
              </w:rPrChange>
            </w:rPr>
            <w:delText xml:space="preserve">Ko, R.K.L., Lee, S.S.G. &amp; Wah Lee, E. 2009. Business process management (BPM) standards: a survey. </w:delText>
          </w:r>
          <w:r w:rsidRPr="007772FD" w:rsidDel="00DE59C1">
            <w:rPr>
              <w:rFonts w:cs="Calibri"/>
              <w:i/>
              <w:iCs/>
              <w:noProof/>
              <w:szCs w:val="24"/>
              <w:rPrChange w:id="13657" w:author="arkat" w:date="2017-10-11T10:40:00Z">
                <w:rPr>
                  <w:rFonts w:ascii="Times New Roman" w:hAnsi="Times New Roman" w:cs="Times New Roman"/>
                  <w:i/>
                  <w:iCs/>
                  <w:noProof/>
                  <w:szCs w:val="24"/>
                </w:rPr>
              </w:rPrChange>
            </w:rPr>
            <w:delText>Business Process Management Journal</w:delText>
          </w:r>
          <w:r w:rsidRPr="007772FD" w:rsidDel="00DE59C1">
            <w:rPr>
              <w:rFonts w:cs="Calibri"/>
              <w:noProof/>
              <w:szCs w:val="24"/>
              <w:rPrChange w:id="13658" w:author="arkat" w:date="2017-10-11T10:40:00Z">
                <w:rPr>
                  <w:rFonts w:ascii="Times New Roman" w:hAnsi="Times New Roman" w:cs="Times New Roman"/>
                  <w:noProof/>
                  <w:szCs w:val="24"/>
                </w:rPr>
              </w:rPrChange>
            </w:rPr>
            <w:delText>, 15(5): 744–791. Tersedia di http://www.emeraldinsight.com/doi/abs/10.1108/14637150910987937.</w:delText>
          </w:r>
        </w:del>
      </w:ins>
    </w:p>
    <w:p w14:paraId="6EFCC754" w14:textId="2CAA7FBD" w:rsidR="00F24F14" w:rsidRPr="007772FD" w:rsidDel="00DE59C1" w:rsidRDefault="00F24F14">
      <w:pPr>
        <w:widowControl w:val="0"/>
        <w:autoSpaceDE w:val="0"/>
        <w:autoSpaceDN w:val="0"/>
        <w:adjustRightInd w:val="0"/>
        <w:spacing w:after="0"/>
        <w:rPr>
          <w:ins w:id="13659" w:author="arkat" w:date="2017-10-11T09:57:00Z"/>
          <w:del w:id="13660" w:author="arkat" w:date="2017-10-11T11:07:00Z"/>
          <w:rFonts w:cs="Calibri"/>
          <w:noProof/>
          <w:szCs w:val="24"/>
          <w:rPrChange w:id="13661" w:author="arkat" w:date="2017-10-11T10:40:00Z">
            <w:rPr>
              <w:ins w:id="13662" w:author="arkat" w:date="2017-10-11T09:57:00Z"/>
              <w:del w:id="13663" w:author="arkat" w:date="2017-10-11T11:07:00Z"/>
              <w:rFonts w:ascii="Times New Roman" w:hAnsi="Times New Roman" w:cs="Times New Roman"/>
              <w:noProof/>
              <w:szCs w:val="24"/>
            </w:rPr>
          </w:rPrChange>
        </w:rPr>
        <w:pPrChange w:id="13664" w:author="arkat" w:date="2017-10-11T11:07:00Z">
          <w:pPr>
            <w:widowControl w:val="0"/>
            <w:autoSpaceDE w:val="0"/>
            <w:autoSpaceDN w:val="0"/>
            <w:adjustRightInd w:val="0"/>
            <w:spacing w:after="140" w:line="288" w:lineRule="auto"/>
            <w:ind w:left="480" w:hanging="480"/>
          </w:pPr>
        </w:pPrChange>
      </w:pPr>
      <w:ins w:id="13665" w:author="arkat" w:date="2017-10-11T09:57:00Z">
        <w:del w:id="13666" w:author="arkat" w:date="2017-10-11T11:07:00Z">
          <w:r w:rsidRPr="007772FD" w:rsidDel="00DE59C1">
            <w:rPr>
              <w:rFonts w:cs="Calibri"/>
              <w:noProof/>
              <w:szCs w:val="24"/>
              <w:rPrChange w:id="13667" w:author="arkat" w:date="2017-10-11T10:40:00Z">
                <w:rPr>
                  <w:rFonts w:ascii="Times New Roman" w:hAnsi="Times New Roman" w:cs="Times New Roman"/>
                  <w:noProof/>
                  <w:szCs w:val="24"/>
                </w:rPr>
              </w:rPrChange>
            </w:rPr>
            <w:delText xml:space="preserve">Kotsev, V., Stanev, I. &amp; Grigorova, K. 2011. </w:delText>
          </w:r>
          <w:r w:rsidRPr="007772FD" w:rsidDel="00DE59C1">
            <w:rPr>
              <w:rFonts w:cs="Calibri"/>
              <w:i/>
              <w:iCs/>
              <w:noProof/>
              <w:szCs w:val="24"/>
              <w:rPrChange w:id="13668" w:author="arkat" w:date="2017-10-11T10:40:00Z">
                <w:rPr>
                  <w:rFonts w:ascii="Times New Roman" w:hAnsi="Times New Roman" w:cs="Times New Roman"/>
                  <w:i/>
                  <w:iCs/>
                  <w:noProof/>
                  <w:szCs w:val="24"/>
                </w:rPr>
              </w:rPrChange>
            </w:rPr>
            <w:delText>BPMN-EPC-BPMN Converter (PDF Download Available)</w:delText>
          </w:r>
          <w:r w:rsidRPr="007772FD" w:rsidDel="00DE59C1">
            <w:rPr>
              <w:rFonts w:cs="Calibri"/>
              <w:noProof/>
              <w:szCs w:val="24"/>
              <w:rPrChange w:id="13669" w:author="arkat" w:date="2017-10-11T10:40:00Z">
                <w:rPr>
                  <w:rFonts w:ascii="Times New Roman" w:hAnsi="Times New Roman" w:cs="Times New Roman"/>
                  <w:noProof/>
                  <w:szCs w:val="24"/>
                </w:rPr>
              </w:rPrChange>
            </w:rPr>
            <w:delText>. Tersedia di https://www.researchgate.net/publication/265401318_BPMN-EPC-BPMN_Converter [Accessed 1 Februari 2017].</w:delText>
          </w:r>
        </w:del>
      </w:ins>
    </w:p>
    <w:p w14:paraId="7277D773" w14:textId="0FDC2940" w:rsidR="00F24F14" w:rsidRPr="007772FD" w:rsidDel="00DE59C1" w:rsidRDefault="00F24F14">
      <w:pPr>
        <w:widowControl w:val="0"/>
        <w:autoSpaceDE w:val="0"/>
        <w:autoSpaceDN w:val="0"/>
        <w:adjustRightInd w:val="0"/>
        <w:spacing w:after="0"/>
        <w:rPr>
          <w:ins w:id="13670" w:author="arkat" w:date="2017-10-11T09:57:00Z"/>
          <w:del w:id="13671" w:author="arkat" w:date="2017-10-11T11:07:00Z"/>
          <w:rFonts w:cs="Calibri"/>
          <w:noProof/>
          <w:szCs w:val="24"/>
          <w:rPrChange w:id="13672" w:author="arkat" w:date="2017-10-11T10:40:00Z">
            <w:rPr>
              <w:ins w:id="13673" w:author="arkat" w:date="2017-10-11T09:57:00Z"/>
              <w:del w:id="13674" w:author="arkat" w:date="2017-10-11T11:07:00Z"/>
              <w:rFonts w:ascii="Times New Roman" w:hAnsi="Times New Roman" w:cs="Times New Roman"/>
              <w:noProof/>
              <w:szCs w:val="24"/>
            </w:rPr>
          </w:rPrChange>
        </w:rPr>
        <w:pPrChange w:id="13675" w:author="arkat" w:date="2017-10-11T11:07:00Z">
          <w:pPr>
            <w:widowControl w:val="0"/>
            <w:autoSpaceDE w:val="0"/>
            <w:autoSpaceDN w:val="0"/>
            <w:adjustRightInd w:val="0"/>
            <w:spacing w:after="140" w:line="288" w:lineRule="auto"/>
            <w:ind w:left="480" w:hanging="480"/>
          </w:pPr>
        </w:pPrChange>
      </w:pPr>
      <w:ins w:id="13676" w:author="arkat" w:date="2017-10-11T09:57:00Z">
        <w:del w:id="13677" w:author="arkat" w:date="2017-10-11T11:07:00Z">
          <w:r w:rsidRPr="007772FD" w:rsidDel="00DE59C1">
            <w:rPr>
              <w:rFonts w:cs="Calibri"/>
              <w:noProof/>
              <w:szCs w:val="24"/>
              <w:rPrChange w:id="13678" w:author="arkat" w:date="2017-10-11T10:40:00Z">
                <w:rPr>
                  <w:rFonts w:ascii="Times New Roman" w:hAnsi="Times New Roman" w:cs="Times New Roman"/>
                  <w:noProof/>
                  <w:szCs w:val="24"/>
                </w:rPr>
              </w:rPrChange>
            </w:rPr>
            <w:delText xml:space="preserve">Kurniawan, T.A. 2013. </w:delText>
          </w:r>
          <w:r w:rsidRPr="007772FD" w:rsidDel="00DE59C1">
            <w:rPr>
              <w:rFonts w:cs="Calibri"/>
              <w:i/>
              <w:iCs/>
              <w:noProof/>
              <w:szCs w:val="24"/>
              <w:rPrChange w:id="13679" w:author="arkat" w:date="2017-10-11T10:40:00Z">
                <w:rPr>
                  <w:rFonts w:ascii="Times New Roman" w:hAnsi="Times New Roman" w:cs="Times New Roman"/>
                  <w:i/>
                  <w:iCs/>
                  <w:noProof/>
                  <w:szCs w:val="24"/>
                </w:rPr>
              </w:rPrChange>
            </w:rPr>
            <w:delText>Process ecosystem views to managing changes in business process repositories</w:delText>
          </w:r>
          <w:r w:rsidRPr="007772FD" w:rsidDel="00DE59C1">
            <w:rPr>
              <w:rFonts w:cs="Calibri"/>
              <w:noProof/>
              <w:szCs w:val="24"/>
              <w:rPrChange w:id="13680" w:author="arkat" w:date="2017-10-11T10:40:00Z">
                <w:rPr>
                  <w:rFonts w:ascii="Times New Roman" w:hAnsi="Times New Roman" w:cs="Times New Roman"/>
                  <w:noProof/>
                  <w:szCs w:val="24"/>
                </w:rPr>
              </w:rPrChange>
            </w:rPr>
            <w:delText>.</w:delText>
          </w:r>
        </w:del>
      </w:ins>
    </w:p>
    <w:p w14:paraId="7A915361" w14:textId="5407CA82" w:rsidR="00F24F14" w:rsidRPr="007772FD" w:rsidDel="00DE59C1" w:rsidRDefault="00F24F14">
      <w:pPr>
        <w:widowControl w:val="0"/>
        <w:autoSpaceDE w:val="0"/>
        <w:autoSpaceDN w:val="0"/>
        <w:adjustRightInd w:val="0"/>
        <w:spacing w:after="0"/>
        <w:rPr>
          <w:ins w:id="13681" w:author="arkat" w:date="2017-10-11T09:57:00Z"/>
          <w:del w:id="13682" w:author="arkat" w:date="2017-10-11T11:07:00Z"/>
          <w:rFonts w:cs="Calibri"/>
          <w:noProof/>
          <w:szCs w:val="24"/>
          <w:rPrChange w:id="13683" w:author="arkat" w:date="2017-10-11T10:40:00Z">
            <w:rPr>
              <w:ins w:id="13684" w:author="arkat" w:date="2017-10-11T09:57:00Z"/>
              <w:del w:id="13685" w:author="arkat" w:date="2017-10-11T11:07:00Z"/>
              <w:rFonts w:ascii="Times New Roman" w:hAnsi="Times New Roman" w:cs="Times New Roman"/>
              <w:noProof/>
              <w:szCs w:val="24"/>
            </w:rPr>
          </w:rPrChange>
        </w:rPr>
        <w:pPrChange w:id="13686" w:author="arkat" w:date="2017-10-11T11:07:00Z">
          <w:pPr>
            <w:widowControl w:val="0"/>
            <w:autoSpaceDE w:val="0"/>
            <w:autoSpaceDN w:val="0"/>
            <w:adjustRightInd w:val="0"/>
            <w:spacing w:after="140" w:line="288" w:lineRule="auto"/>
            <w:ind w:left="480" w:hanging="480"/>
          </w:pPr>
        </w:pPrChange>
      </w:pPr>
      <w:ins w:id="13687" w:author="arkat" w:date="2017-10-11T09:57:00Z">
        <w:del w:id="13688" w:author="arkat" w:date="2017-10-11T11:07:00Z">
          <w:r w:rsidRPr="007772FD" w:rsidDel="00DE59C1">
            <w:rPr>
              <w:rFonts w:cs="Calibri"/>
              <w:noProof/>
              <w:szCs w:val="24"/>
              <w:rPrChange w:id="13689" w:author="arkat" w:date="2017-10-11T10:40:00Z">
                <w:rPr>
                  <w:rFonts w:ascii="Times New Roman" w:hAnsi="Times New Roman" w:cs="Times New Roman"/>
                  <w:noProof/>
                  <w:szCs w:val="24"/>
                </w:rPr>
              </w:rPrChange>
            </w:rPr>
            <w:delText xml:space="preserve">Lu, R. &amp; Sadiq, S. 2007. A Survey of Comparative Business Process Modeling Approaches. </w:delText>
          </w:r>
          <w:r w:rsidRPr="007772FD" w:rsidDel="00DE59C1">
            <w:rPr>
              <w:rFonts w:cs="Calibri"/>
              <w:i/>
              <w:iCs/>
              <w:noProof/>
              <w:szCs w:val="24"/>
              <w:rPrChange w:id="13690" w:author="arkat" w:date="2017-10-11T10:40:00Z">
                <w:rPr>
                  <w:rFonts w:ascii="Times New Roman" w:hAnsi="Times New Roman" w:cs="Times New Roman"/>
                  <w:i/>
                  <w:iCs/>
                  <w:noProof/>
                  <w:szCs w:val="24"/>
                </w:rPr>
              </w:rPrChange>
            </w:rPr>
            <w:delText>International Conference on Business Information Systems. Springer Berlin Heidelberg</w:delText>
          </w:r>
          <w:r w:rsidRPr="007772FD" w:rsidDel="00DE59C1">
            <w:rPr>
              <w:rFonts w:cs="Calibri"/>
              <w:noProof/>
              <w:szCs w:val="24"/>
              <w:rPrChange w:id="13691" w:author="arkat" w:date="2017-10-11T10:40:00Z">
                <w:rPr>
                  <w:rFonts w:ascii="Times New Roman" w:hAnsi="Times New Roman" w:cs="Times New Roman"/>
                  <w:noProof/>
                  <w:szCs w:val="24"/>
                </w:rPr>
              </w:rPrChange>
            </w:rPr>
            <w:delText>, 4439: 82–94.</w:delText>
          </w:r>
        </w:del>
      </w:ins>
    </w:p>
    <w:p w14:paraId="3438B324" w14:textId="1EC1C260" w:rsidR="00F24F14" w:rsidRPr="007772FD" w:rsidDel="00DE59C1" w:rsidRDefault="00F24F14">
      <w:pPr>
        <w:widowControl w:val="0"/>
        <w:autoSpaceDE w:val="0"/>
        <w:autoSpaceDN w:val="0"/>
        <w:adjustRightInd w:val="0"/>
        <w:spacing w:after="0"/>
        <w:rPr>
          <w:ins w:id="13692" w:author="arkat" w:date="2017-10-11T09:57:00Z"/>
          <w:del w:id="13693" w:author="arkat" w:date="2017-10-11T11:07:00Z"/>
          <w:rFonts w:cs="Calibri"/>
          <w:noProof/>
          <w:szCs w:val="24"/>
          <w:rPrChange w:id="13694" w:author="arkat" w:date="2017-10-11T10:40:00Z">
            <w:rPr>
              <w:ins w:id="13695" w:author="arkat" w:date="2017-10-11T09:57:00Z"/>
              <w:del w:id="13696" w:author="arkat" w:date="2017-10-11T11:07:00Z"/>
              <w:rFonts w:ascii="Times New Roman" w:hAnsi="Times New Roman" w:cs="Times New Roman"/>
              <w:noProof/>
              <w:szCs w:val="24"/>
            </w:rPr>
          </w:rPrChange>
        </w:rPr>
        <w:pPrChange w:id="13697" w:author="arkat" w:date="2017-10-11T11:07:00Z">
          <w:pPr>
            <w:widowControl w:val="0"/>
            <w:autoSpaceDE w:val="0"/>
            <w:autoSpaceDN w:val="0"/>
            <w:adjustRightInd w:val="0"/>
            <w:spacing w:after="140" w:line="288" w:lineRule="auto"/>
            <w:ind w:left="480" w:hanging="480"/>
          </w:pPr>
        </w:pPrChange>
      </w:pPr>
      <w:ins w:id="13698" w:author="arkat" w:date="2017-10-11T09:57:00Z">
        <w:del w:id="13699" w:author="arkat" w:date="2017-10-11T11:07:00Z">
          <w:r w:rsidRPr="007772FD" w:rsidDel="00DE59C1">
            <w:rPr>
              <w:rFonts w:cs="Calibri"/>
              <w:noProof/>
              <w:szCs w:val="24"/>
              <w:rPrChange w:id="13700" w:author="arkat" w:date="2017-10-11T10:40:00Z">
                <w:rPr>
                  <w:rFonts w:ascii="Times New Roman" w:hAnsi="Times New Roman" w:cs="Times New Roman"/>
                  <w:noProof/>
                  <w:szCs w:val="24"/>
                </w:rPr>
              </w:rPrChange>
            </w:rPr>
            <w:delText xml:space="preserve">Macek, O. &amp; Richta, K. 2009. The BPM to UML activity diagram transformation using XSLT. </w:delText>
          </w:r>
          <w:r w:rsidRPr="007772FD" w:rsidDel="00DE59C1">
            <w:rPr>
              <w:rFonts w:cs="Calibri"/>
              <w:i/>
              <w:iCs/>
              <w:noProof/>
              <w:szCs w:val="24"/>
              <w:rPrChange w:id="13701" w:author="arkat" w:date="2017-10-11T10:40:00Z">
                <w:rPr>
                  <w:rFonts w:ascii="Times New Roman" w:hAnsi="Times New Roman" w:cs="Times New Roman"/>
                  <w:i/>
                  <w:iCs/>
                  <w:noProof/>
                  <w:szCs w:val="24"/>
                </w:rPr>
              </w:rPrChange>
            </w:rPr>
            <w:delText>CEUR Workshop Proceedings</w:delText>
          </w:r>
          <w:r w:rsidRPr="007772FD" w:rsidDel="00DE59C1">
            <w:rPr>
              <w:rFonts w:cs="Calibri"/>
              <w:noProof/>
              <w:szCs w:val="24"/>
              <w:rPrChange w:id="13702" w:author="arkat" w:date="2017-10-11T10:40:00Z">
                <w:rPr>
                  <w:rFonts w:ascii="Times New Roman" w:hAnsi="Times New Roman" w:cs="Times New Roman"/>
                  <w:noProof/>
                  <w:szCs w:val="24"/>
                </w:rPr>
              </w:rPrChange>
            </w:rPr>
            <w:delText>, 471: 119–129.</w:delText>
          </w:r>
        </w:del>
      </w:ins>
    </w:p>
    <w:p w14:paraId="7E3D2C23" w14:textId="6208A325" w:rsidR="00F24F14" w:rsidRPr="007772FD" w:rsidDel="00DE59C1" w:rsidRDefault="00F24F14">
      <w:pPr>
        <w:widowControl w:val="0"/>
        <w:autoSpaceDE w:val="0"/>
        <w:autoSpaceDN w:val="0"/>
        <w:adjustRightInd w:val="0"/>
        <w:spacing w:after="0"/>
        <w:rPr>
          <w:ins w:id="13703" w:author="arkat" w:date="2017-10-11T09:57:00Z"/>
          <w:del w:id="13704" w:author="arkat" w:date="2017-10-11T11:07:00Z"/>
          <w:rFonts w:cs="Calibri"/>
          <w:noProof/>
          <w:szCs w:val="24"/>
          <w:rPrChange w:id="13705" w:author="arkat" w:date="2017-10-11T10:40:00Z">
            <w:rPr>
              <w:ins w:id="13706" w:author="arkat" w:date="2017-10-11T09:57:00Z"/>
              <w:del w:id="13707" w:author="arkat" w:date="2017-10-11T11:07:00Z"/>
              <w:rFonts w:ascii="Times New Roman" w:hAnsi="Times New Roman" w:cs="Times New Roman"/>
              <w:noProof/>
              <w:szCs w:val="24"/>
            </w:rPr>
          </w:rPrChange>
        </w:rPr>
        <w:pPrChange w:id="13708" w:author="arkat" w:date="2017-10-11T11:07:00Z">
          <w:pPr>
            <w:widowControl w:val="0"/>
            <w:autoSpaceDE w:val="0"/>
            <w:autoSpaceDN w:val="0"/>
            <w:adjustRightInd w:val="0"/>
            <w:spacing w:after="140" w:line="288" w:lineRule="auto"/>
            <w:ind w:left="480" w:hanging="480"/>
          </w:pPr>
        </w:pPrChange>
      </w:pPr>
      <w:ins w:id="13709" w:author="arkat" w:date="2017-10-11T09:57:00Z">
        <w:del w:id="13710" w:author="arkat" w:date="2017-10-11T11:07:00Z">
          <w:r w:rsidRPr="007772FD" w:rsidDel="00DE59C1">
            <w:rPr>
              <w:rFonts w:cs="Calibri"/>
              <w:noProof/>
              <w:szCs w:val="24"/>
              <w:rPrChange w:id="13711" w:author="arkat" w:date="2017-10-11T10:40:00Z">
                <w:rPr>
                  <w:rFonts w:ascii="Times New Roman" w:hAnsi="Times New Roman" w:cs="Times New Roman"/>
                  <w:noProof/>
                  <w:szCs w:val="24"/>
                </w:rPr>
              </w:rPrChange>
            </w:rPr>
            <w:delText xml:space="preserve">Mendling, J. &amp; Nüttgens, M. 2006. EPC markup language (EPML): an XML-based interchange format for event-driven process chains (EPC). </w:delText>
          </w:r>
          <w:r w:rsidRPr="007772FD" w:rsidDel="00DE59C1">
            <w:rPr>
              <w:rFonts w:cs="Calibri"/>
              <w:i/>
              <w:iCs/>
              <w:noProof/>
              <w:szCs w:val="24"/>
              <w:rPrChange w:id="13712" w:author="arkat" w:date="2017-10-11T10:40:00Z">
                <w:rPr>
                  <w:rFonts w:ascii="Times New Roman" w:hAnsi="Times New Roman" w:cs="Times New Roman"/>
                  <w:i/>
                  <w:iCs/>
                  <w:noProof/>
                  <w:szCs w:val="24"/>
                </w:rPr>
              </w:rPrChange>
            </w:rPr>
            <w:delText>Information Systems and e-Business Management</w:delText>
          </w:r>
          <w:r w:rsidRPr="007772FD" w:rsidDel="00DE59C1">
            <w:rPr>
              <w:rFonts w:cs="Calibri"/>
              <w:noProof/>
              <w:szCs w:val="24"/>
              <w:rPrChange w:id="13713" w:author="arkat" w:date="2017-10-11T10:40:00Z">
                <w:rPr>
                  <w:rFonts w:ascii="Times New Roman" w:hAnsi="Times New Roman" w:cs="Times New Roman"/>
                  <w:noProof/>
                  <w:szCs w:val="24"/>
                </w:rPr>
              </w:rPrChange>
            </w:rPr>
            <w:delText>, 4(3): 245–263. Tersedia di http://link.springer.com/10.1007/s10257-005-0026-1 [Accessed 18 September 2017].</w:delText>
          </w:r>
        </w:del>
      </w:ins>
    </w:p>
    <w:p w14:paraId="0BD34689" w14:textId="5B9E543D" w:rsidR="00F24F14" w:rsidRPr="007772FD" w:rsidDel="00DE59C1" w:rsidRDefault="00F24F14">
      <w:pPr>
        <w:widowControl w:val="0"/>
        <w:autoSpaceDE w:val="0"/>
        <w:autoSpaceDN w:val="0"/>
        <w:adjustRightInd w:val="0"/>
        <w:spacing w:after="0"/>
        <w:rPr>
          <w:ins w:id="13714" w:author="arkat" w:date="2017-10-11T09:57:00Z"/>
          <w:del w:id="13715" w:author="arkat" w:date="2017-10-11T11:07:00Z"/>
          <w:rFonts w:cs="Calibri"/>
          <w:noProof/>
          <w:szCs w:val="24"/>
          <w:rPrChange w:id="13716" w:author="arkat" w:date="2017-10-11T10:40:00Z">
            <w:rPr>
              <w:ins w:id="13717" w:author="arkat" w:date="2017-10-11T09:57:00Z"/>
              <w:del w:id="13718" w:author="arkat" w:date="2017-10-11T11:07:00Z"/>
              <w:rFonts w:ascii="Times New Roman" w:hAnsi="Times New Roman" w:cs="Times New Roman"/>
              <w:noProof/>
              <w:szCs w:val="24"/>
            </w:rPr>
          </w:rPrChange>
        </w:rPr>
        <w:pPrChange w:id="13719" w:author="arkat" w:date="2017-10-11T11:07:00Z">
          <w:pPr>
            <w:widowControl w:val="0"/>
            <w:autoSpaceDE w:val="0"/>
            <w:autoSpaceDN w:val="0"/>
            <w:adjustRightInd w:val="0"/>
            <w:spacing w:after="140" w:line="288" w:lineRule="auto"/>
            <w:ind w:left="480" w:hanging="480"/>
          </w:pPr>
        </w:pPrChange>
      </w:pPr>
      <w:ins w:id="13720" w:author="arkat" w:date="2017-10-11T09:57:00Z">
        <w:del w:id="13721" w:author="arkat" w:date="2017-10-11T11:07:00Z">
          <w:r w:rsidRPr="007772FD" w:rsidDel="00DE59C1">
            <w:rPr>
              <w:rFonts w:cs="Calibri"/>
              <w:noProof/>
              <w:szCs w:val="24"/>
              <w:rPrChange w:id="13722" w:author="arkat" w:date="2017-10-11T10:40:00Z">
                <w:rPr>
                  <w:rFonts w:ascii="Times New Roman" w:hAnsi="Times New Roman" w:cs="Times New Roman"/>
                  <w:noProof/>
                  <w:szCs w:val="24"/>
                </w:rPr>
              </w:rPrChange>
            </w:rPr>
            <w:delText xml:space="preserve">Mens, T. &amp; Gorp, P. Van 2006. A taxonomy of model transformation. </w:delText>
          </w:r>
          <w:r w:rsidRPr="007772FD" w:rsidDel="00DE59C1">
            <w:rPr>
              <w:rFonts w:cs="Calibri"/>
              <w:i/>
              <w:iCs/>
              <w:noProof/>
              <w:szCs w:val="24"/>
              <w:rPrChange w:id="13723" w:author="arkat" w:date="2017-10-11T10:40:00Z">
                <w:rPr>
                  <w:rFonts w:ascii="Times New Roman" w:hAnsi="Times New Roman" w:cs="Times New Roman"/>
                  <w:i/>
                  <w:iCs/>
                  <w:noProof/>
                  <w:szCs w:val="24"/>
                </w:rPr>
              </w:rPrChange>
            </w:rPr>
            <w:delText>Electronic Notes in Theoretical Computer Science</w:delText>
          </w:r>
          <w:r w:rsidRPr="007772FD" w:rsidDel="00DE59C1">
            <w:rPr>
              <w:rFonts w:cs="Calibri"/>
              <w:noProof/>
              <w:szCs w:val="24"/>
              <w:rPrChange w:id="13724" w:author="arkat" w:date="2017-10-11T10:40:00Z">
                <w:rPr>
                  <w:rFonts w:ascii="Times New Roman" w:hAnsi="Times New Roman" w:cs="Times New Roman"/>
                  <w:noProof/>
                  <w:szCs w:val="24"/>
                </w:rPr>
              </w:rPrChange>
            </w:rPr>
            <w:delText>. Tersedia di http://www.sciencedirect.com/science/article/pii/S1571066106001435 [Accessed 4 Februari 2017].</w:delText>
          </w:r>
        </w:del>
      </w:ins>
    </w:p>
    <w:p w14:paraId="4345A726" w14:textId="2080C005" w:rsidR="00F24F14" w:rsidRPr="007772FD" w:rsidDel="00DE59C1" w:rsidRDefault="00F24F14">
      <w:pPr>
        <w:widowControl w:val="0"/>
        <w:autoSpaceDE w:val="0"/>
        <w:autoSpaceDN w:val="0"/>
        <w:adjustRightInd w:val="0"/>
        <w:spacing w:after="0"/>
        <w:rPr>
          <w:ins w:id="13725" w:author="arkat" w:date="2017-10-11T09:57:00Z"/>
          <w:del w:id="13726" w:author="arkat" w:date="2017-10-11T11:07:00Z"/>
          <w:rFonts w:cs="Calibri"/>
          <w:noProof/>
          <w:szCs w:val="24"/>
          <w:rPrChange w:id="13727" w:author="arkat" w:date="2017-10-11T10:40:00Z">
            <w:rPr>
              <w:ins w:id="13728" w:author="arkat" w:date="2017-10-11T09:57:00Z"/>
              <w:del w:id="13729" w:author="arkat" w:date="2017-10-11T11:07:00Z"/>
              <w:rFonts w:ascii="Times New Roman" w:hAnsi="Times New Roman" w:cs="Times New Roman"/>
              <w:noProof/>
              <w:szCs w:val="24"/>
            </w:rPr>
          </w:rPrChange>
        </w:rPr>
        <w:pPrChange w:id="13730" w:author="arkat" w:date="2017-10-11T11:07:00Z">
          <w:pPr>
            <w:widowControl w:val="0"/>
            <w:autoSpaceDE w:val="0"/>
            <w:autoSpaceDN w:val="0"/>
            <w:adjustRightInd w:val="0"/>
            <w:spacing w:after="140" w:line="288" w:lineRule="auto"/>
            <w:ind w:left="480" w:hanging="480"/>
          </w:pPr>
        </w:pPrChange>
      </w:pPr>
      <w:ins w:id="13731" w:author="arkat" w:date="2017-10-11T09:57:00Z">
        <w:del w:id="13732" w:author="arkat" w:date="2017-10-11T11:07:00Z">
          <w:r w:rsidRPr="007772FD" w:rsidDel="00DE59C1">
            <w:rPr>
              <w:rFonts w:cs="Calibri"/>
              <w:noProof/>
              <w:szCs w:val="24"/>
              <w:rPrChange w:id="13733" w:author="arkat" w:date="2017-10-11T10:40:00Z">
                <w:rPr>
                  <w:rFonts w:ascii="Times New Roman" w:hAnsi="Times New Roman" w:cs="Times New Roman"/>
                  <w:noProof/>
                  <w:szCs w:val="24"/>
                </w:rPr>
              </w:rPrChange>
            </w:rPr>
            <w:delText xml:space="preserve">Mouline, S. &amp; Lyazidi, A. 2013. Formal Verification of BPMN Models using Petri Nets. </w:delText>
          </w:r>
          <w:r w:rsidRPr="007772FD" w:rsidDel="00DE59C1">
            <w:rPr>
              <w:rFonts w:cs="Calibri"/>
              <w:i/>
              <w:iCs/>
              <w:noProof/>
              <w:szCs w:val="24"/>
              <w:rPrChange w:id="13734" w:author="arkat" w:date="2017-10-11T10:40:00Z">
                <w:rPr>
                  <w:rFonts w:ascii="Times New Roman" w:hAnsi="Times New Roman" w:cs="Times New Roman"/>
                  <w:i/>
                  <w:iCs/>
                  <w:noProof/>
                  <w:szCs w:val="24"/>
                </w:rPr>
              </w:rPrChange>
            </w:rPr>
            <w:delText>Maroc 2013, The 1st International Workshop on Models and Algorithms for Reliable and Open Computing</w:delText>
          </w:r>
          <w:r w:rsidRPr="007772FD" w:rsidDel="00DE59C1">
            <w:rPr>
              <w:rFonts w:cs="Calibri"/>
              <w:noProof/>
              <w:szCs w:val="24"/>
              <w:rPrChange w:id="13735" w:author="arkat" w:date="2017-10-11T10:40:00Z">
                <w:rPr>
                  <w:rFonts w:ascii="Times New Roman" w:hAnsi="Times New Roman" w:cs="Times New Roman"/>
                  <w:noProof/>
                  <w:szCs w:val="24"/>
                </w:rPr>
              </w:rPrChange>
            </w:rPr>
            <w:delText>, (April): 0–4. Tersedia di http://www.researchgate.net/publication/260025138_Formal_Verification_of_BPMN_Models_using_Petri_Nets.</w:delText>
          </w:r>
        </w:del>
      </w:ins>
    </w:p>
    <w:p w14:paraId="622A2B2E" w14:textId="610BBE2F" w:rsidR="00F24F14" w:rsidRPr="007772FD" w:rsidDel="00DE59C1" w:rsidRDefault="00F24F14">
      <w:pPr>
        <w:widowControl w:val="0"/>
        <w:autoSpaceDE w:val="0"/>
        <w:autoSpaceDN w:val="0"/>
        <w:adjustRightInd w:val="0"/>
        <w:spacing w:after="0"/>
        <w:rPr>
          <w:ins w:id="13736" w:author="arkat" w:date="2017-10-11T09:57:00Z"/>
          <w:del w:id="13737" w:author="arkat" w:date="2017-10-11T11:07:00Z"/>
          <w:rFonts w:cs="Calibri"/>
          <w:noProof/>
          <w:szCs w:val="24"/>
          <w:rPrChange w:id="13738" w:author="arkat" w:date="2017-10-11T10:40:00Z">
            <w:rPr>
              <w:ins w:id="13739" w:author="arkat" w:date="2017-10-11T09:57:00Z"/>
              <w:del w:id="13740" w:author="arkat" w:date="2017-10-11T11:07:00Z"/>
              <w:rFonts w:ascii="Times New Roman" w:hAnsi="Times New Roman" w:cs="Times New Roman"/>
              <w:noProof/>
              <w:szCs w:val="24"/>
            </w:rPr>
          </w:rPrChange>
        </w:rPr>
        <w:pPrChange w:id="13741" w:author="arkat" w:date="2017-10-11T11:07:00Z">
          <w:pPr>
            <w:widowControl w:val="0"/>
            <w:autoSpaceDE w:val="0"/>
            <w:autoSpaceDN w:val="0"/>
            <w:adjustRightInd w:val="0"/>
            <w:spacing w:after="140" w:line="288" w:lineRule="auto"/>
            <w:ind w:left="480" w:hanging="480"/>
          </w:pPr>
        </w:pPrChange>
      </w:pPr>
      <w:ins w:id="13742" w:author="arkat" w:date="2017-10-11T09:57:00Z">
        <w:del w:id="13743" w:author="arkat" w:date="2017-10-11T11:07:00Z">
          <w:r w:rsidRPr="007772FD" w:rsidDel="00DE59C1">
            <w:rPr>
              <w:rFonts w:cs="Calibri"/>
              <w:noProof/>
              <w:szCs w:val="24"/>
              <w:rPrChange w:id="13744" w:author="arkat" w:date="2017-10-11T10:40:00Z">
                <w:rPr>
                  <w:rFonts w:ascii="Times New Roman" w:hAnsi="Times New Roman" w:cs="Times New Roman"/>
                  <w:noProof/>
                  <w:szCs w:val="24"/>
                </w:rPr>
              </w:rPrChange>
            </w:rPr>
            <w:delText xml:space="preserve">Murzek, M. &amp; Kramler, G. 2007. Business process model transformation issues. </w:delText>
          </w:r>
          <w:r w:rsidRPr="007772FD" w:rsidDel="00DE59C1">
            <w:rPr>
              <w:rFonts w:cs="Calibri"/>
              <w:i/>
              <w:iCs/>
              <w:noProof/>
              <w:szCs w:val="24"/>
              <w:rPrChange w:id="13745" w:author="arkat" w:date="2017-10-11T10:40:00Z">
                <w:rPr>
                  <w:rFonts w:ascii="Times New Roman" w:hAnsi="Times New Roman" w:cs="Times New Roman"/>
                  <w:i/>
                  <w:iCs/>
                  <w:noProof/>
                  <w:szCs w:val="24"/>
                </w:rPr>
              </w:rPrChange>
            </w:rPr>
            <w:delText>Proceedings of the 9th International Conference on Enterprise Information Systems, Madeira, Portugal</w:delText>
          </w:r>
          <w:r w:rsidRPr="007772FD" w:rsidDel="00DE59C1">
            <w:rPr>
              <w:rFonts w:cs="Calibri"/>
              <w:noProof/>
              <w:szCs w:val="24"/>
              <w:rPrChange w:id="13746" w:author="arkat" w:date="2017-10-11T10:40:00Z">
                <w:rPr>
                  <w:rFonts w:ascii="Times New Roman" w:hAnsi="Times New Roman" w:cs="Times New Roman"/>
                  <w:noProof/>
                  <w:szCs w:val="24"/>
                </w:rPr>
              </w:rPrChange>
            </w:rPr>
            <w:delText>, 3: 144–151. Tersedia di http://publik.tuwien.ac.at/files/pub-inf_4629.pdf.</w:delText>
          </w:r>
        </w:del>
      </w:ins>
    </w:p>
    <w:p w14:paraId="06C75D67" w14:textId="369D40FE" w:rsidR="00F24F14" w:rsidRPr="007772FD" w:rsidDel="00DE59C1" w:rsidRDefault="00F24F14">
      <w:pPr>
        <w:widowControl w:val="0"/>
        <w:autoSpaceDE w:val="0"/>
        <w:autoSpaceDN w:val="0"/>
        <w:adjustRightInd w:val="0"/>
        <w:spacing w:after="0"/>
        <w:rPr>
          <w:ins w:id="13747" w:author="arkat" w:date="2017-10-11T09:57:00Z"/>
          <w:del w:id="13748" w:author="arkat" w:date="2017-10-11T11:07:00Z"/>
          <w:rFonts w:cs="Calibri"/>
          <w:noProof/>
          <w:szCs w:val="24"/>
          <w:rPrChange w:id="13749" w:author="arkat" w:date="2017-10-11T10:40:00Z">
            <w:rPr>
              <w:ins w:id="13750" w:author="arkat" w:date="2017-10-11T09:57:00Z"/>
              <w:del w:id="13751" w:author="arkat" w:date="2017-10-11T11:07:00Z"/>
              <w:rFonts w:ascii="Times New Roman" w:hAnsi="Times New Roman" w:cs="Times New Roman"/>
              <w:noProof/>
              <w:szCs w:val="24"/>
            </w:rPr>
          </w:rPrChange>
        </w:rPr>
        <w:pPrChange w:id="13752" w:author="arkat" w:date="2017-10-11T11:07:00Z">
          <w:pPr>
            <w:widowControl w:val="0"/>
            <w:autoSpaceDE w:val="0"/>
            <w:autoSpaceDN w:val="0"/>
            <w:adjustRightInd w:val="0"/>
            <w:spacing w:after="140" w:line="288" w:lineRule="auto"/>
            <w:ind w:left="480" w:hanging="480"/>
          </w:pPr>
        </w:pPrChange>
      </w:pPr>
      <w:ins w:id="13753" w:author="arkat" w:date="2017-10-11T09:57:00Z">
        <w:del w:id="13754" w:author="arkat" w:date="2017-10-11T11:07:00Z">
          <w:r w:rsidRPr="007772FD" w:rsidDel="00DE59C1">
            <w:rPr>
              <w:rFonts w:cs="Calibri"/>
              <w:noProof/>
              <w:szCs w:val="24"/>
              <w:rPrChange w:id="13755" w:author="arkat" w:date="2017-10-11T10:40:00Z">
                <w:rPr>
                  <w:rFonts w:ascii="Times New Roman" w:hAnsi="Times New Roman" w:cs="Times New Roman"/>
                  <w:noProof/>
                  <w:szCs w:val="24"/>
                </w:rPr>
              </w:rPrChange>
            </w:rPr>
            <w:delText xml:space="preserve">Object Management Group (OMG) 2011. Business Process Model and Notation (BPMN) Version 2.0. </w:delText>
          </w:r>
          <w:r w:rsidRPr="007772FD" w:rsidDel="00DE59C1">
            <w:rPr>
              <w:rFonts w:cs="Calibri"/>
              <w:i/>
              <w:iCs/>
              <w:noProof/>
              <w:szCs w:val="24"/>
              <w:rPrChange w:id="13756" w:author="arkat" w:date="2017-10-11T10:40:00Z">
                <w:rPr>
                  <w:rFonts w:ascii="Times New Roman" w:hAnsi="Times New Roman" w:cs="Times New Roman"/>
                  <w:i/>
                  <w:iCs/>
                  <w:noProof/>
                  <w:szCs w:val="24"/>
                </w:rPr>
              </w:rPrChange>
            </w:rPr>
            <w:delText>Business</w:delText>
          </w:r>
          <w:r w:rsidRPr="007772FD" w:rsidDel="00DE59C1">
            <w:rPr>
              <w:rFonts w:cs="Calibri"/>
              <w:noProof/>
              <w:szCs w:val="24"/>
              <w:rPrChange w:id="13757" w:author="arkat" w:date="2017-10-11T10:40:00Z">
                <w:rPr>
                  <w:rFonts w:ascii="Times New Roman" w:hAnsi="Times New Roman" w:cs="Times New Roman"/>
                  <w:noProof/>
                  <w:szCs w:val="24"/>
                </w:rPr>
              </w:rPrChange>
            </w:rPr>
            <w:delText>, 50(January): 170. Tersedia di http://www.oatsolutions.com.br/artigos/SpecBPMN_v2.pdf.</w:delText>
          </w:r>
        </w:del>
      </w:ins>
    </w:p>
    <w:p w14:paraId="2956FC28" w14:textId="353754EA" w:rsidR="00F24F14" w:rsidRPr="007772FD" w:rsidDel="00DE59C1" w:rsidRDefault="00F24F14">
      <w:pPr>
        <w:widowControl w:val="0"/>
        <w:autoSpaceDE w:val="0"/>
        <w:autoSpaceDN w:val="0"/>
        <w:adjustRightInd w:val="0"/>
        <w:spacing w:after="0"/>
        <w:rPr>
          <w:ins w:id="13758" w:author="arkat" w:date="2017-10-11T09:57:00Z"/>
          <w:del w:id="13759" w:author="arkat" w:date="2017-10-11T11:07:00Z"/>
          <w:rFonts w:cs="Calibri"/>
          <w:noProof/>
          <w:szCs w:val="24"/>
          <w:rPrChange w:id="13760" w:author="arkat" w:date="2017-10-11T10:40:00Z">
            <w:rPr>
              <w:ins w:id="13761" w:author="arkat" w:date="2017-10-11T09:57:00Z"/>
              <w:del w:id="13762" w:author="arkat" w:date="2017-10-11T11:07:00Z"/>
              <w:rFonts w:ascii="Times New Roman" w:hAnsi="Times New Roman" w:cs="Times New Roman"/>
              <w:noProof/>
              <w:szCs w:val="24"/>
            </w:rPr>
          </w:rPrChange>
        </w:rPr>
        <w:pPrChange w:id="13763" w:author="arkat" w:date="2017-10-11T11:07:00Z">
          <w:pPr>
            <w:widowControl w:val="0"/>
            <w:autoSpaceDE w:val="0"/>
            <w:autoSpaceDN w:val="0"/>
            <w:adjustRightInd w:val="0"/>
            <w:spacing w:after="140" w:line="288" w:lineRule="auto"/>
            <w:ind w:left="480" w:hanging="480"/>
          </w:pPr>
        </w:pPrChange>
      </w:pPr>
      <w:ins w:id="13764" w:author="arkat" w:date="2017-10-11T09:57:00Z">
        <w:del w:id="13765" w:author="arkat" w:date="2017-10-11T11:07:00Z">
          <w:r w:rsidRPr="007772FD" w:rsidDel="00DE59C1">
            <w:rPr>
              <w:rFonts w:cs="Calibri"/>
              <w:noProof/>
              <w:szCs w:val="24"/>
              <w:rPrChange w:id="13766" w:author="arkat" w:date="2017-10-11T10:40:00Z">
                <w:rPr>
                  <w:rFonts w:ascii="Times New Roman" w:hAnsi="Times New Roman" w:cs="Times New Roman"/>
                  <w:noProof/>
                  <w:szCs w:val="24"/>
                </w:rPr>
              </w:rPrChange>
            </w:rPr>
            <w:delText xml:space="preserve">Omg 2006. Meta Object Facility ( MOF ) Core Specification. </w:delText>
          </w:r>
          <w:r w:rsidRPr="007772FD" w:rsidDel="00DE59C1">
            <w:rPr>
              <w:rFonts w:cs="Calibri"/>
              <w:i/>
              <w:iCs/>
              <w:noProof/>
              <w:szCs w:val="24"/>
              <w:rPrChange w:id="13767" w:author="arkat" w:date="2017-10-11T10:40:00Z">
                <w:rPr>
                  <w:rFonts w:ascii="Times New Roman" w:hAnsi="Times New Roman" w:cs="Times New Roman"/>
                  <w:i/>
                  <w:iCs/>
                  <w:noProof/>
                  <w:szCs w:val="24"/>
                </w:rPr>
              </w:rPrChange>
            </w:rPr>
            <w:delText>Management</w:delText>
          </w:r>
          <w:r w:rsidRPr="007772FD" w:rsidDel="00DE59C1">
            <w:rPr>
              <w:rFonts w:cs="Calibri"/>
              <w:noProof/>
              <w:szCs w:val="24"/>
              <w:rPrChange w:id="13768" w:author="arkat" w:date="2017-10-11T10:40:00Z">
                <w:rPr>
                  <w:rFonts w:ascii="Times New Roman" w:hAnsi="Times New Roman" w:cs="Times New Roman"/>
                  <w:noProof/>
                  <w:szCs w:val="24"/>
                </w:rPr>
              </w:rPrChange>
            </w:rPr>
            <w:delText>, 80907(January): 1–76. Tersedia di http://www.omg.org/spec/MOF/2.0/.</w:delText>
          </w:r>
        </w:del>
      </w:ins>
    </w:p>
    <w:p w14:paraId="091445CE" w14:textId="176F9BC0" w:rsidR="00F24F14" w:rsidRPr="007772FD" w:rsidDel="00DE59C1" w:rsidRDefault="00F24F14">
      <w:pPr>
        <w:widowControl w:val="0"/>
        <w:autoSpaceDE w:val="0"/>
        <w:autoSpaceDN w:val="0"/>
        <w:adjustRightInd w:val="0"/>
        <w:spacing w:after="0"/>
        <w:rPr>
          <w:ins w:id="13769" w:author="arkat" w:date="2017-10-11T09:57:00Z"/>
          <w:del w:id="13770" w:author="arkat" w:date="2017-10-11T11:07:00Z"/>
          <w:rFonts w:cs="Calibri"/>
          <w:noProof/>
          <w:szCs w:val="24"/>
          <w:rPrChange w:id="13771" w:author="arkat" w:date="2017-10-11T10:40:00Z">
            <w:rPr>
              <w:ins w:id="13772" w:author="arkat" w:date="2017-10-11T09:57:00Z"/>
              <w:del w:id="13773" w:author="arkat" w:date="2017-10-11T11:07:00Z"/>
              <w:rFonts w:ascii="Times New Roman" w:hAnsi="Times New Roman" w:cs="Times New Roman"/>
              <w:noProof/>
              <w:szCs w:val="24"/>
            </w:rPr>
          </w:rPrChange>
        </w:rPr>
        <w:pPrChange w:id="13774" w:author="arkat" w:date="2017-10-11T11:07:00Z">
          <w:pPr>
            <w:widowControl w:val="0"/>
            <w:autoSpaceDE w:val="0"/>
            <w:autoSpaceDN w:val="0"/>
            <w:adjustRightInd w:val="0"/>
            <w:spacing w:after="140" w:line="288" w:lineRule="auto"/>
            <w:ind w:left="480" w:hanging="480"/>
          </w:pPr>
        </w:pPrChange>
      </w:pPr>
      <w:ins w:id="13775" w:author="arkat" w:date="2017-10-11T09:57:00Z">
        <w:del w:id="13776" w:author="arkat" w:date="2017-10-11T11:07:00Z">
          <w:r w:rsidRPr="007772FD" w:rsidDel="00DE59C1">
            <w:rPr>
              <w:rFonts w:cs="Calibri"/>
              <w:noProof/>
              <w:szCs w:val="24"/>
              <w:rPrChange w:id="13777" w:author="arkat" w:date="2017-10-11T10:40:00Z">
                <w:rPr>
                  <w:rFonts w:ascii="Times New Roman" w:hAnsi="Times New Roman" w:cs="Times New Roman"/>
                  <w:noProof/>
                  <w:szCs w:val="24"/>
                </w:rPr>
              </w:rPrChange>
            </w:rPr>
            <w:delText xml:space="preserve">OMG 2011. Business Process Model and Notation ( BPMN ) Version 2.0. </w:delText>
          </w:r>
          <w:r w:rsidRPr="007772FD" w:rsidDel="00DE59C1">
            <w:rPr>
              <w:rFonts w:cs="Calibri"/>
              <w:i/>
              <w:iCs/>
              <w:noProof/>
              <w:szCs w:val="24"/>
              <w:rPrChange w:id="13778" w:author="arkat" w:date="2017-10-11T10:40:00Z">
                <w:rPr>
                  <w:rFonts w:ascii="Times New Roman" w:hAnsi="Times New Roman" w:cs="Times New Roman"/>
                  <w:i/>
                  <w:iCs/>
                  <w:noProof/>
                  <w:szCs w:val="24"/>
                </w:rPr>
              </w:rPrChange>
            </w:rPr>
            <w:delText>Business</w:delText>
          </w:r>
          <w:r w:rsidRPr="007772FD" w:rsidDel="00DE59C1">
            <w:rPr>
              <w:rFonts w:cs="Calibri"/>
              <w:noProof/>
              <w:szCs w:val="24"/>
              <w:rPrChange w:id="13779" w:author="arkat" w:date="2017-10-11T10:40:00Z">
                <w:rPr>
                  <w:rFonts w:ascii="Times New Roman" w:hAnsi="Times New Roman" w:cs="Times New Roman"/>
                  <w:noProof/>
                  <w:szCs w:val="24"/>
                </w:rPr>
              </w:rPrChange>
            </w:rPr>
            <w:delText>, 50(January): 504–507. Tersedia di http://www.omg.org/spec/BPMN/2.0.</w:delText>
          </w:r>
        </w:del>
      </w:ins>
    </w:p>
    <w:p w14:paraId="69C696F2" w14:textId="348C12BA" w:rsidR="00F24F14" w:rsidRPr="007772FD" w:rsidDel="00DE59C1" w:rsidRDefault="00F24F14">
      <w:pPr>
        <w:widowControl w:val="0"/>
        <w:autoSpaceDE w:val="0"/>
        <w:autoSpaceDN w:val="0"/>
        <w:adjustRightInd w:val="0"/>
        <w:spacing w:after="0"/>
        <w:rPr>
          <w:ins w:id="13780" w:author="arkat" w:date="2017-10-11T09:57:00Z"/>
          <w:del w:id="13781" w:author="arkat" w:date="2017-10-11T11:07:00Z"/>
          <w:rFonts w:cs="Calibri"/>
          <w:noProof/>
          <w:szCs w:val="24"/>
          <w:rPrChange w:id="13782" w:author="arkat" w:date="2017-10-11T10:40:00Z">
            <w:rPr>
              <w:ins w:id="13783" w:author="arkat" w:date="2017-10-11T09:57:00Z"/>
              <w:del w:id="13784" w:author="arkat" w:date="2017-10-11T11:07:00Z"/>
              <w:rFonts w:ascii="Times New Roman" w:hAnsi="Times New Roman" w:cs="Times New Roman"/>
              <w:noProof/>
              <w:szCs w:val="24"/>
            </w:rPr>
          </w:rPrChange>
        </w:rPr>
        <w:pPrChange w:id="13785" w:author="arkat" w:date="2017-10-11T11:07:00Z">
          <w:pPr>
            <w:widowControl w:val="0"/>
            <w:autoSpaceDE w:val="0"/>
            <w:autoSpaceDN w:val="0"/>
            <w:adjustRightInd w:val="0"/>
            <w:spacing w:after="140" w:line="288" w:lineRule="auto"/>
            <w:ind w:left="480" w:hanging="480"/>
          </w:pPr>
        </w:pPrChange>
      </w:pPr>
      <w:ins w:id="13786" w:author="arkat" w:date="2017-10-11T09:57:00Z">
        <w:del w:id="13787" w:author="arkat" w:date="2017-10-11T11:07:00Z">
          <w:r w:rsidRPr="007772FD" w:rsidDel="00DE59C1">
            <w:rPr>
              <w:rFonts w:cs="Calibri"/>
              <w:noProof/>
              <w:szCs w:val="24"/>
              <w:rPrChange w:id="13788" w:author="arkat" w:date="2017-10-11T10:40:00Z">
                <w:rPr>
                  <w:rFonts w:ascii="Times New Roman" w:hAnsi="Times New Roman" w:cs="Times New Roman"/>
                  <w:noProof/>
                  <w:szCs w:val="24"/>
                </w:rPr>
              </w:rPrChange>
            </w:rPr>
            <w:delText xml:space="preserve">Ouyang, C., van der Aalst, W.M.P., Aalst, W. Van Der, Dumas, M. &amp; ter Hofstede,  a H.M. 2006. Translating bpmn to bpel. </w:delText>
          </w:r>
          <w:r w:rsidRPr="007772FD" w:rsidDel="00DE59C1">
            <w:rPr>
              <w:rFonts w:cs="Calibri"/>
              <w:i/>
              <w:iCs/>
              <w:noProof/>
              <w:szCs w:val="24"/>
              <w:rPrChange w:id="13789" w:author="arkat" w:date="2017-10-11T10:40:00Z">
                <w:rPr>
                  <w:rFonts w:ascii="Times New Roman" w:hAnsi="Times New Roman" w:cs="Times New Roman"/>
                  <w:i/>
                  <w:iCs/>
                  <w:noProof/>
                  <w:szCs w:val="24"/>
                </w:rPr>
              </w:rPrChange>
            </w:rPr>
            <w:delText>BPM Center Report BPM-06-02, BPMcenter. org</w:delText>
          </w:r>
          <w:r w:rsidRPr="007772FD" w:rsidDel="00DE59C1">
            <w:rPr>
              <w:rFonts w:cs="Calibri"/>
              <w:noProof/>
              <w:szCs w:val="24"/>
              <w:rPrChange w:id="13790" w:author="arkat" w:date="2017-10-11T10:40:00Z">
                <w:rPr>
                  <w:rFonts w:ascii="Times New Roman" w:hAnsi="Times New Roman" w:cs="Times New Roman"/>
                  <w:noProof/>
                  <w:szCs w:val="24"/>
                </w:rPr>
              </w:rPrChange>
            </w:rPr>
            <w:delText>, 1–22.</w:delText>
          </w:r>
        </w:del>
      </w:ins>
    </w:p>
    <w:p w14:paraId="0299BB14" w14:textId="513E6C0F" w:rsidR="00F24F14" w:rsidRPr="007772FD" w:rsidDel="00DE59C1" w:rsidRDefault="00F24F14">
      <w:pPr>
        <w:widowControl w:val="0"/>
        <w:autoSpaceDE w:val="0"/>
        <w:autoSpaceDN w:val="0"/>
        <w:adjustRightInd w:val="0"/>
        <w:spacing w:after="0"/>
        <w:rPr>
          <w:ins w:id="13791" w:author="arkat" w:date="2017-10-11T09:57:00Z"/>
          <w:del w:id="13792" w:author="arkat" w:date="2017-10-11T11:07:00Z"/>
          <w:rFonts w:cs="Calibri"/>
          <w:noProof/>
          <w:szCs w:val="24"/>
          <w:rPrChange w:id="13793" w:author="arkat" w:date="2017-10-11T10:40:00Z">
            <w:rPr>
              <w:ins w:id="13794" w:author="arkat" w:date="2017-10-11T09:57:00Z"/>
              <w:del w:id="13795" w:author="arkat" w:date="2017-10-11T11:07:00Z"/>
              <w:rFonts w:ascii="Times New Roman" w:hAnsi="Times New Roman" w:cs="Times New Roman"/>
              <w:noProof/>
              <w:szCs w:val="24"/>
            </w:rPr>
          </w:rPrChange>
        </w:rPr>
        <w:pPrChange w:id="13796" w:author="arkat" w:date="2017-10-11T11:07:00Z">
          <w:pPr>
            <w:widowControl w:val="0"/>
            <w:autoSpaceDE w:val="0"/>
            <w:autoSpaceDN w:val="0"/>
            <w:adjustRightInd w:val="0"/>
            <w:spacing w:after="140" w:line="288" w:lineRule="auto"/>
            <w:ind w:left="480" w:hanging="480"/>
          </w:pPr>
        </w:pPrChange>
      </w:pPr>
      <w:ins w:id="13797" w:author="arkat" w:date="2017-10-11T09:57:00Z">
        <w:del w:id="13798" w:author="arkat" w:date="2017-10-11T11:07:00Z">
          <w:r w:rsidRPr="007772FD" w:rsidDel="00DE59C1">
            <w:rPr>
              <w:rFonts w:cs="Calibri"/>
              <w:noProof/>
              <w:szCs w:val="24"/>
              <w:rPrChange w:id="13799" w:author="arkat" w:date="2017-10-11T10:40:00Z">
                <w:rPr>
                  <w:rFonts w:ascii="Times New Roman" w:hAnsi="Times New Roman" w:cs="Times New Roman"/>
                  <w:noProof/>
                  <w:szCs w:val="24"/>
                </w:rPr>
              </w:rPrChange>
            </w:rPr>
            <w:delText xml:space="preserve">Padilla, L. 2014. Transformation of Business Process Models : A Case Study. </w:delText>
          </w:r>
          <w:r w:rsidRPr="007772FD" w:rsidDel="00DE59C1">
            <w:rPr>
              <w:rFonts w:cs="Calibri"/>
              <w:i/>
              <w:iCs/>
              <w:noProof/>
              <w:szCs w:val="24"/>
              <w:rPrChange w:id="13800" w:author="arkat" w:date="2017-10-11T10:40:00Z">
                <w:rPr>
                  <w:rFonts w:ascii="Times New Roman" w:hAnsi="Times New Roman" w:cs="Times New Roman"/>
                  <w:i/>
                  <w:iCs/>
                  <w:noProof/>
                  <w:szCs w:val="24"/>
                </w:rPr>
              </w:rPrChange>
            </w:rPr>
            <w:delText>Lecture Notes in Computer Science</w:delText>
          </w:r>
          <w:r w:rsidRPr="007772FD" w:rsidDel="00DE59C1">
            <w:rPr>
              <w:rFonts w:cs="Calibri"/>
              <w:noProof/>
              <w:szCs w:val="24"/>
              <w:rPrChange w:id="13801" w:author="arkat" w:date="2017-10-11T10:40:00Z">
                <w:rPr>
                  <w:rFonts w:ascii="Times New Roman" w:hAnsi="Times New Roman" w:cs="Times New Roman"/>
                  <w:noProof/>
                  <w:szCs w:val="24"/>
                </w:rPr>
              </w:rPrChange>
            </w:rPr>
            <w:delText>, 286–298. Tersedia di http://repositorio-aberto.up.pt/handle/10216/71755.</w:delText>
          </w:r>
        </w:del>
      </w:ins>
    </w:p>
    <w:p w14:paraId="5EAA96BA" w14:textId="1383A4C0" w:rsidR="00F24F14" w:rsidRPr="007772FD" w:rsidDel="00DE59C1" w:rsidRDefault="00F24F14">
      <w:pPr>
        <w:widowControl w:val="0"/>
        <w:autoSpaceDE w:val="0"/>
        <w:autoSpaceDN w:val="0"/>
        <w:adjustRightInd w:val="0"/>
        <w:spacing w:after="0"/>
        <w:rPr>
          <w:ins w:id="13802" w:author="arkat" w:date="2017-10-11T09:57:00Z"/>
          <w:del w:id="13803" w:author="arkat" w:date="2017-10-11T11:07:00Z"/>
          <w:rFonts w:cs="Calibri"/>
          <w:noProof/>
          <w:szCs w:val="24"/>
          <w:rPrChange w:id="13804" w:author="arkat" w:date="2017-10-11T10:40:00Z">
            <w:rPr>
              <w:ins w:id="13805" w:author="arkat" w:date="2017-10-11T09:57:00Z"/>
              <w:del w:id="13806" w:author="arkat" w:date="2017-10-11T11:07:00Z"/>
              <w:rFonts w:ascii="Times New Roman" w:hAnsi="Times New Roman" w:cs="Times New Roman"/>
              <w:noProof/>
              <w:szCs w:val="24"/>
            </w:rPr>
          </w:rPrChange>
        </w:rPr>
        <w:pPrChange w:id="13807" w:author="arkat" w:date="2017-10-11T11:07:00Z">
          <w:pPr>
            <w:widowControl w:val="0"/>
            <w:autoSpaceDE w:val="0"/>
            <w:autoSpaceDN w:val="0"/>
            <w:adjustRightInd w:val="0"/>
            <w:spacing w:after="140" w:line="288" w:lineRule="auto"/>
            <w:ind w:left="480" w:hanging="480"/>
          </w:pPr>
        </w:pPrChange>
      </w:pPr>
      <w:ins w:id="13808" w:author="arkat" w:date="2017-10-11T09:57:00Z">
        <w:del w:id="13809" w:author="arkat" w:date="2017-10-11T11:07:00Z">
          <w:r w:rsidRPr="007772FD" w:rsidDel="00DE59C1">
            <w:rPr>
              <w:rFonts w:cs="Calibri"/>
              <w:noProof/>
              <w:szCs w:val="24"/>
              <w:rPrChange w:id="13810" w:author="arkat" w:date="2017-10-11T10:40:00Z">
                <w:rPr>
                  <w:rFonts w:ascii="Times New Roman" w:hAnsi="Times New Roman" w:cs="Times New Roman"/>
                  <w:noProof/>
                  <w:szCs w:val="24"/>
                </w:rPr>
              </w:rPrChange>
            </w:rPr>
            <w:delText xml:space="preserve">Pressman, R.S. 2009. </w:delText>
          </w:r>
          <w:r w:rsidRPr="007772FD" w:rsidDel="00DE59C1">
            <w:rPr>
              <w:rFonts w:cs="Calibri"/>
              <w:i/>
              <w:iCs/>
              <w:noProof/>
              <w:szCs w:val="24"/>
              <w:rPrChange w:id="13811" w:author="arkat" w:date="2017-10-11T10:40:00Z">
                <w:rPr>
                  <w:rFonts w:ascii="Times New Roman" w:hAnsi="Times New Roman" w:cs="Times New Roman"/>
                  <w:i/>
                  <w:iCs/>
                  <w:noProof/>
                  <w:szCs w:val="24"/>
                </w:rPr>
              </w:rPrChange>
            </w:rPr>
            <w:delText>Software Engineering A Practitioner’s Approach 7th Ed - Roger S. Pressman</w:delText>
          </w:r>
          <w:r w:rsidRPr="007772FD" w:rsidDel="00DE59C1">
            <w:rPr>
              <w:rFonts w:cs="Calibri"/>
              <w:noProof/>
              <w:szCs w:val="24"/>
              <w:rPrChange w:id="13812" w:author="arkat" w:date="2017-10-11T10:40:00Z">
                <w:rPr>
                  <w:rFonts w:ascii="Times New Roman" w:hAnsi="Times New Roman" w:cs="Times New Roman"/>
                  <w:noProof/>
                  <w:szCs w:val="24"/>
                </w:rPr>
              </w:rPrChange>
            </w:rPr>
            <w:delText xml:space="preserve">. </w:delText>
          </w:r>
          <w:r w:rsidRPr="007772FD" w:rsidDel="00DE59C1">
            <w:rPr>
              <w:rFonts w:cs="Calibri"/>
              <w:i/>
              <w:iCs/>
              <w:noProof/>
              <w:szCs w:val="24"/>
              <w:rPrChange w:id="13813" w:author="arkat" w:date="2017-10-11T10:40:00Z">
                <w:rPr>
                  <w:rFonts w:ascii="Times New Roman" w:hAnsi="Times New Roman" w:cs="Times New Roman"/>
                  <w:i/>
                  <w:iCs/>
                  <w:noProof/>
                  <w:szCs w:val="24"/>
                </w:rPr>
              </w:rPrChange>
            </w:rPr>
            <w:delText>Software Engineering A Practitioner’s Approach 7th Ed - Roger S. Pressman</w:delText>
          </w:r>
          <w:r w:rsidRPr="007772FD" w:rsidDel="00DE59C1">
            <w:rPr>
              <w:rFonts w:cs="Calibri"/>
              <w:noProof/>
              <w:szCs w:val="24"/>
              <w:rPrChange w:id="13814" w:author="arkat" w:date="2017-10-11T10:40:00Z">
                <w:rPr>
                  <w:rFonts w:ascii="Times New Roman" w:hAnsi="Times New Roman" w:cs="Times New Roman"/>
                  <w:noProof/>
                  <w:szCs w:val="24"/>
                </w:rPr>
              </w:rPrChange>
            </w:rPr>
            <w:delText>.</w:delText>
          </w:r>
        </w:del>
      </w:ins>
    </w:p>
    <w:p w14:paraId="51653AB5" w14:textId="2A62CA91" w:rsidR="00F24F14" w:rsidRPr="007772FD" w:rsidDel="00DE59C1" w:rsidRDefault="00F24F14">
      <w:pPr>
        <w:widowControl w:val="0"/>
        <w:autoSpaceDE w:val="0"/>
        <w:autoSpaceDN w:val="0"/>
        <w:adjustRightInd w:val="0"/>
        <w:spacing w:after="0"/>
        <w:rPr>
          <w:ins w:id="13815" w:author="arkat" w:date="2017-10-11T09:57:00Z"/>
          <w:del w:id="13816" w:author="arkat" w:date="2017-10-11T11:07:00Z"/>
          <w:rFonts w:cs="Calibri"/>
          <w:noProof/>
          <w:szCs w:val="24"/>
          <w:rPrChange w:id="13817" w:author="arkat" w:date="2017-10-11T10:40:00Z">
            <w:rPr>
              <w:ins w:id="13818" w:author="arkat" w:date="2017-10-11T09:57:00Z"/>
              <w:del w:id="13819" w:author="arkat" w:date="2017-10-11T11:07:00Z"/>
              <w:rFonts w:ascii="Times New Roman" w:hAnsi="Times New Roman" w:cs="Times New Roman"/>
              <w:noProof/>
              <w:szCs w:val="24"/>
            </w:rPr>
          </w:rPrChange>
        </w:rPr>
        <w:pPrChange w:id="13820" w:author="arkat" w:date="2017-10-11T11:07:00Z">
          <w:pPr>
            <w:widowControl w:val="0"/>
            <w:autoSpaceDE w:val="0"/>
            <w:autoSpaceDN w:val="0"/>
            <w:adjustRightInd w:val="0"/>
            <w:spacing w:after="140" w:line="288" w:lineRule="auto"/>
            <w:ind w:left="480" w:hanging="480"/>
          </w:pPr>
        </w:pPrChange>
      </w:pPr>
      <w:ins w:id="13821" w:author="arkat" w:date="2017-10-11T09:57:00Z">
        <w:del w:id="13822" w:author="arkat" w:date="2017-10-11T11:07:00Z">
          <w:r w:rsidRPr="007772FD" w:rsidDel="00DE59C1">
            <w:rPr>
              <w:rFonts w:cs="Calibri"/>
              <w:noProof/>
              <w:szCs w:val="24"/>
              <w:rPrChange w:id="13823" w:author="arkat" w:date="2017-10-11T10:40:00Z">
                <w:rPr>
                  <w:rFonts w:ascii="Times New Roman" w:hAnsi="Times New Roman" w:cs="Times New Roman"/>
                  <w:noProof/>
                  <w:szCs w:val="24"/>
                </w:rPr>
              </w:rPrChange>
            </w:rPr>
            <w:delText xml:space="preserve">Raedts, I., Petkovic, M., Usenko, Y.Y.S., van der Werf, J.M.E.M., Groote, J.F. &amp; Somers, L.J. 2007. Transformation of BPMN Models for Behaviour Analysis. </w:delText>
          </w:r>
          <w:r w:rsidRPr="007772FD" w:rsidDel="00DE59C1">
            <w:rPr>
              <w:rFonts w:cs="Calibri"/>
              <w:i/>
              <w:iCs/>
              <w:noProof/>
              <w:szCs w:val="24"/>
              <w:rPrChange w:id="13824" w:author="arkat" w:date="2017-10-11T10:40:00Z">
                <w:rPr>
                  <w:rFonts w:ascii="Times New Roman" w:hAnsi="Times New Roman" w:cs="Times New Roman"/>
                  <w:i/>
                  <w:iCs/>
                  <w:noProof/>
                  <w:szCs w:val="24"/>
                </w:rPr>
              </w:rPrChange>
            </w:rPr>
            <w:delText>Msvveis</w:delText>
          </w:r>
          <w:r w:rsidRPr="007772FD" w:rsidDel="00DE59C1">
            <w:rPr>
              <w:rFonts w:cs="Calibri"/>
              <w:noProof/>
              <w:szCs w:val="24"/>
              <w:rPrChange w:id="13825" w:author="arkat" w:date="2017-10-11T10:40:00Z">
                <w:rPr>
                  <w:rFonts w:ascii="Times New Roman" w:hAnsi="Times New Roman" w:cs="Times New Roman"/>
                  <w:noProof/>
                  <w:szCs w:val="24"/>
                </w:rPr>
              </w:rPrChange>
            </w:rPr>
            <w:delText>, 126–137. Tersedia di http://jmw.vdwerf.eu/_media/public/transformationforbehaviouranalysis.pdf.</w:delText>
          </w:r>
        </w:del>
      </w:ins>
    </w:p>
    <w:p w14:paraId="338A1A21" w14:textId="12194C8D" w:rsidR="00F24F14" w:rsidRPr="007772FD" w:rsidDel="00DE59C1" w:rsidRDefault="00F24F14">
      <w:pPr>
        <w:widowControl w:val="0"/>
        <w:autoSpaceDE w:val="0"/>
        <w:autoSpaceDN w:val="0"/>
        <w:adjustRightInd w:val="0"/>
        <w:spacing w:after="0"/>
        <w:rPr>
          <w:ins w:id="13826" w:author="arkat" w:date="2017-10-11T09:57:00Z"/>
          <w:del w:id="13827" w:author="arkat" w:date="2017-10-11T11:07:00Z"/>
          <w:rFonts w:cs="Calibri"/>
          <w:noProof/>
          <w:szCs w:val="24"/>
          <w:rPrChange w:id="13828" w:author="arkat" w:date="2017-10-11T10:40:00Z">
            <w:rPr>
              <w:ins w:id="13829" w:author="arkat" w:date="2017-10-11T09:57:00Z"/>
              <w:del w:id="13830" w:author="arkat" w:date="2017-10-11T11:07:00Z"/>
              <w:rFonts w:ascii="Times New Roman" w:hAnsi="Times New Roman" w:cs="Times New Roman"/>
              <w:noProof/>
              <w:szCs w:val="24"/>
            </w:rPr>
          </w:rPrChange>
        </w:rPr>
        <w:pPrChange w:id="13831" w:author="arkat" w:date="2017-10-11T11:07:00Z">
          <w:pPr>
            <w:widowControl w:val="0"/>
            <w:autoSpaceDE w:val="0"/>
            <w:autoSpaceDN w:val="0"/>
            <w:adjustRightInd w:val="0"/>
            <w:spacing w:after="140" w:line="288" w:lineRule="auto"/>
            <w:ind w:left="480" w:hanging="480"/>
          </w:pPr>
        </w:pPrChange>
      </w:pPr>
      <w:ins w:id="13832" w:author="arkat" w:date="2017-10-11T09:57:00Z">
        <w:del w:id="13833" w:author="arkat" w:date="2017-10-11T11:07:00Z">
          <w:r w:rsidRPr="007772FD" w:rsidDel="00DE59C1">
            <w:rPr>
              <w:rFonts w:cs="Calibri"/>
              <w:noProof/>
              <w:szCs w:val="24"/>
              <w:rPrChange w:id="13834" w:author="arkat" w:date="2017-10-11T10:40:00Z">
                <w:rPr>
                  <w:rFonts w:ascii="Times New Roman" w:hAnsi="Times New Roman" w:cs="Times New Roman"/>
                  <w:noProof/>
                  <w:szCs w:val="24"/>
                </w:rPr>
              </w:rPrChange>
            </w:rPr>
            <w:delText xml:space="preserve">Ramadan, M., Elmongui;, H.; &amp; Hassan, R. 2011. BPMN Formalisation using Coloured Petri Nets. </w:delText>
          </w:r>
          <w:r w:rsidRPr="007772FD" w:rsidDel="00DE59C1">
            <w:rPr>
              <w:rFonts w:cs="Calibri"/>
              <w:i/>
              <w:iCs/>
              <w:noProof/>
              <w:szCs w:val="24"/>
              <w:rPrChange w:id="13835" w:author="arkat" w:date="2017-10-11T10:40:00Z">
                <w:rPr>
                  <w:rFonts w:ascii="Times New Roman" w:hAnsi="Times New Roman" w:cs="Times New Roman"/>
                  <w:i/>
                  <w:iCs/>
                  <w:noProof/>
                  <w:szCs w:val="24"/>
                </w:rPr>
              </w:rPrChange>
            </w:rPr>
            <w:delText>Proceedings of the 2nd GSTF Annual International Conference on Software Engineering &amp; Applications</w:delText>
          </w:r>
          <w:r w:rsidRPr="007772FD" w:rsidDel="00DE59C1">
            <w:rPr>
              <w:rFonts w:cs="Calibri"/>
              <w:noProof/>
              <w:szCs w:val="24"/>
              <w:rPrChange w:id="13836" w:author="arkat" w:date="2017-10-11T10:40:00Z">
                <w:rPr>
                  <w:rFonts w:ascii="Times New Roman" w:hAnsi="Times New Roman" w:cs="Times New Roman"/>
                  <w:noProof/>
                  <w:szCs w:val="24"/>
                </w:rPr>
              </w:rPrChange>
            </w:rPr>
            <w:delText>.</w:delText>
          </w:r>
        </w:del>
      </w:ins>
    </w:p>
    <w:p w14:paraId="54193ECD" w14:textId="6F9A6EE6" w:rsidR="00F24F14" w:rsidRPr="007772FD" w:rsidDel="00DE59C1" w:rsidRDefault="00F24F14">
      <w:pPr>
        <w:widowControl w:val="0"/>
        <w:autoSpaceDE w:val="0"/>
        <w:autoSpaceDN w:val="0"/>
        <w:adjustRightInd w:val="0"/>
        <w:spacing w:after="0"/>
        <w:rPr>
          <w:ins w:id="13837" w:author="arkat" w:date="2017-10-11T09:57:00Z"/>
          <w:del w:id="13838" w:author="arkat" w:date="2017-10-11T11:07:00Z"/>
          <w:rFonts w:cs="Calibri"/>
          <w:noProof/>
          <w:szCs w:val="24"/>
          <w:rPrChange w:id="13839" w:author="arkat" w:date="2017-10-11T10:40:00Z">
            <w:rPr>
              <w:ins w:id="13840" w:author="arkat" w:date="2017-10-11T09:57:00Z"/>
              <w:del w:id="13841" w:author="arkat" w:date="2017-10-11T11:07:00Z"/>
              <w:rFonts w:ascii="Times New Roman" w:hAnsi="Times New Roman" w:cs="Times New Roman"/>
              <w:noProof/>
              <w:szCs w:val="24"/>
            </w:rPr>
          </w:rPrChange>
        </w:rPr>
        <w:pPrChange w:id="13842" w:author="arkat" w:date="2017-10-11T11:07:00Z">
          <w:pPr>
            <w:widowControl w:val="0"/>
            <w:autoSpaceDE w:val="0"/>
            <w:autoSpaceDN w:val="0"/>
            <w:adjustRightInd w:val="0"/>
            <w:spacing w:after="140" w:line="288" w:lineRule="auto"/>
            <w:ind w:left="480" w:hanging="480"/>
          </w:pPr>
        </w:pPrChange>
      </w:pPr>
      <w:ins w:id="13843" w:author="arkat" w:date="2017-10-11T09:57:00Z">
        <w:del w:id="13844" w:author="arkat" w:date="2017-10-11T11:07:00Z">
          <w:r w:rsidRPr="007772FD" w:rsidDel="00DE59C1">
            <w:rPr>
              <w:rFonts w:cs="Calibri"/>
              <w:noProof/>
              <w:szCs w:val="24"/>
              <w:rPrChange w:id="13845" w:author="arkat" w:date="2017-10-11T10:40:00Z">
                <w:rPr>
                  <w:rFonts w:ascii="Times New Roman" w:hAnsi="Times New Roman" w:cs="Times New Roman"/>
                  <w:noProof/>
                  <w:szCs w:val="24"/>
                </w:rPr>
              </w:rPrChange>
            </w:rPr>
            <w:delText>Rosa, M.L.A., Dumas, M., Uba, R. &amp; Dijkman, R. 2013. Business Process Model Merging : An Approach to Business. 22(2).</w:delText>
          </w:r>
        </w:del>
      </w:ins>
    </w:p>
    <w:p w14:paraId="678B1E01" w14:textId="41C824C2" w:rsidR="00F24F14" w:rsidRPr="007772FD" w:rsidDel="00DE59C1" w:rsidRDefault="00F24F14">
      <w:pPr>
        <w:widowControl w:val="0"/>
        <w:autoSpaceDE w:val="0"/>
        <w:autoSpaceDN w:val="0"/>
        <w:adjustRightInd w:val="0"/>
        <w:spacing w:after="0"/>
        <w:rPr>
          <w:ins w:id="13846" w:author="arkat" w:date="2017-10-11T09:57:00Z"/>
          <w:del w:id="13847" w:author="arkat" w:date="2017-10-11T11:07:00Z"/>
          <w:rFonts w:cs="Calibri"/>
          <w:noProof/>
          <w:szCs w:val="24"/>
          <w:rPrChange w:id="13848" w:author="arkat" w:date="2017-10-11T10:40:00Z">
            <w:rPr>
              <w:ins w:id="13849" w:author="arkat" w:date="2017-10-11T09:57:00Z"/>
              <w:del w:id="13850" w:author="arkat" w:date="2017-10-11T11:07:00Z"/>
              <w:rFonts w:ascii="Times New Roman" w:hAnsi="Times New Roman" w:cs="Times New Roman"/>
              <w:noProof/>
              <w:szCs w:val="24"/>
            </w:rPr>
          </w:rPrChange>
        </w:rPr>
        <w:pPrChange w:id="13851" w:author="arkat" w:date="2017-10-11T11:07:00Z">
          <w:pPr>
            <w:widowControl w:val="0"/>
            <w:autoSpaceDE w:val="0"/>
            <w:autoSpaceDN w:val="0"/>
            <w:adjustRightInd w:val="0"/>
            <w:spacing w:after="140" w:line="288" w:lineRule="auto"/>
            <w:ind w:left="480" w:hanging="480"/>
          </w:pPr>
        </w:pPrChange>
      </w:pPr>
      <w:ins w:id="13852" w:author="arkat" w:date="2017-10-11T09:57:00Z">
        <w:del w:id="13853" w:author="arkat" w:date="2017-10-11T11:07:00Z">
          <w:r w:rsidRPr="007772FD" w:rsidDel="00DE59C1">
            <w:rPr>
              <w:rFonts w:cs="Calibri"/>
              <w:noProof/>
              <w:szCs w:val="24"/>
              <w:rPrChange w:id="13854" w:author="arkat" w:date="2017-10-11T10:40:00Z">
                <w:rPr>
                  <w:rFonts w:ascii="Times New Roman" w:hAnsi="Times New Roman" w:cs="Times New Roman"/>
                  <w:noProof/>
                  <w:szCs w:val="24"/>
                </w:rPr>
              </w:rPrChange>
            </w:rPr>
            <w:delText xml:space="preserve">Sommerville, I. 2010. </w:delText>
          </w:r>
          <w:r w:rsidRPr="007772FD" w:rsidDel="00DE59C1">
            <w:rPr>
              <w:rFonts w:cs="Calibri"/>
              <w:i/>
              <w:iCs/>
              <w:noProof/>
              <w:szCs w:val="24"/>
              <w:rPrChange w:id="13855" w:author="arkat" w:date="2017-10-11T10:40:00Z">
                <w:rPr>
                  <w:rFonts w:ascii="Times New Roman" w:hAnsi="Times New Roman" w:cs="Times New Roman"/>
                  <w:i/>
                  <w:iCs/>
                  <w:noProof/>
                  <w:szCs w:val="24"/>
                </w:rPr>
              </w:rPrChange>
            </w:rPr>
            <w:delText>Software Engineering - Ninth Edition</w:delText>
          </w:r>
          <w:r w:rsidRPr="007772FD" w:rsidDel="00DE59C1">
            <w:rPr>
              <w:rFonts w:cs="Calibri"/>
              <w:noProof/>
              <w:szCs w:val="24"/>
              <w:rPrChange w:id="13856" w:author="arkat" w:date="2017-10-11T10:40:00Z">
                <w:rPr>
                  <w:rFonts w:ascii="Times New Roman" w:hAnsi="Times New Roman" w:cs="Times New Roman"/>
                  <w:noProof/>
                  <w:szCs w:val="24"/>
                </w:rPr>
              </w:rPrChange>
            </w:rPr>
            <w:delText xml:space="preserve">. 9th ed. </w:delText>
          </w:r>
          <w:r w:rsidRPr="007772FD" w:rsidDel="00DE59C1">
            <w:rPr>
              <w:rFonts w:cs="Calibri"/>
              <w:i/>
              <w:iCs/>
              <w:noProof/>
              <w:szCs w:val="24"/>
              <w:rPrChange w:id="13857" w:author="arkat" w:date="2017-10-11T10:40:00Z">
                <w:rPr>
                  <w:rFonts w:ascii="Times New Roman" w:hAnsi="Times New Roman" w:cs="Times New Roman"/>
                  <w:i/>
                  <w:iCs/>
                  <w:noProof/>
                  <w:szCs w:val="24"/>
                </w:rPr>
              </w:rPrChange>
            </w:rPr>
            <w:delText>Software Engineering</w:delText>
          </w:r>
          <w:r w:rsidRPr="007772FD" w:rsidDel="00DE59C1">
            <w:rPr>
              <w:rFonts w:cs="Calibri"/>
              <w:noProof/>
              <w:szCs w:val="24"/>
              <w:rPrChange w:id="13858" w:author="arkat" w:date="2017-10-11T10:40:00Z">
                <w:rPr>
                  <w:rFonts w:ascii="Times New Roman" w:hAnsi="Times New Roman" w:cs="Times New Roman"/>
                  <w:noProof/>
                  <w:szCs w:val="24"/>
                </w:rPr>
              </w:rPrChange>
            </w:rPr>
            <w:delText>. Addison-Wesley Pearson Education, Inc.</w:delText>
          </w:r>
        </w:del>
      </w:ins>
    </w:p>
    <w:p w14:paraId="5F0AFCE7" w14:textId="51E6D284" w:rsidR="00F24F14" w:rsidRPr="007772FD" w:rsidDel="00DE59C1" w:rsidRDefault="00F24F14">
      <w:pPr>
        <w:widowControl w:val="0"/>
        <w:autoSpaceDE w:val="0"/>
        <w:autoSpaceDN w:val="0"/>
        <w:adjustRightInd w:val="0"/>
        <w:spacing w:after="0"/>
        <w:rPr>
          <w:ins w:id="13859" w:author="arkat" w:date="2017-10-11T09:57:00Z"/>
          <w:del w:id="13860" w:author="arkat" w:date="2017-10-11T11:07:00Z"/>
          <w:rFonts w:cs="Calibri"/>
          <w:noProof/>
          <w:szCs w:val="24"/>
          <w:rPrChange w:id="13861" w:author="arkat" w:date="2017-10-11T10:40:00Z">
            <w:rPr>
              <w:ins w:id="13862" w:author="arkat" w:date="2017-10-11T09:57:00Z"/>
              <w:del w:id="13863" w:author="arkat" w:date="2017-10-11T11:07:00Z"/>
              <w:rFonts w:ascii="Times New Roman" w:hAnsi="Times New Roman" w:cs="Times New Roman"/>
              <w:noProof/>
              <w:szCs w:val="24"/>
            </w:rPr>
          </w:rPrChange>
        </w:rPr>
        <w:pPrChange w:id="13864" w:author="arkat" w:date="2017-10-11T11:07:00Z">
          <w:pPr>
            <w:widowControl w:val="0"/>
            <w:autoSpaceDE w:val="0"/>
            <w:autoSpaceDN w:val="0"/>
            <w:adjustRightInd w:val="0"/>
            <w:spacing w:after="140" w:line="288" w:lineRule="auto"/>
            <w:ind w:left="480" w:hanging="480"/>
          </w:pPr>
        </w:pPrChange>
      </w:pPr>
      <w:ins w:id="13865" w:author="arkat" w:date="2017-10-11T09:57:00Z">
        <w:del w:id="13866" w:author="arkat" w:date="2017-10-11T11:07:00Z">
          <w:r w:rsidRPr="007772FD" w:rsidDel="00DE59C1">
            <w:rPr>
              <w:rFonts w:cs="Calibri"/>
              <w:noProof/>
              <w:szCs w:val="24"/>
              <w:rPrChange w:id="13867" w:author="arkat" w:date="2017-10-11T10:40:00Z">
                <w:rPr>
                  <w:rFonts w:ascii="Times New Roman" w:hAnsi="Times New Roman" w:cs="Times New Roman"/>
                  <w:noProof/>
                  <w:szCs w:val="24"/>
                </w:rPr>
              </w:rPrChange>
            </w:rPr>
            <w:delText xml:space="preserve">Sparx 2004. The Business Process Model. </w:delText>
          </w:r>
          <w:r w:rsidRPr="007772FD" w:rsidDel="00DE59C1">
            <w:rPr>
              <w:rFonts w:cs="Calibri"/>
              <w:i/>
              <w:iCs/>
              <w:noProof/>
              <w:szCs w:val="24"/>
              <w:rPrChange w:id="13868" w:author="arkat" w:date="2017-10-11T10:40:00Z">
                <w:rPr>
                  <w:rFonts w:ascii="Times New Roman" w:hAnsi="Times New Roman" w:cs="Times New Roman"/>
                  <w:i/>
                  <w:iCs/>
                  <w:noProof/>
                  <w:szCs w:val="24"/>
                </w:rPr>
              </w:rPrChange>
            </w:rPr>
            <w:delText>Enterprise Architect, www. sparksystems. com. au</w:delText>
          </w:r>
          <w:r w:rsidRPr="007772FD" w:rsidDel="00DE59C1">
            <w:rPr>
              <w:rFonts w:cs="Calibri"/>
              <w:noProof/>
              <w:szCs w:val="24"/>
              <w:rPrChange w:id="13869" w:author="arkat" w:date="2017-10-11T10:40:00Z">
                <w:rPr>
                  <w:rFonts w:ascii="Times New Roman" w:hAnsi="Times New Roman" w:cs="Times New Roman"/>
                  <w:noProof/>
                  <w:szCs w:val="24"/>
                </w:rPr>
              </w:rPrChange>
            </w:rPr>
            <w:delText>, 1–4. Tersedia di https://www.sparxsystems.com/downloads/whitepapers/The_Business_Process_Model.pdf [Accessed 25 September 2017].</w:delText>
          </w:r>
        </w:del>
      </w:ins>
    </w:p>
    <w:p w14:paraId="43952360" w14:textId="4E59108E" w:rsidR="00F24F14" w:rsidRPr="007772FD" w:rsidDel="00DE59C1" w:rsidRDefault="00F24F14">
      <w:pPr>
        <w:widowControl w:val="0"/>
        <w:autoSpaceDE w:val="0"/>
        <w:autoSpaceDN w:val="0"/>
        <w:adjustRightInd w:val="0"/>
        <w:spacing w:after="0"/>
        <w:rPr>
          <w:ins w:id="13870" w:author="arkat" w:date="2017-10-11T09:57:00Z"/>
          <w:del w:id="13871" w:author="arkat" w:date="2017-10-11T11:07:00Z"/>
          <w:rFonts w:cs="Calibri"/>
          <w:noProof/>
          <w:szCs w:val="24"/>
          <w:rPrChange w:id="13872" w:author="arkat" w:date="2017-10-11T10:40:00Z">
            <w:rPr>
              <w:ins w:id="13873" w:author="arkat" w:date="2017-10-11T09:57:00Z"/>
              <w:del w:id="13874" w:author="arkat" w:date="2017-10-11T11:07:00Z"/>
              <w:rFonts w:ascii="Times New Roman" w:hAnsi="Times New Roman" w:cs="Times New Roman"/>
              <w:noProof/>
              <w:szCs w:val="24"/>
            </w:rPr>
          </w:rPrChange>
        </w:rPr>
        <w:pPrChange w:id="13875" w:author="arkat" w:date="2017-10-11T11:07:00Z">
          <w:pPr>
            <w:widowControl w:val="0"/>
            <w:autoSpaceDE w:val="0"/>
            <w:autoSpaceDN w:val="0"/>
            <w:adjustRightInd w:val="0"/>
            <w:spacing w:after="140" w:line="288" w:lineRule="auto"/>
            <w:ind w:left="480" w:hanging="480"/>
          </w:pPr>
        </w:pPrChange>
      </w:pPr>
      <w:ins w:id="13876" w:author="arkat" w:date="2017-10-11T09:57:00Z">
        <w:del w:id="13877" w:author="arkat" w:date="2017-10-11T11:07:00Z">
          <w:r w:rsidRPr="007772FD" w:rsidDel="00DE59C1">
            <w:rPr>
              <w:rFonts w:cs="Calibri"/>
              <w:noProof/>
              <w:szCs w:val="24"/>
              <w:rPrChange w:id="13878" w:author="arkat" w:date="2017-10-11T10:40:00Z">
                <w:rPr>
                  <w:rFonts w:ascii="Times New Roman" w:hAnsi="Times New Roman" w:cs="Times New Roman"/>
                  <w:noProof/>
                  <w:szCs w:val="24"/>
                </w:rPr>
              </w:rPrChange>
            </w:rPr>
            <w:delText xml:space="preserve">Tim Bray, Jean Paoli, C. M. Sperberg-McQueen, Eve Maler, François Yergeau &amp; John Cowan 2017. </w:delText>
          </w:r>
          <w:r w:rsidRPr="007772FD" w:rsidDel="00DE59C1">
            <w:rPr>
              <w:rFonts w:cs="Calibri"/>
              <w:i/>
              <w:iCs/>
              <w:noProof/>
              <w:szCs w:val="24"/>
              <w:rPrChange w:id="13879" w:author="arkat" w:date="2017-10-11T10:40:00Z">
                <w:rPr>
                  <w:rFonts w:ascii="Times New Roman" w:hAnsi="Times New Roman" w:cs="Times New Roman"/>
                  <w:i/>
                  <w:iCs/>
                  <w:noProof/>
                  <w:szCs w:val="24"/>
                </w:rPr>
              </w:rPrChange>
            </w:rPr>
            <w:delText>Extensible Markup Language (XML) 1.1 (Second Edition)</w:delText>
          </w:r>
          <w:r w:rsidRPr="007772FD" w:rsidDel="00DE59C1">
            <w:rPr>
              <w:rFonts w:cs="Calibri"/>
              <w:noProof/>
              <w:szCs w:val="24"/>
              <w:rPrChange w:id="13880" w:author="arkat" w:date="2017-10-11T10:40:00Z">
                <w:rPr>
                  <w:rFonts w:ascii="Times New Roman" w:hAnsi="Times New Roman" w:cs="Times New Roman"/>
                  <w:noProof/>
                  <w:szCs w:val="24"/>
                </w:rPr>
              </w:rPrChange>
            </w:rPr>
            <w:delText>. Tersedia di https://www.w3.org/TR/xml11/ [Accessed 18 September 2017].</w:delText>
          </w:r>
        </w:del>
      </w:ins>
    </w:p>
    <w:p w14:paraId="4B7B0493" w14:textId="3D68A5C9" w:rsidR="00F24F14" w:rsidRPr="007772FD" w:rsidDel="00DE59C1" w:rsidRDefault="00F24F14">
      <w:pPr>
        <w:widowControl w:val="0"/>
        <w:autoSpaceDE w:val="0"/>
        <w:autoSpaceDN w:val="0"/>
        <w:adjustRightInd w:val="0"/>
        <w:spacing w:after="0"/>
        <w:rPr>
          <w:ins w:id="13881" w:author="arkat" w:date="2017-10-11T09:57:00Z"/>
          <w:del w:id="13882" w:author="arkat" w:date="2017-10-11T11:07:00Z"/>
          <w:rFonts w:cs="Calibri"/>
          <w:noProof/>
          <w:szCs w:val="24"/>
          <w:rPrChange w:id="13883" w:author="arkat" w:date="2017-10-11T10:40:00Z">
            <w:rPr>
              <w:ins w:id="13884" w:author="arkat" w:date="2017-10-11T09:57:00Z"/>
              <w:del w:id="13885" w:author="arkat" w:date="2017-10-11T11:07:00Z"/>
              <w:rFonts w:ascii="Times New Roman" w:hAnsi="Times New Roman" w:cs="Times New Roman"/>
              <w:noProof/>
              <w:szCs w:val="24"/>
            </w:rPr>
          </w:rPrChange>
        </w:rPr>
        <w:pPrChange w:id="13886" w:author="arkat" w:date="2017-10-11T11:07:00Z">
          <w:pPr>
            <w:widowControl w:val="0"/>
            <w:autoSpaceDE w:val="0"/>
            <w:autoSpaceDN w:val="0"/>
            <w:adjustRightInd w:val="0"/>
            <w:spacing w:after="140" w:line="288" w:lineRule="auto"/>
            <w:ind w:left="480" w:hanging="480"/>
          </w:pPr>
        </w:pPrChange>
      </w:pPr>
      <w:ins w:id="13887" w:author="arkat" w:date="2017-10-11T09:57:00Z">
        <w:del w:id="13888" w:author="arkat" w:date="2017-10-11T11:07:00Z">
          <w:r w:rsidRPr="007772FD" w:rsidDel="00DE59C1">
            <w:rPr>
              <w:rFonts w:cs="Calibri"/>
              <w:noProof/>
              <w:szCs w:val="24"/>
              <w:rPrChange w:id="13889" w:author="arkat" w:date="2017-10-11T10:40:00Z">
                <w:rPr>
                  <w:rFonts w:ascii="Times New Roman" w:hAnsi="Times New Roman" w:cs="Times New Roman"/>
                  <w:noProof/>
                  <w:szCs w:val="24"/>
                </w:rPr>
              </w:rPrChange>
            </w:rPr>
            <w:delText>Vanderhaeghen, D., Zang, S., Hofer, A. &amp; Adam, O. 2005. XML-based Transformation of Business Process Models – Enabler for Collaborative Business Process Management 1 Collaborative Business Process Management.</w:delText>
          </w:r>
        </w:del>
      </w:ins>
    </w:p>
    <w:p w14:paraId="496B480E" w14:textId="72ACE835" w:rsidR="00F24F14" w:rsidRPr="007772FD" w:rsidDel="00DE59C1" w:rsidRDefault="00F24F14">
      <w:pPr>
        <w:widowControl w:val="0"/>
        <w:autoSpaceDE w:val="0"/>
        <w:autoSpaceDN w:val="0"/>
        <w:adjustRightInd w:val="0"/>
        <w:spacing w:after="0"/>
        <w:rPr>
          <w:ins w:id="13890" w:author="arkat" w:date="2017-10-11T09:57:00Z"/>
          <w:del w:id="13891" w:author="arkat" w:date="2017-10-11T11:07:00Z"/>
          <w:rFonts w:cs="Calibri"/>
          <w:noProof/>
          <w:szCs w:val="24"/>
          <w:rPrChange w:id="13892" w:author="arkat" w:date="2017-10-11T10:40:00Z">
            <w:rPr>
              <w:ins w:id="13893" w:author="arkat" w:date="2017-10-11T09:57:00Z"/>
              <w:del w:id="13894" w:author="arkat" w:date="2017-10-11T11:07:00Z"/>
              <w:rFonts w:ascii="Times New Roman" w:hAnsi="Times New Roman" w:cs="Times New Roman"/>
              <w:noProof/>
              <w:szCs w:val="24"/>
            </w:rPr>
          </w:rPrChange>
        </w:rPr>
        <w:pPrChange w:id="13895" w:author="arkat" w:date="2017-10-11T11:07:00Z">
          <w:pPr>
            <w:widowControl w:val="0"/>
            <w:autoSpaceDE w:val="0"/>
            <w:autoSpaceDN w:val="0"/>
            <w:adjustRightInd w:val="0"/>
            <w:spacing w:after="140" w:line="288" w:lineRule="auto"/>
            <w:ind w:left="480" w:hanging="480"/>
          </w:pPr>
        </w:pPrChange>
      </w:pPr>
      <w:ins w:id="13896" w:author="arkat" w:date="2017-10-11T09:57:00Z">
        <w:del w:id="13897" w:author="arkat" w:date="2017-10-11T11:07:00Z">
          <w:r w:rsidRPr="007772FD" w:rsidDel="00DE59C1">
            <w:rPr>
              <w:rFonts w:cs="Calibri"/>
              <w:noProof/>
              <w:szCs w:val="24"/>
              <w:rPrChange w:id="13898" w:author="arkat" w:date="2017-10-11T10:40:00Z">
                <w:rPr>
                  <w:rFonts w:ascii="Times New Roman" w:hAnsi="Times New Roman" w:cs="Times New Roman"/>
                  <w:noProof/>
                  <w:szCs w:val="24"/>
                </w:rPr>
              </w:rPrChange>
            </w:rPr>
            <w:delText>Volzer, H. 2010. An Overview of BPMN 2 . 0 and its Potential Use. 2–3.</w:delText>
          </w:r>
        </w:del>
      </w:ins>
    </w:p>
    <w:p w14:paraId="33B813F5" w14:textId="09471D10" w:rsidR="00F24F14" w:rsidRPr="007772FD" w:rsidDel="00DE59C1" w:rsidRDefault="00F24F14">
      <w:pPr>
        <w:widowControl w:val="0"/>
        <w:autoSpaceDE w:val="0"/>
        <w:autoSpaceDN w:val="0"/>
        <w:adjustRightInd w:val="0"/>
        <w:spacing w:after="0"/>
        <w:rPr>
          <w:ins w:id="13899" w:author="arkat" w:date="2017-10-11T09:57:00Z"/>
          <w:del w:id="13900" w:author="arkat" w:date="2017-10-11T11:07:00Z"/>
          <w:rFonts w:cs="Calibri"/>
          <w:noProof/>
          <w:szCs w:val="24"/>
          <w:rPrChange w:id="13901" w:author="arkat" w:date="2017-10-11T10:40:00Z">
            <w:rPr>
              <w:ins w:id="13902" w:author="arkat" w:date="2017-10-11T09:57:00Z"/>
              <w:del w:id="13903" w:author="arkat" w:date="2017-10-11T11:07:00Z"/>
              <w:rFonts w:ascii="Times New Roman" w:hAnsi="Times New Roman" w:cs="Times New Roman"/>
              <w:noProof/>
              <w:szCs w:val="24"/>
            </w:rPr>
          </w:rPrChange>
        </w:rPr>
        <w:pPrChange w:id="13904" w:author="arkat" w:date="2017-10-11T11:07:00Z">
          <w:pPr>
            <w:widowControl w:val="0"/>
            <w:autoSpaceDE w:val="0"/>
            <w:autoSpaceDN w:val="0"/>
            <w:adjustRightInd w:val="0"/>
            <w:spacing w:after="140" w:line="288" w:lineRule="auto"/>
            <w:ind w:left="480" w:hanging="480"/>
          </w:pPr>
        </w:pPrChange>
      </w:pPr>
      <w:ins w:id="13905" w:author="arkat" w:date="2017-10-11T09:57:00Z">
        <w:del w:id="13906" w:author="arkat" w:date="2017-10-11T11:07:00Z">
          <w:r w:rsidRPr="007772FD" w:rsidDel="00DE59C1">
            <w:rPr>
              <w:rFonts w:cs="Calibri"/>
              <w:noProof/>
              <w:szCs w:val="24"/>
              <w:rPrChange w:id="13907" w:author="arkat" w:date="2017-10-11T10:40:00Z">
                <w:rPr>
                  <w:rFonts w:ascii="Times New Roman" w:hAnsi="Times New Roman" w:cs="Times New Roman"/>
                  <w:noProof/>
                  <w:szCs w:val="24"/>
                </w:rPr>
              </w:rPrChange>
            </w:rPr>
            <w:delText xml:space="preserve">Weske, M. 2007. </w:delText>
          </w:r>
          <w:r w:rsidRPr="007772FD" w:rsidDel="00DE59C1">
            <w:rPr>
              <w:rFonts w:cs="Calibri"/>
              <w:i/>
              <w:iCs/>
              <w:noProof/>
              <w:szCs w:val="24"/>
              <w:rPrChange w:id="13908" w:author="arkat" w:date="2017-10-11T10:40:00Z">
                <w:rPr>
                  <w:rFonts w:ascii="Times New Roman" w:hAnsi="Times New Roman" w:cs="Times New Roman"/>
                  <w:i/>
                  <w:iCs/>
                  <w:noProof/>
                  <w:szCs w:val="24"/>
                </w:rPr>
              </w:rPrChange>
            </w:rPr>
            <w:delText>Business ProcessManagement</w:delText>
          </w:r>
          <w:r w:rsidRPr="007772FD" w:rsidDel="00DE59C1">
            <w:rPr>
              <w:rFonts w:cs="Calibri"/>
              <w:noProof/>
              <w:szCs w:val="24"/>
              <w:rPrChange w:id="13909" w:author="arkat" w:date="2017-10-11T10:40:00Z">
                <w:rPr>
                  <w:rFonts w:ascii="Times New Roman" w:hAnsi="Times New Roman" w:cs="Times New Roman"/>
                  <w:noProof/>
                  <w:szCs w:val="24"/>
                </w:rPr>
              </w:rPrChange>
            </w:rPr>
            <w:delText>. Heidelberg New.</w:delText>
          </w:r>
        </w:del>
      </w:ins>
    </w:p>
    <w:p w14:paraId="37E273CC" w14:textId="381F0F4C" w:rsidR="00F24F14" w:rsidRPr="007772FD" w:rsidDel="002B0260" w:rsidRDefault="00F24F14">
      <w:pPr>
        <w:widowControl w:val="0"/>
        <w:autoSpaceDE w:val="0"/>
        <w:autoSpaceDN w:val="0"/>
        <w:adjustRightInd w:val="0"/>
        <w:spacing w:after="0"/>
        <w:rPr>
          <w:ins w:id="13910" w:author="arkat" w:date="2017-10-11T09:57:00Z"/>
          <w:del w:id="13911" w:author="arkat" w:date="2017-10-11T10:20:00Z"/>
          <w:rFonts w:cs="Calibri"/>
          <w:noProof/>
        </w:rPr>
        <w:pPrChange w:id="13912" w:author="arkat" w:date="2017-10-11T11:07:00Z">
          <w:pPr>
            <w:widowControl w:val="0"/>
            <w:autoSpaceDE w:val="0"/>
            <w:autoSpaceDN w:val="0"/>
            <w:adjustRightInd w:val="0"/>
            <w:spacing w:after="140" w:line="288" w:lineRule="auto"/>
            <w:ind w:left="480" w:hanging="480"/>
          </w:pPr>
        </w:pPrChange>
      </w:pPr>
      <w:ins w:id="13913" w:author="arkat" w:date="2017-10-11T09:57:00Z">
        <w:del w:id="13914" w:author="arkat" w:date="2017-10-11T11:07:00Z">
          <w:r w:rsidRPr="007772FD" w:rsidDel="00DE59C1">
            <w:rPr>
              <w:rFonts w:cs="Calibri"/>
              <w:noProof/>
              <w:szCs w:val="24"/>
              <w:rPrChange w:id="13915" w:author="arkat" w:date="2017-10-11T10:40:00Z">
                <w:rPr>
                  <w:rFonts w:ascii="Times New Roman" w:hAnsi="Times New Roman" w:cs="Times New Roman"/>
                  <w:noProof/>
                  <w:szCs w:val="24"/>
                </w:rPr>
              </w:rPrChange>
            </w:rPr>
            <w:delText xml:space="preserve">www.signavio.com 2009. </w:delText>
          </w:r>
          <w:r w:rsidRPr="007772FD" w:rsidDel="00DE59C1">
            <w:rPr>
              <w:rFonts w:cs="Calibri"/>
              <w:i/>
              <w:iCs/>
              <w:noProof/>
              <w:szCs w:val="24"/>
              <w:rPrChange w:id="13916" w:author="arkat" w:date="2017-10-11T10:40:00Z">
                <w:rPr>
                  <w:rFonts w:ascii="Times New Roman" w:hAnsi="Times New Roman" w:cs="Times New Roman"/>
                  <w:i/>
                  <w:iCs/>
                  <w:noProof/>
                  <w:szCs w:val="24"/>
                </w:rPr>
              </w:rPrChange>
            </w:rPr>
            <w:delText>Whitepaper: From EPC to BPMN | Signavio</w:delText>
          </w:r>
          <w:r w:rsidRPr="007772FD" w:rsidDel="00DE59C1">
            <w:rPr>
              <w:rFonts w:cs="Calibri"/>
              <w:noProof/>
              <w:szCs w:val="24"/>
              <w:rPrChange w:id="13917" w:author="arkat" w:date="2017-10-11T10:40:00Z">
                <w:rPr>
                  <w:rFonts w:ascii="Times New Roman" w:hAnsi="Times New Roman" w:cs="Times New Roman"/>
                  <w:noProof/>
                  <w:szCs w:val="24"/>
                </w:rPr>
              </w:rPrChange>
            </w:rPr>
            <w:delText>. Tersedia di https://www.signavio.com/news/whitepaper-from-epc-to-bpmn/ [Accessed 26 September 2017].</w:delText>
          </w:r>
        </w:del>
      </w:ins>
    </w:p>
    <w:p w14:paraId="556DF9A1" w14:textId="384E0188" w:rsidR="005427D0" w:rsidDel="00DE59C1" w:rsidRDefault="009B0515">
      <w:pPr>
        <w:widowControl w:val="0"/>
        <w:autoSpaceDE w:val="0"/>
        <w:autoSpaceDN w:val="0"/>
        <w:adjustRightInd w:val="0"/>
        <w:spacing w:after="0"/>
        <w:rPr>
          <w:ins w:id="13918" w:author="arkat" w:date="2017-10-02T15:45:00Z"/>
          <w:del w:id="13919" w:author="arkat" w:date="2017-10-11T11:07:00Z"/>
          <w:lang w:val="en-US"/>
        </w:rPr>
        <w:pPrChange w:id="13920" w:author="arkat" w:date="2017-10-11T11:07:00Z">
          <w:pPr>
            <w:pStyle w:val="BodyTextFirstIndent"/>
          </w:pPr>
        </w:pPrChange>
      </w:pPr>
      <w:ins w:id="13921" w:author="arkat" w:date="2017-10-06T10:30:00Z">
        <w:del w:id="13922" w:author="arkat" w:date="2017-10-11T11:07:00Z">
          <w:r w:rsidDel="00DE59C1">
            <w:rPr>
              <w:lang w:val="en-US"/>
            </w:rPr>
            <w:fldChar w:fldCharType="end"/>
          </w:r>
        </w:del>
      </w:ins>
    </w:p>
    <w:p w14:paraId="7FD7F0D5" w14:textId="239D96AD" w:rsidR="00901404" w:rsidRPr="00901404" w:rsidDel="00DE59C1" w:rsidRDefault="00901404">
      <w:pPr>
        <w:widowControl w:val="0"/>
        <w:autoSpaceDE w:val="0"/>
        <w:autoSpaceDN w:val="0"/>
        <w:adjustRightInd w:val="0"/>
        <w:spacing w:after="0"/>
        <w:rPr>
          <w:ins w:id="13923" w:author="arkat" w:date="2017-10-02T13:35:00Z"/>
          <w:del w:id="13924" w:author="arkat" w:date="2017-10-11T11:07:00Z"/>
          <w:lang w:val="en-US"/>
        </w:rPr>
        <w:pPrChange w:id="13925" w:author="arkat" w:date="2017-10-11T11:07:00Z">
          <w:pPr>
            <w:pStyle w:val="BodyTextFirstIndent"/>
          </w:pPr>
        </w:pPrChange>
      </w:pPr>
    </w:p>
    <w:p w14:paraId="7C3E8B9E" w14:textId="6FAA1D46" w:rsidR="00901404" w:rsidRPr="00901404" w:rsidDel="00DE59C1" w:rsidRDefault="00901404">
      <w:pPr>
        <w:widowControl w:val="0"/>
        <w:autoSpaceDE w:val="0"/>
        <w:autoSpaceDN w:val="0"/>
        <w:adjustRightInd w:val="0"/>
        <w:spacing w:after="0"/>
        <w:rPr>
          <w:ins w:id="13926" w:author="arkat" w:date="2017-10-02T13:35:00Z"/>
          <w:del w:id="13927" w:author="arkat" w:date="2017-10-11T11:07:00Z"/>
          <w:lang w:val="en-US"/>
        </w:rPr>
        <w:pPrChange w:id="13928" w:author="arkat" w:date="2017-10-11T11:07:00Z">
          <w:pPr>
            <w:pStyle w:val="BodyTextFirstIndent"/>
          </w:pPr>
        </w:pPrChange>
      </w:pPr>
    </w:p>
    <w:p w14:paraId="68C0216C" w14:textId="6C31E9A2" w:rsidR="00392A53" w:rsidRPr="00997EB3" w:rsidDel="00DE59C1" w:rsidRDefault="00392A53">
      <w:pPr>
        <w:widowControl w:val="0"/>
        <w:autoSpaceDE w:val="0"/>
        <w:autoSpaceDN w:val="0"/>
        <w:adjustRightInd w:val="0"/>
        <w:spacing w:after="0"/>
        <w:rPr>
          <w:del w:id="13929" w:author="arkat" w:date="2017-10-11T11:07:00Z"/>
          <w:lang w:val="en-US"/>
        </w:rPr>
        <w:pPrChange w:id="13930" w:author="arkat" w:date="2017-10-11T11:07:00Z">
          <w:pPr>
            <w:pStyle w:val="BodyText"/>
          </w:pPr>
        </w:pPrChange>
      </w:pPr>
    </w:p>
    <w:p w14:paraId="734FD9D9" w14:textId="206D4876" w:rsidR="00F83024" w:rsidRPr="00F83024" w:rsidDel="00DE59C1" w:rsidRDefault="005021DB">
      <w:pPr>
        <w:widowControl w:val="0"/>
        <w:autoSpaceDE w:val="0"/>
        <w:autoSpaceDN w:val="0"/>
        <w:adjustRightInd w:val="0"/>
        <w:spacing w:after="0"/>
        <w:rPr>
          <w:del w:id="13931" w:author="arkat" w:date="2017-10-11T11:07:00Z"/>
          <w:lang w:val="en-US"/>
        </w:rPr>
        <w:pPrChange w:id="13932" w:author="arkat" w:date="2017-10-11T11:07:00Z">
          <w:pPr>
            <w:pStyle w:val="BodyText"/>
          </w:pPr>
        </w:pPrChange>
      </w:pPr>
      <w:ins w:id="13933" w:author="arkat" w:date="2017-09-25T23:27:00Z">
        <w:del w:id="13934" w:author="arkat" w:date="2017-10-11T11:07:00Z">
          <w:r w:rsidDel="00DE59C1">
            <w:rPr>
              <w:lang w:val="en-US"/>
            </w:rPr>
            <w:br w:type="page"/>
          </w:r>
        </w:del>
      </w:ins>
    </w:p>
    <w:p w14:paraId="1DE672C5" w14:textId="5437BD0B" w:rsidR="0095311B" w:rsidRPr="00A768AA" w:rsidDel="00DE59C1" w:rsidRDefault="0095311B">
      <w:pPr>
        <w:widowControl w:val="0"/>
        <w:autoSpaceDE w:val="0"/>
        <w:autoSpaceDN w:val="0"/>
        <w:adjustRightInd w:val="0"/>
        <w:spacing w:after="0"/>
        <w:rPr>
          <w:del w:id="13935" w:author="arkat" w:date="2017-10-11T11:07:00Z"/>
          <w:szCs w:val="32"/>
          <w:lang w:val="en-US"/>
        </w:rPr>
        <w:pPrChange w:id="13936" w:author="arkat" w:date="2017-10-11T11:07:00Z">
          <w:pPr>
            <w:pStyle w:val="Heading2"/>
            <w:numPr>
              <w:ilvl w:val="0"/>
              <w:numId w:val="0"/>
            </w:numPr>
            <w:spacing w:before="0" w:after="0"/>
            <w:ind w:left="0" w:firstLine="0"/>
          </w:pPr>
        </w:pPrChange>
      </w:pPr>
      <w:bookmarkStart w:id="13937" w:name="_Toc475624309"/>
      <w:moveToRangeStart w:id="13938" w:author="arkat" w:date="2017-09-25T15:03:00Z" w:name="move494115158"/>
      <w:moveTo w:id="13939" w:author="arkat" w:date="2017-09-25T15:03:00Z">
        <w:del w:id="13940" w:author="arkat" w:date="2017-10-11T11:07:00Z">
          <w:r w:rsidRPr="00A768AA" w:rsidDel="00DE59C1">
            <w:rPr>
              <w:b/>
              <w:szCs w:val="32"/>
              <w:lang w:val="en-US"/>
            </w:rPr>
            <w:delText>DAFTAR PUSTAKA</w:delText>
          </w:r>
        </w:del>
      </w:moveTo>
    </w:p>
    <w:p w14:paraId="67181453" w14:textId="795C3C63" w:rsidR="004669FB" w:rsidRPr="00CB62E9" w:rsidDel="00DE59C1" w:rsidRDefault="004669FB">
      <w:pPr>
        <w:widowControl w:val="0"/>
        <w:autoSpaceDE w:val="0"/>
        <w:autoSpaceDN w:val="0"/>
        <w:adjustRightInd w:val="0"/>
        <w:spacing w:after="0"/>
        <w:rPr>
          <w:ins w:id="13941" w:author="arkat" w:date="2017-10-02T19:29:00Z"/>
          <w:del w:id="13942" w:author="arkat" w:date="2017-10-11T11:07:00Z"/>
          <w:b/>
          <w:lang w:val="en-US"/>
        </w:rPr>
        <w:pPrChange w:id="13943" w:author="arkat" w:date="2017-10-11T11:07:00Z">
          <w:pPr>
            <w:pStyle w:val="BodyText"/>
            <w:spacing w:after="0"/>
            <w:jc w:val="center"/>
          </w:pPr>
        </w:pPrChange>
      </w:pPr>
    </w:p>
    <w:moveToRangeEnd w:id="13938"/>
    <w:p w14:paraId="71C60F3C" w14:textId="6285A9A8" w:rsidR="00440112" w:rsidRPr="00440112" w:rsidDel="00DE59C1" w:rsidRDefault="00440112">
      <w:pPr>
        <w:widowControl w:val="0"/>
        <w:autoSpaceDE w:val="0"/>
        <w:autoSpaceDN w:val="0"/>
        <w:adjustRightInd w:val="0"/>
        <w:spacing w:after="0"/>
        <w:rPr>
          <w:del w:id="13944" w:author="arkat" w:date="2017-10-11T11:07:00Z"/>
        </w:rPr>
        <w:pPrChange w:id="13945" w:author="arkat" w:date="2017-10-11T11:07:00Z">
          <w:pPr>
            <w:pStyle w:val="BodyText"/>
          </w:pPr>
        </w:pPrChange>
      </w:pPr>
    </w:p>
    <w:bookmarkEnd w:id="13937"/>
    <w:p w14:paraId="3BB5F7B5" w14:textId="3CCA9070" w:rsidR="00A9103C" w:rsidDel="00DE59C1" w:rsidRDefault="00A9103C">
      <w:pPr>
        <w:widowControl w:val="0"/>
        <w:autoSpaceDE w:val="0"/>
        <w:autoSpaceDN w:val="0"/>
        <w:adjustRightInd w:val="0"/>
        <w:spacing w:after="0"/>
        <w:rPr>
          <w:del w:id="13946" w:author="arkat" w:date="2017-10-11T11:07:00Z"/>
        </w:rPr>
        <w:pPrChange w:id="13947" w:author="arkat" w:date="2017-10-11T11:07:00Z">
          <w:pPr>
            <w:pStyle w:val="Heading2"/>
            <w:numPr>
              <w:ilvl w:val="0"/>
              <w:numId w:val="0"/>
            </w:numPr>
            <w:spacing w:before="0" w:after="0"/>
            <w:ind w:left="0" w:firstLine="0"/>
          </w:pPr>
        </w:pPrChange>
      </w:pPr>
    </w:p>
    <w:p w14:paraId="4EECA635" w14:textId="28F7A4D4" w:rsidR="00041239" w:rsidDel="00DE59C1" w:rsidRDefault="00A9103C">
      <w:pPr>
        <w:widowControl w:val="0"/>
        <w:autoSpaceDE w:val="0"/>
        <w:autoSpaceDN w:val="0"/>
        <w:adjustRightInd w:val="0"/>
        <w:spacing w:after="0"/>
        <w:rPr>
          <w:del w:id="13948" w:author="arkat" w:date="2017-10-11T11:07:00Z"/>
        </w:rPr>
        <w:pPrChange w:id="13949" w:author="arkat" w:date="2017-10-11T11:07:00Z">
          <w:pPr>
            <w:pStyle w:val="Heading2"/>
            <w:spacing w:before="0" w:after="0"/>
          </w:pPr>
        </w:pPrChange>
      </w:pPr>
      <w:del w:id="13950" w:author="arkat" w:date="2017-10-11T11:07:00Z">
        <w:r w:rsidDel="00DE59C1">
          <w:delText>Kriteria Sukses Model Transformasi</w:delText>
        </w:r>
      </w:del>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72"/>
        <w:gridCol w:w="4757"/>
      </w:tblGrid>
      <w:tr w:rsidR="00A9103C" w:rsidDel="00DE59C1" w14:paraId="4DEF5BA3" w14:textId="66F9D102" w:rsidTr="00E01E86">
        <w:trPr>
          <w:del w:id="13951" w:author="arkat" w:date="2017-10-11T11:07:00Z"/>
        </w:trPr>
        <w:tc>
          <w:tcPr>
            <w:tcW w:w="2718" w:type="dxa"/>
            <w:shd w:val="clear" w:color="auto" w:fill="auto"/>
          </w:tcPr>
          <w:p w14:paraId="67B115B8" w14:textId="3F7B20CC" w:rsidR="00A9103C" w:rsidDel="00DE59C1" w:rsidRDefault="00A9103C">
            <w:pPr>
              <w:widowControl w:val="0"/>
              <w:autoSpaceDE w:val="0"/>
              <w:autoSpaceDN w:val="0"/>
              <w:adjustRightInd w:val="0"/>
              <w:spacing w:after="0"/>
              <w:rPr>
                <w:del w:id="13952" w:author="arkat" w:date="2017-10-11T11:07:00Z"/>
              </w:rPr>
              <w:pPrChange w:id="13953" w:author="arkat" w:date="2017-10-11T11:07:00Z">
                <w:pPr>
                  <w:pStyle w:val="BodyText"/>
                  <w:spacing w:after="0"/>
                </w:pPr>
              </w:pPrChange>
            </w:pPr>
            <w:del w:id="13954" w:author="arkat" w:date="2017-10-11T11:07:00Z">
              <w:r w:rsidDel="00DE59C1">
                <w:delText>Criteria</w:delText>
              </w:r>
            </w:del>
          </w:p>
        </w:tc>
        <w:tc>
          <w:tcPr>
            <w:tcW w:w="5328" w:type="dxa"/>
            <w:shd w:val="clear" w:color="auto" w:fill="auto"/>
          </w:tcPr>
          <w:p w14:paraId="0F9B2537" w14:textId="0A367A2D" w:rsidR="00A9103C" w:rsidDel="00DE59C1" w:rsidRDefault="00A9103C">
            <w:pPr>
              <w:widowControl w:val="0"/>
              <w:autoSpaceDE w:val="0"/>
              <w:autoSpaceDN w:val="0"/>
              <w:adjustRightInd w:val="0"/>
              <w:spacing w:after="0"/>
              <w:rPr>
                <w:del w:id="13955" w:author="arkat" w:date="2017-10-11T11:07:00Z"/>
              </w:rPr>
              <w:pPrChange w:id="13956" w:author="arkat" w:date="2017-10-11T11:07:00Z">
                <w:pPr>
                  <w:pStyle w:val="BodyText"/>
                  <w:spacing w:after="0"/>
                </w:pPr>
              </w:pPrChange>
            </w:pPr>
            <w:del w:id="13957" w:author="arkat" w:date="2017-10-11T11:07:00Z">
              <w:r w:rsidDel="00DE59C1">
                <w:delText>Descriptions</w:delText>
              </w:r>
            </w:del>
          </w:p>
        </w:tc>
      </w:tr>
      <w:tr w:rsidR="00A9103C" w:rsidDel="00DE59C1" w14:paraId="3759F462" w14:textId="6A7B23E7" w:rsidTr="00E01E86">
        <w:trPr>
          <w:del w:id="13958" w:author="arkat" w:date="2017-10-11T11:07:00Z"/>
        </w:trPr>
        <w:tc>
          <w:tcPr>
            <w:tcW w:w="2718" w:type="dxa"/>
            <w:shd w:val="clear" w:color="auto" w:fill="auto"/>
          </w:tcPr>
          <w:p w14:paraId="729B5FF1" w14:textId="18D43091" w:rsidR="00A9103C" w:rsidRPr="00E01E86" w:rsidDel="00DE59C1" w:rsidRDefault="00A9103C">
            <w:pPr>
              <w:widowControl w:val="0"/>
              <w:autoSpaceDE w:val="0"/>
              <w:autoSpaceDN w:val="0"/>
              <w:adjustRightInd w:val="0"/>
              <w:spacing w:after="0"/>
              <w:rPr>
                <w:del w:id="13959" w:author="arkat" w:date="2017-10-11T11:07:00Z"/>
                <w:rFonts w:ascii="Times" w:eastAsia="Times New Roman" w:hAnsi="Times" w:cs="Times New Roman"/>
                <w:sz w:val="20"/>
                <w:szCs w:val="20"/>
                <w:lang w:val="en-US"/>
              </w:rPr>
              <w:pPrChange w:id="13960" w:author="arkat" w:date="2017-10-11T11:07:00Z">
                <w:pPr>
                  <w:pStyle w:val="BodyText"/>
                  <w:spacing w:after="0"/>
                </w:pPr>
              </w:pPrChange>
            </w:pPr>
            <w:del w:id="13961" w:author="arkat" w:date="2017-10-11T11:07:00Z">
              <w:r w:rsidRPr="00E01E86" w:rsidDel="00DE59C1">
                <w:rPr>
                  <w:rFonts w:ascii="Times" w:eastAsia="Times New Roman" w:hAnsi="Times" w:cs="Times New Roman"/>
                  <w:sz w:val="20"/>
                  <w:szCs w:val="20"/>
                  <w:lang w:val="en-US"/>
                </w:rPr>
                <w:delText>Creating/Reading/Updating/Deleting transformations (CRUD).</w:delText>
              </w:r>
            </w:del>
          </w:p>
          <w:p w14:paraId="4DBC97B0" w14:textId="1F57E14D" w:rsidR="00A9103C" w:rsidDel="00DE59C1" w:rsidRDefault="00A9103C">
            <w:pPr>
              <w:widowControl w:val="0"/>
              <w:autoSpaceDE w:val="0"/>
              <w:autoSpaceDN w:val="0"/>
              <w:adjustRightInd w:val="0"/>
              <w:spacing w:after="0"/>
              <w:rPr>
                <w:del w:id="13962" w:author="arkat" w:date="2017-10-11T11:07:00Z"/>
              </w:rPr>
              <w:pPrChange w:id="13963" w:author="arkat" w:date="2017-10-11T11:07:00Z">
                <w:pPr>
                  <w:pStyle w:val="BodyText"/>
                  <w:spacing w:after="0"/>
                </w:pPr>
              </w:pPrChange>
            </w:pPr>
          </w:p>
        </w:tc>
        <w:tc>
          <w:tcPr>
            <w:tcW w:w="5328" w:type="dxa"/>
            <w:shd w:val="clear" w:color="auto" w:fill="auto"/>
          </w:tcPr>
          <w:p w14:paraId="57140D95" w14:textId="096B0A69" w:rsidR="00A9103C" w:rsidDel="00DE59C1" w:rsidRDefault="00A9103C">
            <w:pPr>
              <w:widowControl w:val="0"/>
              <w:autoSpaceDE w:val="0"/>
              <w:autoSpaceDN w:val="0"/>
              <w:adjustRightInd w:val="0"/>
              <w:spacing w:after="0"/>
              <w:rPr>
                <w:del w:id="13964" w:author="arkat" w:date="2017-10-11T11:07:00Z"/>
              </w:rPr>
              <w:pPrChange w:id="13965" w:author="arkat" w:date="2017-10-11T11:07:00Z">
                <w:pPr>
                  <w:pStyle w:val="BodyText"/>
                  <w:spacing w:after="0"/>
                </w:pPr>
              </w:pPrChange>
            </w:pPr>
          </w:p>
        </w:tc>
      </w:tr>
      <w:tr w:rsidR="00A9103C" w:rsidDel="00DE59C1" w14:paraId="3A1E3E4B" w14:textId="4F91F08A" w:rsidTr="00E01E86">
        <w:trPr>
          <w:del w:id="13966" w:author="arkat" w:date="2017-10-11T11:07:00Z"/>
        </w:trPr>
        <w:tc>
          <w:tcPr>
            <w:tcW w:w="2718" w:type="dxa"/>
            <w:shd w:val="clear" w:color="auto" w:fill="auto"/>
          </w:tcPr>
          <w:p w14:paraId="1101129F" w14:textId="111D32E2" w:rsidR="00A9103C" w:rsidRPr="00E01E86" w:rsidDel="00DE59C1" w:rsidRDefault="00A9103C">
            <w:pPr>
              <w:widowControl w:val="0"/>
              <w:autoSpaceDE w:val="0"/>
              <w:autoSpaceDN w:val="0"/>
              <w:adjustRightInd w:val="0"/>
              <w:spacing w:after="0"/>
              <w:rPr>
                <w:del w:id="13967" w:author="arkat" w:date="2017-10-11T11:07:00Z"/>
                <w:rFonts w:ascii="Times" w:eastAsia="Times New Roman" w:hAnsi="Times" w:cs="Times New Roman"/>
                <w:sz w:val="20"/>
                <w:szCs w:val="20"/>
                <w:lang w:val="en-US"/>
              </w:rPr>
              <w:pPrChange w:id="13968" w:author="arkat" w:date="2017-10-11T11:07:00Z">
                <w:pPr>
                  <w:pStyle w:val="BodyText"/>
                  <w:spacing w:after="0"/>
                </w:pPr>
              </w:pPrChange>
            </w:pPr>
            <w:del w:id="13969" w:author="arkat" w:date="2017-10-11T11:07:00Z">
              <w:r w:rsidRPr="00E01E86" w:rsidDel="00DE59C1">
                <w:rPr>
                  <w:rFonts w:ascii="Times" w:eastAsia="Times New Roman" w:hAnsi="Times" w:cs="Times New Roman"/>
                  <w:sz w:val="20"/>
                  <w:szCs w:val="20"/>
                  <w:lang w:val="en-US"/>
                </w:rPr>
                <w:delText>Suggesting when to apply transformations</w:delText>
              </w:r>
            </w:del>
          </w:p>
          <w:p w14:paraId="71340805" w14:textId="2835B30A" w:rsidR="00A9103C" w:rsidDel="00DE59C1" w:rsidRDefault="00A9103C">
            <w:pPr>
              <w:widowControl w:val="0"/>
              <w:autoSpaceDE w:val="0"/>
              <w:autoSpaceDN w:val="0"/>
              <w:adjustRightInd w:val="0"/>
              <w:spacing w:after="0"/>
              <w:rPr>
                <w:del w:id="13970" w:author="arkat" w:date="2017-10-11T11:07:00Z"/>
              </w:rPr>
              <w:pPrChange w:id="13971" w:author="arkat" w:date="2017-10-11T11:07:00Z">
                <w:pPr>
                  <w:pStyle w:val="BodyText"/>
                  <w:spacing w:after="0"/>
                </w:pPr>
              </w:pPrChange>
            </w:pPr>
          </w:p>
        </w:tc>
        <w:tc>
          <w:tcPr>
            <w:tcW w:w="5328" w:type="dxa"/>
            <w:shd w:val="clear" w:color="auto" w:fill="auto"/>
          </w:tcPr>
          <w:p w14:paraId="742492BC" w14:textId="2F223D2F" w:rsidR="00A9103C" w:rsidDel="00DE59C1" w:rsidRDefault="00A9103C">
            <w:pPr>
              <w:widowControl w:val="0"/>
              <w:autoSpaceDE w:val="0"/>
              <w:autoSpaceDN w:val="0"/>
              <w:adjustRightInd w:val="0"/>
              <w:spacing w:after="0"/>
              <w:rPr>
                <w:del w:id="13972" w:author="arkat" w:date="2017-10-11T11:07:00Z"/>
              </w:rPr>
              <w:pPrChange w:id="13973" w:author="arkat" w:date="2017-10-11T11:07:00Z">
                <w:pPr>
                  <w:pStyle w:val="BodyText"/>
                  <w:spacing w:after="0"/>
                </w:pPr>
              </w:pPrChange>
            </w:pPr>
          </w:p>
        </w:tc>
      </w:tr>
      <w:tr w:rsidR="00A9103C" w:rsidDel="00DE59C1" w14:paraId="7F901BC6" w14:textId="56210817" w:rsidTr="00E01E86">
        <w:trPr>
          <w:del w:id="13974" w:author="arkat" w:date="2017-10-11T11:07:00Z"/>
        </w:trPr>
        <w:tc>
          <w:tcPr>
            <w:tcW w:w="2718" w:type="dxa"/>
            <w:shd w:val="clear" w:color="auto" w:fill="auto"/>
          </w:tcPr>
          <w:p w14:paraId="354890CC" w14:textId="2CC5CE60" w:rsidR="00A9103C" w:rsidRPr="00E01E86" w:rsidDel="00DE59C1" w:rsidRDefault="00A9103C">
            <w:pPr>
              <w:widowControl w:val="0"/>
              <w:autoSpaceDE w:val="0"/>
              <w:autoSpaceDN w:val="0"/>
              <w:adjustRightInd w:val="0"/>
              <w:spacing w:after="0"/>
              <w:rPr>
                <w:del w:id="13975" w:author="arkat" w:date="2017-10-11T11:07:00Z"/>
                <w:rFonts w:ascii="Times" w:eastAsia="Times New Roman" w:hAnsi="Times" w:cs="Times New Roman"/>
                <w:sz w:val="20"/>
                <w:szCs w:val="20"/>
                <w:lang w:val="en-US"/>
              </w:rPr>
              <w:pPrChange w:id="13976" w:author="arkat" w:date="2017-10-11T11:07:00Z">
                <w:pPr>
                  <w:pStyle w:val="BodyText"/>
                  <w:spacing w:after="0"/>
                </w:pPr>
              </w:pPrChange>
            </w:pPr>
            <w:del w:id="13977" w:author="arkat" w:date="2017-10-11T11:07:00Z">
              <w:r w:rsidRPr="00E01E86" w:rsidDel="00DE59C1">
                <w:rPr>
                  <w:rFonts w:ascii="Times" w:eastAsia="Times New Roman" w:hAnsi="Times" w:cs="Times New Roman"/>
                  <w:sz w:val="20"/>
                  <w:szCs w:val="20"/>
                  <w:lang w:val="en-US"/>
                </w:rPr>
                <w:delText>Customising or reusing transformations.</w:delText>
              </w:r>
            </w:del>
          </w:p>
          <w:p w14:paraId="3BE7BBE0" w14:textId="3B8B1676" w:rsidR="00A9103C" w:rsidDel="00DE59C1" w:rsidRDefault="00A9103C">
            <w:pPr>
              <w:widowControl w:val="0"/>
              <w:autoSpaceDE w:val="0"/>
              <w:autoSpaceDN w:val="0"/>
              <w:adjustRightInd w:val="0"/>
              <w:spacing w:after="0"/>
              <w:rPr>
                <w:del w:id="13978" w:author="arkat" w:date="2017-10-11T11:07:00Z"/>
              </w:rPr>
              <w:pPrChange w:id="13979" w:author="arkat" w:date="2017-10-11T11:07:00Z">
                <w:pPr>
                  <w:pStyle w:val="BodyText"/>
                  <w:spacing w:after="0"/>
                </w:pPr>
              </w:pPrChange>
            </w:pPr>
          </w:p>
        </w:tc>
        <w:tc>
          <w:tcPr>
            <w:tcW w:w="5328" w:type="dxa"/>
            <w:shd w:val="clear" w:color="auto" w:fill="auto"/>
          </w:tcPr>
          <w:p w14:paraId="441F4B14" w14:textId="61E981AF" w:rsidR="00A9103C" w:rsidDel="00DE59C1" w:rsidRDefault="00A9103C">
            <w:pPr>
              <w:widowControl w:val="0"/>
              <w:autoSpaceDE w:val="0"/>
              <w:autoSpaceDN w:val="0"/>
              <w:adjustRightInd w:val="0"/>
              <w:spacing w:after="0"/>
              <w:rPr>
                <w:del w:id="13980" w:author="arkat" w:date="2017-10-11T11:07:00Z"/>
              </w:rPr>
              <w:pPrChange w:id="13981" w:author="arkat" w:date="2017-10-11T11:07:00Z">
                <w:pPr>
                  <w:pStyle w:val="BodyText"/>
                  <w:spacing w:after="0"/>
                </w:pPr>
              </w:pPrChange>
            </w:pPr>
          </w:p>
        </w:tc>
      </w:tr>
      <w:tr w:rsidR="00A9103C" w:rsidDel="00DE59C1" w14:paraId="2AB205EF" w14:textId="7235BDBE" w:rsidTr="00E01E86">
        <w:trPr>
          <w:del w:id="13982" w:author="arkat" w:date="2017-10-11T11:07:00Z"/>
        </w:trPr>
        <w:tc>
          <w:tcPr>
            <w:tcW w:w="2718" w:type="dxa"/>
            <w:shd w:val="clear" w:color="auto" w:fill="auto"/>
          </w:tcPr>
          <w:p w14:paraId="56866F24" w14:textId="4C403B50" w:rsidR="00A9103C" w:rsidDel="00DE59C1" w:rsidRDefault="00A9103C">
            <w:pPr>
              <w:widowControl w:val="0"/>
              <w:autoSpaceDE w:val="0"/>
              <w:autoSpaceDN w:val="0"/>
              <w:adjustRightInd w:val="0"/>
              <w:spacing w:after="0"/>
              <w:rPr>
                <w:del w:id="13983" w:author="arkat" w:date="2017-10-11T11:07:00Z"/>
              </w:rPr>
              <w:pPrChange w:id="13984" w:author="arkat" w:date="2017-10-11T11:07:00Z">
                <w:pPr>
                  <w:pStyle w:val="BodyText"/>
                  <w:spacing w:after="0"/>
                </w:pPr>
              </w:pPrChange>
            </w:pPr>
          </w:p>
        </w:tc>
        <w:tc>
          <w:tcPr>
            <w:tcW w:w="5328" w:type="dxa"/>
            <w:shd w:val="clear" w:color="auto" w:fill="auto"/>
          </w:tcPr>
          <w:p w14:paraId="7E62ADC9" w14:textId="5730478D" w:rsidR="00A9103C" w:rsidDel="00DE59C1" w:rsidRDefault="00A9103C">
            <w:pPr>
              <w:widowControl w:val="0"/>
              <w:autoSpaceDE w:val="0"/>
              <w:autoSpaceDN w:val="0"/>
              <w:adjustRightInd w:val="0"/>
              <w:spacing w:after="0"/>
              <w:rPr>
                <w:del w:id="13985" w:author="arkat" w:date="2017-10-11T11:07:00Z"/>
              </w:rPr>
              <w:pPrChange w:id="13986" w:author="arkat" w:date="2017-10-11T11:07:00Z">
                <w:pPr>
                  <w:pStyle w:val="BodyText"/>
                  <w:spacing w:after="0"/>
                </w:pPr>
              </w:pPrChange>
            </w:pPr>
          </w:p>
        </w:tc>
      </w:tr>
    </w:tbl>
    <w:p w14:paraId="5AF3F069" w14:textId="6C9D54C0" w:rsidR="00A42612" w:rsidDel="00DE59C1" w:rsidRDefault="00915C50">
      <w:pPr>
        <w:widowControl w:val="0"/>
        <w:autoSpaceDE w:val="0"/>
        <w:autoSpaceDN w:val="0"/>
        <w:adjustRightInd w:val="0"/>
        <w:spacing w:after="0"/>
        <w:rPr>
          <w:ins w:id="13987" w:author="arkat" w:date="2017-10-06T07:52:00Z"/>
          <w:del w:id="13988" w:author="arkat" w:date="2017-10-11T11:07:00Z"/>
          <w:rFonts w:ascii="Times New Roman" w:hAnsi="Times New Roman" w:cs="Times New Roman"/>
          <w:szCs w:val="24"/>
        </w:rPr>
      </w:pPr>
      <w:ins w:id="13989" w:author="arkat" w:date="2017-10-17T20:47:00Z">
        <w:r>
          <w:rPr>
            <w:rFonts w:ascii="Times New Roman" w:hAnsi="Times New Roman" w:cs="Times New Roman"/>
            <w:szCs w:val="24"/>
          </w:rPr>
          <w:tab/>
        </w:r>
      </w:ins>
    </w:p>
    <w:p w14:paraId="059B6167" w14:textId="7AAEF5A5" w:rsidR="00F5795E" w:rsidDel="00DE59C1" w:rsidRDefault="00F5795E">
      <w:pPr>
        <w:widowControl w:val="0"/>
        <w:autoSpaceDE w:val="0"/>
        <w:autoSpaceDN w:val="0"/>
        <w:adjustRightInd w:val="0"/>
        <w:spacing w:after="0"/>
        <w:rPr>
          <w:ins w:id="13990" w:author="arkat" w:date="2017-10-11T10:00:00Z"/>
          <w:del w:id="13991" w:author="arkat" w:date="2017-10-11T11:07:00Z"/>
          <w:rFonts w:ascii="Times New Roman" w:hAnsi="Times New Roman" w:cs="Times New Roman"/>
          <w:szCs w:val="24"/>
        </w:rPr>
      </w:pPr>
    </w:p>
    <w:p w14:paraId="34F461D8" w14:textId="2F7EB9D1" w:rsidR="00F5795E" w:rsidDel="00DE59C1" w:rsidRDefault="00F5795E">
      <w:pPr>
        <w:widowControl w:val="0"/>
        <w:autoSpaceDE w:val="0"/>
        <w:autoSpaceDN w:val="0"/>
        <w:adjustRightInd w:val="0"/>
        <w:spacing w:after="0"/>
        <w:rPr>
          <w:ins w:id="13992" w:author="arkat" w:date="2017-10-11T10:00:00Z"/>
          <w:del w:id="13993" w:author="arkat" w:date="2017-10-11T11:07:00Z"/>
          <w:rFonts w:ascii="Times New Roman" w:hAnsi="Times New Roman" w:cs="Times New Roman"/>
          <w:szCs w:val="24"/>
        </w:rPr>
        <w:pPrChange w:id="13994" w:author="arkat" w:date="2017-10-11T11:07:00Z">
          <w:pPr>
            <w:widowControl w:val="0"/>
            <w:autoSpaceDE w:val="0"/>
            <w:autoSpaceDN w:val="0"/>
            <w:adjustRightInd w:val="0"/>
            <w:spacing w:after="140" w:line="288" w:lineRule="auto"/>
            <w:ind w:left="480" w:hanging="480"/>
          </w:pPr>
        </w:pPrChange>
      </w:pPr>
      <w:ins w:id="13995" w:author="arkat" w:date="2017-10-11T10:00:00Z">
        <w:del w:id="13996"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1E5A6281" w14:textId="64989FD1" w:rsidR="00F5795E" w:rsidDel="00DE59C1" w:rsidRDefault="00F5795E">
      <w:pPr>
        <w:widowControl w:val="0"/>
        <w:autoSpaceDE w:val="0"/>
        <w:autoSpaceDN w:val="0"/>
        <w:adjustRightInd w:val="0"/>
        <w:spacing w:after="0"/>
        <w:rPr>
          <w:ins w:id="13997" w:author="arkat" w:date="2017-10-11T10:00:00Z"/>
          <w:del w:id="13998" w:author="arkat" w:date="2017-10-11T11:07:00Z"/>
          <w:rFonts w:ascii="Times New Roman" w:hAnsi="Times New Roman" w:cs="Times New Roman"/>
          <w:szCs w:val="24"/>
        </w:rPr>
        <w:pPrChange w:id="13999" w:author="arkat" w:date="2017-10-11T11:07:00Z">
          <w:pPr>
            <w:widowControl w:val="0"/>
            <w:autoSpaceDE w:val="0"/>
            <w:autoSpaceDN w:val="0"/>
            <w:adjustRightInd w:val="0"/>
            <w:spacing w:after="140" w:line="288" w:lineRule="auto"/>
            <w:ind w:left="480" w:hanging="480"/>
          </w:pPr>
        </w:pPrChange>
      </w:pPr>
      <w:ins w:id="14000" w:author="arkat" w:date="2017-10-11T10:00:00Z">
        <w:del w:id="14001"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0C81A9D6" w14:textId="4E381474" w:rsidR="00F5795E" w:rsidDel="00DE59C1" w:rsidRDefault="00F5795E">
      <w:pPr>
        <w:widowControl w:val="0"/>
        <w:autoSpaceDE w:val="0"/>
        <w:autoSpaceDN w:val="0"/>
        <w:adjustRightInd w:val="0"/>
        <w:spacing w:after="0"/>
        <w:rPr>
          <w:ins w:id="14002" w:author="arkat" w:date="2017-10-11T10:00:00Z"/>
          <w:del w:id="14003" w:author="arkat" w:date="2017-10-11T11:07:00Z"/>
          <w:rFonts w:ascii="Times New Roman" w:hAnsi="Times New Roman" w:cs="Times New Roman"/>
          <w:szCs w:val="24"/>
        </w:rPr>
        <w:pPrChange w:id="14004" w:author="arkat" w:date="2017-10-11T11:07:00Z">
          <w:pPr>
            <w:widowControl w:val="0"/>
            <w:autoSpaceDE w:val="0"/>
            <w:autoSpaceDN w:val="0"/>
            <w:adjustRightInd w:val="0"/>
            <w:spacing w:after="140" w:line="288" w:lineRule="auto"/>
            <w:ind w:left="480" w:hanging="480"/>
          </w:pPr>
        </w:pPrChange>
      </w:pPr>
      <w:ins w:id="14005" w:author="arkat" w:date="2017-10-11T10:00:00Z">
        <w:del w:id="14006" w:author="arkat" w:date="2017-10-11T11:07:00Z">
          <w:r w:rsidDel="00DE59C1">
            <w:rPr>
              <w:rFonts w:ascii="Times New Roman" w:hAnsi="Times New Roman" w:cs="Times New Roman"/>
              <w:szCs w:val="24"/>
            </w:rPr>
            <w:delText>Arkin, A. &amp; Intalio 2002. Business Process Modeling Language. 98.</w:delText>
          </w:r>
        </w:del>
      </w:ins>
    </w:p>
    <w:p w14:paraId="655D2858" w14:textId="1D964352" w:rsidR="00F5795E" w:rsidDel="00DE59C1" w:rsidRDefault="00F5795E">
      <w:pPr>
        <w:widowControl w:val="0"/>
        <w:autoSpaceDE w:val="0"/>
        <w:autoSpaceDN w:val="0"/>
        <w:adjustRightInd w:val="0"/>
        <w:spacing w:after="0"/>
        <w:rPr>
          <w:ins w:id="14007" w:author="arkat" w:date="2017-10-11T10:00:00Z"/>
          <w:del w:id="14008" w:author="arkat" w:date="2017-10-11T11:07:00Z"/>
          <w:rFonts w:ascii="Times New Roman" w:hAnsi="Times New Roman" w:cs="Times New Roman"/>
          <w:szCs w:val="24"/>
        </w:rPr>
        <w:pPrChange w:id="14009" w:author="arkat" w:date="2017-10-11T11:07:00Z">
          <w:pPr>
            <w:widowControl w:val="0"/>
            <w:autoSpaceDE w:val="0"/>
            <w:autoSpaceDN w:val="0"/>
            <w:adjustRightInd w:val="0"/>
            <w:spacing w:after="140" w:line="288" w:lineRule="auto"/>
            <w:ind w:left="480" w:hanging="480"/>
          </w:pPr>
        </w:pPrChange>
      </w:pPr>
      <w:ins w:id="14010" w:author="arkat" w:date="2017-10-11T10:00:00Z">
        <w:del w:id="14011"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41E19B40" w14:textId="6D58D1FF" w:rsidR="00F5795E" w:rsidDel="00DE59C1" w:rsidRDefault="00F5795E">
      <w:pPr>
        <w:widowControl w:val="0"/>
        <w:autoSpaceDE w:val="0"/>
        <w:autoSpaceDN w:val="0"/>
        <w:adjustRightInd w:val="0"/>
        <w:spacing w:after="0"/>
        <w:rPr>
          <w:ins w:id="14012" w:author="arkat" w:date="2017-10-11T10:00:00Z"/>
          <w:del w:id="14013" w:author="arkat" w:date="2017-10-11T11:07:00Z"/>
          <w:rFonts w:ascii="Times New Roman" w:hAnsi="Times New Roman" w:cs="Times New Roman"/>
          <w:szCs w:val="24"/>
        </w:rPr>
        <w:pPrChange w:id="14014" w:author="arkat" w:date="2017-10-11T11:07:00Z">
          <w:pPr>
            <w:widowControl w:val="0"/>
            <w:autoSpaceDE w:val="0"/>
            <w:autoSpaceDN w:val="0"/>
            <w:adjustRightInd w:val="0"/>
            <w:spacing w:after="140" w:line="288" w:lineRule="auto"/>
            <w:ind w:left="480" w:hanging="480"/>
          </w:pPr>
        </w:pPrChange>
      </w:pPr>
      <w:ins w:id="14015" w:author="arkat" w:date="2017-10-11T10:00:00Z">
        <w:del w:id="14016"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070DB394" w14:textId="09000824" w:rsidR="00F5795E" w:rsidDel="00DE59C1" w:rsidRDefault="00F5795E">
      <w:pPr>
        <w:widowControl w:val="0"/>
        <w:autoSpaceDE w:val="0"/>
        <w:autoSpaceDN w:val="0"/>
        <w:adjustRightInd w:val="0"/>
        <w:spacing w:after="0"/>
        <w:rPr>
          <w:ins w:id="14017" w:author="arkat" w:date="2017-10-11T10:00:00Z"/>
          <w:del w:id="14018" w:author="arkat" w:date="2017-10-11T11:07:00Z"/>
          <w:rFonts w:ascii="Times New Roman" w:hAnsi="Times New Roman" w:cs="Times New Roman"/>
          <w:szCs w:val="24"/>
        </w:rPr>
        <w:pPrChange w:id="14019" w:author="arkat" w:date="2017-10-11T11:07:00Z">
          <w:pPr>
            <w:widowControl w:val="0"/>
            <w:autoSpaceDE w:val="0"/>
            <w:autoSpaceDN w:val="0"/>
            <w:adjustRightInd w:val="0"/>
            <w:spacing w:after="140" w:line="288" w:lineRule="auto"/>
            <w:ind w:left="480" w:hanging="480"/>
          </w:pPr>
        </w:pPrChange>
      </w:pPr>
      <w:ins w:id="14020" w:author="arkat" w:date="2017-10-11T10:00:00Z">
        <w:del w:id="14021"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33AEF9A0" w14:textId="3140FC4C" w:rsidR="00F5795E" w:rsidDel="00DE59C1" w:rsidRDefault="00F5795E">
      <w:pPr>
        <w:widowControl w:val="0"/>
        <w:autoSpaceDE w:val="0"/>
        <w:autoSpaceDN w:val="0"/>
        <w:adjustRightInd w:val="0"/>
        <w:spacing w:after="0"/>
        <w:rPr>
          <w:ins w:id="14022" w:author="arkat" w:date="2017-10-11T10:00:00Z"/>
          <w:del w:id="14023" w:author="arkat" w:date="2017-10-11T11:07:00Z"/>
          <w:rFonts w:ascii="Times New Roman" w:hAnsi="Times New Roman" w:cs="Times New Roman"/>
          <w:szCs w:val="24"/>
        </w:rPr>
        <w:pPrChange w:id="14024" w:author="arkat" w:date="2017-10-11T11:07:00Z">
          <w:pPr>
            <w:widowControl w:val="0"/>
            <w:autoSpaceDE w:val="0"/>
            <w:autoSpaceDN w:val="0"/>
            <w:adjustRightInd w:val="0"/>
            <w:spacing w:after="140" w:line="288" w:lineRule="auto"/>
            <w:ind w:left="480" w:hanging="480"/>
          </w:pPr>
        </w:pPrChange>
      </w:pPr>
      <w:ins w:id="14025" w:author="arkat" w:date="2017-10-11T10:00:00Z">
        <w:del w:id="14026"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5AAB4631" w14:textId="547E5CC8" w:rsidR="00F5795E" w:rsidDel="00DE59C1" w:rsidRDefault="00F5795E">
      <w:pPr>
        <w:widowControl w:val="0"/>
        <w:autoSpaceDE w:val="0"/>
        <w:autoSpaceDN w:val="0"/>
        <w:adjustRightInd w:val="0"/>
        <w:spacing w:after="0"/>
        <w:rPr>
          <w:ins w:id="14027" w:author="arkat" w:date="2017-10-11T10:00:00Z"/>
          <w:del w:id="14028" w:author="arkat" w:date="2017-10-11T11:07:00Z"/>
          <w:rFonts w:ascii="Times New Roman" w:hAnsi="Times New Roman" w:cs="Times New Roman"/>
          <w:szCs w:val="24"/>
        </w:rPr>
        <w:pPrChange w:id="14029" w:author="arkat" w:date="2017-10-11T11:07:00Z">
          <w:pPr>
            <w:widowControl w:val="0"/>
            <w:autoSpaceDE w:val="0"/>
            <w:autoSpaceDN w:val="0"/>
            <w:adjustRightInd w:val="0"/>
            <w:spacing w:after="140" w:line="288" w:lineRule="auto"/>
            <w:ind w:left="480" w:hanging="480"/>
          </w:pPr>
        </w:pPrChange>
      </w:pPr>
      <w:ins w:id="14030" w:author="arkat" w:date="2017-10-11T10:00:00Z">
        <w:del w:id="14031"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77B0A22F" w14:textId="564079D7" w:rsidR="00F5795E" w:rsidDel="00DE59C1" w:rsidRDefault="00F5795E">
      <w:pPr>
        <w:widowControl w:val="0"/>
        <w:autoSpaceDE w:val="0"/>
        <w:autoSpaceDN w:val="0"/>
        <w:adjustRightInd w:val="0"/>
        <w:spacing w:after="0"/>
        <w:rPr>
          <w:ins w:id="14032" w:author="arkat" w:date="2017-10-11T10:00:00Z"/>
          <w:del w:id="14033" w:author="arkat" w:date="2017-10-11T11:07:00Z"/>
          <w:rFonts w:ascii="Times New Roman" w:hAnsi="Times New Roman" w:cs="Times New Roman"/>
          <w:szCs w:val="24"/>
        </w:rPr>
        <w:pPrChange w:id="14034" w:author="arkat" w:date="2017-10-11T11:07:00Z">
          <w:pPr>
            <w:widowControl w:val="0"/>
            <w:autoSpaceDE w:val="0"/>
            <w:autoSpaceDN w:val="0"/>
            <w:adjustRightInd w:val="0"/>
            <w:spacing w:after="140" w:line="288" w:lineRule="auto"/>
            <w:ind w:left="480" w:hanging="480"/>
          </w:pPr>
        </w:pPrChange>
      </w:pPr>
      <w:ins w:id="14035" w:author="arkat" w:date="2017-10-11T10:00:00Z">
        <w:del w:id="14036"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4E4AE3DA" w14:textId="5A3A1A85" w:rsidR="00F5795E" w:rsidDel="00DE59C1" w:rsidRDefault="00F5795E">
      <w:pPr>
        <w:widowControl w:val="0"/>
        <w:autoSpaceDE w:val="0"/>
        <w:autoSpaceDN w:val="0"/>
        <w:adjustRightInd w:val="0"/>
        <w:spacing w:after="0"/>
        <w:rPr>
          <w:ins w:id="14037" w:author="arkat" w:date="2017-10-11T10:00:00Z"/>
          <w:del w:id="14038" w:author="arkat" w:date="2017-10-11T11:07:00Z"/>
          <w:rFonts w:ascii="Times New Roman" w:hAnsi="Times New Roman" w:cs="Times New Roman"/>
          <w:szCs w:val="24"/>
        </w:rPr>
        <w:pPrChange w:id="14039" w:author="arkat" w:date="2017-10-11T11:07:00Z">
          <w:pPr>
            <w:widowControl w:val="0"/>
            <w:autoSpaceDE w:val="0"/>
            <w:autoSpaceDN w:val="0"/>
            <w:adjustRightInd w:val="0"/>
            <w:spacing w:after="140" w:line="288" w:lineRule="auto"/>
            <w:ind w:left="480" w:hanging="480"/>
          </w:pPr>
        </w:pPrChange>
      </w:pPr>
      <w:ins w:id="14040" w:author="arkat" w:date="2017-10-11T10:00:00Z">
        <w:del w:id="14041"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2A1408EC" w14:textId="59ABC8D9" w:rsidR="00F5795E" w:rsidDel="00DE59C1" w:rsidRDefault="00F5795E">
      <w:pPr>
        <w:widowControl w:val="0"/>
        <w:autoSpaceDE w:val="0"/>
        <w:autoSpaceDN w:val="0"/>
        <w:adjustRightInd w:val="0"/>
        <w:spacing w:after="0"/>
        <w:rPr>
          <w:ins w:id="14042" w:author="arkat" w:date="2017-10-11T10:00:00Z"/>
          <w:del w:id="14043" w:author="arkat" w:date="2017-10-11T11:07:00Z"/>
          <w:rFonts w:ascii="Times New Roman" w:hAnsi="Times New Roman" w:cs="Times New Roman"/>
          <w:szCs w:val="24"/>
        </w:rPr>
        <w:pPrChange w:id="14044" w:author="arkat" w:date="2017-10-11T11:07:00Z">
          <w:pPr>
            <w:widowControl w:val="0"/>
            <w:autoSpaceDE w:val="0"/>
            <w:autoSpaceDN w:val="0"/>
            <w:adjustRightInd w:val="0"/>
            <w:spacing w:after="140" w:line="288" w:lineRule="auto"/>
            <w:ind w:left="480" w:hanging="480"/>
          </w:pPr>
        </w:pPrChange>
      </w:pPr>
      <w:ins w:id="14045" w:author="arkat" w:date="2017-10-11T10:00:00Z">
        <w:del w:id="14046"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5DA720B2" w14:textId="14A26997" w:rsidR="00F5795E" w:rsidDel="00DE59C1" w:rsidRDefault="00F5795E">
      <w:pPr>
        <w:widowControl w:val="0"/>
        <w:autoSpaceDE w:val="0"/>
        <w:autoSpaceDN w:val="0"/>
        <w:adjustRightInd w:val="0"/>
        <w:spacing w:after="0"/>
        <w:rPr>
          <w:ins w:id="14047" w:author="arkat" w:date="2017-10-11T10:00:00Z"/>
          <w:del w:id="14048" w:author="arkat" w:date="2017-10-11T11:07:00Z"/>
          <w:rFonts w:ascii="Times New Roman" w:hAnsi="Times New Roman" w:cs="Times New Roman"/>
          <w:szCs w:val="24"/>
        </w:rPr>
        <w:pPrChange w:id="14049" w:author="arkat" w:date="2017-10-11T11:07:00Z">
          <w:pPr>
            <w:widowControl w:val="0"/>
            <w:autoSpaceDE w:val="0"/>
            <w:autoSpaceDN w:val="0"/>
            <w:adjustRightInd w:val="0"/>
            <w:spacing w:after="140" w:line="288" w:lineRule="auto"/>
            <w:ind w:left="480" w:hanging="480"/>
          </w:pPr>
        </w:pPrChange>
      </w:pPr>
      <w:ins w:id="14050" w:author="arkat" w:date="2017-10-11T10:00:00Z">
        <w:del w:id="14051"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6F9E3A22" w14:textId="7FF7C585" w:rsidR="00F5795E" w:rsidDel="00DE59C1" w:rsidRDefault="00F5795E">
      <w:pPr>
        <w:widowControl w:val="0"/>
        <w:autoSpaceDE w:val="0"/>
        <w:autoSpaceDN w:val="0"/>
        <w:adjustRightInd w:val="0"/>
        <w:spacing w:after="0"/>
        <w:rPr>
          <w:ins w:id="14052" w:author="arkat" w:date="2017-10-11T10:00:00Z"/>
          <w:del w:id="14053" w:author="arkat" w:date="2017-10-11T11:07:00Z"/>
          <w:rFonts w:ascii="Times New Roman" w:hAnsi="Times New Roman" w:cs="Times New Roman"/>
          <w:szCs w:val="24"/>
        </w:rPr>
        <w:pPrChange w:id="14054" w:author="arkat" w:date="2017-10-11T11:07:00Z">
          <w:pPr>
            <w:widowControl w:val="0"/>
            <w:autoSpaceDE w:val="0"/>
            <w:autoSpaceDN w:val="0"/>
            <w:adjustRightInd w:val="0"/>
            <w:spacing w:after="140" w:line="288" w:lineRule="auto"/>
            <w:ind w:left="480" w:hanging="480"/>
          </w:pPr>
        </w:pPrChange>
      </w:pPr>
      <w:ins w:id="14055" w:author="arkat" w:date="2017-10-11T10:00:00Z">
        <w:del w:id="14056"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242912A7" w14:textId="0F66FFF7" w:rsidR="00F5795E" w:rsidDel="00DE59C1" w:rsidRDefault="00F5795E">
      <w:pPr>
        <w:widowControl w:val="0"/>
        <w:autoSpaceDE w:val="0"/>
        <w:autoSpaceDN w:val="0"/>
        <w:adjustRightInd w:val="0"/>
        <w:spacing w:after="0"/>
        <w:rPr>
          <w:ins w:id="14057" w:author="arkat" w:date="2017-10-11T10:00:00Z"/>
          <w:del w:id="14058" w:author="arkat" w:date="2017-10-11T11:07:00Z"/>
          <w:rFonts w:ascii="Times New Roman" w:hAnsi="Times New Roman" w:cs="Times New Roman"/>
          <w:szCs w:val="24"/>
        </w:rPr>
        <w:pPrChange w:id="14059" w:author="arkat" w:date="2017-10-11T11:07:00Z">
          <w:pPr>
            <w:widowControl w:val="0"/>
            <w:autoSpaceDE w:val="0"/>
            <w:autoSpaceDN w:val="0"/>
            <w:adjustRightInd w:val="0"/>
            <w:spacing w:after="140" w:line="288" w:lineRule="auto"/>
            <w:ind w:left="480" w:hanging="480"/>
          </w:pPr>
        </w:pPrChange>
      </w:pPr>
      <w:ins w:id="14060" w:author="arkat" w:date="2017-10-11T10:00:00Z">
        <w:del w:id="14061"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56BD6483" w14:textId="5E344B18" w:rsidR="00F5795E" w:rsidDel="00DE59C1" w:rsidRDefault="00F5795E">
      <w:pPr>
        <w:widowControl w:val="0"/>
        <w:autoSpaceDE w:val="0"/>
        <w:autoSpaceDN w:val="0"/>
        <w:adjustRightInd w:val="0"/>
        <w:spacing w:after="0"/>
        <w:rPr>
          <w:ins w:id="14062" w:author="arkat" w:date="2017-10-11T10:00:00Z"/>
          <w:del w:id="14063" w:author="arkat" w:date="2017-10-11T11:07:00Z"/>
          <w:rFonts w:ascii="Times New Roman" w:hAnsi="Times New Roman" w:cs="Times New Roman"/>
          <w:szCs w:val="24"/>
        </w:rPr>
        <w:pPrChange w:id="14064" w:author="arkat" w:date="2017-10-11T11:07:00Z">
          <w:pPr>
            <w:widowControl w:val="0"/>
            <w:autoSpaceDE w:val="0"/>
            <w:autoSpaceDN w:val="0"/>
            <w:adjustRightInd w:val="0"/>
            <w:spacing w:after="140" w:line="288" w:lineRule="auto"/>
            <w:ind w:left="480" w:hanging="480"/>
          </w:pPr>
        </w:pPrChange>
      </w:pPr>
      <w:ins w:id="14065" w:author="arkat" w:date="2017-10-11T10:00:00Z">
        <w:del w:id="14066"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3AC5D93F" w14:textId="3554CB23" w:rsidR="00F5795E" w:rsidDel="00DE59C1" w:rsidRDefault="00F5795E">
      <w:pPr>
        <w:widowControl w:val="0"/>
        <w:autoSpaceDE w:val="0"/>
        <w:autoSpaceDN w:val="0"/>
        <w:adjustRightInd w:val="0"/>
        <w:spacing w:after="0"/>
        <w:rPr>
          <w:ins w:id="14067" w:author="arkat" w:date="2017-10-11T10:00:00Z"/>
          <w:del w:id="14068" w:author="arkat" w:date="2017-10-11T11:07:00Z"/>
          <w:rFonts w:ascii="Times New Roman" w:hAnsi="Times New Roman" w:cs="Times New Roman"/>
          <w:szCs w:val="24"/>
        </w:rPr>
        <w:pPrChange w:id="14069" w:author="arkat" w:date="2017-10-11T11:07:00Z">
          <w:pPr>
            <w:widowControl w:val="0"/>
            <w:autoSpaceDE w:val="0"/>
            <w:autoSpaceDN w:val="0"/>
            <w:adjustRightInd w:val="0"/>
            <w:spacing w:after="140" w:line="288" w:lineRule="auto"/>
            <w:ind w:left="480" w:hanging="480"/>
          </w:pPr>
        </w:pPrChange>
      </w:pPr>
      <w:ins w:id="14070" w:author="arkat" w:date="2017-10-11T10:00:00Z">
        <w:del w:id="14071"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532C0FB1" w14:textId="7DFC8FE9" w:rsidR="00F5795E" w:rsidDel="00DE59C1" w:rsidRDefault="00F5795E">
      <w:pPr>
        <w:widowControl w:val="0"/>
        <w:autoSpaceDE w:val="0"/>
        <w:autoSpaceDN w:val="0"/>
        <w:adjustRightInd w:val="0"/>
        <w:spacing w:after="0"/>
        <w:rPr>
          <w:ins w:id="14072" w:author="arkat" w:date="2017-10-11T10:00:00Z"/>
          <w:del w:id="14073" w:author="arkat" w:date="2017-10-11T11:07:00Z"/>
          <w:rFonts w:ascii="Times New Roman" w:hAnsi="Times New Roman" w:cs="Times New Roman"/>
          <w:szCs w:val="24"/>
        </w:rPr>
        <w:pPrChange w:id="14074" w:author="arkat" w:date="2017-10-11T11:07:00Z">
          <w:pPr>
            <w:widowControl w:val="0"/>
            <w:autoSpaceDE w:val="0"/>
            <w:autoSpaceDN w:val="0"/>
            <w:adjustRightInd w:val="0"/>
            <w:spacing w:after="140" w:line="288" w:lineRule="auto"/>
            <w:ind w:left="480" w:hanging="480"/>
          </w:pPr>
        </w:pPrChange>
      </w:pPr>
      <w:ins w:id="14075" w:author="arkat" w:date="2017-10-11T10:00:00Z">
        <w:del w:id="14076"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5C62CFEB" w14:textId="7FC91E3A" w:rsidR="00F5795E" w:rsidDel="00DE59C1" w:rsidRDefault="00F5795E">
      <w:pPr>
        <w:widowControl w:val="0"/>
        <w:autoSpaceDE w:val="0"/>
        <w:autoSpaceDN w:val="0"/>
        <w:adjustRightInd w:val="0"/>
        <w:spacing w:after="0"/>
        <w:rPr>
          <w:ins w:id="14077" w:author="arkat" w:date="2017-10-11T10:00:00Z"/>
          <w:del w:id="14078" w:author="arkat" w:date="2017-10-11T11:07:00Z"/>
          <w:rFonts w:ascii="Times New Roman" w:hAnsi="Times New Roman" w:cs="Times New Roman"/>
          <w:szCs w:val="24"/>
        </w:rPr>
        <w:pPrChange w:id="14079" w:author="arkat" w:date="2017-10-11T11:07:00Z">
          <w:pPr>
            <w:widowControl w:val="0"/>
            <w:autoSpaceDE w:val="0"/>
            <w:autoSpaceDN w:val="0"/>
            <w:adjustRightInd w:val="0"/>
            <w:spacing w:after="140" w:line="288" w:lineRule="auto"/>
            <w:ind w:left="480" w:hanging="480"/>
          </w:pPr>
        </w:pPrChange>
      </w:pPr>
      <w:ins w:id="14080" w:author="arkat" w:date="2017-10-11T10:00:00Z">
        <w:del w:id="14081"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55CF434F" w14:textId="5D417F1B" w:rsidR="00F5795E" w:rsidDel="00DE59C1" w:rsidRDefault="00F5795E">
      <w:pPr>
        <w:widowControl w:val="0"/>
        <w:autoSpaceDE w:val="0"/>
        <w:autoSpaceDN w:val="0"/>
        <w:adjustRightInd w:val="0"/>
        <w:spacing w:after="0"/>
        <w:rPr>
          <w:ins w:id="14082" w:author="arkat" w:date="2017-10-11T10:00:00Z"/>
          <w:del w:id="14083" w:author="arkat" w:date="2017-10-11T11:07:00Z"/>
          <w:rFonts w:ascii="Times New Roman" w:hAnsi="Times New Roman" w:cs="Times New Roman"/>
          <w:szCs w:val="24"/>
        </w:rPr>
        <w:pPrChange w:id="14084" w:author="arkat" w:date="2017-10-11T11:07:00Z">
          <w:pPr>
            <w:widowControl w:val="0"/>
            <w:autoSpaceDE w:val="0"/>
            <w:autoSpaceDN w:val="0"/>
            <w:adjustRightInd w:val="0"/>
            <w:spacing w:after="140" w:line="288" w:lineRule="auto"/>
            <w:ind w:left="480" w:hanging="480"/>
          </w:pPr>
        </w:pPrChange>
      </w:pPr>
      <w:ins w:id="14085" w:author="arkat" w:date="2017-10-11T10:00:00Z">
        <w:del w:id="14086"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0B561ED8" w14:textId="252C9FDC" w:rsidR="00F5795E" w:rsidDel="00DE59C1" w:rsidRDefault="00F5795E">
      <w:pPr>
        <w:widowControl w:val="0"/>
        <w:autoSpaceDE w:val="0"/>
        <w:autoSpaceDN w:val="0"/>
        <w:adjustRightInd w:val="0"/>
        <w:spacing w:after="0"/>
        <w:rPr>
          <w:ins w:id="14087" w:author="arkat" w:date="2017-10-11T10:00:00Z"/>
          <w:del w:id="14088" w:author="arkat" w:date="2017-10-11T11:07:00Z"/>
          <w:rFonts w:ascii="Times New Roman" w:hAnsi="Times New Roman" w:cs="Times New Roman"/>
          <w:szCs w:val="24"/>
        </w:rPr>
        <w:pPrChange w:id="14089" w:author="arkat" w:date="2017-10-11T11:07:00Z">
          <w:pPr>
            <w:widowControl w:val="0"/>
            <w:autoSpaceDE w:val="0"/>
            <w:autoSpaceDN w:val="0"/>
            <w:adjustRightInd w:val="0"/>
            <w:spacing w:after="140" w:line="288" w:lineRule="auto"/>
            <w:ind w:left="480" w:hanging="480"/>
          </w:pPr>
        </w:pPrChange>
      </w:pPr>
      <w:ins w:id="14090" w:author="arkat" w:date="2017-10-11T10:00:00Z">
        <w:del w:id="14091"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01EA0297" w14:textId="7A6BA643" w:rsidR="00F5795E" w:rsidDel="00DE59C1" w:rsidRDefault="00F5795E">
      <w:pPr>
        <w:widowControl w:val="0"/>
        <w:autoSpaceDE w:val="0"/>
        <w:autoSpaceDN w:val="0"/>
        <w:adjustRightInd w:val="0"/>
        <w:spacing w:after="0"/>
        <w:rPr>
          <w:ins w:id="14092" w:author="arkat" w:date="2017-10-11T10:00:00Z"/>
          <w:del w:id="14093" w:author="arkat" w:date="2017-10-11T11:07:00Z"/>
          <w:rFonts w:ascii="Times New Roman" w:hAnsi="Times New Roman" w:cs="Times New Roman"/>
          <w:szCs w:val="24"/>
        </w:rPr>
        <w:pPrChange w:id="14094" w:author="arkat" w:date="2017-10-11T11:07:00Z">
          <w:pPr>
            <w:widowControl w:val="0"/>
            <w:autoSpaceDE w:val="0"/>
            <w:autoSpaceDN w:val="0"/>
            <w:adjustRightInd w:val="0"/>
            <w:spacing w:after="140" w:line="288" w:lineRule="auto"/>
            <w:ind w:left="480" w:hanging="480"/>
          </w:pPr>
        </w:pPrChange>
      </w:pPr>
      <w:ins w:id="14095" w:author="arkat" w:date="2017-10-11T10:00:00Z">
        <w:del w:id="14096"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0971FE3A" w14:textId="4FB0C296" w:rsidR="00F5795E" w:rsidDel="00DE59C1" w:rsidRDefault="00F5795E">
      <w:pPr>
        <w:widowControl w:val="0"/>
        <w:autoSpaceDE w:val="0"/>
        <w:autoSpaceDN w:val="0"/>
        <w:adjustRightInd w:val="0"/>
        <w:spacing w:after="0"/>
        <w:rPr>
          <w:ins w:id="14097" w:author="arkat" w:date="2017-10-11T10:00:00Z"/>
          <w:del w:id="14098" w:author="arkat" w:date="2017-10-11T11:07:00Z"/>
          <w:rFonts w:ascii="Times New Roman" w:hAnsi="Times New Roman" w:cs="Times New Roman"/>
          <w:szCs w:val="24"/>
        </w:rPr>
        <w:pPrChange w:id="14099" w:author="arkat" w:date="2017-10-11T11:07:00Z">
          <w:pPr>
            <w:widowControl w:val="0"/>
            <w:autoSpaceDE w:val="0"/>
            <w:autoSpaceDN w:val="0"/>
            <w:adjustRightInd w:val="0"/>
            <w:spacing w:after="140" w:line="288" w:lineRule="auto"/>
            <w:ind w:left="480" w:hanging="480"/>
          </w:pPr>
        </w:pPrChange>
      </w:pPr>
      <w:ins w:id="14100" w:author="arkat" w:date="2017-10-11T10:00:00Z">
        <w:del w:id="14101"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7532A05B" w14:textId="345F1084" w:rsidR="00F5795E" w:rsidDel="00DE59C1" w:rsidRDefault="00F5795E">
      <w:pPr>
        <w:widowControl w:val="0"/>
        <w:autoSpaceDE w:val="0"/>
        <w:autoSpaceDN w:val="0"/>
        <w:adjustRightInd w:val="0"/>
        <w:spacing w:after="0"/>
        <w:rPr>
          <w:ins w:id="14102" w:author="arkat" w:date="2017-10-11T10:00:00Z"/>
          <w:del w:id="14103" w:author="arkat" w:date="2017-10-11T11:07:00Z"/>
          <w:rFonts w:ascii="Times New Roman" w:hAnsi="Times New Roman" w:cs="Times New Roman"/>
          <w:szCs w:val="24"/>
        </w:rPr>
        <w:pPrChange w:id="14104" w:author="arkat" w:date="2017-10-11T11:07:00Z">
          <w:pPr>
            <w:widowControl w:val="0"/>
            <w:autoSpaceDE w:val="0"/>
            <w:autoSpaceDN w:val="0"/>
            <w:adjustRightInd w:val="0"/>
            <w:spacing w:after="140" w:line="288" w:lineRule="auto"/>
            <w:ind w:left="480" w:hanging="480"/>
          </w:pPr>
        </w:pPrChange>
      </w:pPr>
      <w:ins w:id="14105" w:author="arkat" w:date="2017-10-11T10:00:00Z">
        <w:del w:id="14106"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323EB71D" w14:textId="6BF78874" w:rsidR="00F5795E" w:rsidDel="00DE59C1" w:rsidRDefault="00F5795E">
      <w:pPr>
        <w:widowControl w:val="0"/>
        <w:autoSpaceDE w:val="0"/>
        <w:autoSpaceDN w:val="0"/>
        <w:adjustRightInd w:val="0"/>
        <w:spacing w:after="0"/>
        <w:rPr>
          <w:ins w:id="14107" w:author="arkat" w:date="2017-10-11T10:00:00Z"/>
          <w:del w:id="14108" w:author="arkat" w:date="2017-10-11T11:07:00Z"/>
          <w:rFonts w:ascii="Times New Roman" w:hAnsi="Times New Roman" w:cs="Times New Roman"/>
          <w:szCs w:val="24"/>
        </w:rPr>
        <w:pPrChange w:id="14109" w:author="arkat" w:date="2017-10-11T11:07:00Z">
          <w:pPr>
            <w:widowControl w:val="0"/>
            <w:autoSpaceDE w:val="0"/>
            <w:autoSpaceDN w:val="0"/>
            <w:adjustRightInd w:val="0"/>
            <w:spacing w:after="140" w:line="288" w:lineRule="auto"/>
            <w:ind w:left="480" w:hanging="480"/>
          </w:pPr>
        </w:pPrChange>
      </w:pPr>
      <w:ins w:id="14110" w:author="arkat" w:date="2017-10-11T10:00:00Z">
        <w:del w:id="14111"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2B03AC07" w14:textId="39DBED1E" w:rsidR="00F5795E" w:rsidDel="00DE59C1" w:rsidRDefault="00F5795E">
      <w:pPr>
        <w:widowControl w:val="0"/>
        <w:autoSpaceDE w:val="0"/>
        <w:autoSpaceDN w:val="0"/>
        <w:adjustRightInd w:val="0"/>
        <w:spacing w:after="0"/>
        <w:rPr>
          <w:ins w:id="14112" w:author="arkat" w:date="2017-10-11T10:00:00Z"/>
          <w:del w:id="14113" w:author="arkat" w:date="2017-10-11T11:07:00Z"/>
          <w:rFonts w:ascii="Times New Roman" w:hAnsi="Times New Roman" w:cs="Times New Roman"/>
          <w:szCs w:val="24"/>
        </w:rPr>
        <w:pPrChange w:id="14114" w:author="arkat" w:date="2017-10-11T11:07:00Z">
          <w:pPr>
            <w:widowControl w:val="0"/>
            <w:autoSpaceDE w:val="0"/>
            <w:autoSpaceDN w:val="0"/>
            <w:adjustRightInd w:val="0"/>
            <w:spacing w:after="140" w:line="288" w:lineRule="auto"/>
            <w:ind w:left="480" w:hanging="480"/>
          </w:pPr>
        </w:pPrChange>
      </w:pPr>
      <w:ins w:id="14115" w:author="arkat" w:date="2017-10-11T10:00:00Z">
        <w:del w:id="14116"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46EB4FE0" w14:textId="2FE773BD" w:rsidR="00F5795E" w:rsidDel="00DE59C1" w:rsidRDefault="00F5795E">
      <w:pPr>
        <w:widowControl w:val="0"/>
        <w:autoSpaceDE w:val="0"/>
        <w:autoSpaceDN w:val="0"/>
        <w:adjustRightInd w:val="0"/>
        <w:spacing w:after="0"/>
        <w:rPr>
          <w:ins w:id="14117" w:author="arkat" w:date="2017-10-11T10:00:00Z"/>
          <w:del w:id="14118" w:author="arkat" w:date="2017-10-11T11:07:00Z"/>
          <w:rFonts w:ascii="Times New Roman" w:hAnsi="Times New Roman" w:cs="Times New Roman"/>
          <w:szCs w:val="24"/>
        </w:rPr>
        <w:pPrChange w:id="14119" w:author="arkat" w:date="2017-10-11T11:07:00Z">
          <w:pPr>
            <w:widowControl w:val="0"/>
            <w:autoSpaceDE w:val="0"/>
            <w:autoSpaceDN w:val="0"/>
            <w:adjustRightInd w:val="0"/>
            <w:spacing w:after="140" w:line="288" w:lineRule="auto"/>
            <w:ind w:left="480" w:hanging="480"/>
          </w:pPr>
        </w:pPrChange>
      </w:pPr>
      <w:ins w:id="14120" w:author="arkat" w:date="2017-10-11T10:00:00Z">
        <w:del w:id="14121"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4C641B37" w14:textId="13C694D0" w:rsidR="00F5795E" w:rsidDel="00DE59C1" w:rsidRDefault="00F5795E">
      <w:pPr>
        <w:widowControl w:val="0"/>
        <w:autoSpaceDE w:val="0"/>
        <w:autoSpaceDN w:val="0"/>
        <w:adjustRightInd w:val="0"/>
        <w:spacing w:after="0"/>
        <w:rPr>
          <w:ins w:id="14122" w:author="arkat" w:date="2017-10-11T10:00:00Z"/>
          <w:del w:id="14123" w:author="arkat" w:date="2017-10-11T11:07:00Z"/>
          <w:rFonts w:ascii="Times New Roman" w:hAnsi="Times New Roman" w:cs="Times New Roman"/>
          <w:szCs w:val="24"/>
        </w:rPr>
        <w:pPrChange w:id="14124" w:author="arkat" w:date="2017-10-11T11:07:00Z">
          <w:pPr>
            <w:widowControl w:val="0"/>
            <w:autoSpaceDE w:val="0"/>
            <w:autoSpaceDN w:val="0"/>
            <w:adjustRightInd w:val="0"/>
            <w:spacing w:after="140" w:line="288" w:lineRule="auto"/>
            <w:ind w:left="480" w:hanging="480"/>
          </w:pPr>
        </w:pPrChange>
      </w:pPr>
      <w:ins w:id="14125" w:author="arkat" w:date="2017-10-11T10:00:00Z">
        <w:del w:id="14126"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3774FAD4" w14:textId="53A6CF20" w:rsidR="00F5795E" w:rsidDel="00DE59C1" w:rsidRDefault="00F5795E">
      <w:pPr>
        <w:widowControl w:val="0"/>
        <w:autoSpaceDE w:val="0"/>
        <w:autoSpaceDN w:val="0"/>
        <w:adjustRightInd w:val="0"/>
        <w:spacing w:after="0"/>
        <w:rPr>
          <w:ins w:id="14127" w:author="arkat" w:date="2017-10-11T10:00:00Z"/>
          <w:del w:id="14128" w:author="arkat" w:date="2017-10-11T11:07:00Z"/>
          <w:rFonts w:ascii="Times New Roman" w:hAnsi="Times New Roman" w:cs="Times New Roman"/>
          <w:szCs w:val="24"/>
        </w:rPr>
        <w:pPrChange w:id="14129" w:author="arkat" w:date="2017-10-11T11:07:00Z">
          <w:pPr>
            <w:widowControl w:val="0"/>
            <w:autoSpaceDE w:val="0"/>
            <w:autoSpaceDN w:val="0"/>
            <w:adjustRightInd w:val="0"/>
            <w:spacing w:after="140" w:line="288" w:lineRule="auto"/>
            <w:ind w:left="480" w:hanging="480"/>
          </w:pPr>
        </w:pPrChange>
      </w:pPr>
      <w:ins w:id="14130" w:author="arkat" w:date="2017-10-11T10:00:00Z">
        <w:del w:id="14131"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1DC7556F" w14:textId="7DC3464F" w:rsidR="00F5795E" w:rsidDel="00DE59C1" w:rsidRDefault="00F5795E">
      <w:pPr>
        <w:widowControl w:val="0"/>
        <w:autoSpaceDE w:val="0"/>
        <w:autoSpaceDN w:val="0"/>
        <w:adjustRightInd w:val="0"/>
        <w:spacing w:after="0"/>
        <w:rPr>
          <w:ins w:id="14132" w:author="arkat" w:date="2017-10-11T10:00:00Z"/>
          <w:del w:id="14133" w:author="arkat" w:date="2017-10-11T11:07:00Z"/>
          <w:rFonts w:ascii="Times New Roman" w:hAnsi="Times New Roman" w:cs="Times New Roman"/>
          <w:szCs w:val="24"/>
        </w:rPr>
        <w:pPrChange w:id="14134" w:author="arkat" w:date="2017-10-11T11:07:00Z">
          <w:pPr>
            <w:widowControl w:val="0"/>
            <w:autoSpaceDE w:val="0"/>
            <w:autoSpaceDN w:val="0"/>
            <w:adjustRightInd w:val="0"/>
            <w:spacing w:after="140" w:line="288" w:lineRule="auto"/>
            <w:ind w:left="480" w:hanging="480"/>
          </w:pPr>
        </w:pPrChange>
      </w:pPr>
      <w:ins w:id="14135" w:author="arkat" w:date="2017-10-11T10:00:00Z">
        <w:del w:id="14136"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03254291" w14:textId="4D5ECDB7" w:rsidR="00F5795E" w:rsidDel="00DE59C1" w:rsidRDefault="00F5795E">
      <w:pPr>
        <w:widowControl w:val="0"/>
        <w:autoSpaceDE w:val="0"/>
        <w:autoSpaceDN w:val="0"/>
        <w:adjustRightInd w:val="0"/>
        <w:spacing w:after="0"/>
        <w:rPr>
          <w:ins w:id="14137" w:author="arkat" w:date="2017-10-11T10:00:00Z"/>
          <w:del w:id="14138" w:author="arkat" w:date="2017-10-11T11:07:00Z"/>
          <w:rFonts w:ascii="Times New Roman" w:hAnsi="Times New Roman" w:cs="Times New Roman"/>
          <w:szCs w:val="24"/>
        </w:rPr>
        <w:pPrChange w:id="14139" w:author="arkat" w:date="2017-10-11T11:07:00Z">
          <w:pPr>
            <w:widowControl w:val="0"/>
            <w:autoSpaceDE w:val="0"/>
            <w:autoSpaceDN w:val="0"/>
            <w:adjustRightInd w:val="0"/>
            <w:spacing w:after="140" w:line="288" w:lineRule="auto"/>
            <w:ind w:left="480" w:hanging="480"/>
          </w:pPr>
        </w:pPrChange>
      </w:pPr>
      <w:ins w:id="14140" w:author="arkat" w:date="2017-10-11T10:00:00Z">
        <w:del w:id="14141"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477773D7" w14:textId="129D7805" w:rsidR="00F5795E" w:rsidDel="00DE59C1" w:rsidRDefault="00F5795E">
      <w:pPr>
        <w:widowControl w:val="0"/>
        <w:autoSpaceDE w:val="0"/>
        <w:autoSpaceDN w:val="0"/>
        <w:adjustRightInd w:val="0"/>
        <w:spacing w:after="0"/>
        <w:rPr>
          <w:ins w:id="14142" w:author="arkat" w:date="2017-10-11T10:00:00Z"/>
          <w:del w:id="14143" w:author="arkat" w:date="2017-10-11T11:07:00Z"/>
          <w:rFonts w:ascii="Times New Roman" w:hAnsi="Times New Roman" w:cs="Times New Roman"/>
          <w:szCs w:val="24"/>
        </w:rPr>
        <w:pPrChange w:id="14144" w:author="arkat" w:date="2017-10-11T11:07:00Z">
          <w:pPr>
            <w:widowControl w:val="0"/>
            <w:autoSpaceDE w:val="0"/>
            <w:autoSpaceDN w:val="0"/>
            <w:adjustRightInd w:val="0"/>
            <w:spacing w:after="140" w:line="288" w:lineRule="auto"/>
            <w:ind w:left="480" w:hanging="480"/>
          </w:pPr>
        </w:pPrChange>
      </w:pPr>
      <w:ins w:id="14145" w:author="arkat" w:date="2017-10-11T10:00:00Z">
        <w:del w:id="14146"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4CA3DDAB" w14:textId="164EDD23" w:rsidR="00F5795E" w:rsidDel="00DE59C1" w:rsidRDefault="00F5795E">
      <w:pPr>
        <w:widowControl w:val="0"/>
        <w:autoSpaceDE w:val="0"/>
        <w:autoSpaceDN w:val="0"/>
        <w:adjustRightInd w:val="0"/>
        <w:spacing w:after="0"/>
        <w:rPr>
          <w:ins w:id="14147" w:author="arkat" w:date="2017-10-11T10:00:00Z"/>
          <w:del w:id="14148" w:author="arkat" w:date="2017-10-11T11:07:00Z"/>
          <w:rFonts w:ascii="Times New Roman" w:hAnsi="Times New Roman" w:cs="Times New Roman"/>
          <w:szCs w:val="24"/>
        </w:rPr>
        <w:pPrChange w:id="14149" w:author="arkat" w:date="2017-10-11T11:07:00Z">
          <w:pPr>
            <w:widowControl w:val="0"/>
            <w:autoSpaceDE w:val="0"/>
            <w:autoSpaceDN w:val="0"/>
            <w:adjustRightInd w:val="0"/>
            <w:spacing w:after="140" w:line="288" w:lineRule="auto"/>
            <w:ind w:left="480" w:hanging="480"/>
          </w:pPr>
        </w:pPrChange>
      </w:pPr>
      <w:ins w:id="14150" w:author="arkat" w:date="2017-10-11T10:00:00Z">
        <w:del w:id="14151"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457BBC71" w14:textId="2038B6F4" w:rsidR="00F5795E" w:rsidDel="00DE59C1" w:rsidRDefault="00F5795E">
      <w:pPr>
        <w:widowControl w:val="0"/>
        <w:autoSpaceDE w:val="0"/>
        <w:autoSpaceDN w:val="0"/>
        <w:adjustRightInd w:val="0"/>
        <w:spacing w:after="0"/>
        <w:rPr>
          <w:ins w:id="14152" w:author="arkat" w:date="2017-10-11T10:00:00Z"/>
          <w:del w:id="14153" w:author="arkat" w:date="2017-10-11T11:07:00Z"/>
          <w:rFonts w:ascii="Times New Roman" w:hAnsi="Times New Roman" w:cs="Times New Roman"/>
          <w:szCs w:val="24"/>
        </w:rPr>
        <w:pPrChange w:id="14154" w:author="arkat" w:date="2017-10-11T11:07:00Z">
          <w:pPr>
            <w:widowControl w:val="0"/>
            <w:autoSpaceDE w:val="0"/>
            <w:autoSpaceDN w:val="0"/>
            <w:adjustRightInd w:val="0"/>
            <w:spacing w:after="140" w:line="288" w:lineRule="auto"/>
            <w:ind w:left="480" w:hanging="480"/>
          </w:pPr>
        </w:pPrChange>
      </w:pPr>
      <w:ins w:id="14155" w:author="arkat" w:date="2017-10-11T10:00:00Z">
        <w:del w:id="14156"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36F9144B" w14:textId="52D44115" w:rsidR="00F5795E" w:rsidDel="00DE59C1" w:rsidRDefault="00F5795E">
      <w:pPr>
        <w:widowControl w:val="0"/>
        <w:autoSpaceDE w:val="0"/>
        <w:autoSpaceDN w:val="0"/>
        <w:adjustRightInd w:val="0"/>
        <w:spacing w:after="0"/>
        <w:rPr>
          <w:ins w:id="14157" w:author="arkat" w:date="2017-10-11T10:00:00Z"/>
          <w:del w:id="14158" w:author="arkat" w:date="2017-10-11T11:07:00Z"/>
          <w:rFonts w:ascii="Times New Roman" w:hAnsi="Times New Roman" w:cs="Times New Roman"/>
          <w:szCs w:val="24"/>
        </w:rPr>
        <w:pPrChange w:id="14159" w:author="arkat" w:date="2017-10-11T11:07:00Z">
          <w:pPr>
            <w:widowControl w:val="0"/>
            <w:autoSpaceDE w:val="0"/>
            <w:autoSpaceDN w:val="0"/>
            <w:adjustRightInd w:val="0"/>
            <w:spacing w:after="140" w:line="288" w:lineRule="auto"/>
            <w:ind w:left="480" w:hanging="480"/>
          </w:pPr>
        </w:pPrChange>
      </w:pPr>
      <w:ins w:id="14160" w:author="arkat" w:date="2017-10-11T10:00:00Z">
        <w:del w:id="14161"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0C8C418A" w14:textId="68E57C3F" w:rsidR="00F5795E" w:rsidDel="00DE59C1" w:rsidRDefault="00F5795E">
      <w:pPr>
        <w:widowControl w:val="0"/>
        <w:autoSpaceDE w:val="0"/>
        <w:autoSpaceDN w:val="0"/>
        <w:adjustRightInd w:val="0"/>
        <w:spacing w:after="0"/>
        <w:rPr>
          <w:ins w:id="14162" w:author="arkat" w:date="2017-10-11T10:00:00Z"/>
          <w:del w:id="14163" w:author="arkat" w:date="2017-10-11T11:07:00Z"/>
          <w:rFonts w:ascii="Times New Roman" w:hAnsi="Times New Roman" w:cs="Times New Roman"/>
          <w:szCs w:val="24"/>
        </w:rPr>
        <w:pPrChange w:id="14164" w:author="arkat" w:date="2017-10-11T11:07:00Z">
          <w:pPr>
            <w:widowControl w:val="0"/>
            <w:autoSpaceDE w:val="0"/>
            <w:autoSpaceDN w:val="0"/>
            <w:adjustRightInd w:val="0"/>
            <w:spacing w:after="140" w:line="288" w:lineRule="auto"/>
            <w:ind w:left="480" w:hanging="480"/>
          </w:pPr>
        </w:pPrChange>
      </w:pPr>
      <w:ins w:id="14165" w:author="arkat" w:date="2017-10-11T10:00:00Z">
        <w:del w:id="14166"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7BBAF8C3" w14:textId="1E70ED1B" w:rsidR="00F5795E" w:rsidDel="00DE59C1" w:rsidRDefault="00F5795E">
      <w:pPr>
        <w:widowControl w:val="0"/>
        <w:autoSpaceDE w:val="0"/>
        <w:autoSpaceDN w:val="0"/>
        <w:adjustRightInd w:val="0"/>
        <w:spacing w:after="0"/>
        <w:rPr>
          <w:ins w:id="14167" w:author="arkat" w:date="2017-10-11T10:00:00Z"/>
          <w:del w:id="14168" w:author="arkat" w:date="2017-10-11T11:07:00Z"/>
          <w:rFonts w:ascii="Times New Roman" w:hAnsi="Times New Roman" w:cs="Times New Roman"/>
          <w:szCs w:val="24"/>
        </w:rPr>
        <w:pPrChange w:id="14169" w:author="arkat" w:date="2017-10-11T11:07:00Z">
          <w:pPr>
            <w:widowControl w:val="0"/>
            <w:autoSpaceDE w:val="0"/>
            <w:autoSpaceDN w:val="0"/>
            <w:adjustRightInd w:val="0"/>
            <w:spacing w:after="140" w:line="288" w:lineRule="auto"/>
            <w:ind w:left="480" w:hanging="480"/>
          </w:pPr>
        </w:pPrChange>
      </w:pPr>
      <w:ins w:id="14170" w:author="arkat" w:date="2017-10-11T10:00:00Z">
        <w:del w:id="14171"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4EE6426E" w14:textId="6D720773" w:rsidR="00F5795E" w:rsidDel="00DE59C1" w:rsidRDefault="00F5795E">
      <w:pPr>
        <w:widowControl w:val="0"/>
        <w:autoSpaceDE w:val="0"/>
        <w:autoSpaceDN w:val="0"/>
        <w:adjustRightInd w:val="0"/>
        <w:spacing w:after="0"/>
        <w:rPr>
          <w:ins w:id="14172" w:author="arkat" w:date="2017-10-11T10:00:00Z"/>
          <w:del w:id="14173" w:author="arkat" w:date="2017-10-11T11:07:00Z"/>
          <w:rFonts w:ascii="Times New Roman" w:hAnsi="Times New Roman" w:cs="Times New Roman"/>
          <w:szCs w:val="24"/>
        </w:rPr>
        <w:pPrChange w:id="14174" w:author="arkat" w:date="2017-10-11T11:07:00Z">
          <w:pPr>
            <w:widowControl w:val="0"/>
            <w:autoSpaceDE w:val="0"/>
            <w:autoSpaceDN w:val="0"/>
            <w:adjustRightInd w:val="0"/>
            <w:spacing w:after="140" w:line="288" w:lineRule="auto"/>
            <w:ind w:left="480" w:hanging="480"/>
          </w:pPr>
        </w:pPrChange>
      </w:pPr>
      <w:ins w:id="14175" w:author="arkat" w:date="2017-10-11T10:00:00Z">
        <w:del w:id="14176"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728F5DE2" w14:textId="54132204" w:rsidR="00F5795E" w:rsidDel="00DE59C1" w:rsidRDefault="00F5795E">
      <w:pPr>
        <w:widowControl w:val="0"/>
        <w:autoSpaceDE w:val="0"/>
        <w:autoSpaceDN w:val="0"/>
        <w:adjustRightInd w:val="0"/>
        <w:spacing w:after="0"/>
        <w:rPr>
          <w:ins w:id="14177" w:author="arkat" w:date="2017-10-11T10:00:00Z"/>
          <w:del w:id="14178" w:author="arkat" w:date="2017-10-11T11:07:00Z"/>
          <w:rFonts w:ascii="Times New Roman" w:hAnsi="Times New Roman" w:cs="Times New Roman"/>
          <w:szCs w:val="24"/>
        </w:rPr>
        <w:pPrChange w:id="14179" w:author="arkat" w:date="2017-10-11T11:07:00Z">
          <w:pPr>
            <w:widowControl w:val="0"/>
            <w:autoSpaceDE w:val="0"/>
            <w:autoSpaceDN w:val="0"/>
            <w:adjustRightInd w:val="0"/>
            <w:spacing w:after="140" w:line="288" w:lineRule="auto"/>
            <w:ind w:left="480" w:hanging="480"/>
          </w:pPr>
        </w:pPrChange>
      </w:pPr>
      <w:ins w:id="14180" w:author="arkat" w:date="2017-10-11T10:00:00Z">
        <w:del w:id="14181"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0111A4D6" w14:textId="65A0FC7B" w:rsidR="00F5795E" w:rsidDel="00DE59C1" w:rsidRDefault="00F5795E">
      <w:pPr>
        <w:widowControl w:val="0"/>
        <w:autoSpaceDE w:val="0"/>
        <w:autoSpaceDN w:val="0"/>
        <w:adjustRightInd w:val="0"/>
        <w:spacing w:after="0"/>
        <w:rPr>
          <w:ins w:id="14182" w:author="arkat" w:date="2017-10-11T10:00:00Z"/>
          <w:del w:id="14183" w:author="arkat" w:date="2017-10-11T11:07:00Z"/>
          <w:rFonts w:ascii="Times New Roman" w:hAnsi="Times New Roman" w:cs="Times New Roman"/>
          <w:szCs w:val="24"/>
        </w:rPr>
        <w:pPrChange w:id="14184" w:author="arkat" w:date="2017-10-11T11:07:00Z">
          <w:pPr>
            <w:widowControl w:val="0"/>
            <w:autoSpaceDE w:val="0"/>
            <w:autoSpaceDN w:val="0"/>
            <w:adjustRightInd w:val="0"/>
            <w:spacing w:after="140" w:line="288" w:lineRule="auto"/>
            <w:ind w:left="480" w:hanging="480"/>
          </w:pPr>
        </w:pPrChange>
      </w:pPr>
      <w:ins w:id="14185" w:author="arkat" w:date="2017-10-11T10:00:00Z">
        <w:del w:id="14186"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1CED516E" w14:textId="6C02D558" w:rsidR="00F5795E" w:rsidDel="00DE59C1" w:rsidRDefault="00F5795E">
      <w:pPr>
        <w:widowControl w:val="0"/>
        <w:autoSpaceDE w:val="0"/>
        <w:autoSpaceDN w:val="0"/>
        <w:adjustRightInd w:val="0"/>
        <w:spacing w:after="0"/>
        <w:rPr>
          <w:ins w:id="14187" w:author="arkat" w:date="2017-10-11T10:00:00Z"/>
          <w:del w:id="14188" w:author="arkat" w:date="2017-10-11T11:07:00Z"/>
          <w:rFonts w:ascii="Times New Roman" w:hAnsi="Times New Roman" w:cs="Times New Roman"/>
          <w:szCs w:val="24"/>
        </w:rPr>
        <w:pPrChange w:id="14189" w:author="arkat" w:date="2017-10-11T11:07:00Z">
          <w:pPr>
            <w:widowControl w:val="0"/>
            <w:autoSpaceDE w:val="0"/>
            <w:autoSpaceDN w:val="0"/>
            <w:adjustRightInd w:val="0"/>
            <w:spacing w:after="140" w:line="288" w:lineRule="auto"/>
            <w:ind w:left="480" w:hanging="480"/>
          </w:pPr>
        </w:pPrChange>
      </w:pPr>
      <w:ins w:id="14190" w:author="arkat" w:date="2017-10-11T10:00:00Z">
        <w:del w:id="14191"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57599877" w14:textId="06E9C267" w:rsidR="00F5795E" w:rsidDel="00DE59C1" w:rsidRDefault="00F5795E">
      <w:pPr>
        <w:widowControl w:val="0"/>
        <w:autoSpaceDE w:val="0"/>
        <w:autoSpaceDN w:val="0"/>
        <w:adjustRightInd w:val="0"/>
        <w:spacing w:after="0"/>
        <w:rPr>
          <w:ins w:id="14192" w:author="arkat" w:date="2017-10-11T10:00:00Z"/>
          <w:del w:id="14193" w:author="arkat" w:date="2017-10-11T11:07:00Z"/>
          <w:rFonts w:ascii="Times New Roman" w:hAnsi="Times New Roman" w:cs="Times New Roman"/>
          <w:szCs w:val="24"/>
        </w:rPr>
        <w:pPrChange w:id="14194" w:author="arkat" w:date="2017-10-11T11:07:00Z">
          <w:pPr>
            <w:widowControl w:val="0"/>
            <w:autoSpaceDE w:val="0"/>
            <w:autoSpaceDN w:val="0"/>
            <w:adjustRightInd w:val="0"/>
            <w:spacing w:after="140" w:line="288" w:lineRule="auto"/>
            <w:ind w:left="480" w:hanging="480"/>
          </w:pPr>
        </w:pPrChange>
      </w:pPr>
      <w:ins w:id="14195" w:author="arkat" w:date="2017-10-11T10:00:00Z">
        <w:del w:id="14196"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233AF8B8" w14:textId="4B732042" w:rsidR="00F5795E" w:rsidDel="00DE59C1" w:rsidRDefault="00F5795E">
      <w:pPr>
        <w:widowControl w:val="0"/>
        <w:autoSpaceDE w:val="0"/>
        <w:autoSpaceDN w:val="0"/>
        <w:adjustRightInd w:val="0"/>
        <w:spacing w:after="0"/>
        <w:rPr>
          <w:ins w:id="14197" w:author="arkat" w:date="2017-10-11T10:00:00Z"/>
          <w:del w:id="14198" w:author="arkat" w:date="2017-10-11T11:07:00Z"/>
          <w:rFonts w:ascii="Times New Roman" w:hAnsi="Times New Roman" w:cs="Times New Roman"/>
          <w:szCs w:val="24"/>
        </w:rPr>
        <w:pPrChange w:id="14199" w:author="arkat" w:date="2017-10-11T11:07:00Z">
          <w:pPr>
            <w:widowControl w:val="0"/>
            <w:autoSpaceDE w:val="0"/>
            <w:autoSpaceDN w:val="0"/>
            <w:adjustRightInd w:val="0"/>
            <w:spacing w:after="140" w:line="288" w:lineRule="auto"/>
            <w:ind w:left="480" w:hanging="480"/>
          </w:pPr>
        </w:pPrChange>
      </w:pPr>
      <w:ins w:id="14200" w:author="arkat" w:date="2017-10-11T10:00:00Z">
        <w:del w:id="14201"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286460CB" w14:textId="495E4076" w:rsidR="00F5795E" w:rsidDel="00DE59C1" w:rsidRDefault="00F5795E">
      <w:pPr>
        <w:widowControl w:val="0"/>
        <w:autoSpaceDE w:val="0"/>
        <w:autoSpaceDN w:val="0"/>
        <w:adjustRightInd w:val="0"/>
        <w:spacing w:after="0"/>
        <w:rPr>
          <w:ins w:id="14202" w:author="arkat" w:date="2017-10-11T10:00:00Z"/>
          <w:del w:id="14203" w:author="arkat" w:date="2017-10-11T11:07:00Z"/>
          <w:rFonts w:ascii="Times New Roman" w:hAnsi="Times New Roman" w:cs="Times New Roman"/>
          <w:szCs w:val="24"/>
        </w:rPr>
        <w:pPrChange w:id="14204" w:author="arkat" w:date="2017-10-11T11:07:00Z">
          <w:pPr>
            <w:widowControl w:val="0"/>
            <w:autoSpaceDE w:val="0"/>
            <w:autoSpaceDN w:val="0"/>
            <w:adjustRightInd w:val="0"/>
            <w:spacing w:after="140" w:line="288" w:lineRule="auto"/>
            <w:ind w:left="480" w:hanging="480"/>
          </w:pPr>
        </w:pPrChange>
      </w:pPr>
      <w:ins w:id="14205" w:author="arkat" w:date="2017-10-11T10:00:00Z">
        <w:del w:id="14206"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2DE21D32" w14:textId="6F8FA3D3" w:rsidR="00F5795E" w:rsidDel="00DE59C1" w:rsidRDefault="00F5795E">
      <w:pPr>
        <w:widowControl w:val="0"/>
        <w:autoSpaceDE w:val="0"/>
        <w:autoSpaceDN w:val="0"/>
        <w:adjustRightInd w:val="0"/>
        <w:spacing w:after="0"/>
        <w:rPr>
          <w:ins w:id="14207" w:author="arkat" w:date="2017-10-11T10:00:00Z"/>
          <w:del w:id="14208" w:author="arkat" w:date="2017-10-11T11:07:00Z"/>
          <w:rFonts w:ascii="Times New Roman" w:hAnsi="Times New Roman" w:cs="Times New Roman"/>
          <w:szCs w:val="24"/>
        </w:rPr>
        <w:pPrChange w:id="14209" w:author="arkat" w:date="2017-10-11T11:07:00Z">
          <w:pPr>
            <w:widowControl w:val="0"/>
            <w:autoSpaceDE w:val="0"/>
            <w:autoSpaceDN w:val="0"/>
            <w:adjustRightInd w:val="0"/>
            <w:spacing w:after="140" w:line="288" w:lineRule="auto"/>
            <w:ind w:left="480" w:hanging="480"/>
          </w:pPr>
        </w:pPrChange>
      </w:pPr>
      <w:ins w:id="14210" w:author="arkat" w:date="2017-10-11T10:00:00Z">
        <w:del w:id="14211"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5686CBA6" w14:textId="748CD7BA" w:rsidR="00F5795E" w:rsidDel="00DE59C1" w:rsidRDefault="00F5795E">
      <w:pPr>
        <w:widowControl w:val="0"/>
        <w:autoSpaceDE w:val="0"/>
        <w:autoSpaceDN w:val="0"/>
        <w:adjustRightInd w:val="0"/>
        <w:spacing w:after="0"/>
        <w:rPr>
          <w:ins w:id="14212" w:author="arkat" w:date="2017-10-11T10:00:00Z"/>
          <w:del w:id="14213" w:author="arkat" w:date="2017-10-11T11:07:00Z"/>
          <w:rFonts w:ascii="Times New Roman" w:hAnsi="Times New Roman" w:cs="Times New Roman"/>
          <w:szCs w:val="24"/>
        </w:rPr>
        <w:pPrChange w:id="14214" w:author="arkat" w:date="2017-10-11T11:07:00Z">
          <w:pPr>
            <w:widowControl w:val="0"/>
            <w:autoSpaceDE w:val="0"/>
            <w:autoSpaceDN w:val="0"/>
            <w:adjustRightInd w:val="0"/>
            <w:spacing w:after="140" w:line="288" w:lineRule="auto"/>
            <w:ind w:left="480" w:hanging="480"/>
          </w:pPr>
        </w:pPrChange>
      </w:pPr>
      <w:ins w:id="14215" w:author="arkat" w:date="2017-10-11T10:00:00Z">
        <w:del w:id="14216" w:author="arkat" w:date="2017-10-11T11:07:00Z">
          <w:r w:rsidDel="00DE59C1">
            <w:rPr>
              <w:rFonts w:ascii="Times New Roman" w:hAnsi="Times New Roman" w:cs="Times New Roman"/>
              <w:szCs w:val="24"/>
            </w:rPr>
            <w:delText>Volzer, H. 2010. An Overview of BPMN 2 . 0 and its Potential Use. 2–3.</w:delText>
          </w:r>
        </w:del>
      </w:ins>
    </w:p>
    <w:p w14:paraId="0C3F79E5" w14:textId="363575C2" w:rsidR="00F5795E" w:rsidDel="00DE59C1" w:rsidRDefault="00F5795E">
      <w:pPr>
        <w:widowControl w:val="0"/>
        <w:autoSpaceDE w:val="0"/>
        <w:autoSpaceDN w:val="0"/>
        <w:adjustRightInd w:val="0"/>
        <w:spacing w:after="0"/>
        <w:rPr>
          <w:ins w:id="14217" w:author="arkat" w:date="2017-10-11T10:00:00Z"/>
          <w:del w:id="14218" w:author="arkat" w:date="2017-10-11T11:07:00Z"/>
          <w:rFonts w:ascii="Times New Roman" w:hAnsi="Times New Roman" w:cs="Times New Roman"/>
          <w:szCs w:val="24"/>
        </w:rPr>
        <w:pPrChange w:id="14219" w:author="arkat" w:date="2017-10-11T11:07:00Z">
          <w:pPr>
            <w:widowControl w:val="0"/>
            <w:autoSpaceDE w:val="0"/>
            <w:autoSpaceDN w:val="0"/>
            <w:adjustRightInd w:val="0"/>
            <w:spacing w:after="140" w:line="288" w:lineRule="auto"/>
            <w:ind w:left="480" w:hanging="480"/>
          </w:pPr>
        </w:pPrChange>
      </w:pPr>
      <w:ins w:id="14220" w:author="arkat" w:date="2017-10-11T10:00:00Z">
        <w:del w:id="14221"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7A3410D1" w14:textId="59E63B32" w:rsidR="00F5795E" w:rsidDel="00DE59C1" w:rsidRDefault="00F5795E">
      <w:pPr>
        <w:widowControl w:val="0"/>
        <w:autoSpaceDE w:val="0"/>
        <w:autoSpaceDN w:val="0"/>
        <w:adjustRightInd w:val="0"/>
        <w:spacing w:after="0"/>
        <w:rPr>
          <w:ins w:id="14222" w:author="arkat" w:date="2017-10-11T10:00:00Z"/>
          <w:del w:id="14223" w:author="arkat" w:date="2017-10-11T11:07:00Z"/>
        </w:rPr>
        <w:pPrChange w:id="14224" w:author="arkat" w:date="2017-10-11T11:07:00Z">
          <w:pPr>
            <w:widowControl w:val="0"/>
            <w:autoSpaceDE w:val="0"/>
            <w:autoSpaceDN w:val="0"/>
            <w:adjustRightInd w:val="0"/>
            <w:spacing w:after="140" w:line="288" w:lineRule="auto"/>
            <w:ind w:left="480" w:hanging="480"/>
          </w:pPr>
        </w:pPrChange>
      </w:pPr>
      <w:ins w:id="14225" w:author="arkat" w:date="2017-10-11T10:00:00Z">
        <w:del w:id="14226"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1E6E738C" w14:textId="7079E1AD" w:rsidR="00F5795E" w:rsidDel="00DE59C1" w:rsidRDefault="00F5795E">
      <w:pPr>
        <w:widowControl w:val="0"/>
        <w:autoSpaceDE w:val="0"/>
        <w:autoSpaceDN w:val="0"/>
        <w:adjustRightInd w:val="0"/>
        <w:spacing w:after="0"/>
        <w:rPr>
          <w:ins w:id="14227" w:author="arkat" w:date="2017-10-11T10:01:00Z"/>
          <w:del w:id="14228" w:author="arkat" w:date="2017-10-11T11:07:00Z"/>
          <w:rFonts w:ascii="Times New Roman" w:hAnsi="Times New Roman" w:cs="Times New Roman"/>
          <w:szCs w:val="24"/>
        </w:rPr>
      </w:pPr>
    </w:p>
    <w:p w14:paraId="0E538ED0" w14:textId="7FA980A8" w:rsidR="00F5795E" w:rsidDel="00DE59C1" w:rsidRDefault="00F5795E">
      <w:pPr>
        <w:widowControl w:val="0"/>
        <w:autoSpaceDE w:val="0"/>
        <w:autoSpaceDN w:val="0"/>
        <w:adjustRightInd w:val="0"/>
        <w:spacing w:after="0"/>
        <w:rPr>
          <w:ins w:id="14229" w:author="arkat" w:date="2017-10-11T10:01:00Z"/>
          <w:del w:id="14230" w:author="arkat" w:date="2017-10-11T11:07:00Z"/>
          <w:rFonts w:ascii="Times New Roman" w:hAnsi="Times New Roman" w:cs="Times New Roman"/>
          <w:szCs w:val="24"/>
        </w:rPr>
        <w:pPrChange w:id="14231" w:author="arkat" w:date="2017-10-11T11:07:00Z">
          <w:pPr>
            <w:widowControl w:val="0"/>
            <w:autoSpaceDE w:val="0"/>
            <w:autoSpaceDN w:val="0"/>
            <w:adjustRightInd w:val="0"/>
            <w:spacing w:after="140" w:line="288" w:lineRule="auto"/>
            <w:ind w:left="480" w:hanging="480"/>
          </w:pPr>
        </w:pPrChange>
      </w:pPr>
      <w:ins w:id="14232" w:author="arkat" w:date="2017-10-11T10:01:00Z">
        <w:del w:id="14233"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369A89F2" w14:textId="7F0A2D10" w:rsidR="00F5795E" w:rsidDel="00DE59C1" w:rsidRDefault="00F5795E">
      <w:pPr>
        <w:widowControl w:val="0"/>
        <w:autoSpaceDE w:val="0"/>
        <w:autoSpaceDN w:val="0"/>
        <w:adjustRightInd w:val="0"/>
        <w:spacing w:after="0"/>
        <w:rPr>
          <w:ins w:id="14234" w:author="arkat" w:date="2017-10-11T10:01:00Z"/>
          <w:del w:id="14235" w:author="arkat" w:date="2017-10-11T11:07:00Z"/>
          <w:rFonts w:ascii="Times New Roman" w:hAnsi="Times New Roman" w:cs="Times New Roman"/>
          <w:szCs w:val="24"/>
        </w:rPr>
        <w:pPrChange w:id="14236" w:author="arkat" w:date="2017-10-11T11:07:00Z">
          <w:pPr>
            <w:widowControl w:val="0"/>
            <w:autoSpaceDE w:val="0"/>
            <w:autoSpaceDN w:val="0"/>
            <w:adjustRightInd w:val="0"/>
            <w:spacing w:after="140" w:line="288" w:lineRule="auto"/>
            <w:ind w:left="480" w:hanging="480"/>
          </w:pPr>
        </w:pPrChange>
      </w:pPr>
      <w:ins w:id="14237" w:author="arkat" w:date="2017-10-11T10:01:00Z">
        <w:del w:id="14238"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61AACE39" w14:textId="446FCDED" w:rsidR="00F5795E" w:rsidDel="00DE59C1" w:rsidRDefault="00F5795E">
      <w:pPr>
        <w:widowControl w:val="0"/>
        <w:autoSpaceDE w:val="0"/>
        <w:autoSpaceDN w:val="0"/>
        <w:adjustRightInd w:val="0"/>
        <w:spacing w:after="0"/>
        <w:rPr>
          <w:ins w:id="14239" w:author="arkat" w:date="2017-10-11T10:01:00Z"/>
          <w:del w:id="14240" w:author="arkat" w:date="2017-10-11T11:07:00Z"/>
          <w:rFonts w:ascii="Times New Roman" w:hAnsi="Times New Roman" w:cs="Times New Roman"/>
          <w:szCs w:val="24"/>
        </w:rPr>
        <w:pPrChange w:id="14241" w:author="arkat" w:date="2017-10-11T11:07:00Z">
          <w:pPr>
            <w:widowControl w:val="0"/>
            <w:autoSpaceDE w:val="0"/>
            <w:autoSpaceDN w:val="0"/>
            <w:adjustRightInd w:val="0"/>
            <w:spacing w:after="140" w:line="288" w:lineRule="auto"/>
            <w:ind w:left="480" w:hanging="480"/>
          </w:pPr>
        </w:pPrChange>
      </w:pPr>
      <w:ins w:id="14242" w:author="arkat" w:date="2017-10-11T10:01:00Z">
        <w:del w:id="14243" w:author="arkat" w:date="2017-10-11T11:07:00Z">
          <w:r w:rsidDel="00DE59C1">
            <w:rPr>
              <w:rFonts w:ascii="Times New Roman" w:hAnsi="Times New Roman" w:cs="Times New Roman"/>
              <w:szCs w:val="24"/>
            </w:rPr>
            <w:delText>Arkin, A. &amp; Intalio 2002. Business Process Modeling Language. 98.</w:delText>
          </w:r>
        </w:del>
      </w:ins>
    </w:p>
    <w:p w14:paraId="70B63B38" w14:textId="6589E7CC" w:rsidR="00F5795E" w:rsidDel="00DE59C1" w:rsidRDefault="00F5795E">
      <w:pPr>
        <w:widowControl w:val="0"/>
        <w:autoSpaceDE w:val="0"/>
        <w:autoSpaceDN w:val="0"/>
        <w:adjustRightInd w:val="0"/>
        <w:spacing w:after="0"/>
        <w:rPr>
          <w:ins w:id="14244" w:author="arkat" w:date="2017-10-11T10:01:00Z"/>
          <w:del w:id="14245" w:author="arkat" w:date="2017-10-11T11:07:00Z"/>
          <w:rFonts w:ascii="Times New Roman" w:hAnsi="Times New Roman" w:cs="Times New Roman"/>
          <w:szCs w:val="24"/>
        </w:rPr>
        <w:pPrChange w:id="14246" w:author="arkat" w:date="2017-10-11T11:07:00Z">
          <w:pPr>
            <w:widowControl w:val="0"/>
            <w:autoSpaceDE w:val="0"/>
            <w:autoSpaceDN w:val="0"/>
            <w:adjustRightInd w:val="0"/>
            <w:spacing w:after="140" w:line="288" w:lineRule="auto"/>
            <w:ind w:left="480" w:hanging="480"/>
          </w:pPr>
        </w:pPrChange>
      </w:pPr>
      <w:ins w:id="14247" w:author="arkat" w:date="2017-10-11T10:01:00Z">
        <w:del w:id="14248"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1A0ABD5F" w14:textId="2C3D014C" w:rsidR="00F5795E" w:rsidDel="00DE59C1" w:rsidRDefault="00F5795E">
      <w:pPr>
        <w:widowControl w:val="0"/>
        <w:autoSpaceDE w:val="0"/>
        <w:autoSpaceDN w:val="0"/>
        <w:adjustRightInd w:val="0"/>
        <w:spacing w:after="0"/>
        <w:rPr>
          <w:ins w:id="14249" w:author="arkat" w:date="2017-10-11T10:01:00Z"/>
          <w:del w:id="14250" w:author="arkat" w:date="2017-10-11T11:07:00Z"/>
          <w:rFonts w:ascii="Times New Roman" w:hAnsi="Times New Roman" w:cs="Times New Roman"/>
          <w:szCs w:val="24"/>
        </w:rPr>
        <w:pPrChange w:id="14251" w:author="arkat" w:date="2017-10-11T11:07:00Z">
          <w:pPr>
            <w:widowControl w:val="0"/>
            <w:autoSpaceDE w:val="0"/>
            <w:autoSpaceDN w:val="0"/>
            <w:adjustRightInd w:val="0"/>
            <w:spacing w:after="140" w:line="288" w:lineRule="auto"/>
            <w:ind w:left="480" w:hanging="480"/>
          </w:pPr>
        </w:pPrChange>
      </w:pPr>
      <w:ins w:id="14252" w:author="arkat" w:date="2017-10-11T10:01:00Z">
        <w:del w:id="14253"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290F99E3" w14:textId="13A00FB4" w:rsidR="00F5795E" w:rsidDel="00DE59C1" w:rsidRDefault="00F5795E">
      <w:pPr>
        <w:widowControl w:val="0"/>
        <w:autoSpaceDE w:val="0"/>
        <w:autoSpaceDN w:val="0"/>
        <w:adjustRightInd w:val="0"/>
        <w:spacing w:after="0"/>
        <w:rPr>
          <w:ins w:id="14254" w:author="arkat" w:date="2017-10-11T10:01:00Z"/>
          <w:del w:id="14255" w:author="arkat" w:date="2017-10-11T11:07:00Z"/>
          <w:rFonts w:ascii="Times New Roman" w:hAnsi="Times New Roman" w:cs="Times New Roman"/>
          <w:szCs w:val="24"/>
        </w:rPr>
        <w:pPrChange w:id="14256" w:author="arkat" w:date="2017-10-11T11:07:00Z">
          <w:pPr>
            <w:widowControl w:val="0"/>
            <w:autoSpaceDE w:val="0"/>
            <w:autoSpaceDN w:val="0"/>
            <w:adjustRightInd w:val="0"/>
            <w:spacing w:after="140" w:line="288" w:lineRule="auto"/>
            <w:ind w:left="480" w:hanging="480"/>
          </w:pPr>
        </w:pPrChange>
      </w:pPr>
      <w:ins w:id="14257" w:author="arkat" w:date="2017-10-11T10:01:00Z">
        <w:del w:id="14258"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568F7207" w14:textId="5620EEE4" w:rsidR="00F5795E" w:rsidDel="00DE59C1" w:rsidRDefault="00F5795E">
      <w:pPr>
        <w:widowControl w:val="0"/>
        <w:autoSpaceDE w:val="0"/>
        <w:autoSpaceDN w:val="0"/>
        <w:adjustRightInd w:val="0"/>
        <w:spacing w:after="0"/>
        <w:rPr>
          <w:ins w:id="14259" w:author="arkat" w:date="2017-10-11T10:01:00Z"/>
          <w:del w:id="14260" w:author="arkat" w:date="2017-10-11T11:07:00Z"/>
          <w:rFonts w:ascii="Times New Roman" w:hAnsi="Times New Roman" w:cs="Times New Roman"/>
          <w:szCs w:val="24"/>
        </w:rPr>
        <w:pPrChange w:id="14261" w:author="arkat" w:date="2017-10-11T11:07:00Z">
          <w:pPr>
            <w:widowControl w:val="0"/>
            <w:autoSpaceDE w:val="0"/>
            <w:autoSpaceDN w:val="0"/>
            <w:adjustRightInd w:val="0"/>
            <w:spacing w:after="140" w:line="288" w:lineRule="auto"/>
            <w:ind w:left="480" w:hanging="480"/>
          </w:pPr>
        </w:pPrChange>
      </w:pPr>
      <w:ins w:id="14262" w:author="arkat" w:date="2017-10-11T10:01:00Z">
        <w:del w:id="14263"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58166B35" w14:textId="294DF5CA" w:rsidR="00F5795E" w:rsidDel="00DE59C1" w:rsidRDefault="00F5795E">
      <w:pPr>
        <w:widowControl w:val="0"/>
        <w:autoSpaceDE w:val="0"/>
        <w:autoSpaceDN w:val="0"/>
        <w:adjustRightInd w:val="0"/>
        <w:spacing w:after="0"/>
        <w:rPr>
          <w:ins w:id="14264" w:author="arkat" w:date="2017-10-11T10:01:00Z"/>
          <w:del w:id="14265" w:author="arkat" w:date="2017-10-11T11:07:00Z"/>
          <w:rFonts w:ascii="Times New Roman" w:hAnsi="Times New Roman" w:cs="Times New Roman"/>
          <w:szCs w:val="24"/>
        </w:rPr>
        <w:pPrChange w:id="14266" w:author="arkat" w:date="2017-10-11T11:07:00Z">
          <w:pPr>
            <w:widowControl w:val="0"/>
            <w:autoSpaceDE w:val="0"/>
            <w:autoSpaceDN w:val="0"/>
            <w:adjustRightInd w:val="0"/>
            <w:spacing w:after="140" w:line="288" w:lineRule="auto"/>
            <w:ind w:left="480" w:hanging="480"/>
          </w:pPr>
        </w:pPrChange>
      </w:pPr>
      <w:ins w:id="14267" w:author="arkat" w:date="2017-10-11T10:01:00Z">
        <w:del w:id="14268"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6F1BA2F9" w14:textId="6DEC6758" w:rsidR="00F5795E" w:rsidDel="00DE59C1" w:rsidRDefault="00F5795E">
      <w:pPr>
        <w:widowControl w:val="0"/>
        <w:autoSpaceDE w:val="0"/>
        <w:autoSpaceDN w:val="0"/>
        <w:adjustRightInd w:val="0"/>
        <w:spacing w:after="0"/>
        <w:rPr>
          <w:ins w:id="14269" w:author="arkat" w:date="2017-10-11T10:01:00Z"/>
          <w:del w:id="14270" w:author="arkat" w:date="2017-10-11T11:07:00Z"/>
          <w:rFonts w:ascii="Times New Roman" w:hAnsi="Times New Roman" w:cs="Times New Roman"/>
          <w:szCs w:val="24"/>
        </w:rPr>
        <w:pPrChange w:id="14271" w:author="arkat" w:date="2017-10-11T11:07:00Z">
          <w:pPr>
            <w:widowControl w:val="0"/>
            <w:autoSpaceDE w:val="0"/>
            <w:autoSpaceDN w:val="0"/>
            <w:adjustRightInd w:val="0"/>
            <w:spacing w:after="140" w:line="288" w:lineRule="auto"/>
            <w:ind w:left="480" w:hanging="480"/>
          </w:pPr>
        </w:pPrChange>
      </w:pPr>
      <w:ins w:id="14272" w:author="arkat" w:date="2017-10-11T10:01:00Z">
        <w:del w:id="14273"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124818AE" w14:textId="1CBCD48B" w:rsidR="00F5795E" w:rsidDel="00DE59C1" w:rsidRDefault="00F5795E">
      <w:pPr>
        <w:widowControl w:val="0"/>
        <w:autoSpaceDE w:val="0"/>
        <w:autoSpaceDN w:val="0"/>
        <w:adjustRightInd w:val="0"/>
        <w:spacing w:after="0"/>
        <w:rPr>
          <w:ins w:id="14274" w:author="arkat" w:date="2017-10-11T10:01:00Z"/>
          <w:del w:id="14275" w:author="arkat" w:date="2017-10-11T11:07:00Z"/>
          <w:rFonts w:ascii="Times New Roman" w:hAnsi="Times New Roman" w:cs="Times New Roman"/>
          <w:szCs w:val="24"/>
        </w:rPr>
        <w:pPrChange w:id="14276" w:author="arkat" w:date="2017-10-11T11:07:00Z">
          <w:pPr>
            <w:widowControl w:val="0"/>
            <w:autoSpaceDE w:val="0"/>
            <w:autoSpaceDN w:val="0"/>
            <w:adjustRightInd w:val="0"/>
            <w:spacing w:after="140" w:line="288" w:lineRule="auto"/>
            <w:ind w:left="480" w:hanging="480"/>
          </w:pPr>
        </w:pPrChange>
      </w:pPr>
      <w:ins w:id="14277" w:author="arkat" w:date="2017-10-11T10:01:00Z">
        <w:del w:id="14278"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72E7862D" w14:textId="38674EE0" w:rsidR="00F5795E" w:rsidDel="00DE59C1" w:rsidRDefault="00F5795E">
      <w:pPr>
        <w:widowControl w:val="0"/>
        <w:autoSpaceDE w:val="0"/>
        <w:autoSpaceDN w:val="0"/>
        <w:adjustRightInd w:val="0"/>
        <w:spacing w:after="0"/>
        <w:rPr>
          <w:ins w:id="14279" w:author="arkat" w:date="2017-10-11T10:01:00Z"/>
          <w:del w:id="14280" w:author="arkat" w:date="2017-10-11T11:07:00Z"/>
          <w:rFonts w:ascii="Times New Roman" w:hAnsi="Times New Roman" w:cs="Times New Roman"/>
          <w:szCs w:val="24"/>
        </w:rPr>
        <w:pPrChange w:id="14281" w:author="arkat" w:date="2017-10-11T11:07:00Z">
          <w:pPr>
            <w:widowControl w:val="0"/>
            <w:autoSpaceDE w:val="0"/>
            <w:autoSpaceDN w:val="0"/>
            <w:adjustRightInd w:val="0"/>
            <w:spacing w:after="140" w:line="288" w:lineRule="auto"/>
            <w:ind w:left="480" w:hanging="480"/>
          </w:pPr>
        </w:pPrChange>
      </w:pPr>
      <w:ins w:id="14282" w:author="arkat" w:date="2017-10-11T10:01:00Z">
        <w:del w:id="14283"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37136AAD" w14:textId="4C030F73" w:rsidR="00F5795E" w:rsidDel="00DE59C1" w:rsidRDefault="00F5795E">
      <w:pPr>
        <w:widowControl w:val="0"/>
        <w:autoSpaceDE w:val="0"/>
        <w:autoSpaceDN w:val="0"/>
        <w:adjustRightInd w:val="0"/>
        <w:spacing w:after="0"/>
        <w:rPr>
          <w:ins w:id="14284" w:author="arkat" w:date="2017-10-11T10:01:00Z"/>
          <w:del w:id="14285" w:author="arkat" w:date="2017-10-11T11:07:00Z"/>
          <w:rFonts w:ascii="Times New Roman" w:hAnsi="Times New Roman" w:cs="Times New Roman"/>
          <w:szCs w:val="24"/>
        </w:rPr>
        <w:pPrChange w:id="14286" w:author="arkat" w:date="2017-10-11T11:07:00Z">
          <w:pPr>
            <w:widowControl w:val="0"/>
            <w:autoSpaceDE w:val="0"/>
            <w:autoSpaceDN w:val="0"/>
            <w:adjustRightInd w:val="0"/>
            <w:spacing w:after="140" w:line="288" w:lineRule="auto"/>
            <w:ind w:left="480" w:hanging="480"/>
          </w:pPr>
        </w:pPrChange>
      </w:pPr>
      <w:ins w:id="14287" w:author="arkat" w:date="2017-10-11T10:01:00Z">
        <w:del w:id="14288"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7EF05246" w14:textId="02942A2D" w:rsidR="00F5795E" w:rsidDel="00DE59C1" w:rsidRDefault="00F5795E">
      <w:pPr>
        <w:widowControl w:val="0"/>
        <w:autoSpaceDE w:val="0"/>
        <w:autoSpaceDN w:val="0"/>
        <w:adjustRightInd w:val="0"/>
        <w:spacing w:after="0"/>
        <w:rPr>
          <w:ins w:id="14289" w:author="arkat" w:date="2017-10-11T10:01:00Z"/>
          <w:del w:id="14290" w:author="arkat" w:date="2017-10-11T11:07:00Z"/>
          <w:rFonts w:ascii="Times New Roman" w:hAnsi="Times New Roman" w:cs="Times New Roman"/>
          <w:szCs w:val="24"/>
        </w:rPr>
        <w:pPrChange w:id="14291" w:author="arkat" w:date="2017-10-11T11:07:00Z">
          <w:pPr>
            <w:widowControl w:val="0"/>
            <w:autoSpaceDE w:val="0"/>
            <w:autoSpaceDN w:val="0"/>
            <w:adjustRightInd w:val="0"/>
            <w:spacing w:after="140" w:line="288" w:lineRule="auto"/>
            <w:ind w:left="480" w:hanging="480"/>
          </w:pPr>
        </w:pPrChange>
      </w:pPr>
      <w:ins w:id="14292" w:author="arkat" w:date="2017-10-11T10:01:00Z">
        <w:del w:id="14293"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6491490E" w14:textId="377A31B3" w:rsidR="00F5795E" w:rsidDel="00DE59C1" w:rsidRDefault="00F5795E">
      <w:pPr>
        <w:widowControl w:val="0"/>
        <w:autoSpaceDE w:val="0"/>
        <w:autoSpaceDN w:val="0"/>
        <w:adjustRightInd w:val="0"/>
        <w:spacing w:after="0"/>
        <w:rPr>
          <w:ins w:id="14294" w:author="arkat" w:date="2017-10-11T10:01:00Z"/>
          <w:del w:id="14295" w:author="arkat" w:date="2017-10-11T11:07:00Z"/>
          <w:rFonts w:ascii="Times New Roman" w:hAnsi="Times New Roman" w:cs="Times New Roman"/>
          <w:szCs w:val="24"/>
        </w:rPr>
        <w:pPrChange w:id="14296" w:author="arkat" w:date="2017-10-11T11:07:00Z">
          <w:pPr>
            <w:widowControl w:val="0"/>
            <w:autoSpaceDE w:val="0"/>
            <w:autoSpaceDN w:val="0"/>
            <w:adjustRightInd w:val="0"/>
            <w:spacing w:after="140" w:line="288" w:lineRule="auto"/>
            <w:ind w:left="480" w:hanging="480"/>
          </w:pPr>
        </w:pPrChange>
      </w:pPr>
      <w:ins w:id="14297" w:author="arkat" w:date="2017-10-11T10:01:00Z">
        <w:del w:id="14298"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34AC8138" w14:textId="2BA2100C" w:rsidR="00F5795E" w:rsidDel="00DE59C1" w:rsidRDefault="00F5795E">
      <w:pPr>
        <w:widowControl w:val="0"/>
        <w:autoSpaceDE w:val="0"/>
        <w:autoSpaceDN w:val="0"/>
        <w:adjustRightInd w:val="0"/>
        <w:spacing w:after="0"/>
        <w:rPr>
          <w:ins w:id="14299" w:author="arkat" w:date="2017-10-11T10:01:00Z"/>
          <w:del w:id="14300" w:author="arkat" w:date="2017-10-11T11:07:00Z"/>
          <w:rFonts w:ascii="Times New Roman" w:hAnsi="Times New Roman" w:cs="Times New Roman"/>
          <w:szCs w:val="24"/>
        </w:rPr>
        <w:pPrChange w:id="14301" w:author="arkat" w:date="2017-10-11T11:07:00Z">
          <w:pPr>
            <w:widowControl w:val="0"/>
            <w:autoSpaceDE w:val="0"/>
            <w:autoSpaceDN w:val="0"/>
            <w:adjustRightInd w:val="0"/>
            <w:spacing w:after="140" w:line="288" w:lineRule="auto"/>
            <w:ind w:left="480" w:hanging="480"/>
          </w:pPr>
        </w:pPrChange>
      </w:pPr>
      <w:ins w:id="14302" w:author="arkat" w:date="2017-10-11T10:01:00Z">
        <w:del w:id="14303"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58E600BB" w14:textId="1ACCE2EE" w:rsidR="00F5795E" w:rsidDel="00DE59C1" w:rsidRDefault="00F5795E">
      <w:pPr>
        <w:widowControl w:val="0"/>
        <w:autoSpaceDE w:val="0"/>
        <w:autoSpaceDN w:val="0"/>
        <w:adjustRightInd w:val="0"/>
        <w:spacing w:after="0"/>
        <w:rPr>
          <w:ins w:id="14304" w:author="arkat" w:date="2017-10-11T10:01:00Z"/>
          <w:del w:id="14305" w:author="arkat" w:date="2017-10-11T11:07:00Z"/>
          <w:rFonts w:ascii="Times New Roman" w:hAnsi="Times New Roman" w:cs="Times New Roman"/>
          <w:szCs w:val="24"/>
        </w:rPr>
        <w:pPrChange w:id="14306" w:author="arkat" w:date="2017-10-11T11:07:00Z">
          <w:pPr>
            <w:widowControl w:val="0"/>
            <w:autoSpaceDE w:val="0"/>
            <w:autoSpaceDN w:val="0"/>
            <w:adjustRightInd w:val="0"/>
            <w:spacing w:after="140" w:line="288" w:lineRule="auto"/>
            <w:ind w:left="480" w:hanging="480"/>
          </w:pPr>
        </w:pPrChange>
      </w:pPr>
      <w:ins w:id="14307" w:author="arkat" w:date="2017-10-11T10:01:00Z">
        <w:del w:id="14308"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0AB6F967" w14:textId="0A0CF556" w:rsidR="00F5795E" w:rsidDel="00DE59C1" w:rsidRDefault="00F5795E">
      <w:pPr>
        <w:widowControl w:val="0"/>
        <w:autoSpaceDE w:val="0"/>
        <w:autoSpaceDN w:val="0"/>
        <w:adjustRightInd w:val="0"/>
        <w:spacing w:after="0"/>
        <w:rPr>
          <w:ins w:id="14309" w:author="arkat" w:date="2017-10-11T10:01:00Z"/>
          <w:del w:id="14310" w:author="arkat" w:date="2017-10-11T11:07:00Z"/>
          <w:rFonts w:ascii="Times New Roman" w:hAnsi="Times New Roman" w:cs="Times New Roman"/>
          <w:szCs w:val="24"/>
        </w:rPr>
        <w:pPrChange w:id="14311" w:author="arkat" w:date="2017-10-11T11:07:00Z">
          <w:pPr>
            <w:widowControl w:val="0"/>
            <w:autoSpaceDE w:val="0"/>
            <w:autoSpaceDN w:val="0"/>
            <w:adjustRightInd w:val="0"/>
            <w:spacing w:after="140" w:line="288" w:lineRule="auto"/>
            <w:ind w:left="480" w:hanging="480"/>
          </w:pPr>
        </w:pPrChange>
      </w:pPr>
      <w:ins w:id="14312" w:author="arkat" w:date="2017-10-11T10:01:00Z">
        <w:del w:id="14313" w:author="arkat" w:date="2017-10-11T11:07:00Z">
          <w:r w:rsidDel="00DE59C1">
            <w:rPr>
              <w:rFonts w:ascii="Times New Roman" w:hAnsi="Times New Roman" w:cs="Times New Roman"/>
              <w:szCs w:val="24"/>
            </w:rPr>
            <w:delText xml:space="preserve">JianHong, Y., ShiXin, S., Wen, L. &amp; Wen, S. 2008. Transformation of BPMN to YAWL. </w:delText>
          </w:r>
          <w:r w:rsidDel="00DE59C1">
            <w:rPr>
              <w:rFonts w:ascii="Times New Roman" w:hAnsi="Times New Roman" w:cs="Times New Roman"/>
              <w:i/>
              <w:iCs/>
              <w:szCs w:val="24"/>
            </w:rPr>
            <w:delText>Proceedings - International Conference on Computer Science and Software Engineering, CSSE 2008</w:delText>
          </w:r>
          <w:r w:rsidDel="00DE59C1">
            <w:rPr>
              <w:rFonts w:ascii="Times New Roman" w:hAnsi="Times New Roman" w:cs="Times New Roman"/>
              <w:szCs w:val="24"/>
            </w:rPr>
            <w:delText>, 2: 354–359.</w:delText>
          </w:r>
        </w:del>
      </w:ins>
    </w:p>
    <w:p w14:paraId="288A9460" w14:textId="64528C6E" w:rsidR="00F5795E" w:rsidDel="00DE59C1" w:rsidRDefault="00F5795E">
      <w:pPr>
        <w:widowControl w:val="0"/>
        <w:autoSpaceDE w:val="0"/>
        <w:autoSpaceDN w:val="0"/>
        <w:adjustRightInd w:val="0"/>
        <w:spacing w:after="0"/>
        <w:rPr>
          <w:ins w:id="14314" w:author="arkat" w:date="2017-10-11T10:01:00Z"/>
          <w:del w:id="14315" w:author="arkat" w:date="2017-10-11T11:07:00Z"/>
          <w:rFonts w:ascii="Times New Roman" w:hAnsi="Times New Roman" w:cs="Times New Roman"/>
          <w:szCs w:val="24"/>
        </w:rPr>
        <w:pPrChange w:id="14316" w:author="arkat" w:date="2017-10-11T11:07:00Z">
          <w:pPr>
            <w:widowControl w:val="0"/>
            <w:autoSpaceDE w:val="0"/>
            <w:autoSpaceDN w:val="0"/>
            <w:adjustRightInd w:val="0"/>
            <w:spacing w:after="140" w:line="288" w:lineRule="auto"/>
            <w:ind w:left="480" w:hanging="480"/>
          </w:pPr>
        </w:pPrChange>
      </w:pPr>
      <w:ins w:id="14317" w:author="arkat" w:date="2017-10-11T10:01:00Z">
        <w:del w:id="14318"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676AE3F1" w14:textId="0CB23A68" w:rsidR="00F5795E" w:rsidDel="00DE59C1" w:rsidRDefault="00F5795E">
      <w:pPr>
        <w:widowControl w:val="0"/>
        <w:autoSpaceDE w:val="0"/>
        <w:autoSpaceDN w:val="0"/>
        <w:adjustRightInd w:val="0"/>
        <w:spacing w:after="0"/>
        <w:rPr>
          <w:ins w:id="14319" w:author="arkat" w:date="2017-10-11T10:01:00Z"/>
          <w:del w:id="14320" w:author="arkat" w:date="2017-10-11T11:07:00Z"/>
          <w:rFonts w:ascii="Times New Roman" w:hAnsi="Times New Roman" w:cs="Times New Roman"/>
          <w:szCs w:val="24"/>
        </w:rPr>
        <w:pPrChange w:id="14321" w:author="arkat" w:date="2017-10-11T11:07:00Z">
          <w:pPr>
            <w:widowControl w:val="0"/>
            <w:autoSpaceDE w:val="0"/>
            <w:autoSpaceDN w:val="0"/>
            <w:adjustRightInd w:val="0"/>
            <w:spacing w:after="140" w:line="288" w:lineRule="auto"/>
            <w:ind w:left="480" w:hanging="480"/>
          </w:pPr>
        </w:pPrChange>
      </w:pPr>
      <w:ins w:id="14322" w:author="arkat" w:date="2017-10-11T10:01:00Z">
        <w:del w:id="14323"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0AB76FD1" w14:textId="2C776C44" w:rsidR="00F5795E" w:rsidDel="00DE59C1" w:rsidRDefault="00F5795E">
      <w:pPr>
        <w:widowControl w:val="0"/>
        <w:autoSpaceDE w:val="0"/>
        <w:autoSpaceDN w:val="0"/>
        <w:adjustRightInd w:val="0"/>
        <w:spacing w:after="0"/>
        <w:rPr>
          <w:ins w:id="14324" w:author="arkat" w:date="2017-10-11T10:01:00Z"/>
          <w:del w:id="14325" w:author="arkat" w:date="2017-10-11T11:07:00Z"/>
          <w:rFonts w:ascii="Times New Roman" w:hAnsi="Times New Roman" w:cs="Times New Roman"/>
          <w:szCs w:val="24"/>
        </w:rPr>
        <w:pPrChange w:id="14326" w:author="arkat" w:date="2017-10-11T11:07:00Z">
          <w:pPr>
            <w:widowControl w:val="0"/>
            <w:autoSpaceDE w:val="0"/>
            <w:autoSpaceDN w:val="0"/>
            <w:adjustRightInd w:val="0"/>
            <w:spacing w:after="140" w:line="288" w:lineRule="auto"/>
            <w:ind w:left="480" w:hanging="480"/>
          </w:pPr>
        </w:pPrChange>
      </w:pPr>
      <w:ins w:id="14327" w:author="arkat" w:date="2017-10-11T10:01:00Z">
        <w:del w:id="14328"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3A49618B" w14:textId="2A693CDF" w:rsidR="00F5795E" w:rsidDel="00DE59C1" w:rsidRDefault="00F5795E">
      <w:pPr>
        <w:widowControl w:val="0"/>
        <w:autoSpaceDE w:val="0"/>
        <w:autoSpaceDN w:val="0"/>
        <w:adjustRightInd w:val="0"/>
        <w:spacing w:after="0"/>
        <w:rPr>
          <w:ins w:id="14329" w:author="arkat" w:date="2017-10-11T10:01:00Z"/>
          <w:del w:id="14330" w:author="arkat" w:date="2017-10-11T11:07:00Z"/>
          <w:rFonts w:ascii="Times New Roman" w:hAnsi="Times New Roman" w:cs="Times New Roman"/>
          <w:szCs w:val="24"/>
        </w:rPr>
        <w:pPrChange w:id="14331" w:author="arkat" w:date="2017-10-11T11:07:00Z">
          <w:pPr>
            <w:widowControl w:val="0"/>
            <w:autoSpaceDE w:val="0"/>
            <w:autoSpaceDN w:val="0"/>
            <w:adjustRightInd w:val="0"/>
            <w:spacing w:after="140" w:line="288" w:lineRule="auto"/>
            <w:ind w:left="480" w:hanging="480"/>
          </w:pPr>
        </w:pPrChange>
      </w:pPr>
      <w:ins w:id="14332" w:author="arkat" w:date="2017-10-11T10:01:00Z">
        <w:del w:id="14333"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2C2FE950" w14:textId="1DD163D3" w:rsidR="00F5795E" w:rsidDel="00DE59C1" w:rsidRDefault="00F5795E">
      <w:pPr>
        <w:widowControl w:val="0"/>
        <w:autoSpaceDE w:val="0"/>
        <w:autoSpaceDN w:val="0"/>
        <w:adjustRightInd w:val="0"/>
        <w:spacing w:after="0"/>
        <w:rPr>
          <w:ins w:id="14334" w:author="arkat" w:date="2017-10-11T10:01:00Z"/>
          <w:del w:id="14335" w:author="arkat" w:date="2017-10-11T11:07:00Z"/>
          <w:rFonts w:ascii="Times New Roman" w:hAnsi="Times New Roman" w:cs="Times New Roman"/>
          <w:szCs w:val="24"/>
        </w:rPr>
        <w:pPrChange w:id="14336" w:author="arkat" w:date="2017-10-11T11:07:00Z">
          <w:pPr>
            <w:widowControl w:val="0"/>
            <w:autoSpaceDE w:val="0"/>
            <w:autoSpaceDN w:val="0"/>
            <w:adjustRightInd w:val="0"/>
            <w:spacing w:after="140" w:line="288" w:lineRule="auto"/>
            <w:ind w:left="480" w:hanging="480"/>
          </w:pPr>
        </w:pPrChange>
      </w:pPr>
      <w:ins w:id="14337" w:author="arkat" w:date="2017-10-11T10:01:00Z">
        <w:del w:id="14338"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45167768" w14:textId="6B2B84C7" w:rsidR="00F5795E" w:rsidDel="00DE59C1" w:rsidRDefault="00F5795E">
      <w:pPr>
        <w:widowControl w:val="0"/>
        <w:autoSpaceDE w:val="0"/>
        <w:autoSpaceDN w:val="0"/>
        <w:adjustRightInd w:val="0"/>
        <w:spacing w:after="0"/>
        <w:rPr>
          <w:ins w:id="14339" w:author="arkat" w:date="2017-10-11T10:01:00Z"/>
          <w:del w:id="14340" w:author="arkat" w:date="2017-10-11T11:07:00Z"/>
          <w:rFonts w:ascii="Times New Roman" w:hAnsi="Times New Roman" w:cs="Times New Roman"/>
          <w:szCs w:val="24"/>
        </w:rPr>
        <w:pPrChange w:id="14341" w:author="arkat" w:date="2017-10-11T11:07:00Z">
          <w:pPr>
            <w:widowControl w:val="0"/>
            <w:autoSpaceDE w:val="0"/>
            <w:autoSpaceDN w:val="0"/>
            <w:adjustRightInd w:val="0"/>
            <w:spacing w:after="140" w:line="288" w:lineRule="auto"/>
            <w:ind w:left="480" w:hanging="480"/>
          </w:pPr>
        </w:pPrChange>
      </w:pPr>
      <w:ins w:id="14342" w:author="arkat" w:date="2017-10-11T10:01:00Z">
        <w:del w:id="14343"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09EFA65A" w14:textId="284A0583" w:rsidR="00F5795E" w:rsidDel="00DE59C1" w:rsidRDefault="00F5795E">
      <w:pPr>
        <w:widowControl w:val="0"/>
        <w:autoSpaceDE w:val="0"/>
        <w:autoSpaceDN w:val="0"/>
        <w:adjustRightInd w:val="0"/>
        <w:spacing w:after="0"/>
        <w:rPr>
          <w:ins w:id="14344" w:author="arkat" w:date="2017-10-11T10:01:00Z"/>
          <w:del w:id="14345" w:author="arkat" w:date="2017-10-11T11:07:00Z"/>
          <w:rFonts w:ascii="Times New Roman" w:hAnsi="Times New Roman" w:cs="Times New Roman"/>
          <w:szCs w:val="24"/>
        </w:rPr>
        <w:pPrChange w:id="14346" w:author="arkat" w:date="2017-10-11T11:07:00Z">
          <w:pPr>
            <w:widowControl w:val="0"/>
            <w:autoSpaceDE w:val="0"/>
            <w:autoSpaceDN w:val="0"/>
            <w:adjustRightInd w:val="0"/>
            <w:spacing w:after="140" w:line="288" w:lineRule="auto"/>
            <w:ind w:left="480" w:hanging="480"/>
          </w:pPr>
        </w:pPrChange>
      </w:pPr>
      <w:ins w:id="14347" w:author="arkat" w:date="2017-10-11T10:01:00Z">
        <w:del w:id="14348"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49CD8ECE" w14:textId="0557DE81" w:rsidR="00F5795E" w:rsidDel="00DE59C1" w:rsidRDefault="00F5795E">
      <w:pPr>
        <w:widowControl w:val="0"/>
        <w:autoSpaceDE w:val="0"/>
        <w:autoSpaceDN w:val="0"/>
        <w:adjustRightInd w:val="0"/>
        <w:spacing w:after="0"/>
        <w:rPr>
          <w:ins w:id="14349" w:author="arkat" w:date="2017-10-11T10:01:00Z"/>
          <w:del w:id="14350" w:author="arkat" w:date="2017-10-11T11:07:00Z"/>
          <w:rFonts w:ascii="Times New Roman" w:hAnsi="Times New Roman" w:cs="Times New Roman"/>
          <w:szCs w:val="24"/>
        </w:rPr>
        <w:pPrChange w:id="14351" w:author="arkat" w:date="2017-10-11T11:07:00Z">
          <w:pPr>
            <w:widowControl w:val="0"/>
            <w:autoSpaceDE w:val="0"/>
            <w:autoSpaceDN w:val="0"/>
            <w:adjustRightInd w:val="0"/>
            <w:spacing w:after="140" w:line="288" w:lineRule="auto"/>
            <w:ind w:left="480" w:hanging="480"/>
          </w:pPr>
        </w:pPrChange>
      </w:pPr>
      <w:ins w:id="14352" w:author="arkat" w:date="2017-10-11T10:01:00Z">
        <w:del w:id="14353"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6DEC52F2" w14:textId="7567EDEA" w:rsidR="00F5795E" w:rsidDel="00DE59C1" w:rsidRDefault="00F5795E">
      <w:pPr>
        <w:widowControl w:val="0"/>
        <w:autoSpaceDE w:val="0"/>
        <w:autoSpaceDN w:val="0"/>
        <w:adjustRightInd w:val="0"/>
        <w:spacing w:after="0"/>
        <w:rPr>
          <w:ins w:id="14354" w:author="arkat" w:date="2017-10-11T10:01:00Z"/>
          <w:del w:id="14355" w:author="arkat" w:date="2017-10-11T11:07:00Z"/>
          <w:rFonts w:ascii="Times New Roman" w:hAnsi="Times New Roman" w:cs="Times New Roman"/>
          <w:szCs w:val="24"/>
        </w:rPr>
        <w:pPrChange w:id="14356" w:author="arkat" w:date="2017-10-11T11:07:00Z">
          <w:pPr>
            <w:widowControl w:val="0"/>
            <w:autoSpaceDE w:val="0"/>
            <w:autoSpaceDN w:val="0"/>
            <w:adjustRightInd w:val="0"/>
            <w:spacing w:after="140" w:line="288" w:lineRule="auto"/>
            <w:ind w:left="480" w:hanging="480"/>
          </w:pPr>
        </w:pPrChange>
      </w:pPr>
      <w:ins w:id="14357" w:author="arkat" w:date="2017-10-11T10:01:00Z">
        <w:del w:id="14358"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1E36ED26" w14:textId="56593CE1" w:rsidR="00F5795E" w:rsidDel="00DE59C1" w:rsidRDefault="00F5795E">
      <w:pPr>
        <w:widowControl w:val="0"/>
        <w:autoSpaceDE w:val="0"/>
        <w:autoSpaceDN w:val="0"/>
        <w:adjustRightInd w:val="0"/>
        <w:spacing w:after="0"/>
        <w:rPr>
          <w:ins w:id="14359" w:author="arkat" w:date="2017-10-11T10:01:00Z"/>
          <w:del w:id="14360" w:author="arkat" w:date="2017-10-11T11:07:00Z"/>
          <w:rFonts w:ascii="Times New Roman" w:hAnsi="Times New Roman" w:cs="Times New Roman"/>
          <w:szCs w:val="24"/>
        </w:rPr>
        <w:pPrChange w:id="14361" w:author="arkat" w:date="2017-10-11T11:07:00Z">
          <w:pPr>
            <w:widowControl w:val="0"/>
            <w:autoSpaceDE w:val="0"/>
            <w:autoSpaceDN w:val="0"/>
            <w:adjustRightInd w:val="0"/>
            <w:spacing w:after="140" w:line="288" w:lineRule="auto"/>
            <w:ind w:left="480" w:hanging="480"/>
          </w:pPr>
        </w:pPrChange>
      </w:pPr>
      <w:ins w:id="14362" w:author="arkat" w:date="2017-10-11T10:01:00Z">
        <w:del w:id="14363"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3C349F8D" w14:textId="588342FE" w:rsidR="00F5795E" w:rsidDel="00DE59C1" w:rsidRDefault="00F5795E">
      <w:pPr>
        <w:widowControl w:val="0"/>
        <w:autoSpaceDE w:val="0"/>
        <w:autoSpaceDN w:val="0"/>
        <w:adjustRightInd w:val="0"/>
        <w:spacing w:after="0"/>
        <w:rPr>
          <w:ins w:id="14364" w:author="arkat" w:date="2017-10-11T10:01:00Z"/>
          <w:del w:id="14365" w:author="arkat" w:date="2017-10-11T11:07:00Z"/>
          <w:rFonts w:ascii="Times New Roman" w:hAnsi="Times New Roman" w:cs="Times New Roman"/>
          <w:szCs w:val="24"/>
        </w:rPr>
        <w:pPrChange w:id="14366" w:author="arkat" w:date="2017-10-11T11:07:00Z">
          <w:pPr>
            <w:widowControl w:val="0"/>
            <w:autoSpaceDE w:val="0"/>
            <w:autoSpaceDN w:val="0"/>
            <w:adjustRightInd w:val="0"/>
            <w:spacing w:after="140" w:line="288" w:lineRule="auto"/>
            <w:ind w:left="480" w:hanging="480"/>
          </w:pPr>
        </w:pPrChange>
      </w:pPr>
      <w:ins w:id="14367" w:author="arkat" w:date="2017-10-11T10:01:00Z">
        <w:del w:id="14368"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49D9A868" w14:textId="5FFB1903" w:rsidR="00F5795E" w:rsidDel="00DE59C1" w:rsidRDefault="00F5795E">
      <w:pPr>
        <w:widowControl w:val="0"/>
        <w:autoSpaceDE w:val="0"/>
        <w:autoSpaceDN w:val="0"/>
        <w:adjustRightInd w:val="0"/>
        <w:spacing w:after="0"/>
        <w:rPr>
          <w:ins w:id="14369" w:author="arkat" w:date="2017-10-11T10:01:00Z"/>
          <w:del w:id="14370" w:author="arkat" w:date="2017-10-11T11:07:00Z"/>
          <w:rFonts w:ascii="Times New Roman" w:hAnsi="Times New Roman" w:cs="Times New Roman"/>
          <w:szCs w:val="24"/>
        </w:rPr>
        <w:pPrChange w:id="14371" w:author="arkat" w:date="2017-10-11T11:07:00Z">
          <w:pPr>
            <w:widowControl w:val="0"/>
            <w:autoSpaceDE w:val="0"/>
            <w:autoSpaceDN w:val="0"/>
            <w:adjustRightInd w:val="0"/>
            <w:spacing w:after="140" w:line="288" w:lineRule="auto"/>
            <w:ind w:left="480" w:hanging="480"/>
          </w:pPr>
        </w:pPrChange>
      </w:pPr>
      <w:ins w:id="14372" w:author="arkat" w:date="2017-10-11T10:01:00Z">
        <w:del w:id="14373"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3E1E82DC" w14:textId="619CE4BB" w:rsidR="00F5795E" w:rsidDel="00DE59C1" w:rsidRDefault="00F5795E">
      <w:pPr>
        <w:widowControl w:val="0"/>
        <w:autoSpaceDE w:val="0"/>
        <w:autoSpaceDN w:val="0"/>
        <w:adjustRightInd w:val="0"/>
        <w:spacing w:after="0"/>
        <w:rPr>
          <w:ins w:id="14374" w:author="arkat" w:date="2017-10-11T10:01:00Z"/>
          <w:del w:id="14375" w:author="arkat" w:date="2017-10-11T11:07:00Z"/>
          <w:rFonts w:ascii="Times New Roman" w:hAnsi="Times New Roman" w:cs="Times New Roman"/>
          <w:szCs w:val="24"/>
        </w:rPr>
        <w:pPrChange w:id="14376" w:author="arkat" w:date="2017-10-11T11:07:00Z">
          <w:pPr>
            <w:widowControl w:val="0"/>
            <w:autoSpaceDE w:val="0"/>
            <w:autoSpaceDN w:val="0"/>
            <w:adjustRightInd w:val="0"/>
            <w:spacing w:after="140" w:line="288" w:lineRule="auto"/>
            <w:ind w:left="480" w:hanging="480"/>
          </w:pPr>
        </w:pPrChange>
      </w:pPr>
      <w:ins w:id="14377" w:author="arkat" w:date="2017-10-11T10:01:00Z">
        <w:del w:id="14378"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338F0D09" w14:textId="1CC871CA" w:rsidR="00F5795E" w:rsidDel="00DE59C1" w:rsidRDefault="00F5795E">
      <w:pPr>
        <w:widowControl w:val="0"/>
        <w:autoSpaceDE w:val="0"/>
        <w:autoSpaceDN w:val="0"/>
        <w:adjustRightInd w:val="0"/>
        <w:spacing w:after="0"/>
        <w:rPr>
          <w:ins w:id="14379" w:author="arkat" w:date="2017-10-11T10:01:00Z"/>
          <w:del w:id="14380" w:author="arkat" w:date="2017-10-11T11:07:00Z"/>
          <w:rFonts w:ascii="Times New Roman" w:hAnsi="Times New Roman" w:cs="Times New Roman"/>
          <w:szCs w:val="24"/>
        </w:rPr>
        <w:pPrChange w:id="14381" w:author="arkat" w:date="2017-10-11T11:07:00Z">
          <w:pPr>
            <w:widowControl w:val="0"/>
            <w:autoSpaceDE w:val="0"/>
            <w:autoSpaceDN w:val="0"/>
            <w:adjustRightInd w:val="0"/>
            <w:spacing w:after="140" w:line="288" w:lineRule="auto"/>
            <w:ind w:left="480" w:hanging="480"/>
          </w:pPr>
        </w:pPrChange>
      </w:pPr>
      <w:ins w:id="14382" w:author="arkat" w:date="2017-10-11T10:01:00Z">
        <w:del w:id="14383"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11F3E751" w14:textId="2AB8491F" w:rsidR="00F5795E" w:rsidDel="00DE59C1" w:rsidRDefault="00F5795E">
      <w:pPr>
        <w:widowControl w:val="0"/>
        <w:autoSpaceDE w:val="0"/>
        <w:autoSpaceDN w:val="0"/>
        <w:adjustRightInd w:val="0"/>
        <w:spacing w:after="0"/>
        <w:rPr>
          <w:ins w:id="14384" w:author="arkat" w:date="2017-10-11T10:01:00Z"/>
          <w:del w:id="14385" w:author="arkat" w:date="2017-10-11T11:07:00Z"/>
          <w:rFonts w:ascii="Times New Roman" w:hAnsi="Times New Roman" w:cs="Times New Roman"/>
          <w:szCs w:val="24"/>
        </w:rPr>
        <w:pPrChange w:id="14386" w:author="arkat" w:date="2017-10-11T11:07:00Z">
          <w:pPr>
            <w:widowControl w:val="0"/>
            <w:autoSpaceDE w:val="0"/>
            <w:autoSpaceDN w:val="0"/>
            <w:adjustRightInd w:val="0"/>
            <w:spacing w:after="140" w:line="288" w:lineRule="auto"/>
            <w:ind w:left="480" w:hanging="480"/>
          </w:pPr>
        </w:pPrChange>
      </w:pPr>
      <w:ins w:id="14387" w:author="arkat" w:date="2017-10-11T10:01:00Z">
        <w:del w:id="14388"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54FDC81F" w14:textId="7895560A" w:rsidR="00F5795E" w:rsidDel="00DE59C1" w:rsidRDefault="00F5795E">
      <w:pPr>
        <w:widowControl w:val="0"/>
        <w:autoSpaceDE w:val="0"/>
        <w:autoSpaceDN w:val="0"/>
        <w:adjustRightInd w:val="0"/>
        <w:spacing w:after="0"/>
        <w:rPr>
          <w:ins w:id="14389" w:author="arkat" w:date="2017-10-11T10:01:00Z"/>
          <w:del w:id="14390" w:author="arkat" w:date="2017-10-11T11:07:00Z"/>
          <w:rFonts w:ascii="Times New Roman" w:hAnsi="Times New Roman" w:cs="Times New Roman"/>
          <w:szCs w:val="24"/>
        </w:rPr>
        <w:pPrChange w:id="14391" w:author="arkat" w:date="2017-10-11T11:07:00Z">
          <w:pPr>
            <w:widowControl w:val="0"/>
            <w:autoSpaceDE w:val="0"/>
            <w:autoSpaceDN w:val="0"/>
            <w:adjustRightInd w:val="0"/>
            <w:spacing w:after="140" w:line="288" w:lineRule="auto"/>
            <w:ind w:left="480" w:hanging="480"/>
          </w:pPr>
        </w:pPrChange>
      </w:pPr>
      <w:ins w:id="14392" w:author="arkat" w:date="2017-10-11T10:01:00Z">
        <w:del w:id="14393"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26F321DC" w14:textId="33B7E52C" w:rsidR="00F5795E" w:rsidDel="00DE59C1" w:rsidRDefault="00F5795E">
      <w:pPr>
        <w:widowControl w:val="0"/>
        <w:autoSpaceDE w:val="0"/>
        <w:autoSpaceDN w:val="0"/>
        <w:adjustRightInd w:val="0"/>
        <w:spacing w:after="0"/>
        <w:rPr>
          <w:ins w:id="14394" w:author="arkat" w:date="2017-10-11T10:01:00Z"/>
          <w:del w:id="14395" w:author="arkat" w:date="2017-10-11T11:07:00Z"/>
          <w:rFonts w:ascii="Times New Roman" w:hAnsi="Times New Roman" w:cs="Times New Roman"/>
          <w:szCs w:val="24"/>
        </w:rPr>
        <w:pPrChange w:id="14396" w:author="arkat" w:date="2017-10-11T11:07:00Z">
          <w:pPr>
            <w:widowControl w:val="0"/>
            <w:autoSpaceDE w:val="0"/>
            <w:autoSpaceDN w:val="0"/>
            <w:adjustRightInd w:val="0"/>
            <w:spacing w:after="140" w:line="288" w:lineRule="auto"/>
            <w:ind w:left="480" w:hanging="480"/>
          </w:pPr>
        </w:pPrChange>
      </w:pPr>
      <w:ins w:id="14397" w:author="arkat" w:date="2017-10-11T10:01:00Z">
        <w:del w:id="14398"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5866AB2B" w14:textId="738127C4" w:rsidR="00F5795E" w:rsidDel="00DE59C1" w:rsidRDefault="00F5795E">
      <w:pPr>
        <w:widowControl w:val="0"/>
        <w:autoSpaceDE w:val="0"/>
        <w:autoSpaceDN w:val="0"/>
        <w:adjustRightInd w:val="0"/>
        <w:spacing w:after="0"/>
        <w:rPr>
          <w:ins w:id="14399" w:author="arkat" w:date="2017-10-11T10:01:00Z"/>
          <w:del w:id="14400" w:author="arkat" w:date="2017-10-11T11:07:00Z"/>
          <w:rFonts w:ascii="Times New Roman" w:hAnsi="Times New Roman" w:cs="Times New Roman"/>
          <w:szCs w:val="24"/>
        </w:rPr>
        <w:pPrChange w:id="14401" w:author="arkat" w:date="2017-10-11T11:07:00Z">
          <w:pPr>
            <w:widowControl w:val="0"/>
            <w:autoSpaceDE w:val="0"/>
            <w:autoSpaceDN w:val="0"/>
            <w:adjustRightInd w:val="0"/>
            <w:spacing w:after="140" w:line="288" w:lineRule="auto"/>
            <w:ind w:left="480" w:hanging="480"/>
          </w:pPr>
        </w:pPrChange>
      </w:pPr>
      <w:ins w:id="14402" w:author="arkat" w:date="2017-10-11T10:01:00Z">
        <w:del w:id="14403"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75C17DF0" w14:textId="7A779972" w:rsidR="00F5795E" w:rsidDel="00DE59C1" w:rsidRDefault="00F5795E">
      <w:pPr>
        <w:widowControl w:val="0"/>
        <w:autoSpaceDE w:val="0"/>
        <w:autoSpaceDN w:val="0"/>
        <w:adjustRightInd w:val="0"/>
        <w:spacing w:after="0"/>
        <w:rPr>
          <w:ins w:id="14404" w:author="arkat" w:date="2017-10-11T10:01:00Z"/>
          <w:del w:id="14405" w:author="arkat" w:date="2017-10-11T11:07:00Z"/>
          <w:rFonts w:ascii="Times New Roman" w:hAnsi="Times New Roman" w:cs="Times New Roman"/>
          <w:szCs w:val="24"/>
        </w:rPr>
        <w:pPrChange w:id="14406" w:author="arkat" w:date="2017-10-11T11:07:00Z">
          <w:pPr>
            <w:widowControl w:val="0"/>
            <w:autoSpaceDE w:val="0"/>
            <w:autoSpaceDN w:val="0"/>
            <w:adjustRightInd w:val="0"/>
            <w:spacing w:after="140" w:line="288" w:lineRule="auto"/>
            <w:ind w:left="480" w:hanging="480"/>
          </w:pPr>
        </w:pPrChange>
      </w:pPr>
      <w:ins w:id="14407" w:author="arkat" w:date="2017-10-11T10:01:00Z">
        <w:del w:id="14408"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1B0960EB" w14:textId="60ED1E80" w:rsidR="00F5795E" w:rsidDel="00DE59C1" w:rsidRDefault="00F5795E">
      <w:pPr>
        <w:widowControl w:val="0"/>
        <w:autoSpaceDE w:val="0"/>
        <w:autoSpaceDN w:val="0"/>
        <w:adjustRightInd w:val="0"/>
        <w:spacing w:after="0"/>
        <w:rPr>
          <w:ins w:id="14409" w:author="arkat" w:date="2017-10-11T10:01:00Z"/>
          <w:del w:id="14410" w:author="arkat" w:date="2017-10-11T11:07:00Z"/>
          <w:rFonts w:ascii="Times New Roman" w:hAnsi="Times New Roman" w:cs="Times New Roman"/>
          <w:szCs w:val="24"/>
        </w:rPr>
        <w:pPrChange w:id="14411" w:author="arkat" w:date="2017-10-11T11:07:00Z">
          <w:pPr>
            <w:widowControl w:val="0"/>
            <w:autoSpaceDE w:val="0"/>
            <w:autoSpaceDN w:val="0"/>
            <w:adjustRightInd w:val="0"/>
            <w:spacing w:after="140" w:line="288" w:lineRule="auto"/>
            <w:ind w:left="480" w:hanging="480"/>
          </w:pPr>
        </w:pPrChange>
      </w:pPr>
      <w:ins w:id="14412" w:author="arkat" w:date="2017-10-11T10:01:00Z">
        <w:del w:id="14413"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51D7CD3E" w14:textId="1D6AB3FC" w:rsidR="00F5795E" w:rsidDel="00DE59C1" w:rsidRDefault="00F5795E">
      <w:pPr>
        <w:widowControl w:val="0"/>
        <w:autoSpaceDE w:val="0"/>
        <w:autoSpaceDN w:val="0"/>
        <w:adjustRightInd w:val="0"/>
        <w:spacing w:after="0"/>
        <w:rPr>
          <w:ins w:id="14414" w:author="arkat" w:date="2017-10-11T10:01:00Z"/>
          <w:del w:id="14415" w:author="arkat" w:date="2017-10-11T11:07:00Z"/>
          <w:rFonts w:ascii="Times New Roman" w:hAnsi="Times New Roman" w:cs="Times New Roman"/>
          <w:szCs w:val="24"/>
        </w:rPr>
        <w:pPrChange w:id="14416" w:author="arkat" w:date="2017-10-11T11:07:00Z">
          <w:pPr>
            <w:widowControl w:val="0"/>
            <w:autoSpaceDE w:val="0"/>
            <w:autoSpaceDN w:val="0"/>
            <w:adjustRightInd w:val="0"/>
            <w:spacing w:after="140" w:line="288" w:lineRule="auto"/>
            <w:ind w:left="480" w:hanging="480"/>
          </w:pPr>
        </w:pPrChange>
      </w:pPr>
      <w:ins w:id="14417" w:author="arkat" w:date="2017-10-11T10:01:00Z">
        <w:del w:id="14418"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5EE9B45D" w14:textId="6E1B98CB" w:rsidR="00F5795E" w:rsidDel="00DE59C1" w:rsidRDefault="00F5795E">
      <w:pPr>
        <w:widowControl w:val="0"/>
        <w:autoSpaceDE w:val="0"/>
        <w:autoSpaceDN w:val="0"/>
        <w:adjustRightInd w:val="0"/>
        <w:spacing w:after="0"/>
        <w:rPr>
          <w:ins w:id="14419" w:author="arkat" w:date="2017-10-11T10:01:00Z"/>
          <w:del w:id="14420" w:author="arkat" w:date="2017-10-11T11:07:00Z"/>
          <w:rFonts w:ascii="Times New Roman" w:hAnsi="Times New Roman" w:cs="Times New Roman"/>
          <w:szCs w:val="24"/>
        </w:rPr>
        <w:pPrChange w:id="14421" w:author="arkat" w:date="2017-10-11T11:07:00Z">
          <w:pPr>
            <w:widowControl w:val="0"/>
            <w:autoSpaceDE w:val="0"/>
            <w:autoSpaceDN w:val="0"/>
            <w:adjustRightInd w:val="0"/>
            <w:spacing w:after="140" w:line="288" w:lineRule="auto"/>
            <w:ind w:left="480" w:hanging="480"/>
          </w:pPr>
        </w:pPrChange>
      </w:pPr>
      <w:ins w:id="14422" w:author="arkat" w:date="2017-10-11T10:01:00Z">
        <w:del w:id="14423"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46B942C1" w14:textId="6A860F2B" w:rsidR="00F5795E" w:rsidDel="00DE59C1" w:rsidRDefault="00F5795E">
      <w:pPr>
        <w:widowControl w:val="0"/>
        <w:autoSpaceDE w:val="0"/>
        <w:autoSpaceDN w:val="0"/>
        <w:adjustRightInd w:val="0"/>
        <w:spacing w:after="0"/>
        <w:rPr>
          <w:ins w:id="14424" w:author="arkat" w:date="2017-10-11T10:01:00Z"/>
          <w:del w:id="14425" w:author="arkat" w:date="2017-10-11T11:07:00Z"/>
          <w:rFonts w:ascii="Times New Roman" w:hAnsi="Times New Roman" w:cs="Times New Roman"/>
          <w:szCs w:val="24"/>
        </w:rPr>
        <w:pPrChange w:id="14426" w:author="arkat" w:date="2017-10-11T11:07:00Z">
          <w:pPr>
            <w:widowControl w:val="0"/>
            <w:autoSpaceDE w:val="0"/>
            <w:autoSpaceDN w:val="0"/>
            <w:adjustRightInd w:val="0"/>
            <w:spacing w:after="140" w:line="288" w:lineRule="auto"/>
            <w:ind w:left="480" w:hanging="480"/>
          </w:pPr>
        </w:pPrChange>
      </w:pPr>
      <w:ins w:id="14427" w:author="arkat" w:date="2017-10-11T10:01:00Z">
        <w:del w:id="14428"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4C42C054" w14:textId="3400E74C" w:rsidR="00F5795E" w:rsidDel="00DE59C1" w:rsidRDefault="00F5795E">
      <w:pPr>
        <w:widowControl w:val="0"/>
        <w:autoSpaceDE w:val="0"/>
        <w:autoSpaceDN w:val="0"/>
        <w:adjustRightInd w:val="0"/>
        <w:spacing w:after="0"/>
        <w:rPr>
          <w:ins w:id="14429" w:author="arkat" w:date="2017-10-11T10:01:00Z"/>
          <w:del w:id="14430" w:author="arkat" w:date="2017-10-11T11:07:00Z"/>
          <w:rFonts w:ascii="Times New Roman" w:hAnsi="Times New Roman" w:cs="Times New Roman"/>
          <w:szCs w:val="24"/>
        </w:rPr>
        <w:pPrChange w:id="14431" w:author="arkat" w:date="2017-10-11T11:07:00Z">
          <w:pPr>
            <w:widowControl w:val="0"/>
            <w:autoSpaceDE w:val="0"/>
            <w:autoSpaceDN w:val="0"/>
            <w:adjustRightInd w:val="0"/>
            <w:spacing w:after="140" w:line="288" w:lineRule="auto"/>
            <w:ind w:left="480" w:hanging="480"/>
          </w:pPr>
        </w:pPrChange>
      </w:pPr>
      <w:ins w:id="14432" w:author="arkat" w:date="2017-10-11T10:01:00Z">
        <w:del w:id="14433"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37D924AB" w14:textId="5D2095F2" w:rsidR="00F5795E" w:rsidDel="00DE59C1" w:rsidRDefault="00F5795E">
      <w:pPr>
        <w:widowControl w:val="0"/>
        <w:autoSpaceDE w:val="0"/>
        <w:autoSpaceDN w:val="0"/>
        <w:adjustRightInd w:val="0"/>
        <w:spacing w:after="0"/>
        <w:rPr>
          <w:ins w:id="14434" w:author="arkat" w:date="2017-10-11T10:01:00Z"/>
          <w:del w:id="14435" w:author="arkat" w:date="2017-10-11T11:07:00Z"/>
          <w:rFonts w:ascii="Times New Roman" w:hAnsi="Times New Roman" w:cs="Times New Roman"/>
          <w:szCs w:val="24"/>
        </w:rPr>
        <w:pPrChange w:id="14436" w:author="arkat" w:date="2017-10-11T11:07:00Z">
          <w:pPr>
            <w:widowControl w:val="0"/>
            <w:autoSpaceDE w:val="0"/>
            <w:autoSpaceDN w:val="0"/>
            <w:adjustRightInd w:val="0"/>
            <w:spacing w:after="140" w:line="288" w:lineRule="auto"/>
            <w:ind w:left="480" w:hanging="480"/>
          </w:pPr>
        </w:pPrChange>
      </w:pPr>
      <w:ins w:id="14437" w:author="arkat" w:date="2017-10-11T10:01:00Z">
        <w:del w:id="14438"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206078E8" w14:textId="4A1BE795" w:rsidR="00F5795E" w:rsidDel="00DE59C1" w:rsidRDefault="00F5795E">
      <w:pPr>
        <w:widowControl w:val="0"/>
        <w:autoSpaceDE w:val="0"/>
        <w:autoSpaceDN w:val="0"/>
        <w:adjustRightInd w:val="0"/>
        <w:spacing w:after="0"/>
        <w:rPr>
          <w:ins w:id="14439" w:author="arkat" w:date="2017-10-11T10:01:00Z"/>
          <w:del w:id="14440" w:author="arkat" w:date="2017-10-11T11:07:00Z"/>
          <w:rFonts w:ascii="Times New Roman" w:hAnsi="Times New Roman" w:cs="Times New Roman"/>
          <w:szCs w:val="24"/>
        </w:rPr>
        <w:pPrChange w:id="14441" w:author="arkat" w:date="2017-10-11T11:07:00Z">
          <w:pPr>
            <w:widowControl w:val="0"/>
            <w:autoSpaceDE w:val="0"/>
            <w:autoSpaceDN w:val="0"/>
            <w:adjustRightInd w:val="0"/>
            <w:spacing w:after="140" w:line="288" w:lineRule="auto"/>
            <w:ind w:left="480" w:hanging="480"/>
          </w:pPr>
        </w:pPrChange>
      </w:pPr>
      <w:ins w:id="14442" w:author="arkat" w:date="2017-10-11T10:01:00Z">
        <w:del w:id="14443"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300B2C62" w14:textId="33451C18" w:rsidR="00F5795E" w:rsidDel="00DE59C1" w:rsidRDefault="00F5795E">
      <w:pPr>
        <w:widowControl w:val="0"/>
        <w:autoSpaceDE w:val="0"/>
        <w:autoSpaceDN w:val="0"/>
        <w:adjustRightInd w:val="0"/>
        <w:spacing w:after="0"/>
        <w:rPr>
          <w:ins w:id="14444" w:author="arkat" w:date="2017-10-11T10:01:00Z"/>
          <w:del w:id="14445" w:author="arkat" w:date="2017-10-11T11:07:00Z"/>
          <w:rFonts w:ascii="Times New Roman" w:hAnsi="Times New Roman" w:cs="Times New Roman"/>
          <w:szCs w:val="24"/>
        </w:rPr>
        <w:pPrChange w:id="14446" w:author="arkat" w:date="2017-10-11T11:07:00Z">
          <w:pPr>
            <w:widowControl w:val="0"/>
            <w:autoSpaceDE w:val="0"/>
            <w:autoSpaceDN w:val="0"/>
            <w:adjustRightInd w:val="0"/>
            <w:spacing w:after="140" w:line="288" w:lineRule="auto"/>
            <w:ind w:left="480" w:hanging="480"/>
          </w:pPr>
        </w:pPrChange>
      </w:pPr>
      <w:ins w:id="14447" w:author="arkat" w:date="2017-10-11T10:01:00Z">
        <w:del w:id="14448"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37B265BF" w14:textId="7D539DCE" w:rsidR="00F5795E" w:rsidDel="00DE59C1" w:rsidRDefault="00F5795E">
      <w:pPr>
        <w:widowControl w:val="0"/>
        <w:autoSpaceDE w:val="0"/>
        <w:autoSpaceDN w:val="0"/>
        <w:adjustRightInd w:val="0"/>
        <w:spacing w:after="0"/>
        <w:rPr>
          <w:ins w:id="14449" w:author="arkat" w:date="2017-10-11T10:01:00Z"/>
          <w:del w:id="14450" w:author="arkat" w:date="2017-10-11T11:07:00Z"/>
          <w:rFonts w:ascii="Times New Roman" w:hAnsi="Times New Roman" w:cs="Times New Roman"/>
          <w:szCs w:val="24"/>
        </w:rPr>
        <w:pPrChange w:id="14451" w:author="arkat" w:date="2017-10-11T11:07:00Z">
          <w:pPr>
            <w:widowControl w:val="0"/>
            <w:autoSpaceDE w:val="0"/>
            <w:autoSpaceDN w:val="0"/>
            <w:adjustRightInd w:val="0"/>
            <w:spacing w:after="140" w:line="288" w:lineRule="auto"/>
            <w:ind w:left="480" w:hanging="480"/>
          </w:pPr>
        </w:pPrChange>
      </w:pPr>
      <w:ins w:id="14452" w:author="arkat" w:date="2017-10-11T10:01:00Z">
        <w:del w:id="14453"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51F6286D" w14:textId="417C7B3F" w:rsidR="00F5795E" w:rsidDel="00DE59C1" w:rsidRDefault="00F5795E">
      <w:pPr>
        <w:widowControl w:val="0"/>
        <w:autoSpaceDE w:val="0"/>
        <w:autoSpaceDN w:val="0"/>
        <w:adjustRightInd w:val="0"/>
        <w:spacing w:after="0"/>
        <w:rPr>
          <w:ins w:id="14454" w:author="arkat" w:date="2017-10-11T10:01:00Z"/>
          <w:del w:id="14455" w:author="arkat" w:date="2017-10-11T11:07:00Z"/>
          <w:rFonts w:ascii="Times New Roman" w:hAnsi="Times New Roman" w:cs="Times New Roman"/>
          <w:szCs w:val="24"/>
        </w:rPr>
        <w:pPrChange w:id="14456" w:author="arkat" w:date="2017-10-11T11:07:00Z">
          <w:pPr>
            <w:widowControl w:val="0"/>
            <w:autoSpaceDE w:val="0"/>
            <w:autoSpaceDN w:val="0"/>
            <w:adjustRightInd w:val="0"/>
            <w:spacing w:after="140" w:line="288" w:lineRule="auto"/>
            <w:ind w:left="480" w:hanging="480"/>
          </w:pPr>
        </w:pPrChange>
      </w:pPr>
      <w:ins w:id="14457" w:author="arkat" w:date="2017-10-11T10:01:00Z">
        <w:del w:id="14458" w:author="arkat" w:date="2017-10-11T11:07:00Z">
          <w:r w:rsidDel="00DE59C1">
            <w:rPr>
              <w:rFonts w:ascii="Times New Roman" w:hAnsi="Times New Roman" w:cs="Times New Roman"/>
              <w:szCs w:val="24"/>
            </w:rPr>
            <w:delText>Volzer, H. 2010. An Overview of BPMN 2 . 0 and its Potential Use. 2–3.</w:delText>
          </w:r>
        </w:del>
      </w:ins>
    </w:p>
    <w:p w14:paraId="6B79C7D8" w14:textId="0C6A2655" w:rsidR="00F5795E" w:rsidDel="00DE59C1" w:rsidRDefault="00F5795E">
      <w:pPr>
        <w:widowControl w:val="0"/>
        <w:autoSpaceDE w:val="0"/>
        <w:autoSpaceDN w:val="0"/>
        <w:adjustRightInd w:val="0"/>
        <w:spacing w:after="0"/>
        <w:rPr>
          <w:ins w:id="14459" w:author="arkat" w:date="2017-10-11T10:01:00Z"/>
          <w:del w:id="14460" w:author="arkat" w:date="2017-10-11T11:07:00Z"/>
          <w:rFonts w:ascii="Times New Roman" w:hAnsi="Times New Roman" w:cs="Times New Roman"/>
          <w:szCs w:val="24"/>
        </w:rPr>
        <w:pPrChange w:id="14461" w:author="arkat" w:date="2017-10-11T11:07:00Z">
          <w:pPr>
            <w:widowControl w:val="0"/>
            <w:autoSpaceDE w:val="0"/>
            <w:autoSpaceDN w:val="0"/>
            <w:adjustRightInd w:val="0"/>
            <w:spacing w:after="140" w:line="288" w:lineRule="auto"/>
            <w:ind w:left="480" w:hanging="480"/>
          </w:pPr>
        </w:pPrChange>
      </w:pPr>
      <w:ins w:id="14462" w:author="arkat" w:date="2017-10-11T10:01:00Z">
        <w:del w:id="14463"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39F4990A" w14:textId="31E6ABBF" w:rsidR="00F5795E" w:rsidDel="00DE59C1" w:rsidRDefault="00F5795E">
      <w:pPr>
        <w:widowControl w:val="0"/>
        <w:autoSpaceDE w:val="0"/>
        <w:autoSpaceDN w:val="0"/>
        <w:adjustRightInd w:val="0"/>
        <w:spacing w:after="0"/>
        <w:rPr>
          <w:ins w:id="14464" w:author="arkat" w:date="2017-10-11T10:01:00Z"/>
          <w:del w:id="14465" w:author="arkat" w:date="2017-10-11T11:07:00Z"/>
        </w:rPr>
        <w:pPrChange w:id="14466" w:author="arkat" w:date="2017-10-11T11:07:00Z">
          <w:pPr>
            <w:widowControl w:val="0"/>
            <w:autoSpaceDE w:val="0"/>
            <w:autoSpaceDN w:val="0"/>
            <w:adjustRightInd w:val="0"/>
            <w:spacing w:after="140" w:line="288" w:lineRule="auto"/>
            <w:ind w:left="480" w:hanging="480"/>
          </w:pPr>
        </w:pPrChange>
      </w:pPr>
      <w:ins w:id="14467" w:author="arkat" w:date="2017-10-11T10:01:00Z">
        <w:del w:id="14468"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7A80D949" w14:textId="7957966D" w:rsidR="00F5795E" w:rsidDel="00DE59C1" w:rsidRDefault="00F5795E">
      <w:pPr>
        <w:widowControl w:val="0"/>
        <w:autoSpaceDE w:val="0"/>
        <w:autoSpaceDN w:val="0"/>
        <w:adjustRightInd w:val="0"/>
        <w:spacing w:after="0"/>
        <w:rPr>
          <w:ins w:id="14469" w:author="arkat" w:date="2017-10-11T10:01:00Z"/>
          <w:del w:id="14470" w:author="arkat" w:date="2017-10-11T11:07:00Z"/>
          <w:rFonts w:ascii="Times New Roman" w:hAnsi="Times New Roman" w:cs="Times New Roman"/>
          <w:szCs w:val="24"/>
        </w:rPr>
      </w:pPr>
    </w:p>
    <w:p w14:paraId="3C1CCFC3" w14:textId="047CBF9D" w:rsidR="00F5795E" w:rsidDel="00DE59C1" w:rsidRDefault="00F5795E">
      <w:pPr>
        <w:widowControl w:val="0"/>
        <w:autoSpaceDE w:val="0"/>
        <w:autoSpaceDN w:val="0"/>
        <w:adjustRightInd w:val="0"/>
        <w:spacing w:after="0"/>
        <w:rPr>
          <w:ins w:id="14471" w:author="arkat" w:date="2017-10-11T10:01:00Z"/>
          <w:del w:id="14472" w:author="arkat" w:date="2017-10-11T11:07:00Z"/>
          <w:rFonts w:ascii="Times New Roman" w:hAnsi="Times New Roman" w:cs="Times New Roman"/>
          <w:szCs w:val="24"/>
        </w:rPr>
        <w:pPrChange w:id="14473" w:author="arkat" w:date="2017-10-11T11:07:00Z">
          <w:pPr>
            <w:widowControl w:val="0"/>
            <w:autoSpaceDE w:val="0"/>
            <w:autoSpaceDN w:val="0"/>
            <w:adjustRightInd w:val="0"/>
            <w:spacing w:after="140" w:line="288" w:lineRule="auto"/>
            <w:ind w:left="480" w:hanging="480"/>
          </w:pPr>
        </w:pPrChange>
      </w:pPr>
      <w:ins w:id="14474" w:author="arkat" w:date="2017-10-11T10:01:00Z">
        <w:del w:id="14475"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385B4AA0" w14:textId="75ACD559" w:rsidR="00F5795E" w:rsidDel="00DE59C1" w:rsidRDefault="00F5795E">
      <w:pPr>
        <w:widowControl w:val="0"/>
        <w:autoSpaceDE w:val="0"/>
        <w:autoSpaceDN w:val="0"/>
        <w:adjustRightInd w:val="0"/>
        <w:spacing w:after="0"/>
        <w:rPr>
          <w:ins w:id="14476" w:author="arkat" w:date="2017-10-11T10:01:00Z"/>
          <w:del w:id="14477" w:author="arkat" w:date="2017-10-11T11:07:00Z"/>
          <w:rFonts w:ascii="Times New Roman" w:hAnsi="Times New Roman" w:cs="Times New Roman"/>
          <w:szCs w:val="24"/>
        </w:rPr>
        <w:pPrChange w:id="14478" w:author="arkat" w:date="2017-10-11T11:07:00Z">
          <w:pPr>
            <w:widowControl w:val="0"/>
            <w:autoSpaceDE w:val="0"/>
            <w:autoSpaceDN w:val="0"/>
            <w:adjustRightInd w:val="0"/>
            <w:spacing w:after="140" w:line="288" w:lineRule="auto"/>
            <w:ind w:left="480" w:hanging="480"/>
          </w:pPr>
        </w:pPrChange>
      </w:pPr>
      <w:ins w:id="14479" w:author="arkat" w:date="2017-10-11T10:01:00Z">
        <w:del w:id="14480"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214AAD59" w14:textId="0281B0F2" w:rsidR="00F5795E" w:rsidDel="00DE59C1" w:rsidRDefault="00F5795E">
      <w:pPr>
        <w:widowControl w:val="0"/>
        <w:autoSpaceDE w:val="0"/>
        <w:autoSpaceDN w:val="0"/>
        <w:adjustRightInd w:val="0"/>
        <w:spacing w:after="0"/>
        <w:rPr>
          <w:ins w:id="14481" w:author="arkat" w:date="2017-10-11T10:01:00Z"/>
          <w:del w:id="14482" w:author="arkat" w:date="2017-10-11T11:07:00Z"/>
          <w:rFonts w:ascii="Times New Roman" w:hAnsi="Times New Roman" w:cs="Times New Roman"/>
          <w:szCs w:val="24"/>
        </w:rPr>
        <w:pPrChange w:id="14483" w:author="arkat" w:date="2017-10-11T11:07:00Z">
          <w:pPr>
            <w:widowControl w:val="0"/>
            <w:autoSpaceDE w:val="0"/>
            <w:autoSpaceDN w:val="0"/>
            <w:adjustRightInd w:val="0"/>
            <w:spacing w:after="140" w:line="288" w:lineRule="auto"/>
            <w:ind w:left="480" w:hanging="480"/>
          </w:pPr>
        </w:pPrChange>
      </w:pPr>
      <w:ins w:id="14484" w:author="arkat" w:date="2017-10-11T10:01:00Z">
        <w:del w:id="14485" w:author="arkat" w:date="2017-10-11T11:07:00Z">
          <w:r w:rsidDel="00DE59C1">
            <w:rPr>
              <w:rFonts w:ascii="Times New Roman" w:hAnsi="Times New Roman" w:cs="Times New Roman"/>
              <w:szCs w:val="24"/>
            </w:rPr>
            <w:delText>Arkin, A. &amp; Intalio 2002. Business Process Modeling Language. 98.</w:delText>
          </w:r>
        </w:del>
      </w:ins>
    </w:p>
    <w:p w14:paraId="48E90546" w14:textId="2A280493" w:rsidR="00F5795E" w:rsidDel="00DE59C1" w:rsidRDefault="00F5795E">
      <w:pPr>
        <w:widowControl w:val="0"/>
        <w:autoSpaceDE w:val="0"/>
        <w:autoSpaceDN w:val="0"/>
        <w:adjustRightInd w:val="0"/>
        <w:spacing w:after="0"/>
        <w:rPr>
          <w:ins w:id="14486" w:author="arkat" w:date="2017-10-11T10:01:00Z"/>
          <w:del w:id="14487" w:author="arkat" w:date="2017-10-11T11:07:00Z"/>
          <w:rFonts w:ascii="Times New Roman" w:hAnsi="Times New Roman" w:cs="Times New Roman"/>
          <w:szCs w:val="24"/>
        </w:rPr>
        <w:pPrChange w:id="14488" w:author="arkat" w:date="2017-10-11T11:07:00Z">
          <w:pPr>
            <w:widowControl w:val="0"/>
            <w:autoSpaceDE w:val="0"/>
            <w:autoSpaceDN w:val="0"/>
            <w:adjustRightInd w:val="0"/>
            <w:spacing w:after="140" w:line="288" w:lineRule="auto"/>
            <w:ind w:left="480" w:hanging="480"/>
          </w:pPr>
        </w:pPrChange>
      </w:pPr>
      <w:ins w:id="14489" w:author="arkat" w:date="2017-10-11T10:01:00Z">
        <w:del w:id="14490"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2E7C3562" w14:textId="17DEB494" w:rsidR="00F5795E" w:rsidDel="00DE59C1" w:rsidRDefault="00F5795E">
      <w:pPr>
        <w:widowControl w:val="0"/>
        <w:autoSpaceDE w:val="0"/>
        <w:autoSpaceDN w:val="0"/>
        <w:adjustRightInd w:val="0"/>
        <w:spacing w:after="0"/>
        <w:rPr>
          <w:ins w:id="14491" w:author="arkat" w:date="2017-10-11T10:01:00Z"/>
          <w:del w:id="14492" w:author="arkat" w:date="2017-10-11T11:07:00Z"/>
          <w:rFonts w:ascii="Times New Roman" w:hAnsi="Times New Roman" w:cs="Times New Roman"/>
          <w:szCs w:val="24"/>
        </w:rPr>
        <w:pPrChange w:id="14493" w:author="arkat" w:date="2017-10-11T11:07:00Z">
          <w:pPr>
            <w:widowControl w:val="0"/>
            <w:autoSpaceDE w:val="0"/>
            <w:autoSpaceDN w:val="0"/>
            <w:adjustRightInd w:val="0"/>
            <w:spacing w:after="140" w:line="288" w:lineRule="auto"/>
            <w:ind w:left="480" w:hanging="480"/>
          </w:pPr>
        </w:pPrChange>
      </w:pPr>
      <w:ins w:id="14494" w:author="arkat" w:date="2017-10-11T10:01:00Z">
        <w:del w:id="14495"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6E18BA1B" w14:textId="25F1333C" w:rsidR="00F5795E" w:rsidDel="00DE59C1" w:rsidRDefault="00F5795E">
      <w:pPr>
        <w:widowControl w:val="0"/>
        <w:autoSpaceDE w:val="0"/>
        <w:autoSpaceDN w:val="0"/>
        <w:adjustRightInd w:val="0"/>
        <w:spacing w:after="0"/>
        <w:rPr>
          <w:ins w:id="14496" w:author="arkat" w:date="2017-10-11T10:01:00Z"/>
          <w:del w:id="14497" w:author="arkat" w:date="2017-10-11T11:07:00Z"/>
          <w:rFonts w:ascii="Times New Roman" w:hAnsi="Times New Roman" w:cs="Times New Roman"/>
          <w:szCs w:val="24"/>
        </w:rPr>
        <w:pPrChange w:id="14498" w:author="arkat" w:date="2017-10-11T11:07:00Z">
          <w:pPr>
            <w:widowControl w:val="0"/>
            <w:autoSpaceDE w:val="0"/>
            <w:autoSpaceDN w:val="0"/>
            <w:adjustRightInd w:val="0"/>
            <w:spacing w:after="140" w:line="288" w:lineRule="auto"/>
            <w:ind w:left="480" w:hanging="480"/>
          </w:pPr>
        </w:pPrChange>
      </w:pPr>
      <w:ins w:id="14499" w:author="arkat" w:date="2017-10-11T10:01:00Z">
        <w:del w:id="14500"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45A87EEA" w14:textId="10F54C45" w:rsidR="00F5795E" w:rsidDel="00DE59C1" w:rsidRDefault="00F5795E">
      <w:pPr>
        <w:widowControl w:val="0"/>
        <w:autoSpaceDE w:val="0"/>
        <w:autoSpaceDN w:val="0"/>
        <w:adjustRightInd w:val="0"/>
        <w:spacing w:after="0"/>
        <w:rPr>
          <w:ins w:id="14501" w:author="arkat" w:date="2017-10-11T10:01:00Z"/>
          <w:del w:id="14502" w:author="arkat" w:date="2017-10-11T11:07:00Z"/>
          <w:rFonts w:ascii="Times New Roman" w:hAnsi="Times New Roman" w:cs="Times New Roman"/>
          <w:szCs w:val="24"/>
        </w:rPr>
        <w:pPrChange w:id="14503" w:author="arkat" w:date="2017-10-11T11:07:00Z">
          <w:pPr>
            <w:widowControl w:val="0"/>
            <w:autoSpaceDE w:val="0"/>
            <w:autoSpaceDN w:val="0"/>
            <w:adjustRightInd w:val="0"/>
            <w:spacing w:after="140" w:line="288" w:lineRule="auto"/>
            <w:ind w:left="480" w:hanging="480"/>
          </w:pPr>
        </w:pPrChange>
      </w:pPr>
      <w:ins w:id="14504" w:author="arkat" w:date="2017-10-11T10:01:00Z">
        <w:del w:id="14505"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6C19C06E" w14:textId="4659B674" w:rsidR="00F5795E" w:rsidDel="00DE59C1" w:rsidRDefault="00F5795E">
      <w:pPr>
        <w:widowControl w:val="0"/>
        <w:autoSpaceDE w:val="0"/>
        <w:autoSpaceDN w:val="0"/>
        <w:adjustRightInd w:val="0"/>
        <w:spacing w:after="0"/>
        <w:rPr>
          <w:ins w:id="14506" w:author="arkat" w:date="2017-10-11T10:01:00Z"/>
          <w:del w:id="14507" w:author="arkat" w:date="2017-10-11T11:07:00Z"/>
          <w:rFonts w:ascii="Times New Roman" w:hAnsi="Times New Roman" w:cs="Times New Roman"/>
          <w:szCs w:val="24"/>
        </w:rPr>
        <w:pPrChange w:id="14508" w:author="arkat" w:date="2017-10-11T11:07:00Z">
          <w:pPr>
            <w:widowControl w:val="0"/>
            <w:autoSpaceDE w:val="0"/>
            <w:autoSpaceDN w:val="0"/>
            <w:adjustRightInd w:val="0"/>
            <w:spacing w:after="140" w:line="288" w:lineRule="auto"/>
            <w:ind w:left="480" w:hanging="480"/>
          </w:pPr>
        </w:pPrChange>
      </w:pPr>
      <w:ins w:id="14509" w:author="arkat" w:date="2017-10-11T10:01:00Z">
        <w:del w:id="14510"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32F82B9B" w14:textId="0EE6EE22" w:rsidR="00F5795E" w:rsidDel="00DE59C1" w:rsidRDefault="00F5795E">
      <w:pPr>
        <w:widowControl w:val="0"/>
        <w:autoSpaceDE w:val="0"/>
        <w:autoSpaceDN w:val="0"/>
        <w:adjustRightInd w:val="0"/>
        <w:spacing w:after="0"/>
        <w:rPr>
          <w:ins w:id="14511" w:author="arkat" w:date="2017-10-11T10:01:00Z"/>
          <w:del w:id="14512" w:author="arkat" w:date="2017-10-11T11:07:00Z"/>
          <w:rFonts w:ascii="Times New Roman" w:hAnsi="Times New Roman" w:cs="Times New Roman"/>
          <w:szCs w:val="24"/>
        </w:rPr>
        <w:pPrChange w:id="14513" w:author="arkat" w:date="2017-10-11T11:07:00Z">
          <w:pPr>
            <w:widowControl w:val="0"/>
            <w:autoSpaceDE w:val="0"/>
            <w:autoSpaceDN w:val="0"/>
            <w:adjustRightInd w:val="0"/>
            <w:spacing w:after="140" w:line="288" w:lineRule="auto"/>
            <w:ind w:left="480" w:hanging="480"/>
          </w:pPr>
        </w:pPrChange>
      </w:pPr>
      <w:ins w:id="14514" w:author="arkat" w:date="2017-10-11T10:01:00Z">
        <w:del w:id="14515"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75ADA5A8" w14:textId="061E0C73" w:rsidR="00F5795E" w:rsidDel="00DE59C1" w:rsidRDefault="00F5795E">
      <w:pPr>
        <w:widowControl w:val="0"/>
        <w:autoSpaceDE w:val="0"/>
        <w:autoSpaceDN w:val="0"/>
        <w:adjustRightInd w:val="0"/>
        <w:spacing w:after="0"/>
        <w:rPr>
          <w:ins w:id="14516" w:author="arkat" w:date="2017-10-11T10:01:00Z"/>
          <w:del w:id="14517" w:author="arkat" w:date="2017-10-11T11:07:00Z"/>
          <w:rFonts w:ascii="Times New Roman" w:hAnsi="Times New Roman" w:cs="Times New Roman"/>
          <w:szCs w:val="24"/>
        </w:rPr>
        <w:pPrChange w:id="14518" w:author="arkat" w:date="2017-10-11T11:07:00Z">
          <w:pPr>
            <w:widowControl w:val="0"/>
            <w:autoSpaceDE w:val="0"/>
            <w:autoSpaceDN w:val="0"/>
            <w:adjustRightInd w:val="0"/>
            <w:spacing w:after="140" w:line="288" w:lineRule="auto"/>
            <w:ind w:left="480" w:hanging="480"/>
          </w:pPr>
        </w:pPrChange>
      </w:pPr>
      <w:ins w:id="14519" w:author="arkat" w:date="2017-10-11T10:01:00Z">
        <w:del w:id="14520"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21B921C2" w14:textId="08ABAAE1" w:rsidR="00F5795E" w:rsidDel="00DE59C1" w:rsidRDefault="00F5795E">
      <w:pPr>
        <w:widowControl w:val="0"/>
        <w:autoSpaceDE w:val="0"/>
        <w:autoSpaceDN w:val="0"/>
        <w:adjustRightInd w:val="0"/>
        <w:spacing w:after="0"/>
        <w:rPr>
          <w:ins w:id="14521" w:author="arkat" w:date="2017-10-11T10:01:00Z"/>
          <w:del w:id="14522" w:author="arkat" w:date="2017-10-11T11:07:00Z"/>
          <w:rFonts w:ascii="Times New Roman" w:hAnsi="Times New Roman" w:cs="Times New Roman"/>
          <w:szCs w:val="24"/>
        </w:rPr>
        <w:pPrChange w:id="14523" w:author="arkat" w:date="2017-10-11T11:07:00Z">
          <w:pPr>
            <w:widowControl w:val="0"/>
            <w:autoSpaceDE w:val="0"/>
            <w:autoSpaceDN w:val="0"/>
            <w:adjustRightInd w:val="0"/>
            <w:spacing w:after="140" w:line="288" w:lineRule="auto"/>
            <w:ind w:left="480" w:hanging="480"/>
          </w:pPr>
        </w:pPrChange>
      </w:pPr>
      <w:ins w:id="14524" w:author="arkat" w:date="2017-10-11T10:01:00Z">
        <w:del w:id="14525"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5650CF8A" w14:textId="1713BD07" w:rsidR="00F5795E" w:rsidDel="00DE59C1" w:rsidRDefault="00F5795E">
      <w:pPr>
        <w:widowControl w:val="0"/>
        <w:autoSpaceDE w:val="0"/>
        <w:autoSpaceDN w:val="0"/>
        <w:adjustRightInd w:val="0"/>
        <w:spacing w:after="0"/>
        <w:rPr>
          <w:ins w:id="14526" w:author="arkat" w:date="2017-10-11T10:01:00Z"/>
          <w:del w:id="14527" w:author="arkat" w:date="2017-10-11T11:07:00Z"/>
          <w:rFonts w:ascii="Times New Roman" w:hAnsi="Times New Roman" w:cs="Times New Roman"/>
          <w:szCs w:val="24"/>
        </w:rPr>
        <w:pPrChange w:id="14528" w:author="arkat" w:date="2017-10-11T11:07:00Z">
          <w:pPr>
            <w:widowControl w:val="0"/>
            <w:autoSpaceDE w:val="0"/>
            <w:autoSpaceDN w:val="0"/>
            <w:adjustRightInd w:val="0"/>
            <w:spacing w:after="140" w:line="288" w:lineRule="auto"/>
            <w:ind w:left="480" w:hanging="480"/>
          </w:pPr>
        </w:pPrChange>
      </w:pPr>
      <w:ins w:id="14529" w:author="arkat" w:date="2017-10-11T10:01:00Z">
        <w:del w:id="14530"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7536C695" w14:textId="54F375D2" w:rsidR="00F5795E" w:rsidDel="00DE59C1" w:rsidRDefault="00F5795E">
      <w:pPr>
        <w:widowControl w:val="0"/>
        <w:autoSpaceDE w:val="0"/>
        <w:autoSpaceDN w:val="0"/>
        <w:adjustRightInd w:val="0"/>
        <w:spacing w:after="0"/>
        <w:rPr>
          <w:ins w:id="14531" w:author="arkat" w:date="2017-10-11T10:01:00Z"/>
          <w:del w:id="14532" w:author="arkat" w:date="2017-10-11T11:07:00Z"/>
          <w:rFonts w:ascii="Times New Roman" w:hAnsi="Times New Roman" w:cs="Times New Roman"/>
          <w:szCs w:val="24"/>
        </w:rPr>
        <w:pPrChange w:id="14533" w:author="arkat" w:date="2017-10-11T11:07:00Z">
          <w:pPr>
            <w:widowControl w:val="0"/>
            <w:autoSpaceDE w:val="0"/>
            <w:autoSpaceDN w:val="0"/>
            <w:adjustRightInd w:val="0"/>
            <w:spacing w:after="140" w:line="288" w:lineRule="auto"/>
            <w:ind w:left="480" w:hanging="480"/>
          </w:pPr>
        </w:pPrChange>
      </w:pPr>
      <w:ins w:id="14534" w:author="arkat" w:date="2017-10-11T10:01:00Z">
        <w:del w:id="14535"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516D4015" w14:textId="3DDBCBCC" w:rsidR="00F5795E" w:rsidDel="00DE59C1" w:rsidRDefault="00F5795E">
      <w:pPr>
        <w:widowControl w:val="0"/>
        <w:autoSpaceDE w:val="0"/>
        <w:autoSpaceDN w:val="0"/>
        <w:adjustRightInd w:val="0"/>
        <w:spacing w:after="0"/>
        <w:rPr>
          <w:ins w:id="14536" w:author="arkat" w:date="2017-10-11T10:01:00Z"/>
          <w:del w:id="14537" w:author="arkat" w:date="2017-10-11T11:07:00Z"/>
          <w:rFonts w:ascii="Times New Roman" w:hAnsi="Times New Roman" w:cs="Times New Roman"/>
          <w:szCs w:val="24"/>
        </w:rPr>
        <w:pPrChange w:id="14538" w:author="arkat" w:date="2017-10-11T11:07:00Z">
          <w:pPr>
            <w:widowControl w:val="0"/>
            <w:autoSpaceDE w:val="0"/>
            <w:autoSpaceDN w:val="0"/>
            <w:adjustRightInd w:val="0"/>
            <w:spacing w:after="140" w:line="288" w:lineRule="auto"/>
            <w:ind w:left="480" w:hanging="480"/>
          </w:pPr>
        </w:pPrChange>
      </w:pPr>
      <w:ins w:id="14539" w:author="arkat" w:date="2017-10-11T10:01:00Z">
        <w:del w:id="14540"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67404C81" w14:textId="0E50955D" w:rsidR="00F5795E" w:rsidDel="00DE59C1" w:rsidRDefault="00F5795E">
      <w:pPr>
        <w:widowControl w:val="0"/>
        <w:autoSpaceDE w:val="0"/>
        <w:autoSpaceDN w:val="0"/>
        <w:adjustRightInd w:val="0"/>
        <w:spacing w:after="0"/>
        <w:rPr>
          <w:ins w:id="14541" w:author="arkat" w:date="2017-10-11T10:01:00Z"/>
          <w:del w:id="14542" w:author="arkat" w:date="2017-10-11T11:07:00Z"/>
          <w:rFonts w:ascii="Times New Roman" w:hAnsi="Times New Roman" w:cs="Times New Roman"/>
          <w:szCs w:val="24"/>
        </w:rPr>
        <w:pPrChange w:id="14543" w:author="arkat" w:date="2017-10-11T11:07:00Z">
          <w:pPr>
            <w:widowControl w:val="0"/>
            <w:autoSpaceDE w:val="0"/>
            <w:autoSpaceDN w:val="0"/>
            <w:adjustRightInd w:val="0"/>
            <w:spacing w:after="140" w:line="288" w:lineRule="auto"/>
            <w:ind w:left="480" w:hanging="480"/>
          </w:pPr>
        </w:pPrChange>
      </w:pPr>
      <w:ins w:id="14544" w:author="arkat" w:date="2017-10-11T10:01:00Z">
        <w:del w:id="14545"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28C3D9C4" w14:textId="0A0ABF9B" w:rsidR="00F5795E" w:rsidDel="00DE59C1" w:rsidRDefault="00F5795E">
      <w:pPr>
        <w:widowControl w:val="0"/>
        <w:autoSpaceDE w:val="0"/>
        <w:autoSpaceDN w:val="0"/>
        <w:adjustRightInd w:val="0"/>
        <w:spacing w:after="0"/>
        <w:rPr>
          <w:ins w:id="14546" w:author="arkat" w:date="2017-10-11T10:01:00Z"/>
          <w:del w:id="14547" w:author="arkat" w:date="2017-10-11T11:07:00Z"/>
          <w:rFonts w:ascii="Times New Roman" w:hAnsi="Times New Roman" w:cs="Times New Roman"/>
          <w:szCs w:val="24"/>
        </w:rPr>
        <w:pPrChange w:id="14548" w:author="arkat" w:date="2017-10-11T11:07:00Z">
          <w:pPr>
            <w:widowControl w:val="0"/>
            <w:autoSpaceDE w:val="0"/>
            <w:autoSpaceDN w:val="0"/>
            <w:adjustRightInd w:val="0"/>
            <w:spacing w:after="140" w:line="288" w:lineRule="auto"/>
            <w:ind w:left="480" w:hanging="480"/>
          </w:pPr>
        </w:pPrChange>
      </w:pPr>
      <w:ins w:id="14549" w:author="arkat" w:date="2017-10-11T10:01:00Z">
        <w:del w:id="14550"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7C85F311" w14:textId="206C3E5E" w:rsidR="00F5795E" w:rsidDel="00DE59C1" w:rsidRDefault="00F5795E">
      <w:pPr>
        <w:widowControl w:val="0"/>
        <w:autoSpaceDE w:val="0"/>
        <w:autoSpaceDN w:val="0"/>
        <w:adjustRightInd w:val="0"/>
        <w:spacing w:after="0"/>
        <w:rPr>
          <w:ins w:id="14551" w:author="arkat" w:date="2017-10-11T10:01:00Z"/>
          <w:del w:id="14552" w:author="arkat" w:date="2017-10-11T11:07:00Z"/>
          <w:rFonts w:ascii="Times New Roman" w:hAnsi="Times New Roman" w:cs="Times New Roman"/>
          <w:szCs w:val="24"/>
        </w:rPr>
        <w:pPrChange w:id="14553" w:author="arkat" w:date="2017-10-11T11:07:00Z">
          <w:pPr>
            <w:widowControl w:val="0"/>
            <w:autoSpaceDE w:val="0"/>
            <w:autoSpaceDN w:val="0"/>
            <w:adjustRightInd w:val="0"/>
            <w:spacing w:after="140" w:line="288" w:lineRule="auto"/>
            <w:ind w:left="480" w:hanging="480"/>
          </w:pPr>
        </w:pPrChange>
      </w:pPr>
      <w:ins w:id="14554" w:author="arkat" w:date="2017-10-11T10:01:00Z">
        <w:del w:id="14555" w:author="arkat" w:date="2017-10-11T11:07:00Z">
          <w:r w:rsidDel="00DE59C1">
            <w:rPr>
              <w:rFonts w:ascii="Times New Roman" w:hAnsi="Times New Roman" w:cs="Times New Roman"/>
              <w:szCs w:val="24"/>
            </w:rPr>
            <w:delText xml:space="preserve">JianHong, Y., ShiXin, S., Wen, L. &amp; Wen, S. 2008. Transformation of BPMN to YAWL. </w:delText>
          </w:r>
          <w:r w:rsidDel="00DE59C1">
            <w:rPr>
              <w:rFonts w:ascii="Times New Roman" w:hAnsi="Times New Roman" w:cs="Times New Roman"/>
              <w:i/>
              <w:iCs/>
              <w:szCs w:val="24"/>
            </w:rPr>
            <w:delText>Proceedings - International Conference on Computer Science and Software Engineering, CSSE 2008</w:delText>
          </w:r>
          <w:r w:rsidDel="00DE59C1">
            <w:rPr>
              <w:rFonts w:ascii="Times New Roman" w:hAnsi="Times New Roman" w:cs="Times New Roman"/>
              <w:szCs w:val="24"/>
            </w:rPr>
            <w:delText>, 2: 354–359.</w:delText>
          </w:r>
        </w:del>
      </w:ins>
    </w:p>
    <w:p w14:paraId="39CABC3A" w14:textId="4353DC98" w:rsidR="00F5795E" w:rsidDel="00DE59C1" w:rsidRDefault="00F5795E">
      <w:pPr>
        <w:widowControl w:val="0"/>
        <w:autoSpaceDE w:val="0"/>
        <w:autoSpaceDN w:val="0"/>
        <w:adjustRightInd w:val="0"/>
        <w:spacing w:after="0"/>
        <w:rPr>
          <w:ins w:id="14556" w:author="arkat" w:date="2017-10-11T10:01:00Z"/>
          <w:del w:id="14557" w:author="arkat" w:date="2017-10-11T11:07:00Z"/>
          <w:rFonts w:ascii="Times New Roman" w:hAnsi="Times New Roman" w:cs="Times New Roman"/>
          <w:szCs w:val="24"/>
        </w:rPr>
        <w:pPrChange w:id="14558" w:author="arkat" w:date="2017-10-11T11:07:00Z">
          <w:pPr>
            <w:widowControl w:val="0"/>
            <w:autoSpaceDE w:val="0"/>
            <w:autoSpaceDN w:val="0"/>
            <w:adjustRightInd w:val="0"/>
            <w:spacing w:after="140" w:line="288" w:lineRule="auto"/>
            <w:ind w:left="480" w:hanging="480"/>
          </w:pPr>
        </w:pPrChange>
      </w:pPr>
      <w:ins w:id="14559" w:author="arkat" w:date="2017-10-11T10:01:00Z">
        <w:del w:id="14560"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31A3CA06" w14:textId="4A219267" w:rsidR="00F5795E" w:rsidDel="00DE59C1" w:rsidRDefault="00F5795E">
      <w:pPr>
        <w:widowControl w:val="0"/>
        <w:autoSpaceDE w:val="0"/>
        <w:autoSpaceDN w:val="0"/>
        <w:adjustRightInd w:val="0"/>
        <w:spacing w:after="0"/>
        <w:rPr>
          <w:ins w:id="14561" w:author="arkat" w:date="2017-10-11T10:01:00Z"/>
          <w:del w:id="14562" w:author="arkat" w:date="2017-10-11T11:07:00Z"/>
          <w:rFonts w:ascii="Times New Roman" w:hAnsi="Times New Roman" w:cs="Times New Roman"/>
          <w:szCs w:val="24"/>
        </w:rPr>
        <w:pPrChange w:id="14563" w:author="arkat" w:date="2017-10-11T11:07:00Z">
          <w:pPr>
            <w:widowControl w:val="0"/>
            <w:autoSpaceDE w:val="0"/>
            <w:autoSpaceDN w:val="0"/>
            <w:adjustRightInd w:val="0"/>
            <w:spacing w:after="140" w:line="288" w:lineRule="auto"/>
            <w:ind w:left="480" w:hanging="480"/>
          </w:pPr>
        </w:pPrChange>
      </w:pPr>
      <w:ins w:id="14564" w:author="arkat" w:date="2017-10-11T10:01:00Z">
        <w:del w:id="14565"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738A108F" w14:textId="13898EF1" w:rsidR="00F5795E" w:rsidDel="00DE59C1" w:rsidRDefault="00F5795E">
      <w:pPr>
        <w:widowControl w:val="0"/>
        <w:autoSpaceDE w:val="0"/>
        <w:autoSpaceDN w:val="0"/>
        <w:adjustRightInd w:val="0"/>
        <w:spacing w:after="0"/>
        <w:rPr>
          <w:ins w:id="14566" w:author="arkat" w:date="2017-10-11T10:01:00Z"/>
          <w:del w:id="14567" w:author="arkat" w:date="2017-10-11T11:07:00Z"/>
          <w:rFonts w:ascii="Times New Roman" w:hAnsi="Times New Roman" w:cs="Times New Roman"/>
          <w:szCs w:val="24"/>
        </w:rPr>
        <w:pPrChange w:id="14568" w:author="arkat" w:date="2017-10-11T11:07:00Z">
          <w:pPr>
            <w:widowControl w:val="0"/>
            <w:autoSpaceDE w:val="0"/>
            <w:autoSpaceDN w:val="0"/>
            <w:adjustRightInd w:val="0"/>
            <w:spacing w:after="140" w:line="288" w:lineRule="auto"/>
            <w:ind w:left="480" w:hanging="480"/>
          </w:pPr>
        </w:pPrChange>
      </w:pPr>
      <w:ins w:id="14569" w:author="arkat" w:date="2017-10-11T10:01:00Z">
        <w:del w:id="14570"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12AA29A0" w14:textId="21733531" w:rsidR="00F5795E" w:rsidDel="00DE59C1" w:rsidRDefault="00F5795E">
      <w:pPr>
        <w:widowControl w:val="0"/>
        <w:autoSpaceDE w:val="0"/>
        <w:autoSpaceDN w:val="0"/>
        <w:adjustRightInd w:val="0"/>
        <w:spacing w:after="0"/>
        <w:rPr>
          <w:ins w:id="14571" w:author="arkat" w:date="2017-10-11T10:01:00Z"/>
          <w:del w:id="14572" w:author="arkat" w:date="2017-10-11T11:07:00Z"/>
          <w:rFonts w:ascii="Times New Roman" w:hAnsi="Times New Roman" w:cs="Times New Roman"/>
          <w:szCs w:val="24"/>
        </w:rPr>
        <w:pPrChange w:id="14573" w:author="arkat" w:date="2017-10-11T11:07:00Z">
          <w:pPr>
            <w:widowControl w:val="0"/>
            <w:autoSpaceDE w:val="0"/>
            <w:autoSpaceDN w:val="0"/>
            <w:adjustRightInd w:val="0"/>
            <w:spacing w:after="140" w:line="288" w:lineRule="auto"/>
            <w:ind w:left="480" w:hanging="480"/>
          </w:pPr>
        </w:pPrChange>
      </w:pPr>
      <w:ins w:id="14574" w:author="arkat" w:date="2017-10-11T10:01:00Z">
        <w:del w:id="14575"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250B935A" w14:textId="4E20D64C" w:rsidR="00F5795E" w:rsidDel="00DE59C1" w:rsidRDefault="00F5795E">
      <w:pPr>
        <w:widowControl w:val="0"/>
        <w:autoSpaceDE w:val="0"/>
        <w:autoSpaceDN w:val="0"/>
        <w:adjustRightInd w:val="0"/>
        <w:spacing w:after="0"/>
        <w:rPr>
          <w:ins w:id="14576" w:author="arkat" w:date="2017-10-11T10:01:00Z"/>
          <w:del w:id="14577" w:author="arkat" w:date="2017-10-11T11:07:00Z"/>
          <w:rFonts w:ascii="Times New Roman" w:hAnsi="Times New Roman" w:cs="Times New Roman"/>
          <w:szCs w:val="24"/>
        </w:rPr>
        <w:pPrChange w:id="14578" w:author="arkat" w:date="2017-10-11T11:07:00Z">
          <w:pPr>
            <w:widowControl w:val="0"/>
            <w:autoSpaceDE w:val="0"/>
            <w:autoSpaceDN w:val="0"/>
            <w:adjustRightInd w:val="0"/>
            <w:spacing w:after="140" w:line="288" w:lineRule="auto"/>
            <w:ind w:left="480" w:hanging="480"/>
          </w:pPr>
        </w:pPrChange>
      </w:pPr>
      <w:ins w:id="14579" w:author="arkat" w:date="2017-10-11T10:01:00Z">
        <w:del w:id="14580"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4820AE53" w14:textId="4A44CD85" w:rsidR="00F5795E" w:rsidDel="00DE59C1" w:rsidRDefault="00F5795E">
      <w:pPr>
        <w:widowControl w:val="0"/>
        <w:autoSpaceDE w:val="0"/>
        <w:autoSpaceDN w:val="0"/>
        <w:adjustRightInd w:val="0"/>
        <w:spacing w:after="0"/>
        <w:rPr>
          <w:ins w:id="14581" w:author="arkat" w:date="2017-10-11T10:01:00Z"/>
          <w:del w:id="14582" w:author="arkat" w:date="2017-10-11T11:07:00Z"/>
          <w:rFonts w:ascii="Times New Roman" w:hAnsi="Times New Roman" w:cs="Times New Roman"/>
          <w:szCs w:val="24"/>
        </w:rPr>
        <w:pPrChange w:id="14583" w:author="arkat" w:date="2017-10-11T11:07:00Z">
          <w:pPr>
            <w:widowControl w:val="0"/>
            <w:autoSpaceDE w:val="0"/>
            <w:autoSpaceDN w:val="0"/>
            <w:adjustRightInd w:val="0"/>
            <w:spacing w:after="140" w:line="288" w:lineRule="auto"/>
            <w:ind w:left="480" w:hanging="480"/>
          </w:pPr>
        </w:pPrChange>
      </w:pPr>
      <w:ins w:id="14584" w:author="arkat" w:date="2017-10-11T10:01:00Z">
        <w:del w:id="14585"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28CC7CB2" w14:textId="5F71B2D1" w:rsidR="00F5795E" w:rsidDel="00DE59C1" w:rsidRDefault="00F5795E">
      <w:pPr>
        <w:widowControl w:val="0"/>
        <w:autoSpaceDE w:val="0"/>
        <w:autoSpaceDN w:val="0"/>
        <w:adjustRightInd w:val="0"/>
        <w:spacing w:after="0"/>
        <w:rPr>
          <w:ins w:id="14586" w:author="arkat" w:date="2017-10-11T10:01:00Z"/>
          <w:del w:id="14587" w:author="arkat" w:date="2017-10-11T11:07:00Z"/>
          <w:rFonts w:ascii="Times New Roman" w:hAnsi="Times New Roman" w:cs="Times New Roman"/>
          <w:szCs w:val="24"/>
        </w:rPr>
        <w:pPrChange w:id="14588" w:author="arkat" w:date="2017-10-11T11:07:00Z">
          <w:pPr>
            <w:widowControl w:val="0"/>
            <w:autoSpaceDE w:val="0"/>
            <w:autoSpaceDN w:val="0"/>
            <w:adjustRightInd w:val="0"/>
            <w:spacing w:after="140" w:line="288" w:lineRule="auto"/>
            <w:ind w:left="480" w:hanging="480"/>
          </w:pPr>
        </w:pPrChange>
      </w:pPr>
      <w:ins w:id="14589" w:author="arkat" w:date="2017-10-11T10:01:00Z">
        <w:del w:id="14590"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47D88AA3" w14:textId="6BE5F512" w:rsidR="00F5795E" w:rsidDel="00DE59C1" w:rsidRDefault="00F5795E">
      <w:pPr>
        <w:widowControl w:val="0"/>
        <w:autoSpaceDE w:val="0"/>
        <w:autoSpaceDN w:val="0"/>
        <w:adjustRightInd w:val="0"/>
        <w:spacing w:after="0"/>
        <w:rPr>
          <w:ins w:id="14591" w:author="arkat" w:date="2017-10-11T10:01:00Z"/>
          <w:del w:id="14592" w:author="arkat" w:date="2017-10-11T11:07:00Z"/>
          <w:rFonts w:ascii="Times New Roman" w:hAnsi="Times New Roman" w:cs="Times New Roman"/>
          <w:szCs w:val="24"/>
        </w:rPr>
        <w:pPrChange w:id="14593" w:author="arkat" w:date="2017-10-11T11:07:00Z">
          <w:pPr>
            <w:widowControl w:val="0"/>
            <w:autoSpaceDE w:val="0"/>
            <w:autoSpaceDN w:val="0"/>
            <w:adjustRightInd w:val="0"/>
            <w:spacing w:after="140" w:line="288" w:lineRule="auto"/>
            <w:ind w:left="480" w:hanging="480"/>
          </w:pPr>
        </w:pPrChange>
      </w:pPr>
      <w:ins w:id="14594" w:author="arkat" w:date="2017-10-11T10:01:00Z">
        <w:del w:id="14595"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594B5E1D" w14:textId="26FB9680" w:rsidR="00F5795E" w:rsidDel="00DE59C1" w:rsidRDefault="00F5795E">
      <w:pPr>
        <w:widowControl w:val="0"/>
        <w:autoSpaceDE w:val="0"/>
        <w:autoSpaceDN w:val="0"/>
        <w:adjustRightInd w:val="0"/>
        <w:spacing w:after="0"/>
        <w:rPr>
          <w:ins w:id="14596" w:author="arkat" w:date="2017-10-11T10:01:00Z"/>
          <w:del w:id="14597" w:author="arkat" w:date="2017-10-11T11:07:00Z"/>
          <w:rFonts w:ascii="Times New Roman" w:hAnsi="Times New Roman" w:cs="Times New Roman"/>
          <w:szCs w:val="24"/>
        </w:rPr>
        <w:pPrChange w:id="14598" w:author="arkat" w:date="2017-10-11T11:07:00Z">
          <w:pPr>
            <w:widowControl w:val="0"/>
            <w:autoSpaceDE w:val="0"/>
            <w:autoSpaceDN w:val="0"/>
            <w:adjustRightInd w:val="0"/>
            <w:spacing w:after="140" w:line="288" w:lineRule="auto"/>
            <w:ind w:left="480" w:hanging="480"/>
          </w:pPr>
        </w:pPrChange>
      </w:pPr>
      <w:ins w:id="14599" w:author="arkat" w:date="2017-10-11T10:01:00Z">
        <w:del w:id="14600"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3B6662A4" w14:textId="13330B23" w:rsidR="00F5795E" w:rsidDel="00DE59C1" w:rsidRDefault="00F5795E">
      <w:pPr>
        <w:widowControl w:val="0"/>
        <w:autoSpaceDE w:val="0"/>
        <w:autoSpaceDN w:val="0"/>
        <w:adjustRightInd w:val="0"/>
        <w:spacing w:after="0"/>
        <w:rPr>
          <w:ins w:id="14601" w:author="arkat" w:date="2017-10-11T10:01:00Z"/>
          <w:del w:id="14602" w:author="arkat" w:date="2017-10-11T11:07:00Z"/>
          <w:rFonts w:ascii="Times New Roman" w:hAnsi="Times New Roman" w:cs="Times New Roman"/>
          <w:szCs w:val="24"/>
        </w:rPr>
        <w:pPrChange w:id="14603" w:author="arkat" w:date="2017-10-11T11:07:00Z">
          <w:pPr>
            <w:widowControl w:val="0"/>
            <w:autoSpaceDE w:val="0"/>
            <w:autoSpaceDN w:val="0"/>
            <w:adjustRightInd w:val="0"/>
            <w:spacing w:after="140" w:line="288" w:lineRule="auto"/>
            <w:ind w:left="480" w:hanging="480"/>
          </w:pPr>
        </w:pPrChange>
      </w:pPr>
      <w:ins w:id="14604" w:author="arkat" w:date="2017-10-11T10:01:00Z">
        <w:del w:id="14605"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61E2FAD4" w14:textId="2A66EBF5" w:rsidR="00F5795E" w:rsidDel="00DE59C1" w:rsidRDefault="00F5795E">
      <w:pPr>
        <w:widowControl w:val="0"/>
        <w:autoSpaceDE w:val="0"/>
        <w:autoSpaceDN w:val="0"/>
        <w:adjustRightInd w:val="0"/>
        <w:spacing w:after="0"/>
        <w:rPr>
          <w:ins w:id="14606" w:author="arkat" w:date="2017-10-11T10:01:00Z"/>
          <w:del w:id="14607" w:author="arkat" w:date="2017-10-11T11:07:00Z"/>
          <w:rFonts w:ascii="Times New Roman" w:hAnsi="Times New Roman" w:cs="Times New Roman"/>
          <w:szCs w:val="24"/>
        </w:rPr>
        <w:pPrChange w:id="14608" w:author="arkat" w:date="2017-10-11T11:07:00Z">
          <w:pPr>
            <w:widowControl w:val="0"/>
            <w:autoSpaceDE w:val="0"/>
            <w:autoSpaceDN w:val="0"/>
            <w:adjustRightInd w:val="0"/>
            <w:spacing w:after="140" w:line="288" w:lineRule="auto"/>
            <w:ind w:left="480" w:hanging="480"/>
          </w:pPr>
        </w:pPrChange>
      </w:pPr>
      <w:ins w:id="14609" w:author="arkat" w:date="2017-10-11T10:01:00Z">
        <w:del w:id="14610"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5BBD7B45" w14:textId="7FE8AAE4" w:rsidR="00F5795E" w:rsidDel="00DE59C1" w:rsidRDefault="00F5795E">
      <w:pPr>
        <w:widowControl w:val="0"/>
        <w:autoSpaceDE w:val="0"/>
        <w:autoSpaceDN w:val="0"/>
        <w:adjustRightInd w:val="0"/>
        <w:spacing w:after="0"/>
        <w:rPr>
          <w:ins w:id="14611" w:author="arkat" w:date="2017-10-11T10:01:00Z"/>
          <w:del w:id="14612" w:author="arkat" w:date="2017-10-11T11:07:00Z"/>
          <w:rFonts w:ascii="Times New Roman" w:hAnsi="Times New Roman" w:cs="Times New Roman"/>
          <w:szCs w:val="24"/>
        </w:rPr>
        <w:pPrChange w:id="14613" w:author="arkat" w:date="2017-10-11T11:07:00Z">
          <w:pPr>
            <w:widowControl w:val="0"/>
            <w:autoSpaceDE w:val="0"/>
            <w:autoSpaceDN w:val="0"/>
            <w:adjustRightInd w:val="0"/>
            <w:spacing w:after="140" w:line="288" w:lineRule="auto"/>
            <w:ind w:left="480" w:hanging="480"/>
          </w:pPr>
        </w:pPrChange>
      </w:pPr>
      <w:ins w:id="14614" w:author="arkat" w:date="2017-10-11T10:01:00Z">
        <w:del w:id="14615"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0F2EE142" w14:textId="10E91397" w:rsidR="00F5795E" w:rsidDel="00DE59C1" w:rsidRDefault="00F5795E">
      <w:pPr>
        <w:widowControl w:val="0"/>
        <w:autoSpaceDE w:val="0"/>
        <w:autoSpaceDN w:val="0"/>
        <w:adjustRightInd w:val="0"/>
        <w:spacing w:after="0"/>
        <w:rPr>
          <w:ins w:id="14616" w:author="arkat" w:date="2017-10-11T10:01:00Z"/>
          <w:del w:id="14617" w:author="arkat" w:date="2017-10-11T11:07:00Z"/>
          <w:rFonts w:ascii="Times New Roman" w:hAnsi="Times New Roman" w:cs="Times New Roman"/>
          <w:szCs w:val="24"/>
        </w:rPr>
        <w:pPrChange w:id="14618" w:author="arkat" w:date="2017-10-11T11:07:00Z">
          <w:pPr>
            <w:widowControl w:val="0"/>
            <w:autoSpaceDE w:val="0"/>
            <w:autoSpaceDN w:val="0"/>
            <w:adjustRightInd w:val="0"/>
            <w:spacing w:after="140" w:line="288" w:lineRule="auto"/>
            <w:ind w:left="480" w:hanging="480"/>
          </w:pPr>
        </w:pPrChange>
      </w:pPr>
      <w:ins w:id="14619" w:author="arkat" w:date="2017-10-11T10:01:00Z">
        <w:del w:id="14620"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148456A1" w14:textId="352C5872" w:rsidR="00F5795E" w:rsidDel="00DE59C1" w:rsidRDefault="00F5795E">
      <w:pPr>
        <w:widowControl w:val="0"/>
        <w:autoSpaceDE w:val="0"/>
        <w:autoSpaceDN w:val="0"/>
        <w:adjustRightInd w:val="0"/>
        <w:spacing w:after="0"/>
        <w:rPr>
          <w:ins w:id="14621" w:author="arkat" w:date="2017-10-11T10:01:00Z"/>
          <w:del w:id="14622" w:author="arkat" w:date="2017-10-11T11:07:00Z"/>
          <w:rFonts w:ascii="Times New Roman" w:hAnsi="Times New Roman" w:cs="Times New Roman"/>
          <w:szCs w:val="24"/>
        </w:rPr>
        <w:pPrChange w:id="14623" w:author="arkat" w:date="2017-10-11T11:07:00Z">
          <w:pPr>
            <w:widowControl w:val="0"/>
            <w:autoSpaceDE w:val="0"/>
            <w:autoSpaceDN w:val="0"/>
            <w:adjustRightInd w:val="0"/>
            <w:spacing w:after="140" w:line="288" w:lineRule="auto"/>
            <w:ind w:left="480" w:hanging="480"/>
          </w:pPr>
        </w:pPrChange>
      </w:pPr>
      <w:ins w:id="14624" w:author="arkat" w:date="2017-10-11T10:01:00Z">
        <w:del w:id="14625"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33FC1410" w14:textId="697C3630" w:rsidR="00F5795E" w:rsidDel="00DE59C1" w:rsidRDefault="00F5795E">
      <w:pPr>
        <w:widowControl w:val="0"/>
        <w:autoSpaceDE w:val="0"/>
        <w:autoSpaceDN w:val="0"/>
        <w:adjustRightInd w:val="0"/>
        <w:spacing w:after="0"/>
        <w:rPr>
          <w:ins w:id="14626" w:author="arkat" w:date="2017-10-11T10:01:00Z"/>
          <w:del w:id="14627" w:author="arkat" w:date="2017-10-11T11:07:00Z"/>
          <w:rFonts w:ascii="Times New Roman" w:hAnsi="Times New Roman" w:cs="Times New Roman"/>
          <w:szCs w:val="24"/>
        </w:rPr>
        <w:pPrChange w:id="14628" w:author="arkat" w:date="2017-10-11T11:07:00Z">
          <w:pPr>
            <w:widowControl w:val="0"/>
            <w:autoSpaceDE w:val="0"/>
            <w:autoSpaceDN w:val="0"/>
            <w:adjustRightInd w:val="0"/>
            <w:spacing w:after="140" w:line="288" w:lineRule="auto"/>
            <w:ind w:left="480" w:hanging="480"/>
          </w:pPr>
        </w:pPrChange>
      </w:pPr>
      <w:ins w:id="14629" w:author="arkat" w:date="2017-10-11T10:01:00Z">
        <w:del w:id="14630"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689A7EC7" w14:textId="78F997FA" w:rsidR="00F5795E" w:rsidDel="00DE59C1" w:rsidRDefault="00F5795E">
      <w:pPr>
        <w:widowControl w:val="0"/>
        <w:autoSpaceDE w:val="0"/>
        <w:autoSpaceDN w:val="0"/>
        <w:adjustRightInd w:val="0"/>
        <w:spacing w:after="0"/>
        <w:rPr>
          <w:ins w:id="14631" w:author="arkat" w:date="2017-10-11T10:01:00Z"/>
          <w:del w:id="14632" w:author="arkat" w:date="2017-10-11T11:07:00Z"/>
          <w:rFonts w:ascii="Times New Roman" w:hAnsi="Times New Roman" w:cs="Times New Roman"/>
          <w:szCs w:val="24"/>
        </w:rPr>
        <w:pPrChange w:id="14633" w:author="arkat" w:date="2017-10-11T11:07:00Z">
          <w:pPr>
            <w:widowControl w:val="0"/>
            <w:autoSpaceDE w:val="0"/>
            <w:autoSpaceDN w:val="0"/>
            <w:adjustRightInd w:val="0"/>
            <w:spacing w:after="140" w:line="288" w:lineRule="auto"/>
            <w:ind w:left="480" w:hanging="480"/>
          </w:pPr>
        </w:pPrChange>
      </w:pPr>
      <w:ins w:id="14634" w:author="arkat" w:date="2017-10-11T10:01:00Z">
        <w:del w:id="14635"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09FE97C0" w14:textId="1C9D77A6" w:rsidR="00F5795E" w:rsidDel="00DE59C1" w:rsidRDefault="00F5795E">
      <w:pPr>
        <w:widowControl w:val="0"/>
        <w:autoSpaceDE w:val="0"/>
        <w:autoSpaceDN w:val="0"/>
        <w:adjustRightInd w:val="0"/>
        <w:spacing w:after="0"/>
        <w:rPr>
          <w:ins w:id="14636" w:author="arkat" w:date="2017-10-11T10:01:00Z"/>
          <w:del w:id="14637" w:author="arkat" w:date="2017-10-11T11:07:00Z"/>
          <w:rFonts w:ascii="Times New Roman" w:hAnsi="Times New Roman" w:cs="Times New Roman"/>
          <w:szCs w:val="24"/>
        </w:rPr>
        <w:pPrChange w:id="14638" w:author="arkat" w:date="2017-10-11T11:07:00Z">
          <w:pPr>
            <w:widowControl w:val="0"/>
            <w:autoSpaceDE w:val="0"/>
            <w:autoSpaceDN w:val="0"/>
            <w:adjustRightInd w:val="0"/>
            <w:spacing w:after="140" w:line="288" w:lineRule="auto"/>
            <w:ind w:left="480" w:hanging="480"/>
          </w:pPr>
        </w:pPrChange>
      </w:pPr>
      <w:ins w:id="14639" w:author="arkat" w:date="2017-10-11T10:01:00Z">
        <w:del w:id="14640"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0710531B" w14:textId="7AAD031B" w:rsidR="00F5795E" w:rsidDel="00DE59C1" w:rsidRDefault="00F5795E">
      <w:pPr>
        <w:widowControl w:val="0"/>
        <w:autoSpaceDE w:val="0"/>
        <w:autoSpaceDN w:val="0"/>
        <w:adjustRightInd w:val="0"/>
        <w:spacing w:after="0"/>
        <w:rPr>
          <w:ins w:id="14641" w:author="arkat" w:date="2017-10-11T10:01:00Z"/>
          <w:del w:id="14642" w:author="arkat" w:date="2017-10-11T11:07:00Z"/>
          <w:rFonts w:ascii="Times New Roman" w:hAnsi="Times New Roman" w:cs="Times New Roman"/>
          <w:szCs w:val="24"/>
        </w:rPr>
        <w:pPrChange w:id="14643" w:author="arkat" w:date="2017-10-11T11:07:00Z">
          <w:pPr>
            <w:widowControl w:val="0"/>
            <w:autoSpaceDE w:val="0"/>
            <w:autoSpaceDN w:val="0"/>
            <w:adjustRightInd w:val="0"/>
            <w:spacing w:after="140" w:line="288" w:lineRule="auto"/>
            <w:ind w:left="480" w:hanging="480"/>
          </w:pPr>
        </w:pPrChange>
      </w:pPr>
      <w:ins w:id="14644" w:author="arkat" w:date="2017-10-11T10:01:00Z">
        <w:del w:id="14645"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1850E8AF" w14:textId="167EE1F9" w:rsidR="00F5795E" w:rsidDel="00DE59C1" w:rsidRDefault="00F5795E">
      <w:pPr>
        <w:widowControl w:val="0"/>
        <w:autoSpaceDE w:val="0"/>
        <w:autoSpaceDN w:val="0"/>
        <w:adjustRightInd w:val="0"/>
        <w:spacing w:after="0"/>
        <w:rPr>
          <w:ins w:id="14646" w:author="arkat" w:date="2017-10-11T10:01:00Z"/>
          <w:del w:id="14647" w:author="arkat" w:date="2017-10-11T11:07:00Z"/>
          <w:rFonts w:ascii="Times New Roman" w:hAnsi="Times New Roman" w:cs="Times New Roman"/>
          <w:szCs w:val="24"/>
        </w:rPr>
        <w:pPrChange w:id="14648" w:author="arkat" w:date="2017-10-11T11:07:00Z">
          <w:pPr>
            <w:widowControl w:val="0"/>
            <w:autoSpaceDE w:val="0"/>
            <w:autoSpaceDN w:val="0"/>
            <w:adjustRightInd w:val="0"/>
            <w:spacing w:after="140" w:line="288" w:lineRule="auto"/>
            <w:ind w:left="480" w:hanging="480"/>
          </w:pPr>
        </w:pPrChange>
      </w:pPr>
      <w:ins w:id="14649" w:author="arkat" w:date="2017-10-11T10:01:00Z">
        <w:del w:id="14650"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72FB4C0D" w14:textId="114D8603" w:rsidR="00F5795E" w:rsidDel="00DE59C1" w:rsidRDefault="00F5795E">
      <w:pPr>
        <w:widowControl w:val="0"/>
        <w:autoSpaceDE w:val="0"/>
        <w:autoSpaceDN w:val="0"/>
        <w:adjustRightInd w:val="0"/>
        <w:spacing w:after="0"/>
        <w:rPr>
          <w:ins w:id="14651" w:author="arkat" w:date="2017-10-11T10:01:00Z"/>
          <w:del w:id="14652" w:author="arkat" w:date="2017-10-11T11:07:00Z"/>
          <w:rFonts w:ascii="Times New Roman" w:hAnsi="Times New Roman" w:cs="Times New Roman"/>
          <w:szCs w:val="24"/>
        </w:rPr>
        <w:pPrChange w:id="14653" w:author="arkat" w:date="2017-10-11T11:07:00Z">
          <w:pPr>
            <w:widowControl w:val="0"/>
            <w:autoSpaceDE w:val="0"/>
            <w:autoSpaceDN w:val="0"/>
            <w:adjustRightInd w:val="0"/>
            <w:spacing w:after="140" w:line="288" w:lineRule="auto"/>
            <w:ind w:left="480" w:hanging="480"/>
          </w:pPr>
        </w:pPrChange>
      </w:pPr>
      <w:ins w:id="14654" w:author="arkat" w:date="2017-10-11T10:01:00Z">
        <w:del w:id="14655"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2DA17DB1" w14:textId="6092F505" w:rsidR="00F5795E" w:rsidDel="00DE59C1" w:rsidRDefault="00F5795E">
      <w:pPr>
        <w:widowControl w:val="0"/>
        <w:autoSpaceDE w:val="0"/>
        <w:autoSpaceDN w:val="0"/>
        <w:adjustRightInd w:val="0"/>
        <w:spacing w:after="0"/>
        <w:rPr>
          <w:ins w:id="14656" w:author="arkat" w:date="2017-10-11T10:01:00Z"/>
          <w:del w:id="14657" w:author="arkat" w:date="2017-10-11T11:07:00Z"/>
          <w:rFonts w:ascii="Times New Roman" w:hAnsi="Times New Roman" w:cs="Times New Roman"/>
          <w:szCs w:val="24"/>
        </w:rPr>
        <w:pPrChange w:id="14658" w:author="arkat" w:date="2017-10-11T11:07:00Z">
          <w:pPr>
            <w:widowControl w:val="0"/>
            <w:autoSpaceDE w:val="0"/>
            <w:autoSpaceDN w:val="0"/>
            <w:adjustRightInd w:val="0"/>
            <w:spacing w:after="140" w:line="288" w:lineRule="auto"/>
            <w:ind w:left="480" w:hanging="480"/>
          </w:pPr>
        </w:pPrChange>
      </w:pPr>
      <w:ins w:id="14659" w:author="arkat" w:date="2017-10-11T10:01:00Z">
        <w:del w:id="14660"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275FC997" w14:textId="19EAAB3E" w:rsidR="00F5795E" w:rsidDel="00DE59C1" w:rsidRDefault="00F5795E">
      <w:pPr>
        <w:widowControl w:val="0"/>
        <w:autoSpaceDE w:val="0"/>
        <w:autoSpaceDN w:val="0"/>
        <w:adjustRightInd w:val="0"/>
        <w:spacing w:after="0"/>
        <w:rPr>
          <w:ins w:id="14661" w:author="arkat" w:date="2017-10-11T10:01:00Z"/>
          <w:del w:id="14662" w:author="arkat" w:date="2017-10-11T11:07:00Z"/>
          <w:rFonts w:ascii="Times New Roman" w:hAnsi="Times New Roman" w:cs="Times New Roman"/>
          <w:szCs w:val="24"/>
        </w:rPr>
        <w:pPrChange w:id="14663" w:author="arkat" w:date="2017-10-11T11:07:00Z">
          <w:pPr>
            <w:widowControl w:val="0"/>
            <w:autoSpaceDE w:val="0"/>
            <w:autoSpaceDN w:val="0"/>
            <w:adjustRightInd w:val="0"/>
            <w:spacing w:after="140" w:line="288" w:lineRule="auto"/>
            <w:ind w:left="480" w:hanging="480"/>
          </w:pPr>
        </w:pPrChange>
      </w:pPr>
      <w:ins w:id="14664" w:author="arkat" w:date="2017-10-11T10:01:00Z">
        <w:del w:id="14665"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20C57AFA" w14:textId="4707CE8E" w:rsidR="00F5795E" w:rsidDel="00DE59C1" w:rsidRDefault="00F5795E">
      <w:pPr>
        <w:widowControl w:val="0"/>
        <w:autoSpaceDE w:val="0"/>
        <w:autoSpaceDN w:val="0"/>
        <w:adjustRightInd w:val="0"/>
        <w:spacing w:after="0"/>
        <w:rPr>
          <w:ins w:id="14666" w:author="arkat" w:date="2017-10-11T10:01:00Z"/>
          <w:del w:id="14667" w:author="arkat" w:date="2017-10-11T11:07:00Z"/>
          <w:rFonts w:ascii="Times New Roman" w:hAnsi="Times New Roman" w:cs="Times New Roman"/>
          <w:szCs w:val="24"/>
        </w:rPr>
        <w:pPrChange w:id="14668" w:author="arkat" w:date="2017-10-11T11:07:00Z">
          <w:pPr>
            <w:widowControl w:val="0"/>
            <w:autoSpaceDE w:val="0"/>
            <w:autoSpaceDN w:val="0"/>
            <w:adjustRightInd w:val="0"/>
            <w:spacing w:after="140" w:line="288" w:lineRule="auto"/>
            <w:ind w:left="480" w:hanging="480"/>
          </w:pPr>
        </w:pPrChange>
      </w:pPr>
      <w:ins w:id="14669" w:author="arkat" w:date="2017-10-11T10:01:00Z">
        <w:del w:id="14670"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530B897C" w14:textId="118BF69B" w:rsidR="00F5795E" w:rsidDel="00DE59C1" w:rsidRDefault="00F5795E">
      <w:pPr>
        <w:widowControl w:val="0"/>
        <w:autoSpaceDE w:val="0"/>
        <w:autoSpaceDN w:val="0"/>
        <w:adjustRightInd w:val="0"/>
        <w:spacing w:after="0"/>
        <w:rPr>
          <w:ins w:id="14671" w:author="arkat" w:date="2017-10-11T10:01:00Z"/>
          <w:del w:id="14672" w:author="arkat" w:date="2017-10-11T11:07:00Z"/>
          <w:rFonts w:ascii="Times New Roman" w:hAnsi="Times New Roman" w:cs="Times New Roman"/>
          <w:szCs w:val="24"/>
        </w:rPr>
        <w:pPrChange w:id="14673" w:author="arkat" w:date="2017-10-11T11:07:00Z">
          <w:pPr>
            <w:widowControl w:val="0"/>
            <w:autoSpaceDE w:val="0"/>
            <w:autoSpaceDN w:val="0"/>
            <w:adjustRightInd w:val="0"/>
            <w:spacing w:after="140" w:line="288" w:lineRule="auto"/>
            <w:ind w:left="480" w:hanging="480"/>
          </w:pPr>
        </w:pPrChange>
      </w:pPr>
      <w:ins w:id="14674" w:author="arkat" w:date="2017-10-11T10:01:00Z">
        <w:del w:id="14675"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7CA62A84" w14:textId="278CC9F4" w:rsidR="00F5795E" w:rsidDel="00DE59C1" w:rsidRDefault="00F5795E">
      <w:pPr>
        <w:widowControl w:val="0"/>
        <w:autoSpaceDE w:val="0"/>
        <w:autoSpaceDN w:val="0"/>
        <w:adjustRightInd w:val="0"/>
        <w:spacing w:after="0"/>
        <w:rPr>
          <w:ins w:id="14676" w:author="arkat" w:date="2017-10-11T10:01:00Z"/>
          <w:del w:id="14677" w:author="arkat" w:date="2017-10-11T11:07:00Z"/>
          <w:rFonts w:ascii="Times New Roman" w:hAnsi="Times New Roman" w:cs="Times New Roman"/>
          <w:szCs w:val="24"/>
        </w:rPr>
        <w:pPrChange w:id="14678" w:author="arkat" w:date="2017-10-11T11:07:00Z">
          <w:pPr>
            <w:widowControl w:val="0"/>
            <w:autoSpaceDE w:val="0"/>
            <w:autoSpaceDN w:val="0"/>
            <w:adjustRightInd w:val="0"/>
            <w:spacing w:after="140" w:line="288" w:lineRule="auto"/>
            <w:ind w:left="480" w:hanging="480"/>
          </w:pPr>
        </w:pPrChange>
      </w:pPr>
      <w:ins w:id="14679" w:author="arkat" w:date="2017-10-11T10:01:00Z">
        <w:del w:id="14680"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0DBA0D4E" w14:textId="17632DF2" w:rsidR="00F5795E" w:rsidDel="00DE59C1" w:rsidRDefault="00F5795E">
      <w:pPr>
        <w:widowControl w:val="0"/>
        <w:autoSpaceDE w:val="0"/>
        <w:autoSpaceDN w:val="0"/>
        <w:adjustRightInd w:val="0"/>
        <w:spacing w:after="0"/>
        <w:rPr>
          <w:ins w:id="14681" w:author="arkat" w:date="2017-10-11T10:01:00Z"/>
          <w:del w:id="14682" w:author="arkat" w:date="2017-10-11T11:07:00Z"/>
          <w:rFonts w:ascii="Times New Roman" w:hAnsi="Times New Roman" w:cs="Times New Roman"/>
          <w:szCs w:val="24"/>
        </w:rPr>
        <w:pPrChange w:id="14683" w:author="arkat" w:date="2017-10-11T11:07:00Z">
          <w:pPr>
            <w:widowControl w:val="0"/>
            <w:autoSpaceDE w:val="0"/>
            <w:autoSpaceDN w:val="0"/>
            <w:adjustRightInd w:val="0"/>
            <w:spacing w:after="140" w:line="288" w:lineRule="auto"/>
            <w:ind w:left="480" w:hanging="480"/>
          </w:pPr>
        </w:pPrChange>
      </w:pPr>
      <w:ins w:id="14684" w:author="arkat" w:date="2017-10-11T10:01:00Z">
        <w:del w:id="14685"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359D2CD9" w14:textId="58DCCC94" w:rsidR="00F5795E" w:rsidDel="00DE59C1" w:rsidRDefault="00F5795E">
      <w:pPr>
        <w:widowControl w:val="0"/>
        <w:autoSpaceDE w:val="0"/>
        <w:autoSpaceDN w:val="0"/>
        <w:adjustRightInd w:val="0"/>
        <w:spacing w:after="0"/>
        <w:rPr>
          <w:ins w:id="14686" w:author="arkat" w:date="2017-10-11T10:01:00Z"/>
          <w:del w:id="14687" w:author="arkat" w:date="2017-10-11T11:07:00Z"/>
          <w:rFonts w:ascii="Times New Roman" w:hAnsi="Times New Roman" w:cs="Times New Roman"/>
          <w:szCs w:val="24"/>
        </w:rPr>
        <w:pPrChange w:id="14688" w:author="arkat" w:date="2017-10-11T11:07:00Z">
          <w:pPr>
            <w:widowControl w:val="0"/>
            <w:autoSpaceDE w:val="0"/>
            <w:autoSpaceDN w:val="0"/>
            <w:adjustRightInd w:val="0"/>
            <w:spacing w:after="140" w:line="288" w:lineRule="auto"/>
            <w:ind w:left="480" w:hanging="480"/>
          </w:pPr>
        </w:pPrChange>
      </w:pPr>
      <w:ins w:id="14689" w:author="arkat" w:date="2017-10-11T10:01:00Z">
        <w:del w:id="14690"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69CE4D8E" w14:textId="27892FD8" w:rsidR="00F5795E" w:rsidDel="00DE59C1" w:rsidRDefault="00F5795E">
      <w:pPr>
        <w:widowControl w:val="0"/>
        <w:autoSpaceDE w:val="0"/>
        <w:autoSpaceDN w:val="0"/>
        <w:adjustRightInd w:val="0"/>
        <w:spacing w:after="0"/>
        <w:rPr>
          <w:ins w:id="14691" w:author="arkat" w:date="2017-10-11T10:01:00Z"/>
          <w:del w:id="14692" w:author="arkat" w:date="2017-10-11T11:07:00Z"/>
          <w:rFonts w:ascii="Times New Roman" w:hAnsi="Times New Roman" w:cs="Times New Roman"/>
          <w:szCs w:val="24"/>
        </w:rPr>
        <w:pPrChange w:id="14693" w:author="arkat" w:date="2017-10-11T11:07:00Z">
          <w:pPr>
            <w:widowControl w:val="0"/>
            <w:autoSpaceDE w:val="0"/>
            <w:autoSpaceDN w:val="0"/>
            <w:adjustRightInd w:val="0"/>
            <w:spacing w:after="140" w:line="288" w:lineRule="auto"/>
            <w:ind w:left="480" w:hanging="480"/>
          </w:pPr>
        </w:pPrChange>
      </w:pPr>
      <w:ins w:id="14694" w:author="arkat" w:date="2017-10-11T10:01:00Z">
        <w:del w:id="14695"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2A8240CA" w14:textId="54FD2864" w:rsidR="00F5795E" w:rsidDel="00DE59C1" w:rsidRDefault="00F5795E">
      <w:pPr>
        <w:widowControl w:val="0"/>
        <w:autoSpaceDE w:val="0"/>
        <w:autoSpaceDN w:val="0"/>
        <w:adjustRightInd w:val="0"/>
        <w:spacing w:after="0"/>
        <w:rPr>
          <w:ins w:id="14696" w:author="arkat" w:date="2017-10-11T10:01:00Z"/>
          <w:del w:id="14697" w:author="arkat" w:date="2017-10-11T11:07:00Z"/>
          <w:rFonts w:ascii="Times New Roman" w:hAnsi="Times New Roman" w:cs="Times New Roman"/>
          <w:szCs w:val="24"/>
        </w:rPr>
        <w:pPrChange w:id="14698" w:author="arkat" w:date="2017-10-11T11:07:00Z">
          <w:pPr>
            <w:widowControl w:val="0"/>
            <w:autoSpaceDE w:val="0"/>
            <w:autoSpaceDN w:val="0"/>
            <w:adjustRightInd w:val="0"/>
            <w:spacing w:after="140" w:line="288" w:lineRule="auto"/>
            <w:ind w:left="480" w:hanging="480"/>
          </w:pPr>
        </w:pPrChange>
      </w:pPr>
      <w:ins w:id="14699" w:author="arkat" w:date="2017-10-11T10:01:00Z">
        <w:del w:id="14700" w:author="arkat" w:date="2017-10-11T11:07:00Z">
          <w:r w:rsidDel="00DE59C1">
            <w:rPr>
              <w:rFonts w:ascii="Times New Roman" w:hAnsi="Times New Roman" w:cs="Times New Roman"/>
              <w:szCs w:val="24"/>
            </w:rPr>
            <w:delText>Volzer, H. 2010. An Overview of BPMN 2 . 0 and its Potential Use. 2–3.</w:delText>
          </w:r>
        </w:del>
      </w:ins>
    </w:p>
    <w:p w14:paraId="61FC570E" w14:textId="5503893E" w:rsidR="00F5795E" w:rsidDel="00DE59C1" w:rsidRDefault="00F5795E">
      <w:pPr>
        <w:widowControl w:val="0"/>
        <w:autoSpaceDE w:val="0"/>
        <w:autoSpaceDN w:val="0"/>
        <w:adjustRightInd w:val="0"/>
        <w:spacing w:after="0"/>
        <w:rPr>
          <w:ins w:id="14701" w:author="arkat" w:date="2017-10-11T10:01:00Z"/>
          <w:del w:id="14702" w:author="arkat" w:date="2017-10-11T11:07:00Z"/>
          <w:rFonts w:ascii="Times New Roman" w:hAnsi="Times New Roman" w:cs="Times New Roman"/>
          <w:szCs w:val="24"/>
        </w:rPr>
        <w:pPrChange w:id="14703" w:author="arkat" w:date="2017-10-11T11:07:00Z">
          <w:pPr>
            <w:widowControl w:val="0"/>
            <w:autoSpaceDE w:val="0"/>
            <w:autoSpaceDN w:val="0"/>
            <w:adjustRightInd w:val="0"/>
            <w:spacing w:after="140" w:line="288" w:lineRule="auto"/>
            <w:ind w:left="480" w:hanging="480"/>
          </w:pPr>
        </w:pPrChange>
      </w:pPr>
      <w:ins w:id="14704" w:author="arkat" w:date="2017-10-11T10:01:00Z">
        <w:del w:id="14705"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28A48D7A" w14:textId="7F3E7B51" w:rsidR="00F5795E" w:rsidDel="00DE59C1" w:rsidRDefault="00F5795E">
      <w:pPr>
        <w:widowControl w:val="0"/>
        <w:autoSpaceDE w:val="0"/>
        <w:autoSpaceDN w:val="0"/>
        <w:adjustRightInd w:val="0"/>
        <w:spacing w:after="0"/>
        <w:rPr>
          <w:ins w:id="14706" w:author="arkat" w:date="2017-10-11T10:01:00Z"/>
          <w:del w:id="14707" w:author="arkat" w:date="2017-10-11T11:07:00Z"/>
        </w:rPr>
        <w:pPrChange w:id="14708" w:author="arkat" w:date="2017-10-11T11:07:00Z">
          <w:pPr>
            <w:widowControl w:val="0"/>
            <w:autoSpaceDE w:val="0"/>
            <w:autoSpaceDN w:val="0"/>
            <w:adjustRightInd w:val="0"/>
            <w:spacing w:after="140" w:line="288" w:lineRule="auto"/>
            <w:ind w:left="480" w:hanging="480"/>
          </w:pPr>
        </w:pPrChange>
      </w:pPr>
      <w:ins w:id="14709" w:author="arkat" w:date="2017-10-11T10:01:00Z">
        <w:del w:id="14710"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18B68225" w14:textId="1B0DCCB6" w:rsidR="00F5795E" w:rsidDel="00DE59C1" w:rsidRDefault="00F5795E">
      <w:pPr>
        <w:widowControl w:val="0"/>
        <w:autoSpaceDE w:val="0"/>
        <w:autoSpaceDN w:val="0"/>
        <w:adjustRightInd w:val="0"/>
        <w:spacing w:after="0"/>
        <w:rPr>
          <w:ins w:id="14711" w:author="arkat" w:date="2017-10-11T10:02:00Z"/>
          <w:del w:id="14712" w:author="arkat" w:date="2017-10-11T11:07:00Z"/>
          <w:rFonts w:ascii="Times New Roman" w:hAnsi="Times New Roman" w:cs="Times New Roman"/>
          <w:szCs w:val="24"/>
        </w:rPr>
      </w:pPr>
    </w:p>
    <w:p w14:paraId="2CAB7938" w14:textId="775F54BA" w:rsidR="00F5795E" w:rsidDel="00DE59C1" w:rsidRDefault="00F5795E">
      <w:pPr>
        <w:widowControl w:val="0"/>
        <w:autoSpaceDE w:val="0"/>
        <w:autoSpaceDN w:val="0"/>
        <w:adjustRightInd w:val="0"/>
        <w:spacing w:after="0"/>
        <w:rPr>
          <w:ins w:id="14713" w:author="arkat" w:date="2017-10-11T10:02:00Z"/>
          <w:del w:id="14714" w:author="arkat" w:date="2017-10-11T11:07:00Z"/>
          <w:rFonts w:ascii="Times New Roman" w:hAnsi="Times New Roman" w:cs="Times New Roman"/>
          <w:szCs w:val="24"/>
        </w:rPr>
        <w:pPrChange w:id="14715" w:author="arkat" w:date="2017-10-11T11:07:00Z">
          <w:pPr>
            <w:widowControl w:val="0"/>
            <w:autoSpaceDE w:val="0"/>
            <w:autoSpaceDN w:val="0"/>
            <w:adjustRightInd w:val="0"/>
            <w:spacing w:after="140" w:line="288" w:lineRule="auto"/>
            <w:ind w:left="480" w:hanging="480"/>
          </w:pPr>
        </w:pPrChange>
      </w:pPr>
      <w:ins w:id="14716" w:author="arkat" w:date="2017-10-11T10:02:00Z">
        <w:del w:id="14717"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49562086" w14:textId="5025BE3F" w:rsidR="00F5795E" w:rsidDel="00DE59C1" w:rsidRDefault="00F5795E">
      <w:pPr>
        <w:widowControl w:val="0"/>
        <w:autoSpaceDE w:val="0"/>
        <w:autoSpaceDN w:val="0"/>
        <w:adjustRightInd w:val="0"/>
        <w:spacing w:after="0"/>
        <w:rPr>
          <w:ins w:id="14718" w:author="arkat" w:date="2017-10-11T10:02:00Z"/>
          <w:del w:id="14719" w:author="arkat" w:date="2017-10-11T11:07:00Z"/>
          <w:rFonts w:ascii="Times New Roman" w:hAnsi="Times New Roman" w:cs="Times New Roman"/>
          <w:szCs w:val="24"/>
        </w:rPr>
        <w:pPrChange w:id="14720" w:author="arkat" w:date="2017-10-11T11:07:00Z">
          <w:pPr>
            <w:widowControl w:val="0"/>
            <w:autoSpaceDE w:val="0"/>
            <w:autoSpaceDN w:val="0"/>
            <w:adjustRightInd w:val="0"/>
            <w:spacing w:after="140" w:line="288" w:lineRule="auto"/>
            <w:ind w:left="480" w:hanging="480"/>
          </w:pPr>
        </w:pPrChange>
      </w:pPr>
      <w:ins w:id="14721" w:author="arkat" w:date="2017-10-11T10:02:00Z">
        <w:del w:id="14722"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082AA3F4" w14:textId="5300554C" w:rsidR="00F5795E" w:rsidDel="00DE59C1" w:rsidRDefault="00F5795E">
      <w:pPr>
        <w:widowControl w:val="0"/>
        <w:autoSpaceDE w:val="0"/>
        <w:autoSpaceDN w:val="0"/>
        <w:adjustRightInd w:val="0"/>
        <w:spacing w:after="0"/>
        <w:rPr>
          <w:ins w:id="14723" w:author="arkat" w:date="2017-10-11T10:02:00Z"/>
          <w:del w:id="14724" w:author="arkat" w:date="2017-10-11T11:07:00Z"/>
          <w:rFonts w:ascii="Times New Roman" w:hAnsi="Times New Roman" w:cs="Times New Roman"/>
          <w:szCs w:val="24"/>
        </w:rPr>
        <w:pPrChange w:id="14725" w:author="arkat" w:date="2017-10-11T11:07:00Z">
          <w:pPr>
            <w:widowControl w:val="0"/>
            <w:autoSpaceDE w:val="0"/>
            <w:autoSpaceDN w:val="0"/>
            <w:adjustRightInd w:val="0"/>
            <w:spacing w:after="140" w:line="288" w:lineRule="auto"/>
            <w:ind w:left="480" w:hanging="480"/>
          </w:pPr>
        </w:pPrChange>
      </w:pPr>
      <w:ins w:id="14726" w:author="arkat" w:date="2017-10-11T10:02:00Z">
        <w:del w:id="14727" w:author="arkat" w:date="2017-10-11T11:07:00Z">
          <w:r w:rsidDel="00DE59C1">
            <w:rPr>
              <w:rFonts w:ascii="Times New Roman" w:hAnsi="Times New Roman" w:cs="Times New Roman"/>
              <w:szCs w:val="24"/>
            </w:rPr>
            <w:delText>Arkin, A. &amp; Intalio 2002. Business Process Modeling Language. 98.</w:delText>
          </w:r>
        </w:del>
      </w:ins>
    </w:p>
    <w:p w14:paraId="66E07100" w14:textId="7CA45E0E" w:rsidR="00F5795E" w:rsidDel="00DE59C1" w:rsidRDefault="00F5795E">
      <w:pPr>
        <w:widowControl w:val="0"/>
        <w:autoSpaceDE w:val="0"/>
        <w:autoSpaceDN w:val="0"/>
        <w:adjustRightInd w:val="0"/>
        <w:spacing w:after="0"/>
        <w:rPr>
          <w:ins w:id="14728" w:author="arkat" w:date="2017-10-11T10:02:00Z"/>
          <w:del w:id="14729" w:author="arkat" w:date="2017-10-11T11:07:00Z"/>
          <w:rFonts w:ascii="Times New Roman" w:hAnsi="Times New Roman" w:cs="Times New Roman"/>
          <w:szCs w:val="24"/>
        </w:rPr>
        <w:pPrChange w:id="14730" w:author="arkat" w:date="2017-10-11T11:07:00Z">
          <w:pPr>
            <w:widowControl w:val="0"/>
            <w:autoSpaceDE w:val="0"/>
            <w:autoSpaceDN w:val="0"/>
            <w:adjustRightInd w:val="0"/>
            <w:spacing w:after="140" w:line="288" w:lineRule="auto"/>
            <w:ind w:left="480" w:hanging="480"/>
          </w:pPr>
        </w:pPrChange>
      </w:pPr>
      <w:ins w:id="14731" w:author="arkat" w:date="2017-10-11T10:02:00Z">
        <w:del w:id="14732"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4B5BF107" w14:textId="386DA4F6" w:rsidR="00F5795E" w:rsidDel="00DE59C1" w:rsidRDefault="00F5795E">
      <w:pPr>
        <w:widowControl w:val="0"/>
        <w:autoSpaceDE w:val="0"/>
        <w:autoSpaceDN w:val="0"/>
        <w:adjustRightInd w:val="0"/>
        <w:spacing w:after="0"/>
        <w:rPr>
          <w:ins w:id="14733" w:author="arkat" w:date="2017-10-11T10:02:00Z"/>
          <w:del w:id="14734" w:author="arkat" w:date="2017-10-11T11:07:00Z"/>
          <w:rFonts w:ascii="Times New Roman" w:hAnsi="Times New Roman" w:cs="Times New Roman"/>
          <w:szCs w:val="24"/>
        </w:rPr>
        <w:pPrChange w:id="14735" w:author="arkat" w:date="2017-10-11T11:07:00Z">
          <w:pPr>
            <w:widowControl w:val="0"/>
            <w:autoSpaceDE w:val="0"/>
            <w:autoSpaceDN w:val="0"/>
            <w:adjustRightInd w:val="0"/>
            <w:spacing w:after="140" w:line="288" w:lineRule="auto"/>
            <w:ind w:left="480" w:hanging="480"/>
          </w:pPr>
        </w:pPrChange>
      </w:pPr>
      <w:ins w:id="14736" w:author="arkat" w:date="2017-10-11T10:02:00Z">
        <w:del w:id="14737"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213A8631" w14:textId="31D3B9B4" w:rsidR="00F5795E" w:rsidDel="00DE59C1" w:rsidRDefault="00F5795E">
      <w:pPr>
        <w:widowControl w:val="0"/>
        <w:autoSpaceDE w:val="0"/>
        <w:autoSpaceDN w:val="0"/>
        <w:adjustRightInd w:val="0"/>
        <w:spacing w:after="0"/>
        <w:rPr>
          <w:ins w:id="14738" w:author="arkat" w:date="2017-10-11T10:02:00Z"/>
          <w:del w:id="14739" w:author="arkat" w:date="2017-10-11T11:07:00Z"/>
          <w:rFonts w:ascii="Times New Roman" w:hAnsi="Times New Roman" w:cs="Times New Roman"/>
          <w:szCs w:val="24"/>
        </w:rPr>
        <w:pPrChange w:id="14740" w:author="arkat" w:date="2017-10-11T11:07:00Z">
          <w:pPr>
            <w:widowControl w:val="0"/>
            <w:autoSpaceDE w:val="0"/>
            <w:autoSpaceDN w:val="0"/>
            <w:adjustRightInd w:val="0"/>
            <w:spacing w:after="140" w:line="288" w:lineRule="auto"/>
            <w:ind w:left="480" w:hanging="480"/>
          </w:pPr>
        </w:pPrChange>
      </w:pPr>
      <w:ins w:id="14741" w:author="arkat" w:date="2017-10-11T10:02:00Z">
        <w:del w:id="14742"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5D3AC7D0" w14:textId="5F3FAAAD" w:rsidR="00F5795E" w:rsidDel="00DE59C1" w:rsidRDefault="00F5795E">
      <w:pPr>
        <w:widowControl w:val="0"/>
        <w:autoSpaceDE w:val="0"/>
        <w:autoSpaceDN w:val="0"/>
        <w:adjustRightInd w:val="0"/>
        <w:spacing w:after="0"/>
        <w:rPr>
          <w:ins w:id="14743" w:author="arkat" w:date="2017-10-11T10:02:00Z"/>
          <w:del w:id="14744" w:author="arkat" w:date="2017-10-11T11:07:00Z"/>
          <w:rFonts w:ascii="Times New Roman" w:hAnsi="Times New Roman" w:cs="Times New Roman"/>
          <w:szCs w:val="24"/>
        </w:rPr>
        <w:pPrChange w:id="14745" w:author="arkat" w:date="2017-10-11T11:07:00Z">
          <w:pPr>
            <w:widowControl w:val="0"/>
            <w:autoSpaceDE w:val="0"/>
            <w:autoSpaceDN w:val="0"/>
            <w:adjustRightInd w:val="0"/>
            <w:spacing w:after="140" w:line="288" w:lineRule="auto"/>
            <w:ind w:left="480" w:hanging="480"/>
          </w:pPr>
        </w:pPrChange>
      </w:pPr>
      <w:ins w:id="14746" w:author="arkat" w:date="2017-10-11T10:02:00Z">
        <w:del w:id="14747"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33105160" w14:textId="1BBFEBE8" w:rsidR="00F5795E" w:rsidDel="00DE59C1" w:rsidRDefault="00F5795E">
      <w:pPr>
        <w:widowControl w:val="0"/>
        <w:autoSpaceDE w:val="0"/>
        <w:autoSpaceDN w:val="0"/>
        <w:adjustRightInd w:val="0"/>
        <w:spacing w:after="0"/>
        <w:rPr>
          <w:ins w:id="14748" w:author="arkat" w:date="2017-10-11T10:02:00Z"/>
          <w:del w:id="14749" w:author="arkat" w:date="2017-10-11T11:07:00Z"/>
          <w:rFonts w:ascii="Times New Roman" w:hAnsi="Times New Roman" w:cs="Times New Roman"/>
          <w:szCs w:val="24"/>
        </w:rPr>
        <w:pPrChange w:id="14750" w:author="arkat" w:date="2017-10-11T11:07:00Z">
          <w:pPr>
            <w:widowControl w:val="0"/>
            <w:autoSpaceDE w:val="0"/>
            <w:autoSpaceDN w:val="0"/>
            <w:adjustRightInd w:val="0"/>
            <w:spacing w:after="140" w:line="288" w:lineRule="auto"/>
            <w:ind w:left="480" w:hanging="480"/>
          </w:pPr>
        </w:pPrChange>
      </w:pPr>
      <w:ins w:id="14751" w:author="arkat" w:date="2017-10-11T10:02:00Z">
        <w:del w:id="14752"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140EAF69" w14:textId="7681F482" w:rsidR="00F5795E" w:rsidDel="00DE59C1" w:rsidRDefault="00F5795E">
      <w:pPr>
        <w:widowControl w:val="0"/>
        <w:autoSpaceDE w:val="0"/>
        <w:autoSpaceDN w:val="0"/>
        <w:adjustRightInd w:val="0"/>
        <w:spacing w:after="0"/>
        <w:rPr>
          <w:ins w:id="14753" w:author="arkat" w:date="2017-10-11T10:02:00Z"/>
          <w:del w:id="14754" w:author="arkat" w:date="2017-10-11T11:07:00Z"/>
          <w:rFonts w:ascii="Times New Roman" w:hAnsi="Times New Roman" w:cs="Times New Roman"/>
          <w:szCs w:val="24"/>
        </w:rPr>
        <w:pPrChange w:id="14755" w:author="arkat" w:date="2017-10-11T11:07:00Z">
          <w:pPr>
            <w:widowControl w:val="0"/>
            <w:autoSpaceDE w:val="0"/>
            <w:autoSpaceDN w:val="0"/>
            <w:adjustRightInd w:val="0"/>
            <w:spacing w:after="140" w:line="288" w:lineRule="auto"/>
            <w:ind w:left="480" w:hanging="480"/>
          </w:pPr>
        </w:pPrChange>
      </w:pPr>
      <w:ins w:id="14756" w:author="arkat" w:date="2017-10-11T10:02:00Z">
        <w:del w:id="14757"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126C1954" w14:textId="6F8BA91B" w:rsidR="00F5795E" w:rsidDel="00DE59C1" w:rsidRDefault="00F5795E">
      <w:pPr>
        <w:widowControl w:val="0"/>
        <w:autoSpaceDE w:val="0"/>
        <w:autoSpaceDN w:val="0"/>
        <w:adjustRightInd w:val="0"/>
        <w:spacing w:after="0"/>
        <w:rPr>
          <w:ins w:id="14758" w:author="arkat" w:date="2017-10-11T10:02:00Z"/>
          <w:del w:id="14759" w:author="arkat" w:date="2017-10-11T11:07:00Z"/>
          <w:rFonts w:ascii="Times New Roman" w:hAnsi="Times New Roman" w:cs="Times New Roman"/>
          <w:szCs w:val="24"/>
        </w:rPr>
        <w:pPrChange w:id="14760" w:author="arkat" w:date="2017-10-11T11:07:00Z">
          <w:pPr>
            <w:widowControl w:val="0"/>
            <w:autoSpaceDE w:val="0"/>
            <w:autoSpaceDN w:val="0"/>
            <w:adjustRightInd w:val="0"/>
            <w:spacing w:after="140" w:line="288" w:lineRule="auto"/>
            <w:ind w:left="480" w:hanging="480"/>
          </w:pPr>
        </w:pPrChange>
      </w:pPr>
      <w:ins w:id="14761" w:author="arkat" w:date="2017-10-11T10:02:00Z">
        <w:del w:id="14762"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5814583F" w14:textId="7DE29A37" w:rsidR="00F5795E" w:rsidDel="00DE59C1" w:rsidRDefault="00F5795E">
      <w:pPr>
        <w:widowControl w:val="0"/>
        <w:autoSpaceDE w:val="0"/>
        <w:autoSpaceDN w:val="0"/>
        <w:adjustRightInd w:val="0"/>
        <w:spacing w:after="0"/>
        <w:rPr>
          <w:ins w:id="14763" w:author="arkat" w:date="2017-10-11T10:02:00Z"/>
          <w:del w:id="14764" w:author="arkat" w:date="2017-10-11T11:07:00Z"/>
          <w:rFonts w:ascii="Times New Roman" w:hAnsi="Times New Roman" w:cs="Times New Roman"/>
          <w:szCs w:val="24"/>
        </w:rPr>
        <w:pPrChange w:id="14765" w:author="arkat" w:date="2017-10-11T11:07:00Z">
          <w:pPr>
            <w:widowControl w:val="0"/>
            <w:autoSpaceDE w:val="0"/>
            <w:autoSpaceDN w:val="0"/>
            <w:adjustRightInd w:val="0"/>
            <w:spacing w:after="140" w:line="288" w:lineRule="auto"/>
            <w:ind w:left="480" w:hanging="480"/>
          </w:pPr>
        </w:pPrChange>
      </w:pPr>
      <w:ins w:id="14766" w:author="arkat" w:date="2017-10-11T10:02:00Z">
        <w:del w:id="14767"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1F8A5396" w14:textId="2216B1FD" w:rsidR="00F5795E" w:rsidDel="00DE59C1" w:rsidRDefault="00F5795E">
      <w:pPr>
        <w:widowControl w:val="0"/>
        <w:autoSpaceDE w:val="0"/>
        <w:autoSpaceDN w:val="0"/>
        <w:adjustRightInd w:val="0"/>
        <w:spacing w:after="0"/>
        <w:rPr>
          <w:ins w:id="14768" w:author="arkat" w:date="2017-10-11T10:02:00Z"/>
          <w:del w:id="14769" w:author="arkat" w:date="2017-10-11T11:07:00Z"/>
          <w:rFonts w:ascii="Times New Roman" w:hAnsi="Times New Roman" w:cs="Times New Roman"/>
          <w:szCs w:val="24"/>
        </w:rPr>
        <w:pPrChange w:id="14770" w:author="arkat" w:date="2017-10-11T11:07:00Z">
          <w:pPr>
            <w:widowControl w:val="0"/>
            <w:autoSpaceDE w:val="0"/>
            <w:autoSpaceDN w:val="0"/>
            <w:adjustRightInd w:val="0"/>
            <w:spacing w:after="140" w:line="288" w:lineRule="auto"/>
            <w:ind w:left="480" w:hanging="480"/>
          </w:pPr>
        </w:pPrChange>
      </w:pPr>
      <w:ins w:id="14771" w:author="arkat" w:date="2017-10-11T10:02:00Z">
        <w:del w:id="14772"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18B56E26" w14:textId="7A65692C" w:rsidR="00F5795E" w:rsidDel="00DE59C1" w:rsidRDefault="00F5795E">
      <w:pPr>
        <w:widowControl w:val="0"/>
        <w:autoSpaceDE w:val="0"/>
        <w:autoSpaceDN w:val="0"/>
        <w:adjustRightInd w:val="0"/>
        <w:spacing w:after="0"/>
        <w:rPr>
          <w:ins w:id="14773" w:author="arkat" w:date="2017-10-11T10:02:00Z"/>
          <w:del w:id="14774" w:author="arkat" w:date="2017-10-11T11:07:00Z"/>
          <w:rFonts w:ascii="Times New Roman" w:hAnsi="Times New Roman" w:cs="Times New Roman"/>
          <w:szCs w:val="24"/>
        </w:rPr>
        <w:pPrChange w:id="14775" w:author="arkat" w:date="2017-10-11T11:07:00Z">
          <w:pPr>
            <w:widowControl w:val="0"/>
            <w:autoSpaceDE w:val="0"/>
            <w:autoSpaceDN w:val="0"/>
            <w:adjustRightInd w:val="0"/>
            <w:spacing w:after="140" w:line="288" w:lineRule="auto"/>
            <w:ind w:left="480" w:hanging="480"/>
          </w:pPr>
        </w:pPrChange>
      </w:pPr>
      <w:ins w:id="14776" w:author="arkat" w:date="2017-10-11T10:02:00Z">
        <w:del w:id="14777"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034F5451" w14:textId="3CA26918" w:rsidR="00F5795E" w:rsidDel="00DE59C1" w:rsidRDefault="00F5795E">
      <w:pPr>
        <w:widowControl w:val="0"/>
        <w:autoSpaceDE w:val="0"/>
        <w:autoSpaceDN w:val="0"/>
        <w:adjustRightInd w:val="0"/>
        <w:spacing w:after="0"/>
        <w:rPr>
          <w:ins w:id="14778" w:author="arkat" w:date="2017-10-11T10:02:00Z"/>
          <w:del w:id="14779" w:author="arkat" w:date="2017-10-11T11:07:00Z"/>
          <w:rFonts w:ascii="Times New Roman" w:hAnsi="Times New Roman" w:cs="Times New Roman"/>
          <w:szCs w:val="24"/>
        </w:rPr>
        <w:pPrChange w:id="14780" w:author="arkat" w:date="2017-10-11T11:07:00Z">
          <w:pPr>
            <w:widowControl w:val="0"/>
            <w:autoSpaceDE w:val="0"/>
            <w:autoSpaceDN w:val="0"/>
            <w:adjustRightInd w:val="0"/>
            <w:spacing w:after="140" w:line="288" w:lineRule="auto"/>
            <w:ind w:left="480" w:hanging="480"/>
          </w:pPr>
        </w:pPrChange>
      </w:pPr>
      <w:ins w:id="14781" w:author="arkat" w:date="2017-10-11T10:02:00Z">
        <w:del w:id="14782"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156256DC" w14:textId="6E2D2BC9" w:rsidR="00F5795E" w:rsidDel="00DE59C1" w:rsidRDefault="00F5795E">
      <w:pPr>
        <w:widowControl w:val="0"/>
        <w:autoSpaceDE w:val="0"/>
        <w:autoSpaceDN w:val="0"/>
        <w:adjustRightInd w:val="0"/>
        <w:spacing w:after="0"/>
        <w:rPr>
          <w:ins w:id="14783" w:author="arkat" w:date="2017-10-11T10:02:00Z"/>
          <w:del w:id="14784" w:author="arkat" w:date="2017-10-11T11:07:00Z"/>
          <w:rFonts w:ascii="Times New Roman" w:hAnsi="Times New Roman" w:cs="Times New Roman"/>
          <w:szCs w:val="24"/>
        </w:rPr>
        <w:pPrChange w:id="14785" w:author="arkat" w:date="2017-10-11T11:07:00Z">
          <w:pPr>
            <w:widowControl w:val="0"/>
            <w:autoSpaceDE w:val="0"/>
            <w:autoSpaceDN w:val="0"/>
            <w:adjustRightInd w:val="0"/>
            <w:spacing w:after="140" w:line="288" w:lineRule="auto"/>
            <w:ind w:left="480" w:hanging="480"/>
          </w:pPr>
        </w:pPrChange>
      </w:pPr>
      <w:ins w:id="14786" w:author="arkat" w:date="2017-10-11T10:02:00Z">
        <w:del w:id="14787"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78AAE893" w14:textId="1F358842" w:rsidR="00F5795E" w:rsidDel="00DE59C1" w:rsidRDefault="00F5795E">
      <w:pPr>
        <w:widowControl w:val="0"/>
        <w:autoSpaceDE w:val="0"/>
        <w:autoSpaceDN w:val="0"/>
        <w:adjustRightInd w:val="0"/>
        <w:spacing w:after="0"/>
        <w:rPr>
          <w:ins w:id="14788" w:author="arkat" w:date="2017-10-11T10:02:00Z"/>
          <w:del w:id="14789" w:author="arkat" w:date="2017-10-11T11:07:00Z"/>
          <w:rFonts w:ascii="Times New Roman" w:hAnsi="Times New Roman" w:cs="Times New Roman"/>
          <w:szCs w:val="24"/>
        </w:rPr>
        <w:pPrChange w:id="14790" w:author="arkat" w:date="2017-10-11T11:07:00Z">
          <w:pPr>
            <w:widowControl w:val="0"/>
            <w:autoSpaceDE w:val="0"/>
            <w:autoSpaceDN w:val="0"/>
            <w:adjustRightInd w:val="0"/>
            <w:spacing w:after="140" w:line="288" w:lineRule="auto"/>
            <w:ind w:left="480" w:hanging="480"/>
          </w:pPr>
        </w:pPrChange>
      </w:pPr>
      <w:ins w:id="14791" w:author="arkat" w:date="2017-10-11T10:02:00Z">
        <w:del w:id="14792"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4FA93827" w14:textId="6AD9B17F" w:rsidR="00F5795E" w:rsidDel="00DE59C1" w:rsidRDefault="00F5795E">
      <w:pPr>
        <w:widowControl w:val="0"/>
        <w:autoSpaceDE w:val="0"/>
        <w:autoSpaceDN w:val="0"/>
        <w:adjustRightInd w:val="0"/>
        <w:spacing w:after="0"/>
        <w:rPr>
          <w:ins w:id="14793" w:author="arkat" w:date="2017-10-11T10:02:00Z"/>
          <w:del w:id="14794" w:author="arkat" w:date="2017-10-11T11:07:00Z"/>
          <w:rFonts w:ascii="Times New Roman" w:hAnsi="Times New Roman" w:cs="Times New Roman"/>
          <w:szCs w:val="24"/>
        </w:rPr>
        <w:pPrChange w:id="14795" w:author="arkat" w:date="2017-10-11T11:07:00Z">
          <w:pPr>
            <w:widowControl w:val="0"/>
            <w:autoSpaceDE w:val="0"/>
            <w:autoSpaceDN w:val="0"/>
            <w:adjustRightInd w:val="0"/>
            <w:spacing w:after="140" w:line="288" w:lineRule="auto"/>
            <w:ind w:left="480" w:hanging="480"/>
          </w:pPr>
        </w:pPrChange>
      </w:pPr>
      <w:ins w:id="14796" w:author="arkat" w:date="2017-10-11T10:02:00Z">
        <w:del w:id="14797"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29DC079C" w14:textId="6694E3B1" w:rsidR="00F5795E" w:rsidDel="00DE59C1" w:rsidRDefault="00F5795E">
      <w:pPr>
        <w:widowControl w:val="0"/>
        <w:autoSpaceDE w:val="0"/>
        <w:autoSpaceDN w:val="0"/>
        <w:adjustRightInd w:val="0"/>
        <w:spacing w:after="0"/>
        <w:rPr>
          <w:ins w:id="14798" w:author="arkat" w:date="2017-10-11T10:02:00Z"/>
          <w:del w:id="14799" w:author="arkat" w:date="2017-10-11T11:07:00Z"/>
          <w:rFonts w:ascii="Times New Roman" w:hAnsi="Times New Roman" w:cs="Times New Roman"/>
          <w:szCs w:val="24"/>
        </w:rPr>
        <w:pPrChange w:id="14800" w:author="arkat" w:date="2017-10-11T11:07:00Z">
          <w:pPr>
            <w:widowControl w:val="0"/>
            <w:autoSpaceDE w:val="0"/>
            <w:autoSpaceDN w:val="0"/>
            <w:adjustRightInd w:val="0"/>
            <w:spacing w:after="140" w:line="288" w:lineRule="auto"/>
            <w:ind w:left="480" w:hanging="480"/>
          </w:pPr>
        </w:pPrChange>
      </w:pPr>
      <w:ins w:id="14801" w:author="arkat" w:date="2017-10-11T10:02:00Z">
        <w:del w:id="14802"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791CC489" w14:textId="2511A6C2" w:rsidR="00F5795E" w:rsidDel="00DE59C1" w:rsidRDefault="00F5795E">
      <w:pPr>
        <w:widowControl w:val="0"/>
        <w:autoSpaceDE w:val="0"/>
        <w:autoSpaceDN w:val="0"/>
        <w:adjustRightInd w:val="0"/>
        <w:spacing w:after="0"/>
        <w:rPr>
          <w:ins w:id="14803" w:author="arkat" w:date="2017-10-11T10:02:00Z"/>
          <w:del w:id="14804" w:author="arkat" w:date="2017-10-11T11:07:00Z"/>
          <w:rFonts w:ascii="Times New Roman" w:hAnsi="Times New Roman" w:cs="Times New Roman"/>
          <w:szCs w:val="24"/>
        </w:rPr>
        <w:pPrChange w:id="14805" w:author="arkat" w:date="2017-10-11T11:07:00Z">
          <w:pPr>
            <w:widowControl w:val="0"/>
            <w:autoSpaceDE w:val="0"/>
            <w:autoSpaceDN w:val="0"/>
            <w:adjustRightInd w:val="0"/>
            <w:spacing w:after="140" w:line="288" w:lineRule="auto"/>
            <w:ind w:left="480" w:hanging="480"/>
          </w:pPr>
        </w:pPrChange>
      </w:pPr>
      <w:ins w:id="14806" w:author="arkat" w:date="2017-10-11T10:02:00Z">
        <w:del w:id="14807"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5FACA5F1" w14:textId="53E05B58" w:rsidR="00F5795E" w:rsidDel="00DE59C1" w:rsidRDefault="00F5795E">
      <w:pPr>
        <w:widowControl w:val="0"/>
        <w:autoSpaceDE w:val="0"/>
        <w:autoSpaceDN w:val="0"/>
        <w:adjustRightInd w:val="0"/>
        <w:spacing w:after="0"/>
        <w:rPr>
          <w:ins w:id="14808" w:author="arkat" w:date="2017-10-11T10:02:00Z"/>
          <w:del w:id="14809" w:author="arkat" w:date="2017-10-11T11:07:00Z"/>
          <w:rFonts w:ascii="Times New Roman" w:hAnsi="Times New Roman" w:cs="Times New Roman"/>
          <w:szCs w:val="24"/>
        </w:rPr>
        <w:pPrChange w:id="14810" w:author="arkat" w:date="2017-10-11T11:07:00Z">
          <w:pPr>
            <w:widowControl w:val="0"/>
            <w:autoSpaceDE w:val="0"/>
            <w:autoSpaceDN w:val="0"/>
            <w:adjustRightInd w:val="0"/>
            <w:spacing w:after="140" w:line="288" w:lineRule="auto"/>
            <w:ind w:left="480" w:hanging="480"/>
          </w:pPr>
        </w:pPrChange>
      </w:pPr>
      <w:ins w:id="14811" w:author="arkat" w:date="2017-10-11T10:02:00Z">
        <w:del w:id="14812"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7D66F739" w14:textId="13D87F0A" w:rsidR="00F5795E" w:rsidDel="00DE59C1" w:rsidRDefault="00F5795E">
      <w:pPr>
        <w:widowControl w:val="0"/>
        <w:autoSpaceDE w:val="0"/>
        <w:autoSpaceDN w:val="0"/>
        <w:adjustRightInd w:val="0"/>
        <w:spacing w:after="0"/>
        <w:rPr>
          <w:ins w:id="14813" w:author="arkat" w:date="2017-10-11T10:02:00Z"/>
          <w:del w:id="14814" w:author="arkat" w:date="2017-10-11T11:07:00Z"/>
          <w:rFonts w:ascii="Times New Roman" w:hAnsi="Times New Roman" w:cs="Times New Roman"/>
          <w:szCs w:val="24"/>
        </w:rPr>
        <w:pPrChange w:id="14815" w:author="arkat" w:date="2017-10-11T11:07:00Z">
          <w:pPr>
            <w:widowControl w:val="0"/>
            <w:autoSpaceDE w:val="0"/>
            <w:autoSpaceDN w:val="0"/>
            <w:adjustRightInd w:val="0"/>
            <w:spacing w:after="140" w:line="288" w:lineRule="auto"/>
            <w:ind w:left="480" w:hanging="480"/>
          </w:pPr>
        </w:pPrChange>
      </w:pPr>
      <w:ins w:id="14816" w:author="arkat" w:date="2017-10-11T10:02:00Z">
        <w:del w:id="14817"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72273C64" w14:textId="360327EC" w:rsidR="00F5795E" w:rsidDel="00DE59C1" w:rsidRDefault="00F5795E">
      <w:pPr>
        <w:widowControl w:val="0"/>
        <w:autoSpaceDE w:val="0"/>
        <w:autoSpaceDN w:val="0"/>
        <w:adjustRightInd w:val="0"/>
        <w:spacing w:after="0"/>
        <w:rPr>
          <w:ins w:id="14818" w:author="arkat" w:date="2017-10-11T10:02:00Z"/>
          <w:del w:id="14819" w:author="arkat" w:date="2017-10-11T11:07:00Z"/>
          <w:rFonts w:ascii="Times New Roman" w:hAnsi="Times New Roman" w:cs="Times New Roman"/>
          <w:szCs w:val="24"/>
        </w:rPr>
        <w:pPrChange w:id="14820" w:author="arkat" w:date="2017-10-11T11:07:00Z">
          <w:pPr>
            <w:widowControl w:val="0"/>
            <w:autoSpaceDE w:val="0"/>
            <w:autoSpaceDN w:val="0"/>
            <w:adjustRightInd w:val="0"/>
            <w:spacing w:after="140" w:line="288" w:lineRule="auto"/>
            <w:ind w:left="480" w:hanging="480"/>
          </w:pPr>
        </w:pPrChange>
      </w:pPr>
      <w:ins w:id="14821" w:author="arkat" w:date="2017-10-11T10:02:00Z">
        <w:del w:id="14822"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6644BDBD" w14:textId="3AEC449A" w:rsidR="00F5795E" w:rsidDel="00DE59C1" w:rsidRDefault="00F5795E">
      <w:pPr>
        <w:widowControl w:val="0"/>
        <w:autoSpaceDE w:val="0"/>
        <w:autoSpaceDN w:val="0"/>
        <w:adjustRightInd w:val="0"/>
        <w:spacing w:after="0"/>
        <w:rPr>
          <w:ins w:id="14823" w:author="arkat" w:date="2017-10-11T10:02:00Z"/>
          <w:del w:id="14824" w:author="arkat" w:date="2017-10-11T11:07:00Z"/>
          <w:rFonts w:ascii="Times New Roman" w:hAnsi="Times New Roman" w:cs="Times New Roman"/>
          <w:szCs w:val="24"/>
        </w:rPr>
        <w:pPrChange w:id="14825" w:author="arkat" w:date="2017-10-11T11:07:00Z">
          <w:pPr>
            <w:widowControl w:val="0"/>
            <w:autoSpaceDE w:val="0"/>
            <w:autoSpaceDN w:val="0"/>
            <w:adjustRightInd w:val="0"/>
            <w:spacing w:after="140" w:line="288" w:lineRule="auto"/>
            <w:ind w:left="480" w:hanging="480"/>
          </w:pPr>
        </w:pPrChange>
      </w:pPr>
      <w:ins w:id="14826" w:author="arkat" w:date="2017-10-11T10:02:00Z">
        <w:del w:id="14827"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762FEDC6" w14:textId="5E48FA4B" w:rsidR="00F5795E" w:rsidDel="00DE59C1" w:rsidRDefault="00F5795E">
      <w:pPr>
        <w:widowControl w:val="0"/>
        <w:autoSpaceDE w:val="0"/>
        <w:autoSpaceDN w:val="0"/>
        <w:adjustRightInd w:val="0"/>
        <w:spacing w:after="0"/>
        <w:rPr>
          <w:ins w:id="14828" w:author="arkat" w:date="2017-10-11T10:02:00Z"/>
          <w:del w:id="14829" w:author="arkat" w:date="2017-10-11T11:07:00Z"/>
          <w:rFonts w:ascii="Times New Roman" w:hAnsi="Times New Roman" w:cs="Times New Roman"/>
          <w:szCs w:val="24"/>
        </w:rPr>
        <w:pPrChange w:id="14830" w:author="arkat" w:date="2017-10-11T11:07:00Z">
          <w:pPr>
            <w:widowControl w:val="0"/>
            <w:autoSpaceDE w:val="0"/>
            <w:autoSpaceDN w:val="0"/>
            <w:adjustRightInd w:val="0"/>
            <w:spacing w:after="140" w:line="288" w:lineRule="auto"/>
            <w:ind w:left="480" w:hanging="480"/>
          </w:pPr>
        </w:pPrChange>
      </w:pPr>
      <w:ins w:id="14831" w:author="arkat" w:date="2017-10-11T10:02:00Z">
        <w:del w:id="14832"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27C1B746" w14:textId="2D6EE32D" w:rsidR="00F5795E" w:rsidDel="00DE59C1" w:rsidRDefault="00F5795E">
      <w:pPr>
        <w:widowControl w:val="0"/>
        <w:autoSpaceDE w:val="0"/>
        <w:autoSpaceDN w:val="0"/>
        <w:adjustRightInd w:val="0"/>
        <w:spacing w:after="0"/>
        <w:rPr>
          <w:ins w:id="14833" w:author="arkat" w:date="2017-10-11T10:02:00Z"/>
          <w:del w:id="14834" w:author="arkat" w:date="2017-10-11T11:07:00Z"/>
          <w:rFonts w:ascii="Times New Roman" w:hAnsi="Times New Roman" w:cs="Times New Roman"/>
          <w:szCs w:val="24"/>
        </w:rPr>
        <w:pPrChange w:id="14835" w:author="arkat" w:date="2017-10-11T11:07:00Z">
          <w:pPr>
            <w:widowControl w:val="0"/>
            <w:autoSpaceDE w:val="0"/>
            <w:autoSpaceDN w:val="0"/>
            <w:adjustRightInd w:val="0"/>
            <w:spacing w:after="140" w:line="288" w:lineRule="auto"/>
            <w:ind w:left="480" w:hanging="480"/>
          </w:pPr>
        </w:pPrChange>
      </w:pPr>
      <w:ins w:id="14836" w:author="arkat" w:date="2017-10-11T10:02:00Z">
        <w:del w:id="14837"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4DA0B319" w14:textId="5FC33E9D" w:rsidR="00F5795E" w:rsidDel="00DE59C1" w:rsidRDefault="00F5795E">
      <w:pPr>
        <w:widowControl w:val="0"/>
        <w:autoSpaceDE w:val="0"/>
        <w:autoSpaceDN w:val="0"/>
        <w:adjustRightInd w:val="0"/>
        <w:spacing w:after="0"/>
        <w:rPr>
          <w:ins w:id="14838" w:author="arkat" w:date="2017-10-11T10:02:00Z"/>
          <w:del w:id="14839" w:author="arkat" w:date="2017-10-11T11:07:00Z"/>
          <w:rFonts w:ascii="Times New Roman" w:hAnsi="Times New Roman" w:cs="Times New Roman"/>
          <w:szCs w:val="24"/>
        </w:rPr>
        <w:pPrChange w:id="14840" w:author="arkat" w:date="2017-10-11T11:07:00Z">
          <w:pPr>
            <w:widowControl w:val="0"/>
            <w:autoSpaceDE w:val="0"/>
            <w:autoSpaceDN w:val="0"/>
            <w:adjustRightInd w:val="0"/>
            <w:spacing w:after="140" w:line="288" w:lineRule="auto"/>
            <w:ind w:left="480" w:hanging="480"/>
          </w:pPr>
        </w:pPrChange>
      </w:pPr>
      <w:ins w:id="14841" w:author="arkat" w:date="2017-10-11T10:02:00Z">
        <w:del w:id="14842"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2903A88A" w14:textId="57E87D23" w:rsidR="00F5795E" w:rsidDel="00DE59C1" w:rsidRDefault="00F5795E">
      <w:pPr>
        <w:widowControl w:val="0"/>
        <w:autoSpaceDE w:val="0"/>
        <w:autoSpaceDN w:val="0"/>
        <w:adjustRightInd w:val="0"/>
        <w:spacing w:after="0"/>
        <w:rPr>
          <w:ins w:id="14843" w:author="arkat" w:date="2017-10-11T10:02:00Z"/>
          <w:del w:id="14844" w:author="arkat" w:date="2017-10-11T11:07:00Z"/>
          <w:rFonts w:ascii="Times New Roman" w:hAnsi="Times New Roman" w:cs="Times New Roman"/>
          <w:szCs w:val="24"/>
        </w:rPr>
        <w:pPrChange w:id="14845" w:author="arkat" w:date="2017-10-11T11:07:00Z">
          <w:pPr>
            <w:widowControl w:val="0"/>
            <w:autoSpaceDE w:val="0"/>
            <w:autoSpaceDN w:val="0"/>
            <w:adjustRightInd w:val="0"/>
            <w:spacing w:after="140" w:line="288" w:lineRule="auto"/>
            <w:ind w:left="480" w:hanging="480"/>
          </w:pPr>
        </w:pPrChange>
      </w:pPr>
      <w:ins w:id="14846" w:author="arkat" w:date="2017-10-11T10:02:00Z">
        <w:del w:id="14847"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0C65838A" w14:textId="37CB1975" w:rsidR="00F5795E" w:rsidDel="00DE59C1" w:rsidRDefault="00F5795E">
      <w:pPr>
        <w:widowControl w:val="0"/>
        <w:autoSpaceDE w:val="0"/>
        <w:autoSpaceDN w:val="0"/>
        <w:adjustRightInd w:val="0"/>
        <w:spacing w:after="0"/>
        <w:rPr>
          <w:ins w:id="14848" w:author="arkat" w:date="2017-10-11T10:02:00Z"/>
          <w:del w:id="14849" w:author="arkat" w:date="2017-10-11T11:07:00Z"/>
          <w:rFonts w:ascii="Times New Roman" w:hAnsi="Times New Roman" w:cs="Times New Roman"/>
          <w:szCs w:val="24"/>
        </w:rPr>
        <w:pPrChange w:id="14850" w:author="arkat" w:date="2017-10-11T11:07:00Z">
          <w:pPr>
            <w:widowControl w:val="0"/>
            <w:autoSpaceDE w:val="0"/>
            <w:autoSpaceDN w:val="0"/>
            <w:adjustRightInd w:val="0"/>
            <w:spacing w:after="140" w:line="288" w:lineRule="auto"/>
            <w:ind w:left="480" w:hanging="480"/>
          </w:pPr>
        </w:pPrChange>
      </w:pPr>
      <w:ins w:id="14851" w:author="arkat" w:date="2017-10-11T10:02:00Z">
        <w:del w:id="14852"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2D73EA99" w14:textId="6084E3BF" w:rsidR="00F5795E" w:rsidDel="00DE59C1" w:rsidRDefault="00F5795E">
      <w:pPr>
        <w:widowControl w:val="0"/>
        <w:autoSpaceDE w:val="0"/>
        <w:autoSpaceDN w:val="0"/>
        <w:adjustRightInd w:val="0"/>
        <w:spacing w:after="0"/>
        <w:rPr>
          <w:ins w:id="14853" w:author="arkat" w:date="2017-10-11T10:02:00Z"/>
          <w:del w:id="14854" w:author="arkat" w:date="2017-10-11T11:07:00Z"/>
          <w:rFonts w:ascii="Times New Roman" w:hAnsi="Times New Roman" w:cs="Times New Roman"/>
          <w:szCs w:val="24"/>
        </w:rPr>
        <w:pPrChange w:id="14855" w:author="arkat" w:date="2017-10-11T11:07:00Z">
          <w:pPr>
            <w:widowControl w:val="0"/>
            <w:autoSpaceDE w:val="0"/>
            <w:autoSpaceDN w:val="0"/>
            <w:adjustRightInd w:val="0"/>
            <w:spacing w:after="140" w:line="288" w:lineRule="auto"/>
            <w:ind w:left="480" w:hanging="480"/>
          </w:pPr>
        </w:pPrChange>
      </w:pPr>
      <w:ins w:id="14856" w:author="arkat" w:date="2017-10-11T10:02:00Z">
        <w:del w:id="14857"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52FBC287" w14:textId="393C6B4E" w:rsidR="00F5795E" w:rsidDel="00DE59C1" w:rsidRDefault="00F5795E">
      <w:pPr>
        <w:widowControl w:val="0"/>
        <w:autoSpaceDE w:val="0"/>
        <w:autoSpaceDN w:val="0"/>
        <w:adjustRightInd w:val="0"/>
        <w:spacing w:after="0"/>
        <w:rPr>
          <w:ins w:id="14858" w:author="arkat" w:date="2017-10-11T10:02:00Z"/>
          <w:del w:id="14859" w:author="arkat" w:date="2017-10-11T11:07:00Z"/>
          <w:rFonts w:ascii="Times New Roman" w:hAnsi="Times New Roman" w:cs="Times New Roman"/>
          <w:szCs w:val="24"/>
        </w:rPr>
        <w:pPrChange w:id="14860" w:author="arkat" w:date="2017-10-11T11:07:00Z">
          <w:pPr>
            <w:widowControl w:val="0"/>
            <w:autoSpaceDE w:val="0"/>
            <w:autoSpaceDN w:val="0"/>
            <w:adjustRightInd w:val="0"/>
            <w:spacing w:after="140" w:line="288" w:lineRule="auto"/>
            <w:ind w:left="480" w:hanging="480"/>
          </w:pPr>
        </w:pPrChange>
      </w:pPr>
      <w:ins w:id="14861" w:author="arkat" w:date="2017-10-11T10:02:00Z">
        <w:del w:id="14862"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1F6291CE" w14:textId="017ACB7F" w:rsidR="00F5795E" w:rsidDel="00DE59C1" w:rsidRDefault="00F5795E">
      <w:pPr>
        <w:widowControl w:val="0"/>
        <w:autoSpaceDE w:val="0"/>
        <w:autoSpaceDN w:val="0"/>
        <w:adjustRightInd w:val="0"/>
        <w:spacing w:after="0"/>
        <w:rPr>
          <w:ins w:id="14863" w:author="arkat" w:date="2017-10-11T10:02:00Z"/>
          <w:del w:id="14864" w:author="arkat" w:date="2017-10-11T11:07:00Z"/>
          <w:rFonts w:ascii="Times New Roman" w:hAnsi="Times New Roman" w:cs="Times New Roman"/>
          <w:szCs w:val="24"/>
        </w:rPr>
        <w:pPrChange w:id="14865" w:author="arkat" w:date="2017-10-11T11:07:00Z">
          <w:pPr>
            <w:widowControl w:val="0"/>
            <w:autoSpaceDE w:val="0"/>
            <w:autoSpaceDN w:val="0"/>
            <w:adjustRightInd w:val="0"/>
            <w:spacing w:after="140" w:line="288" w:lineRule="auto"/>
            <w:ind w:left="480" w:hanging="480"/>
          </w:pPr>
        </w:pPrChange>
      </w:pPr>
      <w:ins w:id="14866" w:author="arkat" w:date="2017-10-11T10:02:00Z">
        <w:del w:id="14867"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238060BB" w14:textId="65CC2045" w:rsidR="00F5795E" w:rsidDel="00DE59C1" w:rsidRDefault="00F5795E">
      <w:pPr>
        <w:widowControl w:val="0"/>
        <w:autoSpaceDE w:val="0"/>
        <w:autoSpaceDN w:val="0"/>
        <w:adjustRightInd w:val="0"/>
        <w:spacing w:after="0"/>
        <w:rPr>
          <w:ins w:id="14868" w:author="arkat" w:date="2017-10-11T10:02:00Z"/>
          <w:del w:id="14869" w:author="arkat" w:date="2017-10-11T11:07:00Z"/>
          <w:rFonts w:ascii="Times New Roman" w:hAnsi="Times New Roman" w:cs="Times New Roman"/>
          <w:szCs w:val="24"/>
        </w:rPr>
        <w:pPrChange w:id="14870" w:author="arkat" w:date="2017-10-11T11:07:00Z">
          <w:pPr>
            <w:widowControl w:val="0"/>
            <w:autoSpaceDE w:val="0"/>
            <w:autoSpaceDN w:val="0"/>
            <w:adjustRightInd w:val="0"/>
            <w:spacing w:after="140" w:line="288" w:lineRule="auto"/>
            <w:ind w:left="480" w:hanging="480"/>
          </w:pPr>
        </w:pPrChange>
      </w:pPr>
      <w:ins w:id="14871" w:author="arkat" w:date="2017-10-11T10:02:00Z">
        <w:del w:id="14872"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0F0BB80F" w14:textId="088FB22A" w:rsidR="00F5795E" w:rsidDel="00DE59C1" w:rsidRDefault="00F5795E">
      <w:pPr>
        <w:widowControl w:val="0"/>
        <w:autoSpaceDE w:val="0"/>
        <w:autoSpaceDN w:val="0"/>
        <w:adjustRightInd w:val="0"/>
        <w:spacing w:after="0"/>
        <w:rPr>
          <w:ins w:id="14873" w:author="arkat" w:date="2017-10-11T10:02:00Z"/>
          <w:del w:id="14874" w:author="arkat" w:date="2017-10-11T11:07:00Z"/>
          <w:rFonts w:ascii="Times New Roman" w:hAnsi="Times New Roman" w:cs="Times New Roman"/>
          <w:szCs w:val="24"/>
        </w:rPr>
        <w:pPrChange w:id="14875" w:author="arkat" w:date="2017-10-11T11:07:00Z">
          <w:pPr>
            <w:widowControl w:val="0"/>
            <w:autoSpaceDE w:val="0"/>
            <w:autoSpaceDN w:val="0"/>
            <w:adjustRightInd w:val="0"/>
            <w:spacing w:after="140" w:line="288" w:lineRule="auto"/>
            <w:ind w:left="480" w:hanging="480"/>
          </w:pPr>
        </w:pPrChange>
      </w:pPr>
      <w:ins w:id="14876" w:author="arkat" w:date="2017-10-11T10:02:00Z">
        <w:del w:id="14877"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4FA0CDEC" w14:textId="17C97073" w:rsidR="00F5795E" w:rsidDel="00DE59C1" w:rsidRDefault="00F5795E">
      <w:pPr>
        <w:widowControl w:val="0"/>
        <w:autoSpaceDE w:val="0"/>
        <w:autoSpaceDN w:val="0"/>
        <w:adjustRightInd w:val="0"/>
        <w:spacing w:after="0"/>
        <w:rPr>
          <w:ins w:id="14878" w:author="arkat" w:date="2017-10-11T10:02:00Z"/>
          <w:del w:id="14879" w:author="arkat" w:date="2017-10-11T11:07:00Z"/>
          <w:rFonts w:ascii="Times New Roman" w:hAnsi="Times New Roman" w:cs="Times New Roman"/>
          <w:szCs w:val="24"/>
        </w:rPr>
        <w:pPrChange w:id="14880" w:author="arkat" w:date="2017-10-11T11:07:00Z">
          <w:pPr>
            <w:widowControl w:val="0"/>
            <w:autoSpaceDE w:val="0"/>
            <w:autoSpaceDN w:val="0"/>
            <w:adjustRightInd w:val="0"/>
            <w:spacing w:after="140" w:line="288" w:lineRule="auto"/>
            <w:ind w:left="480" w:hanging="480"/>
          </w:pPr>
        </w:pPrChange>
      </w:pPr>
      <w:ins w:id="14881" w:author="arkat" w:date="2017-10-11T10:02:00Z">
        <w:del w:id="14882"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6708B298" w14:textId="4134AC0E" w:rsidR="00F5795E" w:rsidDel="00DE59C1" w:rsidRDefault="00F5795E">
      <w:pPr>
        <w:widowControl w:val="0"/>
        <w:autoSpaceDE w:val="0"/>
        <w:autoSpaceDN w:val="0"/>
        <w:adjustRightInd w:val="0"/>
        <w:spacing w:after="0"/>
        <w:rPr>
          <w:ins w:id="14883" w:author="arkat" w:date="2017-10-11T10:02:00Z"/>
          <w:del w:id="14884" w:author="arkat" w:date="2017-10-11T11:07:00Z"/>
          <w:rFonts w:ascii="Times New Roman" w:hAnsi="Times New Roman" w:cs="Times New Roman"/>
          <w:szCs w:val="24"/>
        </w:rPr>
        <w:pPrChange w:id="14885" w:author="arkat" w:date="2017-10-11T11:07:00Z">
          <w:pPr>
            <w:widowControl w:val="0"/>
            <w:autoSpaceDE w:val="0"/>
            <w:autoSpaceDN w:val="0"/>
            <w:adjustRightInd w:val="0"/>
            <w:spacing w:after="140" w:line="288" w:lineRule="auto"/>
            <w:ind w:left="480" w:hanging="480"/>
          </w:pPr>
        </w:pPrChange>
      </w:pPr>
      <w:ins w:id="14886" w:author="arkat" w:date="2017-10-11T10:02:00Z">
        <w:del w:id="14887"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53B86595" w14:textId="776C310C" w:rsidR="00F5795E" w:rsidDel="00DE59C1" w:rsidRDefault="00F5795E">
      <w:pPr>
        <w:widowControl w:val="0"/>
        <w:autoSpaceDE w:val="0"/>
        <w:autoSpaceDN w:val="0"/>
        <w:adjustRightInd w:val="0"/>
        <w:spacing w:after="0"/>
        <w:rPr>
          <w:ins w:id="14888" w:author="arkat" w:date="2017-10-11T10:02:00Z"/>
          <w:del w:id="14889" w:author="arkat" w:date="2017-10-11T11:07:00Z"/>
          <w:rFonts w:ascii="Times New Roman" w:hAnsi="Times New Roman" w:cs="Times New Roman"/>
          <w:szCs w:val="24"/>
        </w:rPr>
        <w:pPrChange w:id="14890" w:author="arkat" w:date="2017-10-11T11:07:00Z">
          <w:pPr>
            <w:widowControl w:val="0"/>
            <w:autoSpaceDE w:val="0"/>
            <w:autoSpaceDN w:val="0"/>
            <w:adjustRightInd w:val="0"/>
            <w:spacing w:after="140" w:line="288" w:lineRule="auto"/>
            <w:ind w:left="480" w:hanging="480"/>
          </w:pPr>
        </w:pPrChange>
      </w:pPr>
      <w:ins w:id="14891" w:author="arkat" w:date="2017-10-11T10:02:00Z">
        <w:del w:id="14892"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641DE256" w14:textId="7BE7FA3B" w:rsidR="00F5795E" w:rsidDel="00DE59C1" w:rsidRDefault="00F5795E">
      <w:pPr>
        <w:widowControl w:val="0"/>
        <w:autoSpaceDE w:val="0"/>
        <w:autoSpaceDN w:val="0"/>
        <w:adjustRightInd w:val="0"/>
        <w:spacing w:after="0"/>
        <w:rPr>
          <w:ins w:id="14893" w:author="arkat" w:date="2017-10-11T10:02:00Z"/>
          <w:del w:id="14894" w:author="arkat" w:date="2017-10-11T11:07:00Z"/>
          <w:rFonts w:ascii="Times New Roman" w:hAnsi="Times New Roman" w:cs="Times New Roman"/>
          <w:szCs w:val="24"/>
        </w:rPr>
        <w:pPrChange w:id="14895" w:author="arkat" w:date="2017-10-11T11:07:00Z">
          <w:pPr>
            <w:widowControl w:val="0"/>
            <w:autoSpaceDE w:val="0"/>
            <w:autoSpaceDN w:val="0"/>
            <w:adjustRightInd w:val="0"/>
            <w:spacing w:after="140" w:line="288" w:lineRule="auto"/>
            <w:ind w:left="480" w:hanging="480"/>
          </w:pPr>
        </w:pPrChange>
      </w:pPr>
      <w:ins w:id="14896" w:author="arkat" w:date="2017-10-11T10:02:00Z">
        <w:del w:id="14897"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6980FBF2" w14:textId="1024B1E9" w:rsidR="00F5795E" w:rsidDel="00DE59C1" w:rsidRDefault="00F5795E">
      <w:pPr>
        <w:widowControl w:val="0"/>
        <w:autoSpaceDE w:val="0"/>
        <w:autoSpaceDN w:val="0"/>
        <w:adjustRightInd w:val="0"/>
        <w:spacing w:after="0"/>
        <w:rPr>
          <w:ins w:id="14898" w:author="arkat" w:date="2017-10-11T10:02:00Z"/>
          <w:del w:id="14899" w:author="arkat" w:date="2017-10-11T11:07:00Z"/>
          <w:rFonts w:ascii="Times New Roman" w:hAnsi="Times New Roman" w:cs="Times New Roman"/>
          <w:szCs w:val="24"/>
        </w:rPr>
        <w:pPrChange w:id="14900" w:author="arkat" w:date="2017-10-11T11:07:00Z">
          <w:pPr>
            <w:widowControl w:val="0"/>
            <w:autoSpaceDE w:val="0"/>
            <w:autoSpaceDN w:val="0"/>
            <w:adjustRightInd w:val="0"/>
            <w:spacing w:after="140" w:line="288" w:lineRule="auto"/>
            <w:ind w:left="480" w:hanging="480"/>
          </w:pPr>
        </w:pPrChange>
      </w:pPr>
      <w:ins w:id="14901" w:author="arkat" w:date="2017-10-11T10:02:00Z">
        <w:del w:id="14902"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144E52AD" w14:textId="3C2FA85E" w:rsidR="00F5795E" w:rsidDel="00DE59C1" w:rsidRDefault="00F5795E">
      <w:pPr>
        <w:widowControl w:val="0"/>
        <w:autoSpaceDE w:val="0"/>
        <w:autoSpaceDN w:val="0"/>
        <w:adjustRightInd w:val="0"/>
        <w:spacing w:after="0"/>
        <w:rPr>
          <w:ins w:id="14903" w:author="arkat" w:date="2017-10-11T10:02:00Z"/>
          <w:del w:id="14904" w:author="arkat" w:date="2017-10-11T11:07:00Z"/>
          <w:rFonts w:ascii="Times New Roman" w:hAnsi="Times New Roman" w:cs="Times New Roman"/>
          <w:szCs w:val="24"/>
        </w:rPr>
        <w:pPrChange w:id="14905" w:author="arkat" w:date="2017-10-11T11:07:00Z">
          <w:pPr>
            <w:widowControl w:val="0"/>
            <w:autoSpaceDE w:val="0"/>
            <w:autoSpaceDN w:val="0"/>
            <w:adjustRightInd w:val="0"/>
            <w:spacing w:after="140" w:line="288" w:lineRule="auto"/>
            <w:ind w:left="480" w:hanging="480"/>
          </w:pPr>
        </w:pPrChange>
      </w:pPr>
      <w:ins w:id="14906" w:author="arkat" w:date="2017-10-11T10:02:00Z">
        <w:del w:id="14907"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1BC66F92" w14:textId="0B5AF4D8" w:rsidR="00F5795E" w:rsidDel="00DE59C1" w:rsidRDefault="00F5795E">
      <w:pPr>
        <w:widowControl w:val="0"/>
        <w:autoSpaceDE w:val="0"/>
        <w:autoSpaceDN w:val="0"/>
        <w:adjustRightInd w:val="0"/>
        <w:spacing w:after="0"/>
        <w:rPr>
          <w:ins w:id="14908" w:author="arkat" w:date="2017-10-11T10:02:00Z"/>
          <w:del w:id="14909" w:author="arkat" w:date="2017-10-11T11:07:00Z"/>
          <w:rFonts w:ascii="Times New Roman" w:hAnsi="Times New Roman" w:cs="Times New Roman"/>
          <w:szCs w:val="24"/>
        </w:rPr>
        <w:pPrChange w:id="14910" w:author="arkat" w:date="2017-10-11T11:07:00Z">
          <w:pPr>
            <w:widowControl w:val="0"/>
            <w:autoSpaceDE w:val="0"/>
            <w:autoSpaceDN w:val="0"/>
            <w:adjustRightInd w:val="0"/>
            <w:spacing w:after="140" w:line="288" w:lineRule="auto"/>
            <w:ind w:left="480" w:hanging="480"/>
          </w:pPr>
        </w:pPrChange>
      </w:pPr>
      <w:ins w:id="14911" w:author="arkat" w:date="2017-10-11T10:02:00Z">
        <w:del w:id="14912"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26B2FAC6" w14:textId="723C4976" w:rsidR="00F5795E" w:rsidDel="00DE59C1" w:rsidRDefault="00F5795E">
      <w:pPr>
        <w:widowControl w:val="0"/>
        <w:autoSpaceDE w:val="0"/>
        <w:autoSpaceDN w:val="0"/>
        <w:adjustRightInd w:val="0"/>
        <w:spacing w:after="0"/>
        <w:rPr>
          <w:ins w:id="14913" w:author="arkat" w:date="2017-10-11T10:02:00Z"/>
          <w:del w:id="14914" w:author="arkat" w:date="2017-10-11T11:07:00Z"/>
          <w:rFonts w:ascii="Times New Roman" w:hAnsi="Times New Roman" w:cs="Times New Roman"/>
          <w:szCs w:val="24"/>
        </w:rPr>
        <w:pPrChange w:id="14915" w:author="arkat" w:date="2017-10-11T11:07:00Z">
          <w:pPr>
            <w:widowControl w:val="0"/>
            <w:autoSpaceDE w:val="0"/>
            <w:autoSpaceDN w:val="0"/>
            <w:adjustRightInd w:val="0"/>
            <w:spacing w:after="140" w:line="288" w:lineRule="auto"/>
            <w:ind w:left="480" w:hanging="480"/>
          </w:pPr>
        </w:pPrChange>
      </w:pPr>
      <w:ins w:id="14916" w:author="arkat" w:date="2017-10-11T10:02:00Z">
        <w:del w:id="14917"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3B4B4364" w14:textId="555CD6FC" w:rsidR="00F5795E" w:rsidDel="00DE59C1" w:rsidRDefault="00F5795E">
      <w:pPr>
        <w:widowControl w:val="0"/>
        <w:autoSpaceDE w:val="0"/>
        <w:autoSpaceDN w:val="0"/>
        <w:adjustRightInd w:val="0"/>
        <w:spacing w:after="0"/>
        <w:rPr>
          <w:ins w:id="14918" w:author="arkat" w:date="2017-10-11T10:02:00Z"/>
          <w:del w:id="14919" w:author="arkat" w:date="2017-10-11T11:07:00Z"/>
          <w:rFonts w:ascii="Times New Roman" w:hAnsi="Times New Roman" w:cs="Times New Roman"/>
          <w:szCs w:val="24"/>
        </w:rPr>
        <w:pPrChange w:id="14920" w:author="arkat" w:date="2017-10-11T11:07:00Z">
          <w:pPr>
            <w:widowControl w:val="0"/>
            <w:autoSpaceDE w:val="0"/>
            <w:autoSpaceDN w:val="0"/>
            <w:adjustRightInd w:val="0"/>
            <w:spacing w:after="140" w:line="288" w:lineRule="auto"/>
            <w:ind w:left="480" w:hanging="480"/>
          </w:pPr>
        </w:pPrChange>
      </w:pPr>
      <w:ins w:id="14921" w:author="arkat" w:date="2017-10-11T10:02:00Z">
        <w:del w:id="14922"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5165156A" w14:textId="39718EC9" w:rsidR="00F5795E" w:rsidDel="00DE59C1" w:rsidRDefault="00F5795E">
      <w:pPr>
        <w:widowControl w:val="0"/>
        <w:autoSpaceDE w:val="0"/>
        <w:autoSpaceDN w:val="0"/>
        <w:adjustRightInd w:val="0"/>
        <w:spacing w:after="0"/>
        <w:rPr>
          <w:ins w:id="14923" w:author="arkat" w:date="2017-10-11T10:02:00Z"/>
          <w:del w:id="14924" w:author="arkat" w:date="2017-10-11T11:07:00Z"/>
          <w:rFonts w:ascii="Times New Roman" w:hAnsi="Times New Roman" w:cs="Times New Roman"/>
          <w:szCs w:val="24"/>
        </w:rPr>
        <w:pPrChange w:id="14925" w:author="arkat" w:date="2017-10-11T11:07:00Z">
          <w:pPr>
            <w:widowControl w:val="0"/>
            <w:autoSpaceDE w:val="0"/>
            <w:autoSpaceDN w:val="0"/>
            <w:adjustRightInd w:val="0"/>
            <w:spacing w:after="140" w:line="288" w:lineRule="auto"/>
            <w:ind w:left="480" w:hanging="480"/>
          </w:pPr>
        </w:pPrChange>
      </w:pPr>
      <w:ins w:id="14926" w:author="arkat" w:date="2017-10-11T10:02:00Z">
        <w:del w:id="14927"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2DF3654A" w14:textId="38FAC93D" w:rsidR="00F5795E" w:rsidDel="00DE59C1" w:rsidRDefault="00F5795E">
      <w:pPr>
        <w:widowControl w:val="0"/>
        <w:autoSpaceDE w:val="0"/>
        <w:autoSpaceDN w:val="0"/>
        <w:adjustRightInd w:val="0"/>
        <w:spacing w:after="0"/>
        <w:rPr>
          <w:ins w:id="14928" w:author="arkat" w:date="2017-10-11T10:02:00Z"/>
          <w:del w:id="14929" w:author="arkat" w:date="2017-10-11T11:07:00Z"/>
          <w:rFonts w:ascii="Times New Roman" w:hAnsi="Times New Roman" w:cs="Times New Roman"/>
          <w:szCs w:val="24"/>
        </w:rPr>
        <w:pPrChange w:id="14930" w:author="arkat" w:date="2017-10-11T11:07:00Z">
          <w:pPr>
            <w:widowControl w:val="0"/>
            <w:autoSpaceDE w:val="0"/>
            <w:autoSpaceDN w:val="0"/>
            <w:adjustRightInd w:val="0"/>
            <w:spacing w:after="140" w:line="288" w:lineRule="auto"/>
            <w:ind w:left="480" w:hanging="480"/>
          </w:pPr>
        </w:pPrChange>
      </w:pPr>
      <w:ins w:id="14931" w:author="arkat" w:date="2017-10-11T10:02:00Z">
        <w:del w:id="14932"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6D81A34B" w14:textId="0806F2D2" w:rsidR="00F5795E" w:rsidDel="00DE59C1" w:rsidRDefault="00F5795E">
      <w:pPr>
        <w:widowControl w:val="0"/>
        <w:autoSpaceDE w:val="0"/>
        <w:autoSpaceDN w:val="0"/>
        <w:adjustRightInd w:val="0"/>
        <w:spacing w:after="0"/>
        <w:rPr>
          <w:ins w:id="14933" w:author="arkat" w:date="2017-10-11T10:02:00Z"/>
          <w:del w:id="14934" w:author="arkat" w:date="2017-10-11T11:07:00Z"/>
          <w:rFonts w:ascii="Times New Roman" w:hAnsi="Times New Roman" w:cs="Times New Roman"/>
          <w:szCs w:val="24"/>
        </w:rPr>
        <w:pPrChange w:id="14935" w:author="arkat" w:date="2017-10-11T11:07:00Z">
          <w:pPr>
            <w:widowControl w:val="0"/>
            <w:autoSpaceDE w:val="0"/>
            <w:autoSpaceDN w:val="0"/>
            <w:adjustRightInd w:val="0"/>
            <w:spacing w:after="140" w:line="288" w:lineRule="auto"/>
            <w:ind w:left="480" w:hanging="480"/>
          </w:pPr>
        </w:pPrChange>
      </w:pPr>
      <w:ins w:id="14936" w:author="arkat" w:date="2017-10-11T10:02:00Z">
        <w:del w:id="14937" w:author="arkat" w:date="2017-10-11T11:07:00Z">
          <w:r w:rsidDel="00DE59C1">
            <w:rPr>
              <w:rFonts w:ascii="Times New Roman" w:hAnsi="Times New Roman" w:cs="Times New Roman"/>
              <w:szCs w:val="24"/>
            </w:rPr>
            <w:delText>Volzer, H. 2010. An Overview of BPMN 2 . 0 and its Potential Use. 2–3.</w:delText>
          </w:r>
        </w:del>
      </w:ins>
    </w:p>
    <w:p w14:paraId="2162652A" w14:textId="488D09FF" w:rsidR="00F5795E" w:rsidDel="00DE59C1" w:rsidRDefault="00F5795E">
      <w:pPr>
        <w:widowControl w:val="0"/>
        <w:autoSpaceDE w:val="0"/>
        <w:autoSpaceDN w:val="0"/>
        <w:adjustRightInd w:val="0"/>
        <w:spacing w:after="0"/>
        <w:rPr>
          <w:ins w:id="14938" w:author="arkat" w:date="2017-10-11T10:02:00Z"/>
          <w:del w:id="14939" w:author="arkat" w:date="2017-10-11T11:07:00Z"/>
          <w:rFonts w:ascii="Times New Roman" w:hAnsi="Times New Roman" w:cs="Times New Roman"/>
          <w:szCs w:val="24"/>
        </w:rPr>
        <w:pPrChange w:id="14940" w:author="arkat" w:date="2017-10-11T11:07:00Z">
          <w:pPr>
            <w:widowControl w:val="0"/>
            <w:autoSpaceDE w:val="0"/>
            <w:autoSpaceDN w:val="0"/>
            <w:adjustRightInd w:val="0"/>
            <w:spacing w:after="140" w:line="288" w:lineRule="auto"/>
            <w:ind w:left="480" w:hanging="480"/>
          </w:pPr>
        </w:pPrChange>
      </w:pPr>
      <w:ins w:id="14941" w:author="arkat" w:date="2017-10-11T10:02:00Z">
        <w:del w:id="14942"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56CFCBE8" w14:textId="15A78174" w:rsidR="00F5795E" w:rsidDel="00DE59C1" w:rsidRDefault="00F5795E">
      <w:pPr>
        <w:widowControl w:val="0"/>
        <w:autoSpaceDE w:val="0"/>
        <w:autoSpaceDN w:val="0"/>
        <w:adjustRightInd w:val="0"/>
        <w:spacing w:after="0"/>
        <w:rPr>
          <w:ins w:id="14943" w:author="arkat" w:date="2017-10-11T10:02:00Z"/>
          <w:del w:id="14944" w:author="arkat" w:date="2017-10-11T11:07:00Z"/>
          <w:rFonts w:ascii="Times New Roman" w:hAnsi="Times New Roman" w:cs="Times New Roman"/>
          <w:szCs w:val="24"/>
        </w:rPr>
        <w:pPrChange w:id="14945" w:author="arkat" w:date="2017-10-11T11:07:00Z">
          <w:pPr>
            <w:widowControl w:val="0"/>
            <w:autoSpaceDE w:val="0"/>
            <w:autoSpaceDN w:val="0"/>
            <w:adjustRightInd w:val="0"/>
            <w:spacing w:after="140" w:line="288" w:lineRule="auto"/>
            <w:ind w:left="480" w:hanging="480"/>
          </w:pPr>
        </w:pPrChange>
      </w:pPr>
      <w:ins w:id="14946" w:author="arkat" w:date="2017-10-11T10:02:00Z">
        <w:del w:id="14947"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7CCE6057" w14:textId="7D76A66A" w:rsidR="00F5795E" w:rsidDel="00DE59C1" w:rsidRDefault="00F5795E">
      <w:pPr>
        <w:widowControl w:val="0"/>
        <w:autoSpaceDE w:val="0"/>
        <w:autoSpaceDN w:val="0"/>
        <w:adjustRightInd w:val="0"/>
        <w:spacing w:after="0"/>
        <w:rPr>
          <w:ins w:id="14948" w:author="arkat" w:date="2017-10-11T10:02:00Z"/>
          <w:del w:id="14949" w:author="arkat" w:date="2017-10-11T11:07:00Z"/>
        </w:rPr>
        <w:pPrChange w:id="14950" w:author="arkat" w:date="2017-10-11T11:07:00Z">
          <w:pPr>
            <w:widowControl w:val="0"/>
            <w:autoSpaceDE w:val="0"/>
            <w:autoSpaceDN w:val="0"/>
            <w:adjustRightInd w:val="0"/>
            <w:spacing w:after="140" w:line="288" w:lineRule="auto"/>
            <w:ind w:left="480" w:hanging="480"/>
          </w:pPr>
        </w:pPrChange>
      </w:pPr>
      <w:ins w:id="14951" w:author="arkat" w:date="2017-10-11T10:02:00Z">
        <w:del w:id="14952"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68C7C2F8" w14:textId="4BDB27DE" w:rsidR="00F5795E" w:rsidDel="00DE59C1" w:rsidRDefault="00F5795E">
      <w:pPr>
        <w:widowControl w:val="0"/>
        <w:autoSpaceDE w:val="0"/>
        <w:autoSpaceDN w:val="0"/>
        <w:adjustRightInd w:val="0"/>
        <w:spacing w:after="0"/>
        <w:rPr>
          <w:ins w:id="14953" w:author="arkat" w:date="2017-10-11T10:02:00Z"/>
          <w:del w:id="14954" w:author="arkat" w:date="2017-10-11T11:07:00Z"/>
          <w:rFonts w:ascii="Times New Roman" w:hAnsi="Times New Roman" w:cs="Times New Roman"/>
          <w:szCs w:val="24"/>
        </w:rPr>
      </w:pPr>
    </w:p>
    <w:p w14:paraId="528F8041" w14:textId="35C957F2" w:rsidR="00F5795E" w:rsidDel="00DE59C1" w:rsidRDefault="00F5795E">
      <w:pPr>
        <w:widowControl w:val="0"/>
        <w:autoSpaceDE w:val="0"/>
        <w:autoSpaceDN w:val="0"/>
        <w:adjustRightInd w:val="0"/>
        <w:spacing w:after="0"/>
        <w:rPr>
          <w:ins w:id="14955" w:author="arkat" w:date="2017-10-11T10:02:00Z"/>
          <w:del w:id="14956" w:author="arkat" w:date="2017-10-11T11:07:00Z"/>
          <w:rFonts w:ascii="Times New Roman" w:hAnsi="Times New Roman" w:cs="Times New Roman"/>
          <w:szCs w:val="24"/>
        </w:rPr>
        <w:pPrChange w:id="14957" w:author="arkat" w:date="2017-10-11T11:07:00Z">
          <w:pPr>
            <w:widowControl w:val="0"/>
            <w:autoSpaceDE w:val="0"/>
            <w:autoSpaceDN w:val="0"/>
            <w:adjustRightInd w:val="0"/>
            <w:spacing w:after="140" w:line="288" w:lineRule="auto"/>
            <w:ind w:left="480" w:hanging="480"/>
          </w:pPr>
        </w:pPrChange>
      </w:pPr>
      <w:ins w:id="14958" w:author="arkat" w:date="2017-10-11T10:02:00Z">
        <w:del w:id="14959"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6638277C" w14:textId="083FB5E9" w:rsidR="00F5795E" w:rsidDel="00DE59C1" w:rsidRDefault="00F5795E">
      <w:pPr>
        <w:widowControl w:val="0"/>
        <w:autoSpaceDE w:val="0"/>
        <w:autoSpaceDN w:val="0"/>
        <w:adjustRightInd w:val="0"/>
        <w:spacing w:after="0"/>
        <w:rPr>
          <w:ins w:id="14960" w:author="arkat" w:date="2017-10-11T10:02:00Z"/>
          <w:del w:id="14961" w:author="arkat" w:date="2017-10-11T11:07:00Z"/>
          <w:rFonts w:ascii="Times New Roman" w:hAnsi="Times New Roman" w:cs="Times New Roman"/>
          <w:szCs w:val="24"/>
        </w:rPr>
        <w:pPrChange w:id="14962" w:author="arkat" w:date="2017-10-11T11:07:00Z">
          <w:pPr>
            <w:widowControl w:val="0"/>
            <w:autoSpaceDE w:val="0"/>
            <w:autoSpaceDN w:val="0"/>
            <w:adjustRightInd w:val="0"/>
            <w:spacing w:after="140" w:line="288" w:lineRule="auto"/>
            <w:ind w:left="480" w:hanging="480"/>
          </w:pPr>
        </w:pPrChange>
      </w:pPr>
      <w:ins w:id="14963" w:author="arkat" w:date="2017-10-11T10:02:00Z">
        <w:del w:id="14964"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134FB324" w14:textId="19CE6191" w:rsidR="00F5795E" w:rsidDel="00DE59C1" w:rsidRDefault="00F5795E">
      <w:pPr>
        <w:widowControl w:val="0"/>
        <w:autoSpaceDE w:val="0"/>
        <w:autoSpaceDN w:val="0"/>
        <w:adjustRightInd w:val="0"/>
        <w:spacing w:after="0"/>
        <w:rPr>
          <w:ins w:id="14965" w:author="arkat" w:date="2017-10-11T10:02:00Z"/>
          <w:del w:id="14966" w:author="arkat" w:date="2017-10-11T11:07:00Z"/>
          <w:rFonts w:ascii="Times New Roman" w:hAnsi="Times New Roman" w:cs="Times New Roman"/>
          <w:szCs w:val="24"/>
        </w:rPr>
        <w:pPrChange w:id="14967" w:author="arkat" w:date="2017-10-11T11:07:00Z">
          <w:pPr>
            <w:widowControl w:val="0"/>
            <w:autoSpaceDE w:val="0"/>
            <w:autoSpaceDN w:val="0"/>
            <w:adjustRightInd w:val="0"/>
            <w:spacing w:after="140" w:line="288" w:lineRule="auto"/>
            <w:ind w:left="480" w:hanging="480"/>
          </w:pPr>
        </w:pPrChange>
      </w:pPr>
      <w:ins w:id="14968" w:author="arkat" w:date="2017-10-11T10:02:00Z">
        <w:del w:id="14969" w:author="arkat" w:date="2017-10-11T11:07:00Z">
          <w:r w:rsidDel="00DE59C1">
            <w:rPr>
              <w:rFonts w:ascii="Times New Roman" w:hAnsi="Times New Roman" w:cs="Times New Roman"/>
              <w:szCs w:val="24"/>
            </w:rPr>
            <w:delText>Arkin, A. &amp; Intalio 2002. Business Process Modeling Language. 98.</w:delText>
          </w:r>
        </w:del>
      </w:ins>
    </w:p>
    <w:p w14:paraId="73981F8D" w14:textId="43595D39" w:rsidR="00F5795E" w:rsidDel="00DE59C1" w:rsidRDefault="00F5795E">
      <w:pPr>
        <w:widowControl w:val="0"/>
        <w:autoSpaceDE w:val="0"/>
        <w:autoSpaceDN w:val="0"/>
        <w:adjustRightInd w:val="0"/>
        <w:spacing w:after="0"/>
        <w:rPr>
          <w:ins w:id="14970" w:author="arkat" w:date="2017-10-11T10:02:00Z"/>
          <w:del w:id="14971" w:author="arkat" w:date="2017-10-11T11:07:00Z"/>
          <w:rFonts w:ascii="Times New Roman" w:hAnsi="Times New Roman" w:cs="Times New Roman"/>
          <w:szCs w:val="24"/>
        </w:rPr>
        <w:pPrChange w:id="14972" w:author="arkat" w:date="2017-10-11T11:07:00Z">
          <w:pPr>
            <w:widowControl w:val="0"/>
            <w:autoSpaceDE w:val="0"/>
            <w:autoSpaceDN w:val="0"/>
            <w:adjustRightInd w:val="0"/>
            <w:spacing w:after="140" w:line="288" w:lineRule="auto"/>
            <w:ind w:left="480" w:hanging="480"/>
          </w:pPr>
        </w:pPrChange>
      </w:pPr>
      <w:ins w:id="14973" w:author="arkat" w:date="2017-10-11T10:02:00Z">
        <w:del w:id="14974"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2DFF5C42" w14:textId="131E0EC4" w:rsidR="00F5795E" w:rsidDel="00DE59C1" w:rsidRDefault="00F5795E">
      <w:pPr>
        <w:widowControl w:val="0"/>
        <w:autoSpaceDE w:val="0"/>
        <w:autoSpaceDN w:val="0"/>
        <w:adjustRightInd w:val="0"/>
        <w:spacing w:after="0"/>
        <w:rPr>
          <w:ins w:id="14975" w:author="arkat" w:date="2017-10-11T10:02:00Z"/>
          <w:del w:id="14976" w:author="arkat" w:date="2017-10-11T11:07:00Z"/>
          <w:rFonts w:ascii="Times New Roman" w:hAnsi="Times New Roman" w:cs="Times New Roman"/>
          <w:szCs w:val="24"/>
        </w:rPr>
        <w:pPrChange w:id="14977" w:author="arkat" w:date="2017-10-11T11:07:00Z">
          <w:pPr>
            <w:widowControl w:val="0"/>
            <w:autoSpaceDE w:val="0"/>
            <w:autoSpaceDN w:val="0"/>
            <w:adjustRightInd w:val="0"/>
            <w:spacing w:after="140" w:line="288" w:lineRule="auto"/>
            <w:ind w:left="480" w:hanging="480"/>
          </w:pPr>
        </w:pPrChange>
      </w:pPr>
      <w:ins w:id="14978" w:author="arkat" w:date="2017-10-11T10:02:00Z">
        <w:del w:id="14979"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38832984" w14:textId="1EEF92DD" w:rsidR="00F5795E" w:rsidDel="00DE59C1" w:rsidRDefault="00F5795E">
      <w:pPr>
        <w:widowControl w:val="0"/>
        <w:autoSpaceDE w:val="0"/>
        <w:autoSpaceDN w:val="0"/>
        <w:adjustRightInd w:val="0"/>
        <w:spacing w:after="0"/>
        <w:rPr>
          <w:ins w:id="14980" w:author="arkat" w:date="2017-10-11T10:02:00Z"/>
          <w:del w:id="14981" w:author="arkat" w:date="2017-10-11T11:07:00Z"/>
          <w:rFonts w:ascii="Times New Roman" w:hAnsi="Times New Roman" w:cs="Times New Roman"/>
          <w:szCs w:val="24"/>
        </w:rPr>
        <w:pPrChange w:id="14982" w:author="arkat" w:date="2017-10-11T11:07:00Z">
          <w:pPr>
            <w:widowControl w:val="0"/>
            <w:autoSpaceDE w:val="0"/>
            <w:autoSpaceDN w:val="0"/>
            <w:adjustRightInd w:val="0"/>
            <w:spacing w:after="140" w:line="288" w:lineRule="auto"/>
            <w:ind w:left="480" w:hanging="480"/>
          </w:pPr>
        </w:pPrChange>
      </w:pPr>
      <w:ins w:id="14983" w:author="arkat" w:date="2017-10-11T10:02:00Z">
        <w:del w:id="14984"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1ADC891E" w14:textId="3096EF76" w:rsidR="00F5795E" w:rsidDel="00DE59C1" w:rsidRDefault="00F5795E">
      <w:pPr>
        <w:widowControl w:val="0"/>
        <w:autoSpaceDE w:val="0"/>
        <w:autoSpaceDN w:val="0"/>
        <w:adjustRightInd w:val="0"/>
        <w:spacing w:after="0"/>
        <w:rPr>
          <w:ins w:id="14985" w:author="arkat" w:date="2017-10-11T10:02:00Z"/>
          <w:del w:id="14986" w:author="arkat" w:date="2017-10-11T11:07:00Z"/>
          <w:rFonts w:ascii="Times New Roman" w:hAnsi="Times New Roman" w:cs="Times New Roman"/>
          <w:szCs w:val="24"/>
        </w:rPr>
        <w:pPrChange w:id="14987" w:author="arkat" w:date="2017-10-11T11:07:00Z">
          <w:pPr>
            <w:widowControl w:val="0"/>
            <w:autoSpaceDE w:val="0"/>
            <w:autoSpaceDN w:val="0"/>
            <w:adjustRightInd w:val="0"/>
            <w:spacing w:after="140" w:line="288" w:lineRule="auto"/>
            <w:ind w:left="480" w:hanging="480"/>
          </w:pPr>
        </w:pPrChange>
      </w:pPr>
      <w:ins w:id="14988" w:author="arkat" w:date="2017-10-11T10:02:00Z">
        <w:del w:id="14989"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19850769" w14:textId="79C37BDD" w:rsidR="00F5795E" w:rsidDel="00DE59C1" w:rsidRDefault="00F5795E">
      <w:pPr>
        <w:widowControl w:val="0"/>
        <w:autoSpaceDE w:val="0"/>
        <w:autoSpaceDN w:val="0"/>
        <w:adjustRightInd w:val="0"/>
        <w:spacing w:after="0"/>
        <w:rPr>
          <w:ins w:id="14990" w:author="arkat" w:date="2017-10-11T10:02:00Z"/>
          <w:del w:id="14991" w:author="arkat" w:date="2017-10-11T11:07:00Z"/>
          <w:rFonts w:ascii="Times New Roman" w:hAnsi="Times New Roman" w:cs="Times New Roman"/>
          <w:szCs w:val="24"/>
        </w:rPr>
        <w:pPrChange w:id="14992" w:author="arkat" w:date="2017-10-11T11:07:00Z">
          <w:pPr>
            <w:widowControl w:val="0"/>
            <w:autoSpaceDE w:val="0"/>
            <w:autoSpaceDN w:val="0"/>
            <w:adjustRightInd w:val="0"/>
            <w:spacing w:after="140" w:line="288" w:lineRule="auto"/>
            <w:ind w:left="480" w:hanging="480"/>
          </w:pPr>
        </w:pPrChange>
      </w:pPr>
      <w:ins w:id="14993" w:author="arkat" w:date="2017-10-11T10:02:00Z">
        <w:del w:id="14994"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1F7A13E0" w14:textId="25E93A08" w:rsidR="00F5795E" w:rsidDel="00DE59C1" w:rsidRDefault="00F5795E">
      <w:pPr>
        <w:widowControl w:val="0"/>
        <w:autoSpaceDE w:val="0"/>
        <w:autoSpaceDN w:val="0"/>
        <w:adjustRightInd w:val="0"/>
        <w:spacing w:after="0"/>
        <w:rPr>
          <w:ins w:id="14995" w:author="arkat" w:date="2017-10-11T10:02:00Z"/>
          <w:del w:id="14996" w:author="arkat" w:date="2017-10-11T11:07:00Z"/>
          <w:rFonts w:ascii="Times New Roman" w:hAnsi="Times New Roman" w:cs="Times New Roman"/>
          <w:szCs w:val="24"/>
        </w:rPr>
        <w:pPrChange w:id="14997" w:author="arkat" w:date="2017-10-11T11:07:00Z">
          <w:pPr>
            <w:widowControl w:val="0"/>
            <w:autoSpaceDE w:val="0"/>
            <w:autoSpaceDN w:val="0"/>
            <w:adjustRightInd w:val="0"/>
            <w:spacing w:after="140" w:line="288" w:lineRule="auto"/>
            <w:ind w:left="480" w:hanging="480"/>
          </w:pPr>
        </w:pPrChange>
      </w:pPr>
      <w:ins w:id="14998" w:author="arkat" w:date="2017-10-11T10:02:00Z">
        <w:del w:id="14999"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29592BDA" w14:textId="4E1DA512" w:rsidR="00F5795E" w:rsidDel="00DE59C1" w:rsidRDefault="00F5795E">
      <w:pPr>
        <w:widowControl w:val="0"/>
        <w:autoSpaceDE w:val="0"/>
        <w:autoSpaceDN w:val="0"/>
        <w:adjustRightInd w:val="0"/>
        <w:spacing w:after="0"/>
        <w:rPr>
          <w:ins w:id="15000" w:author="arkat" w:date="2017-10-11T10:02:00Z"/>
          <w:del w:id="15001" w:author="arkat" w:date="2017-10-11T11:07:00Z"/>
          <w:rFonts w:ascii="Times New Roman" w:hAnsi="Times New Roman" w:cs="Times New Roman"/>
          <w:szCs w:val="24"/>
        </w:rPr>
        <w:pPrChange w:id="15002" w:author="arkat" w:date="2017-10-11T11:07:00Z">
          <w:pPr>
            <w:widowControl w:val="0"/>
            <w:autoSpaceDE w:val="0"/>
            <w:autoSpaceDN w:val="0"/>
            <w:adjustRightInd w:val="0"/>
            <w:spacing w:after="140" w:line="288" w:lineRule="auto"/>
            <w:ind w:left="480" w:hanging="480"/>
          </w:pPr>
        </w:pPrChange>
      </w:pPr>
      <w:ins w:id="15003" w:author="arkat" w:date="2017-10-11T10:02:00Z">
        <w:del w:id="15004"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5CF41BDE" w14:textId="0D408522" w:rsidR="00F5795E" w:rsidDel="00DE59C1" w:rsidRDefault="00F5795E">
      <w:pPr>
        <w:widowControl w:val="0"/>
        <w:autoSpaceDE w:val="0"/>
        <w:autoSpaceDN w:val="0"/>
        <w:adjustRightInd w:val="0"/>
        <w:spacing w:after="0"/>
        <w:rPr>
          <w:ins w:id="15005" w:author="arkat" w:date="2017-10-11T10:02:00Z"/>
          <w:del w:id="15006" w:author="arkat" w:date="2017-10-11T11:07:00Z"/>
          <w:rFonts w:ascii="Times New Roman" w:hAnsi="Times New Roman" w:cs="Times New Roman"/>
          <w:szCs w:val="24"/>
        </w:rPr>
        <w:pPrChange w:id="15007" w:author="arkat" w:date="2017-10-11T11:07:00Z">
          <w:pPr>
            <w:widowControl w:val="0"/>
            <w:autoSpaceDE w:val="0"/>
            <w:autoSpaceDN w:val="0"/>
            <w:adjustRightInd w:val="0"/>
            <w:spacing w:after="140" w:line="288" w:lineRule="auto"/>
            <w:ind w:left="480" w:hanging="480"/>
          </w:pPr>
        </w:pPrChange>
      </w:pPr>
      <w:ins w:id="15008" w:author="arkat" w:date="2017-10-11T10:02:00Z">
        <w:del w:id="15009"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1BDDED0A" w14:textId="0F9921D4" w:rsidR="00F5795E" w:rsidDel="00DE59C1" w:rsidRDefault="00F5795E">
      <w:pPr>
        <w:widowControl w:val="0"/>
        <w:autoSpaceDE w:val="0"/>
        <w:autoSpaceDN w:val="0"/>
        <w:adjustRightInd w:val="0"/>
        <w:spacing w:after="0"/>
        <w:rPr>
          <w:ins w:id="15010" w:author="arkat" w:date="2017-10-11T10:02:00Z"/>
          <w:del w:id="15011" w:author="arkat" w:date="2017-10-11T11:07:00Z"/>
          <w:rFonts w:ascii="Times New Roman" w:hAnsi="Times New Roman" w:cs="Times New Roman"/>
          <w:szCs w:val="24"/>
        </w:rPr>
        <w:pPrChange w:id="15012" w:author="arkat" w:date="2017-10-11T11:07:00Z">
          <w:pPr>
            <w:widowControl w:val="0"/>
            <w:autoSpaceDE w:val="0"/>
            <w:autoSpaceDN w:val="0"/>
            <w:adjustRightInd w:val="0"/>
            <w:spacing w:after="140" w:line="288" w:lineRule="auto"/>
            <w:ind w:left="480" w:hanging="480"/>
          </w:pPr>
        </w:pPrChange>
      </w:pPr>
      <w:ins w:id="15013" w:author="arkat" w:date="2017-10-11T10:02:00Z">
        <w:del w:id="15014"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2BDB66DC" w14:textId="01A0F116" w:rsidR="00F5795E" w:rsidDel="00DE59C1" w:rsidRDefault="00F5795E">
      <w:pPr>
        <w:widowControl w:val="0"/>
        <w:autoSpaceDE w:val="0"/>
        <w:autoSpaceDN w:val="0"/>
        <w:adjustRightInd w:val="0"/>
        <w:spacing w:after="0"/>
        <w:rPr>
          <w:ins w:id="15015" w:author="arkat" w:date="2017-10-11T10:02:00Z"/>
          <w:del w:id="15016" w:author="arkat" w:date="2017-10-11T11:07:00Z"/>
          <w:rFonts w:ascii="Times New Roman" w:hAnsi="Times New Roman" w:cs="Times New Roman"/>
          <w:szCs w:val="24"/>
        </w:rPr>
        <w:pPrChange w:id="15017" w:author="arkat" w:date="2017-10-11T11:07:00Z">
          <w:pPr>
            <w:widowControl w:val="0"/>
            <w:autoSpaceDE w:val="0"/>
            <w:autoSpaceDN w:val="0"/>
            <w:adjustRightInd w:val="0"/>
            <w:spacing w:after="140" w:line="288" w:lineRule="auto"/>
            <w:ind w:left="480" w:hanging="480"/>
          </w:pPr>
        </w:pPrChange>
      </w:pPr>
      <w:ins w:id="15018" w:author="arkat" w:date="2017-10-11T10:02:00Z">
        <w:del w:id="15019"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1B05D1AD" w14:textId="4E951EA5" w:rsidR="00F5795E" w:rsidDel="00DE59C1" w:rsidRDefault="00F5795E">
      <w:pPr>
        <w:widowControl w:val="0"/>
        <w:autoSpaceDE w:val="0"/>
        <w:autoSpaceDN w:val="0"/>
        <w:adjustRightInd w:val="0"/>
        <w:spacing w:after="0"/>
        <w:rPr>
          <w:ins w:id="15020" w:author="arkat" w:date="2017-10-11T10:02:00Z"/>
          <w:del w:id="15021" w:author="arkat" w:date="2017-10-11T11:07:00Z"/>
          <w:rFonts w:ascii="Times New Roman" w:hAnsi="Times New Roman" w:cs="Times New Roman"/>
          <w:szCs w:val="24"/>
        </w:rPr>
        <w:pPrChange w:id="15022" w:author="arkat" w:date="2017-10-11T11:07:00Z">
          <w:pPr>
            <w:widowControl w:val="0"/>
            <w:autoSpaceDE w:val="0"/>
            <w:autoSpaceDN w:val="0"/>
            <w:adjustRightInd w:val="0"/>
            <w:spacing w:after="140" w:line="288" w:lineRule="auto"/>
            <w:ind w:left="480" w:hanging="480"/>
          </w:pPr>
        </w:pPrChange>
      </w:pPr>
      <w:ins w:id="15023" w:author="arkat" w:date="2017-10-11T10:02:00Z">
        <w:del w:id="15024"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4949A5D3" w14:textId="4DD9A3D8" w:rsidR="00F5795E" w:rsidDel="00DE59C1" w:rsidRDefault="00F5795E">
      <w:pPr>
        <w:widowControl w:val="0"/>
        <w:autoSpaceDE w:val="0"/>
        <w:autoSpaceDN w:val="0"/>
        <w:adjustRightInd w:val="0"/>
        <w:spacing w:after="0"/>
        <w:rPr>
          <w:ins w:id="15025" w:author="arkat" w:date="2017-10-11T10:02:00Z"/>
          <w:del w:id="15026" w:author="arkat" w:date="2017-10-11T11:07:00Z"/>
          <w:rFonts w:ascii="Times New Roman" w:hAnsi="Times New Roman" w:cs="Times New Roman"/>
          <w:szCs w:val="24"/>
        </w:rPr>
        <w:pPrChange w:id="15027" w:author="arkat" w:date="2017-10-11T11:07:00Z">
          <w:pPr>
            <w:widowControl w:val="0"/>
            <w:autoSpaceDE w:val="0"/>
            <w:autoSpaceDN w:val="0"/>
            <w:adjustRightInd w:val="0"/>
            <w:spacing w:after="140" w:line="288" w:lineRule="auto"/>
            <w:ind w:left="480" w:hanging="480"/>
          </w:pPr>
        </w:pPrChange>
      </w:pPr>
      <w:ins w:id="15028" w:author="arkat" w:date="2017-10-11T10:02:00Z">
        <w:del w:id="15029"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296B7089" w14:textId="3DB00ABE" w:rsidR="00F5795E" w:rsidDel="00DE59C1" w:rsidRDefault="00F5795E">
      <w:pPr>
        <w:widowControl w:val="0"/>
        <w:autoSpaceDE w:val="0"/>
        <w:autoSpaceDN w:val="0"/>
        <w:adjustRightInd w:val="0"/>
        <w:spacing w:after="0"/>
        <w:rPr>
          <w:ins w:id="15030" w:author="arkat" w:date="2017-10-11T10:02:00Z"/>
          <w:del w:id="15031" w:author="arkat" w:date="2017-10-11T11:07:00Z"/>
          <w:rFonts w:ascii="Times New Roman" w:hAnsi="Times New Roman" w:cs="Times New Roman"/>
          <w:szCs w:val="24"/>
        </w:rPr>
        <w:pPrChange w:id="15032" w:author="arkat" w:date="2017-10-11T11:07:00Z">
          <w:pPr>
            <w:widowControl w:val="0"/>
            <w:autoSpaceDE w:val="0"/>
            <w:autoSpaceDN w:val="0"/>
            <w:adjustRightInd w:val="0"/>
            <w:spacing w:after="140" w:line="288" w:lineRule="auto"/>
            <w:ind w:left="480" w:hanging="480"/>
          </w:pPr>
        </w:pPrChange>
      </w:pPr>
      <w:ins w:id="15033" w:author="arkat" w:date="2017-10-11T10:02:00Z">
        <w:del w:id="15034"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19C90C4B" w14:textId="0CE48910" w:rsidR="00F5795E" w:rsidDel="00DE59C1" w:rsidRDefault="00F5795E">
      <w:pPr>
        <w:widowControl w:val="0"/>
        <w:autoSpaceDE w:val="0"/>
        <w:autoSpaceDN w:val="0"/>
        <w:adjustRightInd w:val="0"/>
        <w:spacing w:after="0"/>
        <w:rPr>
          <w:ins w:id="15035" w:author="arkat" w:date="2017-10-11T10:02:00Z"/>
          <w:del w:id="15036" w:author="arkat" w:date="2017-10-11T11:07:00Z"/>
          <w:rFonts w:ascii="Times New Roman" w:hAnsi="Times New Roman" w:cs="Times New Roman"/>
          <w:szCs w:val="24"/>
        </w:rPr>
        <w:pPrChange w:id="15037" w:author="arkat" w:date="2017-10-11T11:07:00Z">
          <w:pPr>
            <w:widowControl w:val="0"/>
            <w:autoSpaceDE w:val="0"/>
            <w:autoSpaceDN w:val="0"/>
            <w:adjustRightInd w:val="0"/>
            <w:spacing w:after="140" w:line="288" w:lineRule="auto"/>
            <w:ind w:left="480" w:hanging="480"/>
          </w:pPr>
        </w:pPrChange>
      </w:pPr>
      <w:ins w:id="15038" w:author="arkat" w:date="2017-10-11T10:02:00Z">
        <w:del w:id="15039"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50E94886" w14:textId="31DAA4B0" w:rsidR="00F5795E" w:rsidDel="00DE59C1" w:rsidRDefault="00F5795E">
      <w:pPr>
        <w:widowControl w:val="0"/>
        <w:autoSpaceDE w:val="0"/>
        <w:autoSpaceDN w:val="0"/>
        <w:adjustRightInd w:val="0"/>
        <w:spacing w:after="0"/>
        <w:rPr>
          <w:ins w:id="15040" w:author="arkat" w:date="2017-10-11T10:02:00Z"/>
          <w:del w:id="15041" w:author="arkat" w:date="2017-10-11T11:07:00Z"/>
          <w:rFonts w:ascii="Times New Roman" w:hAnsi="Times New Roman" w:cs="Times New Roman"/>
          <w:szCs w:val="24"/>
        </w:rPr>
        <w:pPrChange w:id="15042" w:author="arkat" w:date="2017-10-11T11:07:00Z">
          <w:pPr>
            <w:widowControl w:val="0"/>
            <w:autoSpaceDE w:val="0"/>
            <w:autoSpaceDN w:val="0"/>
            <w:adjustRightInd w:val="0"/>
            <w:spacing w:after="140" w:line="288" w:lineRule="auto"/>
            <w:ind w:left="480" w:hanging="480"/>
          </w:pPr>
        </w:pPrChange>
      </w:pPr>
      <w:ins w:id="15043" w:author="arkat" w:date="2017-10-11T10:02:00Z">
        <w:del w:id="15044"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20902E20" w14:textId="2BECC037" w:rsidR="00F5795E" w:rsidDel="00DE59C1" w:rsidRDefault="00F5795E">
      <w:pPr>
        <w:widowControl w:val="0"/>
        <w:autoSpaceDE w:val="0"/>
        <w:autoSpaceDN w:val="0"/>
        <w:adjustRightInd w:val="0"/>
        <w:spacing w:after="0"/>
        <w:rPr>
          <w:ins w:id="15045" w:author="arkat" w:date="2017-10-11T10:02:00Z"/>
          <w:del w:id="15046" w:author="arkat" w:date="2017-10-11T11:07:00Z"/>
          <w:rFonts w:ascii="Times New Roman" w:hAnsi="Times New Roman" w:cs="Times New Roman"/>
          <w:szCs w:val="24"/>
        </w:rPr>
        <w:pPrChange w:id="15047" w:author="arkat" w:date="2017-10-11T11:07:00Z">
          <w:pPr>
            <w:widowControl w:val="0"/>
            <w:autoSpaceDE w:val="0"/>
            <w:autoSpaceDN w:val="0"/>
            <w:adjustRightInd w:val="0"/>
            <w:spacing w:after="140" w:line="288" w:lineRule="auto"/>
            <w:ind w:left="480" w:hanging="480"/>
          </w:pPr>
        </w:pPrChange>
      </w:pPr>
      <w:ins w:id="15048" w:author="arkat" w:date="2017-10-11T10:02:00Z">
        <w:del w:id="15049"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56463540" w14:textId="22A94C2C" w:rsidR="00F5795E" w:rsidDel="00DE59C1" w:rsidRDefault="00F5795E">
      <w:pPr>
        <w:widowControl w:val="0"/>
        <w:autoSpaceDE w:val="0"/>
        <w:autoSpaceDN w:val="0"/>
        <w:adjustRightInd w:val="0"/>
        <w:spacing w:after="0"/>
        <w:rPr>
          <w:ins w:id="15050" w:author="arkat" w:date="2017-10-11T10:02:00Z"/>
          <w:del w:id="15051" w:author="arkat" w:date="2017-10-11T11:07:00Z"/>
          <w:rFonts w:ascii="Times New Roman" w:hAnsi="Times New Roman" w:cs="Times New Roman"/>
          <w:szCs w:val="24"/>
        </w:rPr>
        <w:pPrChange w:id="15052" w:author="arkat" w:date="2017-10-11T11:07:00Z">
          <w:pPr>
            <w:widowControl w:val="0"/>
            <w:autoSpaceDE w:val="0"/>
            <w:autoSpaceDN w:val="0"/>
            <w:adjustRightInd w:val="0"/>
            <w:spacing w:after="140" w:line="288" w:lineRule="auto"/>
            <w:ind w:left="480" w:hanging="480"/>
          </w:pPr>
        </w:pPrChange>
      </w:pPr>
      <w:ins w:id="15053" w:author="arkat" w:date="2017-10-11T10:02:00Z">
        <w:del w:id="15054"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E75B7DB" w14:textId="5C5264CB" w:rsidR="00F5795E" w:rsidDel="00DE59C1" w:rsidRDefault="00F5795E">
      <w:pPr>
        <w:widowControl w:val="0"/>
        <w:autoSpaceDE w:val="0"/>
        <w:autoSpaceDN w:val="0"/>
        <w:adjustRightInd w:val="0"/>
        <w:spacing w:after="0"/>
        <w:rPr>
          <w:ins w:id="15055" w:author="arkat" w:date="2017-10-11T10:02:00Z"/>
          <w:del w:id="15056" w:author="arkat" w:date="2017-10-11T11:07:00Z"/>
          <w:rFonts w:ascii="Times New Roman" w:hAnsi="Times New Roman" w:cs="Times New Roman"/>
          <w:szCs w:val="24"/>
        </w:rPr>
        <w:pPrChange w:id="15057" w:author="arkat" w:date="2017-10-11T11:07:00Z">
          <w:pPr>
            <w:widowControl w:val="0"/>
            <w:autoSpaceDE w:val="0"/>
            <w:autoSpaceDN w:val="0"/>
            <w:adjustRightInd w:val="0"/>
            <w:spacing w:after="140" w:line="288" w:lineRule="auto"/>
            <w:ind w:left="480" w:hanging="480"/>
          </w:pPr>
        </w:pPrChange>
      </w:pPr>
      <w:ins w:id="15058" w:author="arkat" w:date="2017-10-11T10:02:00Z">
        <w:del w:id="15059"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651B4411" w14:textId="5FF1A858" w:rsidR="00F5795E" w:rsidDel="00DE59C1" w:rsidRDefault="00F5795E">
      <w:pPr>
        <w:widowControl w:val="0"/>
        <w:autoSpaceDE w:val="0"/>
        <w:autoSpaceDN w:val="0"/>
        <w:adjustRightInd w:val="0"/>
        <w:spacing w:after="0"/>
        <w:rPr>
          <w:ins w:id="15060" w:author="arkat" w:date="2017-10-11T10:02:00Z"/>
          <w:del w:id="15061" w:author="arkat" w:date="2017-10-11T11:07:00Z"/>
          <w:rFonts w:ascii="Times New Roman" w:hAnsi="Times New Roman" w:cs="Times New Roman"/>
          <w:szCs w:val="24"/>
        </w:rPr>
        <w:pPrChange w:id="15062" w:author="arkat" w:date="2017-10-11T11:07:00Z">
          <w:pPr>
            <w:widowControl w:val="0"/>
            <w:autoSpaceDE w:val="0"/>
            <w:autoSpaceDN w:val="0"/>
            <w:adjustRightInd w:val="0"/>
            <w:spacing w:after="140" w:line="288" w:lineRule="auto"/>
            <w:ind w:left="480" w:hanging="480"/>
          </w:pPr>
        </w:pPrChange>
      </w:pPr>
      <w:ins w:id="15063" w:author="arkat" w:date="2017-10-11T10:02:00Z">
        <w:del w:id="15064"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620F3583" w14:textId="50E3C7DA" w:rsidR="00F5795E" w:rsidDel="00DE59C1" w:rsidRDefault="00F5795E">
      <w:pPr>
        <w:widowControl w:val="0"/>
        <w:autoSpaceDE w:val="0"/>
        <w:autoSpaceDN w:val="0"/>
        <w:adjustRightInd w:val="0"/>
        <w:spacing w:after="0"/>
        <w:rPr>
          <w:ins w:id="15065" w:author="arkat" w:date="2017-10-11T10:02:00Z"/>
          <w:del w:id="15066" w:author="arkat" w:date="2017-10-11T11:07:00Z"/>
          <w:rFonts w:ascii="Times New Roman" w:hAnsi="Times New Roman" w:cs="Times New Roman"/>
          <w:szCs w:val="24"/>
        </w:rPr>
        <w:pPrChange w:id="15067" w:author="arkat" w:date="2017-10-11T11:07:00Z">
          <w:pPr>
            <w:widowControl w:val="0"/>
            <w:autoSpaceDE w:val="0"/>
            <w:autoSpaceDN w:val="0"/>
            <w:adjustRightInd w:val="0"/>
            <w:spacing w:after="140" w:line="288" w:lineRule="auto"/>
            <w:ind w:left="480" w:hanging="480"/>
          </w:pPr>
        </w:pPrChange>
      </w:pPr>
      <w:ins w:id="15068" w:author="arkat" w:date="2017-10-11T10:02:00Z">
        <w:del w:id="15069"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7C84CDA9" w14:textId="6D35C1EE" w:rsidR="00F5795E" w:rsidDel="00DE59C1" w:rsidRDefault="00F5795E">
      <w:pPr>
        <w:widowControl w:val="0"/>
        <w:autoSpaceDE w:val="0"/>
        <w:autoSpaceDN w:val="0"/>
        <w:adjustRightInd w:val="0"/>
        <w:spacing w:after="0"/>
        <w:rPr>
          <w:ins w:id="15070" w:author="arkat" w:date="2017-10-11T10:02:00Z"/>
          <w:del w:id="15071" w:author="arkat" w:date="2017-10-11T11:07:00Z"/>
          <w:rFonts w:ascii="Times New Roman" w:hAnsi="Times New Roman" w:cs="Times New Roman"/>
          <w:szCs w:val="24"/>
        </w:rPr>
        <w:pPrChange w:id="15072" w:author="arkat" w:date="2017-10-11T11:07:00Z">
          <w:pPr>
            <w:widowControl w:val="0"/>
            <w:autoSpaceDE w:val="0"/>
            <w:autoSpaceDN w:val="0"/>
            <w:adjustRightInd w:val="0"/>
            <w:spacing w:after="140" w:line="288" w:lineRule="auto"/>
            <w:ind w:left="480" w:hanging="480"/>
          </w:pPr>
        </w:pPrChange>
      </w:pPr>
      <w:ins w:id="15073" w:author="arkat" w:date="2017-10-11T10:02:00Z">
        <w:del w:id="15074"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0DD2BBE4" w14:textId="37027B67" w:rsidR="00F5795E" w:rsidDel="00DE59C1" w:rsidRDefault="00F5795E">
      <w:pPr>
        <w:widowControl w:val="0"/>
        <w:autoSpaceDE w:val="0"/>
        <w:autoSpaceDN w:val="0"/>
        <w:adjustRightInd w:val="0"/>
        <w:spacing w:after="0"/>
        <w:rPr>
          <w:ins w:id="15075" w:author="arkat" w:date="2017-10-11T10:02:00Z"/>
          <w:del w:id="15076" w:author="arkat" w:date="2017-10-11T11:07:00Z"/>
          <w:rFonts w:ascii="Times New Roman" w:hAnsi="Times New Roman" w:cs="Times New Roman"/>
          <w:szCs w:val="24"/>
        </w:rPr>
        <w:pPrChange w:id="15077" w:author="arkat" w:date="2017-10-11T11:07:00Z">
          <w:pPr>
            <w:widowControl w:val="0"/>
            <w:autoSpaceDE w:val="0"/>
            <w:autoSpaceDN w:val="0"/>
            <w:adjustRightInd w:val="0"/>
            <w:spacing w:after="140" w:line="288" w:lineRule="auto"/>
            <w:ind w:left="480" w:hanging="480"/>
          </w:pPr>
        </w:pPrChange>
      </w:pPr>
      <w:ins w:id="15078" w:author="arkat" w:date="2017-10-11T10:02:00Z">
        <w:del w:id="15079"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687ED817" w14:textId="2CEED3F8" w:rsidR="00F5795E" w:rsidDel="00DE59C1" w:rsidRDefault="00F5795E">
      <w:pPr>
        <w:widowControl w:val="0"/>
        <w:autoSpaceDE w:val="0"/>
        <w:autoSpaceDN w:val="0"/>
        <w:adjustRightInd w:val="0"/>
        <w:spacing w:after="0"/>
        <w:rPr>
          <w:ins w:id="15080" w:author="arkat" w:date="2017-10-11T10:02:00Z"/>
          <w:del w:id="15081" w:author="arkat" w:date="2017-10-11T11:07:00Z"/>
          <w:rFonts w:ascii="Times New Roman" w:hAnsi="Times New Roman" w:cs="Times New Roman"/>
          <w:szCs w:val="24"/>
        </w:rPr>
        <w:pPrChange w:id="15082" w:author="arkat" w:date="2017-10-11T11:07:00Z">
          <w:pPr>
            <w:widowControl w:val="0"/>
            <w:autoSpaceDE w:val="0"/>
            <w:autoSpaceDN w:val="0"/>
            <w:adjustRightInd w:val="0"/>
            <w:spacing w:after="140" w:line="288" w:lineRule="auto"/>
            <w:ind w:left="480" w:hanging="480"/>
          </w:pPr>
        </w:pPrChange>
      </w:pPr>
      <w:ins w:id="15083" w:author="arkat" w:date="2017-10-11T10:02:00Z">
        <w:del w:id="15084"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6534E862" w14:textId="2D5DBC80" w:rsidR="00F5795E" w:rsidDel="00DE59C1" w:rsidRDefault="00F5795E">
      <w:pPr>
        <w:widowControl w:val="0"/>
        <w:autoSpaceDE w:val="0"/>
        <w:autoSpaceDN w:val="0"/>
        <w:adjustRightInd w:val="0"/>
        <w:spacing w:after="0"/>
        <w:rPr>
          <w:ins w:id="15085" w:author="arkat" w:date="2017-10-11T10:02:00Z"/>
          <w:del w:id="15086" w:author="arkat" w:date="2017-10-11T11:07:00Z"/>
          <w:rFonts w:ascii="Times New Roman" w:hAnsi="Times New Roman" w:cs="Times New Roman"/>
          <w:szCs w:val="24"/>
        </w:rPr>
        <w:pPrChange w:id="15087" w:author="arkat" w:date="2017-10-11T11:07:00Z">
          <w:pPr>
            <w:widowControl w:val="0"/>
            <w:autoSpaceDE w:val="0"/>
            <w:autoSpaceDN w:val="0"/>
            <w:adjustRightInd w:val="0"/>
            <w:spacing w:after="140" w:line="288" w:lineRule="auto"/>
            <w:ind w:left="480" w:hanging="480"/>
          </w:pPr>
        </w:pPrChange>
      </w:pPr>
      <w:ins w:id="15088" w:author="arkat" w:date="2017-10-11T10:02:00Z">
        <w:del w:id="15089"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39C3E55F" w14:textId="1BA86FCE" w:rsidR="00F5795E" w:rsidDel="00DE59C1" w:rsidRDefault="00F5795E">
      <w:pPr>
        <w:widowControl w:val="0"/>
        <w:autoSpaceDE w:val="0"/>
        <w:autoSpaceDN w:val="0"/>
        <w:adjustRightInd w:val="0"/>
        <w:spacing w:after="0"/>
        <w:rPr>
          <w:ins w:id="15090" w:author="arkat" w:date="2017-10-11T10:02:00Z"/>
          <w:del w:id="15091" w:author="arkat" w:date="2017-10-11T11:07:00Z"/>
          <w:rFonts w:ascii="Times New Roman" w:hAnsi="Times New Roman" w:cs="Times New Roman"/>
          <w:szCs w:val="24"/>
        </w:rPr>
        <w:pPrChange w:id="15092" w:author="arkat" w:date="2017-10-11T11:07:00Z">
          <w:pPr>
            <w:widowControl w:val="0"/>
            <w:autoSpaceDE w:val="0"/>
            <w:autoSpaceDN w:val="0"/>
            <w:adjustRightInd w:val="0"/>
            <w:spacing w:after="140" w:line="288" w:lineRule="auto"/>
            <w:ind w:left="480" w:hanging="480"/>
          </w:pPr>
        </w:pPrChange>
      </w:pPr>
      <w:ins w:id="15093" w:author="arkat" w:date="2017-10-11T10:02:00Z">
        <w:del w:id="15094"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2B434B53" w14:textId="2ABEB08B" w:rsidR="00F5795E" w:rsidDel="00DE59C1" w:rsidRDefault="00F5795E">
      <w:pPr>
        <w:widowControl w:val="0"/>
        <w:autoSpaceDE w:val="0"/>
        <w:autoSpaceDN w:val="0"/>
        <w:adjustRightInd w:val="0"/>
        <w:spacing w:after="0"/>
        <w:rPr>
          <w:ins w:id="15095" w:author="arkat" w:date="2017-10-11T10:02:00Z"/>
          <w:del w:id="15096" w:author="arkat" w:date="2017-10-11T11:07:00Z"/>
          <w:rFonts w:ascii="Times New Roman" w:hAnsi="Times New Roman" w:cs="Times New Roman"/>
          <w:szCs w:val="24"/>
        </w:rPr>
        <w:pPrChange w:id="15097" w:author="arkat" w:date="2017-10-11T11:07:00Z">
          <w:pPr>
            <w:widowControl w:val="0"/>
            <w:autoSpaceDE w:val="0"/>
            <w:autoSpaceDN w:val="0"/>
            <w:adjustRightInd w:val="0"/>
            <w:spacing w:after="140" w:line="288" w:lineRule="auto"/>
            <w:ind w:left="480" w:hanging="480"/>
          </w:pPr>
        </w:pPrChange>
      </w:pPr>
      <w:ins w:id="15098" w:author="arkat" w:date="2017-10-11T10:02:00Z">
        <w:del w:id="15099"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4FAD7283" w14:textId="600EB9C4" w:rsidR="00F5795E" w:rsidDel="00DE59C1" w:rsidRDefault="00F5795E">
      <w:pPr>
        <w:widowControl w:val="0"/>
        <w:autoSpaceDE w:val="0"/>
        <w:autoSpaceDN w:val="0"/>
        <w:adjustRightInd w:val="0"/>
        <w:spacing w:after="0"/>
        <w:rPr>
          <w:ins w:id="15100" w:author="arkat" w:date="2017-10-11T10:02:00Z"/>
          <w:del w:id="15101" w:author="arkat" w:date="2017-10-11T11:07:00Z"/>
          <w:rFonts w:ascii="Times New Roman" w:hAnsi="Times New Roman" w:cs="Times New Roman"/>
          <w:szCs w:val="24"/>
        </w:rPr>
        <w:pPrChange w:id="15102" w:author="arkat" w:date="2017-10-11T11:07:00Z">
          <w:pPr>
            <w:widowControl w:val="0"/>
            <w:autoSpaceDE w:val="0"/>
            <w:autoSpaceDN w:val="0"/>
            <w:adjustRightInd w:val="0"/>
            <w:spacing w:after="140" w:line="288" w:lineRule="auto"/>
            <w:ind w:left="480" w:hanging="480"/>
          </w:pPr>
        </w:pPrChange>
      </w:pPr>
      <w:ins w:id="15103" w:author="arkat" w:date="2017-10-11T10:02:00Z">
        <w:del w:id="15104"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4C0EF0BE" w14:textId="2DFECE21" w:rsidR="00F5795E" w:rsidDel="00DE59C1" w:rsidRDefault="00F5795E">
      <w:pPr>
        <w:widowControl w:val="0"/>
        <w:autoSpaceDE w:val="0"/>
        <w:autoSpaceDN w:val="0"/>
        <w:adjustRightInd w:val="0"/>
        <w:spacing w:after="0"/>
        <w:rPr>
          <w:ins w:id="15105" w:author="arkat" w:date="2017-10-11T10:02:00Z"/>
          <w:del w:id="15106" w:author="arkat" w:date="2017-10-11T11:07:00Z"/>
          <w:rFonts w:ascii="Times New Roman" w:hAnsi="Times New Roman" w:cs="Times New Roman"/>
          <w:szCs w:val="24"/>
        </w:rPr>
        <w:pPrChange w:id="15107" w:author="arkat" w:date="2017-10-11T11:07:00Z">
          <w:pPr>
            <w:widowControl w:val="0"/>
            <w:autoSpaceDE w:val="0"/>
            <w:autoSpaceDN w:val="0"/>
            <w:adjustRightInd w:val="0"/>
            <w:spacing w:after="140" w:line="288" w:lineRule="auto"/>
            <w:ind w:left="480" w:hanging="480"/>
          </w:pPr>
        </w:pPrChange>
      </w:pPr>
      <w:ins w:id="15108" w:author="arkat" w:date="2017-10-11T10:02:00Z">
        <w:del w:id="15109"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74368B1A" w14:textId="30A7DF79" w:rsidR="00F5795E" w:rsidDel="00DE59C1" w:rsidRDefault="00F5795E">
      <w:pPr>
        <w:widowControl w:val="0"/>
        <w:autoSpaceDE w:val="0"/>
        <w:autoSpaceDN w:val="0"/>
        <w:adjustRightInd w:val="0"/>
        <w:spacing w:after="0"/>
        <w:rPr>
          <w:ins w:id="15110" w:author="arkat" w:date="2017-10-11T10:02:00Z"/>
          <w:del w:id="15111" w:author="arkat" w:date="2017-10-11T11:07:00Z"/>
          <w:rFonts w:ascii="Times New Roman" w:hAnsi="Times New Roman" w:cs="Times New Roman"/>
          <w:szCs w:val="24"/>
        </w:rPr>
        <w:pPrChange w:id="15112" w:author="arkat" w:date="2017-10-11T11:07:00Z">
          <w:pPr>
            <w:widowControl w:val="0"/>
            <w:autoSpaceDE w:val="0"/>
            <w:autoSpaceDN w:val="0"/>
            <w:adjustRightInd w:val="0"/>
            <w:spacing w:after="140" w:line="288" w:lineRule="auto"/>
            <w:ind w:left="480" w:hanging="480"/>
          </w:pPr>
        </w:pPrChange>
      </w:pPr>
      <w:ins w:id="15113" w:author="arkat" w:date="2017-10-11T10:02:00Z">
        <w:del w:id="15114"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6B835BBB" w14:textId="59094518" w:rsidR="00F5795E" w:rsidDel="00DE59C1" w:rsidRDefault="00F5795E">
      <w:pPr>
        <w:widowControl w:val="0"/>
        <w:autoSpaceDE w:val="0"/>
        <w:autoSpaceDN w:val="0"/>
        <w:adjustRightInd w:val="0"/>
        <w:spacing w:after="0"/>
        <w:rPr>
          <w:ins w:id="15115" w:author="arkat" w:date="2017-10-11T10:02:00Z"/>
          <w:del w:id="15116" w:author="arkat" w:date="2017-10-11T11:07:00Z"/>
          <w:rFonts w:ascii="Times New Roman" w:hAnsi="Times New Roman" w:cs="Times New Roman"/>
          <w:szCs w:val="24"/>
        </w:rPr>
        <w:pPrChange w:id="15117" w:author="arkat" w:date="2017-10-11T11:07:00Z">
          <w:pPr>
            <w:widowControl w:val="0"/>
            <w:autoSpaceDE w:val="0"/>
            <w:autoSpaceDN w:val="0"/>
            <w:adjustRightInd w:val="0"/>
            <w:spacing w:after="140" w:line="288" w:lineRule="auto"/>
            <w:ind w:left="480" w:hanging="480"/>
          </w:pPr>
        </w:pPrChange>
      </w:pPr>
      <w:ins w:id="15118" w:author="arkat" w:date="2017-10-11T10:02:00Z">
        <w:del w:id="15119"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2962F55E" w14:textId="5ACC746A" w:rsidR="00F5795E" w:rsidDel="00DE59C1" w:rsidRDefault="00F5795E">
      <w:pPr>
        <w:widowControl w:val="0"/>
        <w:autoSpaceDE w:val="0"/>
        <w:autoSpaceDN w:val="0"/>
        <w:adjustRightInd w:val="0"/>
        <w:spacing w:after="0"/>
        <w:rPr>
          <w:ins w:id="15120" w:author="arkat" w:date="2017-10-11T10:02:00Z"/>
          <w:del w:id="15121" w:author="arkat" w:date="2017-10-11T11:07:00Z"/>
          <w:rFonts w:ascii="Times New Roman" w:hAnsi="Times New Roman" w:cs="Times New Roman"/>
          <w:szCs w:val="24"/>
        </w:rPr>
        <w:pPrChange w:id="15122" w:author="arkat" w:date="2017-10-11T11:07:00Z">
          <w:pPr>
            <w:widowControl w:val="0"/>
            <w:autoSpaceDE w:val="0"/>
            <w:autoSpaceDN w:val="0"/>
            <w:adjustRightInd w:val="0"/>
            <w:spacing w:after="140" w:line="288" w:lineRule="auto"/>
            <w:ind w:left="480" w:hanging="480"/>
          </w:pPr>
        </w:pPrChange>
      </w:pPr>
      <w:ins w:id="15123" w:author="arkat" w:date="2017-10-11T10:02:00Z">
        <w:del w:id="15124"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546BE84B" w14:textId="5F41E8EA" w:rsidR="00F5795E" w:rsidDel="00DE59C1" w:rsidRDefault="00F5795E">
      <w:pPr>
        <w:widowControl w:val="0"/>
        <w:autoSpaceDE w:val="0"/>
        <w:autoSpaceDN w:val="0"/>
        <w:adjustRightInd w:val="0"/>
        <w:spacing w:after="0"/>
        <w:rPr>
          <w:ins w:id="15125" w:author="arkat" w:date="2017-10-11T10:02:00Z"/>
          <w:del w:id="15126" w:author="arkat" w:date="2017-10-11T11:07:00Z"/>
          <w:rFonts w:ascii="Times New Roman" w:hAnsi="Times New Roman" w:cs="Times New Roman"/>
          <w:szCs w:val="24"/>
        </w:rPr>
        <w:pPrChange w:id="15127" w:author="arkat" w:date="2017-10-11T11:07:00Z">
          <w:pPr>
            <w:widowControl w:val="0"/>
            <w:autoSpaceDE w:val="0"/>
            <w:autoSpaceDN w:val="0"/>
            <w:adjustRightInd w:val="0"/>
            <w:spacing w:after="140" w:line="288" w:lineRule="auto"/>
            <w:ind w:left="480" w:hanging="480"/>
          </w:pPr>
        </w:pPrChange>
      </w:pPr>
      <w:ins w:id="15128" w:author="arkat" w:date="2017-10-11T10:02:00Z">
        <w:del w:id="15129"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4ABB7A95" w14:textId="3981E6AB" w:rsidR="00F5795E" w:rsidDel="00DE59C1" w:rsidRDefault="00F5795E">
      <w:pPr>
        <w:widowControl w:val="0"/>
        <w:autoSpaceDE w:val="0"/>
        <w:autoSpaceDN w:val="0"/>
        <w:adjustRightInd w:val="0"/>
        <w:spacing w:after="0"/>
        <w:rPr>
          <w:ins w:id="15130" w:author="arkat" w:date="2017-10-11T10:02:00Z"/>
          <w:del w:id="15131" w:author="arkat" w:date="2017-10-11T11:07:00Z"/>
          <w:rFonts w:ascii="Times New Roman" w:hAnsi="Times New Roman" w:cs="Times New Roman"/>
          <w:szCs w:val="24"/>
        </w:rPr>
        <w:pPrChange w:id="15132" w:author="arkat" w:date="2017-10-11T11:07:00Z">
          <w:pPr>
            <w:widowControl w:val="0"/>
            <w:autoSpaceDE w:val="0"/>
            <w:autoSpaceDN w:val="0"/>
            <w:adjustRightInd w:val="0"/>
            <w:spacing w:after="140" w:line="288" w:lineRule="auto"/>
            <w:ind w:left="480" w:hanging="480"/>
          </w:pPr>
        </w:pPrChange>
      </w:pPr>
      <w:ins w:id="15133" w:author="arkat" w:date="2017-10-11T10:02:00Z">
        <w:del w:id="15134"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155A9134" w14:textId="501758C1" w:rsidR="00F5795E" w:rsidDel="00DE59C1" w:rsidRDefault="00F5795E">
      <w:pPr>
        <w:widowControl w:val="0"/>
        <w:autoSpaceDE w:val="0"/>
        <w:autoSpaceDN w:val="0"/>
        <w:adjustRightInd w:val="0"/>
        <w:spacing w:after="0"/>
        <w:rPr>
          <w:ins w:id="15135" w:author="arkat" w:date="2017-10-11T10:02:00Z"/>
          <w:del w:id="15136" w:author="arkat" w:date="2017-10-11T11:07:00Z"/>
          <w:rFonts w:ascii="Times New Roman" w:hAnsi="Times New Roman" w:cs="Times New Roman"/>
          <w:szCs w:val="24"/>
        </w:rPr>
        <w:pPrChange w:id="15137" w:author="arkat" w:date="2017-10-11T11:07:00Z">
          <w:pPr>
            <w:widowControl w:val="0"/>
            <w:autoSpaceDE w:val="0"/>
            <w:autoSpaceDN w:val="0"/>
            <w:adjustRightInd w:val="0"/>
            <w:spacing w:after="140" w:line="288" w:lineRule="auto"/>
            <w:ind w:left="480" w:hanging="480"/>
          </w:pPr>
        </w:pPrChange>
      </w:pPr>
      <w:ins w:id="15138" w:author="arkat" w:date="2017-10-11T10:02:00Z">
        <w:del w:id="15139"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4E814105" w14:textId="3376D715" w:rsidR="00F5795E" w:rsidDel="00DE59C1" w:rsidRDefault="00F5795E">
      <w:pPr>
        <w:widowControl w:val="0"/>
        <w:autoSpaceDE w:val="0"/>
        <w:autoSpaceDN w:val="0"/>
        <w:adjustRightInd w:val="0"/>
        <w:spacing w:after="0"/>
        <w:rPr>
          <w:ins w:id="15140" w:author="arkat" w:date="2017-10-11T10:02:00Z"/>
          <w:del w:id="15141" w:author="arkat" w:date="2017-10-11T11:07:00Z"/>
          <w:rFonts w:ascii="Times New Roman" w:hAnsi="Times New Roman" w:cs="Times New Roman"/>
          <w:szCs w:val="24"/>
        </w:rPr>
        <w:pPrChange w:id="15142" w:author="arkat" w:date="2017-10-11T11:07:00Z">
          <w:pPr>
            <w:widowControl w:val="0"/>
            <w:autoSpaceDE w:val="0"/>
            <w:autoSpaceDN w:val="0"/>
            <w:adjustRightInd w:val="0"/>
            <w:spacing w:after="140" w:line="288" w:lineRule="auto"/>
            <w:ind w:left="480" w:hanging="480"/>
          </w:pPr>
        </w:pPrChange>
      </w:pPr>
      <w:ins w:id="15143" w:author="arkat" w:date="2017-10-11T10:02:00Z">
        <w:del w:id="15144"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4FA84172" w14:textId="180FF5A9" w:rsidR="00F5795E" w:rsidDel="00DE59C1" w:rsidRDefault="00F5795E">
      <w:pPr>
        <w:widowControl w:val="0"/>
        <w:autoSpaceDE w:val="0"/>
        <w:autoSpaceDN w:val="0"/>
        <w:adjustRightInd w:val="0"/>
        <w:spacing w:after="0"/>
        <w:rPr>
          <w:ins w:id="15145" w:author="arkat" w:date="2017-10-11T10:02:00Z"/>
          <w:del w:id="15146" w:author="arkat" w:date="2017-10-11T11:07:00Z"/>
          <w:rFonts w:ascii="Times New Roman" w:hAnsi="Times New Roman" w:cs="Times New Roman"/>
          <w:szCs w:val="24"/>
        </w:rPr>
        <w:pPrChange w:id="15147" w:author="arkat" w:date="2017-10-11T11:07:00Z">
          <w:pPr>
            <w:widowControl w:val="0"/>
            <w:autoSpaceDE w:val="0"/>
            <w:autoSpaceDN w:val="0"/>
            <w:adjustRightInd w:val="0"/>
            <w:spacing w:after="140" w:line="288" w:lineRule="auto"/>
            <w:ind w:left="480" w:hanging="480"/>
          </w:pPr>
        </w:pPrChange>
      </w:pPr>
      <w:ins w:id="15148" w:author="arkat" w:date="2017-10-11T10:02:00Z">
        <w:del w:id="15149"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04E38A16" w14:textId="375015F5" w:rsidR="00F5795E" w:rsidDel="00DE59C1" w:rsidRDefault="00F5795E">
      <w:pPr>
        <w:widowControl w:val="0"/>
        <w:autoSpaceDE w:val="0"/>
        <w:autoSpaceDN w:val="0"/>
        <w:adjustRightInd w:val="0"/>
        <w:spacing w:after="0"/>
        <w:rPr>
          <w:ins w:id="15150" w:author="arkat" w:date="2017-10-11T10:02:00Z"/>
          <w:del w:id="15151" w:author="arkat" w:date="2017-10-11T11:07:00Z"/>
          <w:rFonts w:ascii="Times New Roman" w:hAnsi="Times New Roman" w:cs="Times New Roman"/>
          <w:szCs w:val="24"/>
        </w:rPr>
        <w:pPrChange w:id="15152" w:author="arkat" w:date="2017-10-11T11:07:00Z">
          <w:pPr>
            <w:widowControl w:val="0"/>
            <w:autoSpaceDE w:val="0"/>
            <w:autoSpaceDN w:val="0"/>
            <w:adjustRightInd w:val="0"/>
            <w:spacing w:after="140" w:line="288" w:lineRule="auto"/>
            <w:ind w:left="480" w:hanging="480"/>
          </w:pPr>
        </w:pPrChange>
      </w:pPr>
      <w:ins w:id="15153" w:author="arkat" w:date="2017-10-11T10:02:00Z">
        <w:del w:id="15154"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28350F0A" w14:textId="47211A10" w:rsidR="00F5795E" w:rsidDel="00DE59C1" w:rsidRDefault="00F5795E">
      <w:pPr>
        <w:widowControl w:val="0"/>
        <w:autoSpaceDE w:val="0"/>
        <w:autoSpaceDN w:val="0"/>
        <w:adjustRightInd w:val="0"/>
        <w:spacing w:after="0"/>
        <w:rPr>
          <w:ins w:id="15155" w:author="arkat" w:date="2017-10-11T10:02:00Z"/>
          <w:del w:id="15156" w:author="arkat" w:date="2017-10-11T11:07:00Z"/>
          <w:rFonts w:ascii="Times New Roman" w:hAnsi="Times New Roman" w:cs="Times New Roman"/>
          <w:szCs w:val="24"/>
        </w:rPr>
        <w:pPrChange w:id="15157" w:author="arkat" w:date="2017-10-11T11:07:00Z">
          <w:pPr>
            <w:widowControl w:val="0"/>
            <w:autoSpaceDE w:val="0"/>
            <w:autoSpaceDN w:val="0"/>
            <w:adjustRightInd w:val="0"/>
            <w:spacing w:after="140" w:line="288" w:lineRule="auto"/>
            <w:ind w:left="480" w:hanging="480"/>
          </w:pPr>
        </w:pPrChange>
      </w:pPr>
      <w:ins w:id="15158" w:author="arkat" w:date="2017-10-11T10:02:00Z">
        <w:del w:id="15159"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168EAA15" w14:textId="5D6427D4" w:rsidR="00F5795E" w:rsidDel="00DE59C1" w:rsidRDefault="00F5795E">
      <w:pPr>
        <w:widowControl w:val="0"/>
        <w:autoSpaceDE w:val="0"/>
        <w:autoSpaceDN w:val="0"/>
        <w:adjustRightInd w:val="0"/>
        <w:spacing w:after="0"/>
        <w:rPr>
          <w:ins w:id="15160" w:author="arkat" w:date="2017-10-11T10:02:00Z"/>
          <w:del w:id="15161" w:author="arkat" w:date="2017-10-11T11:07:00Z"/>
          <w:rFonts w:ascii="Times New Roman" w:hAnsi="Times New Roman" w:cs="Times New Roman"/>
          <w:szCs w:val="24"/>
        </w:rPr>
        <w:pPrChange w:id="15162" w:author="arkat" w:date="2017-10-11T11:07:00Z">
          <w:pPr>
            <w:widowControl w:val="0"/>
            <w:autoSpaceDE w:val="0"/>
            <w:autoSpaceDN w:val="0"/>
            <w:adjustRightInd w:val="0"/>
            <w:spacing w:after="140" w:line="288" w:lineRule="auto"/>
            <w:ind w:left="480" w:hanging="480"/>
          </w:pPr>
        </w:pPrChange>
      </w:pPr>
      <w:ins w:id="15163" w:author="arkat" w:date="2017-10-11T10:02:00Z">
        <w:del w:id="15164"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7A1FAAFC" w14:textId="16DC6FE3" w:rsidR="00F5795E" w:rsidDel="00DE59C1" w:rsidRDefault="00F5795E">
      <w:pPr>
        <w:widowControl w:val="0"/>
        <w:autoSpaceDE w:val="0"/>
        <w:autoSpaceDN w:val="0"/>
        <w:adjustRightInd w:val="0"/>
        <w:spacing w:after="0"/>
        <w:rPr>
          <w:ins w:id="15165" w:author="arkat" w:date="2017-10-11T10:02:00Z"/>
          <w:del w:id="15166" w:author="arkat" w:date="2017-10-11T11:07:00Z"/>
          <w:rFonts w:ascii="Times New Roman" w:hAnsi="Times New Roman" w:cs="Times New Roman"/>
          <w:szCs w:val="24"/>
        </w:rPr>
        <w:pPrChange w:id="15167" w:author="arkat" w:date="2017-10-11T11:07:00Z">
          <w:pPr>
            <w:widowControl w:val="0"/>
            <w:autoSpaceDE w:val="0"/>
            <w:autoSpaceDN w:val="0"/>
            <w:adjustRightInd w:val="0"/>
            <w:spacing w:after="140" w:line="288" w:lineRule="auto"/>
            <w:ind w:left="480" w:hanging="480"/>
          </w:pPr>
        </w:pPrChange>
      </w:pPr>
      <w:ins w:id="15168" w:author="arkat" w:date="2017-10-11T10:02:00Z">
        <w:del w:id="15169"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2BEF9111" w14:textId="6BE69665" w:rsidR="00F5795E" w:rsidDel="00DE59C1" w:rsidRDefault="00F5795E">
      <w:pPr>
        <w:widowControl w:val="0"/>
        <w:autoSpaceDE w:val="0"/>
        <w:autoSpaceDN w:val="0"/>
        <w:adjustRightInd w:val="0"/>
        <w:spacing w:after="0"/>
        <w:rPr>
          <w:ins w:id="15170" w:author="arkat" w:date="2017-10-11T10:02:00Z"/>
          <w:del w:id="15171" w:author="arkat" w:date="2017-10-11T11:07:00Z"/>
          <w:rFonts w:ascii="Times New Roman" w:hAnsi="Times New Roman" w:cs="Times New Roman"/>
          <w:szCs w:val="24"/>
        </w:rPr>
        <w:pPrChange w:id="15172" w:author="arkat" w:date="2017-10-11T11:07:00Z">
          <w:pPr>
            <w:widowControl w:val="0"/>
            <w:autoSpaceDE w:val="0"/>
            <w:autoSpaceDN w:val="0"/>
            <w:adjustRightInd w:val="0"/>
            <w:spacing w:after="140" w:line="288" w:lineRule="auto"/>
            <w:ind w:left="480" w:hanging="480"/>
          </w:pPr>
        </w:pPrChange>
      </w:pPr>
      <w:ins w:id="15173" w:author="arkat" w:date="2017-10-11T10:02:00Z">
        <w:del w:id="15174"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209CF50C" w14:textId="08248579" w:rsidR="00F5795E" w:rsidDel="00DE59C1" w:rsidRDefault="00F5795E">
      <w:pPr>
        <w:widowControl w:val="0"/>
        <w:autoSpaceDE w:val="0"/>
        <w:autoSpaceDN w:val="0"/>
        <w:adjustRightInd w:val="0"/>
        <w:spacing w:after="0"/>
        <w:rPr>
          <w:ins w:id="15175" w:author="arkat" w:date="2017-10-11T10:02:00Z"/>
          <w:del w:id="15176" w:author="arkat" w:date="2017-10-11T11:07:00Z"/>
          <w:rFonts w:ascii="Times New Roman" w:hAnsi="Times New Roman" w:cs="Times New Roman"/>
          <w:szCs w:val="24"/>
        </w:rPr>
        <w:pPrChange w:id="15177" w:author="arkat" w:date="2017-10-11T11:07:00Z">
          <w:pPr>
            <w:widowControl w:val="0"/>
            <w:autoSpaceDE w:val="0"/>
            <w:autoSpaceDN w:val="0"/>
            <w:adjustRightInd w:val="0"/>
            <w:spacing w:after="140" w:line="288" w:lineRule="auto"/>
            <w:ind w:left="480" w:hanging="480"/>
          </w:pPr>
        </w:pPrChange>
      </w:pPr>
      <w:ins w:id="15178" w:author="arkat" w:date="2017-10-11T10:02:00Z">
        <w:del w:id="15179" w:author="arkat" w:date="2017-10-11T11:07:00Z">
          <w:r w:rsidDel="00DE59C1">
            <w:rPr>
              <w:rFonts w:ascii="Times New Roman" w:hAnsi="Times New Roman" w:cs="Times New Roman"/>
              <w:szCs w:val="24"/>
            </w:rPr>
            <w:delText>Volzer, H. 2010. An Overview of BPMN 2 . 0 and its Potential Use. 2–3.</w:delText>
          </w:r>
        </w:del>
      </w:ins>
    </w:p>
    <w:p w14:paraId="407185DB" w14:textId="137033CF" w:rsidR="00F5795E" w:rsidDel="00DE59C1" w:rsidRDefault="00F5795E">
      <w:pPr>
        <w:widowControl w:val="0"/>
        <w:autoSpaceDE w:val="0"/>
        <w:autoSpaceDN w:val="0"/>
        <w:adjustRightInd w:val="0"/>
        <w:spacing w:after="0"/>
        <w:rPr>
          <w:ins w:id="15180" w:author="arkat" w:date="2017-10-11T10:02:00Z"/>
          <w:del w:id="15181" w:author="arkat" w:date="2017-10-11T11:07:00Z"/>
          <w:rFonts w:ascii="Times New Roman" w:hAnsi="Times New Roman" w:cs="Times New Roman"/>
          <w:szCs w:val="24"/>
        </w:rPr>
        <w:pPrChange w:id="15182" w:author="arkat" w:date="2017-10-11T11:07:00Z">
          <w:pPr>
            <w:widowControl w:val="0"/>
            <w:autoSpaceDE w:val="0"/>
            <w:autoSpaceDN w:val="0"/>
            <w:adjustRightInd w:val="0"/>
            <w:spacing w:after="140" w:line="288" w:lineRule="auto"/>
            <w:ind w:left="480" w:hanging="480"/>
          </w:pPr>
        </w:pPrChange>
      </w:pPr>
      <w:ins w:id="15183" w:author="arkat" w:date="2017-10-11T10:02:00Z">
        <w:del w:id="15184"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5E28FABF" w14:textId="1CC3917E" w:rsidR="00F5795E" w:rsidDel="00DE59C1" w:rsidRDefault="00F5795E">
      <w:pPr>
        <w:widowControl w:val="0"/>
        <w:autoSpaceDE w:val="0"/>
        <w:autoSpaceDN w:val="0"/>
        <w:adjustRightInd w:val="0"/>
        <w:spacing w:after="0"/>
        <w:rPr>
          <w:ins w:id="15185" w:author="arkat" w:date="2017-10-11T10:02:00Z"/>
          <w:del w:id="15186" w:author="arkat" w:date="2017-10-11T11:07:00Z"/>
          <w:rFonts w:ascii="Times New Roman" w:hAnsi="Times New Roman" w:cs="Times New Roman"/>
          <w:szCs w:val="24"/>
        </w:rPr>
        <w:pPrChange w:id="15187" w:author="arkat" w:date="2017-10-11T11:07:00Z">
          <w:pPr>
            <w:widowControl w:val="0"/>
            <w:autoSpaceDE w:val="0"/>
            <w:autoSpaceDN w:val="0"/>
            <w:adjustRightInd w:val="0"/>
            <w:spacing w:after="140" w:line="288" w:lineRule="auto"/>
            <w:ind w:left="480" w:hanging="480"/>
          </w:pPr>
        </w:pPrChange>
      </w:pPr>
      <w:ins w:id="15188" w:author="arkat" w:date="2017-10-11T10:02:00Z">
        <w:del w:id="15189"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65286992" w14:textId="17A65E86" w:rsidR="00F5795E" w:rsidDel="00DE59C1" w:rsidRDefault="00F5795E">
      <w:pPr>
        <w:widowControl w:val="0"/>
        <w:autoSpaceDE w:val="0"/>
        <w:autoSpaceDN w:val="0"/>
        <w:adjustRightInd w:val="0"/>
        <w:spacing w:after="0"/>
        <w:rPr>
          <w:ins w:id="15190" w:author="arkat" w:date="2017-10-11T10:02:00Z"/>
          <w:del w:id="15191" w:author="arkat" w:date="2017-10-11T11:07:00Z"/>
        </w:rPr>
        <w:pPrChange w:id="15192" w:author="arkat" w:date="2017-10-11T11:07:00Z">
          <w:pPr>
            <w:widowControl w:val="0"/>
            <w:autoSpaceDE w:val="0"/>
            <w:autoSpaceDN w:val="0"/>
            <w:adjustRightInd w:val="0"/>
            <w:spacing w:after="140" w:line="288" w:lineRule="auto"/>
            <w:ind w:left="480" w:hanging="480"/>
          </w:pPr>
        </w:pPrChange>
      </w:pPr>
      <w:ins w:id="15193" w:author="arkat" w:date="2017-10-11T10:02:00Z">
        <w:del w:id="15194"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5EB6983D" w14:textId="648506E1" w:rsidR="00F5795E" w:rsidDel="00DE59C1" w:rsidRDefault="00F5795E">
      <w:pPr>
        <w:widowControl w:val="0"/>
        <w:autoSpaceDE w:val="0"/>
        <w:autoSpaceDN w:val="0"/>
        <w:adjustRightInd w:val="0"/>
        <w:spacing w:after="0"/>
        <w:rPr>
          <w:ins w:id="15195" w:author="arkat" w:date="2017-10-11T10:02:00Z"/>
          <w:del w:id="15196" w:author="arkat" w:date="2017-10-11T11:07:00Z"/>
          <w:rFonts w:ascii="Times New Roman" w:hAnsi="Times New Roman" w:cs="Times New Roman"/>
          <w:szCs w:val="24"/>
        </w:rPr>
      </w:pPr>
    </w:p>
    <w:p w14:paraId="1DFB46EF" w14:textId="5102751F" w:rsidR="00F5795E" w:rsidDel="00DE59C1" w:rsidRDefault="00F5795E">
      <w:pPr>
        <w:widowControl w:val="0"/>
        <w:autoSpaceDE w:val="0"/>
        <w:autoSpaceDN w:val="0"/>
        <w:adjustRightInd w:val="0"/>
        <w:spacing w:after="0"/>
        <w:rPr>
          <w:ins w:id="15197" w:author="arkat" w:date="2017-10-11T10:02:00Z"/>
          <w:del w:id="15198" w:author="arkat" w:date="2017-10-11T11:07:00Z"/>
          <w:rFonts w:ascii="Times New Roman" w:hAnsi="Times New Roman" w:cs="Times New Roman"/>
          <w:szCs w:val="24"/>
        </w:rPr>
        <w:pPrChange w:id="15199" w:author="arkat" w:date="2017-10-11T11:07:00Z">
          <w:pPr>
            <w:widowControl w:val="0"/>
            <w:autoSpaceDE w:val="0"/>
            <w:autoSpaceDN w:val="0"/>
            <w:adjustRightInd w:val="0"/>
            <w:spacing w:after="140" w:line="288" w:lineRule="auto"/>
            <w:ind w:left="480" w:hanging="480"/>
          </w:pPr>
        </w:pPrChange>
      </w:pPr>
      <w:ins w:id="15200" w:author="arkat" w:date="2017-10-11T10:02:00Z">
        <w:del w:id="15201"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4BDD1272" w14:textId="66540F29" w:rsidR="00F5795E" w:rsidDel="00DE59C1" w:rsidRDefault="00F5795E">
      <w:pPr>
        <w:widowControl w:val="0"/>
        <w:autoSpaceDE w:val="0"/>
        <w:autoSpaceDN w:val="0"/>
        <w:adjustRightInd w:val="0"/>
        <w:spacing w:after="0"/>
        <w:rPr>
          <w:ins w:id="15202" w:author="arkat" w:date="2017-10-11T10:02:00Z"/>
          <w:del w:id="15203" w:author="arkat" w:date="2017-10-11T11:07:00Z"/>
          <w:rFonts w:ascii="Times New Roman" w:hAnsi="Times New Roman" w:cs="Times New Roman"/>
          <w:szCs w:val="24"/>
        </w:rPr>
        <w:pPrChange w:id="15204" w:author="arkat" w:date="2017-10-11T11:07:00Z">
          <w:pPr>
            <w:widowControl w:val="0"/>
            <w:autoSpaceDE w:val="0"/>
            <w:autoSpaceDN w:val="0"/>
            <w:adjustRightInd w:val="0"/>
            <w:spacing w:after="140" w:line="288" w:lineRule="auto"/>
            <w:ind w:left="480" w:hanging="480"/>
          </w:pPr>
        </w:pPrChange>
      </w:pPr>
      <w:ins w:id="15205" w:author="arkat" w:date="2017-10-11T10:02:00Z">
        <w:del w:id="15206"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7B196E29" w14:textId="5C8AF74F" w:rsidR="00F5795E" w:rsidDel="00DE59C1" w:rsidRDefault="00F5795E">
      <w:pPr>
        <w:widowControl w:val="0"/>
        <w:autoSpaceDE w:val="0"/>
        <w:autoSpaceDN w:val="0"/>
        <w:adjustRightInd w:val="0"/>
        <w:spacing w:after="0"/>
        <w:rPr>
          <w:ins w:id="15207" w:author="arkat" w:date="2017-10-11T10:02:00Z"/>
          <w:del w:id="15208" w:author="arkat" w:date="2017-10-11T11:07:00Z"/>
          <w:rFonts w:ascii="Times New Roman" w:hAnsi="Times New Roman" w:cs="Times New Roman"/>
          <w:szCs w:val="24"/>
        </w:rPr>
        <w:pPrChange w:id="15209" w:author="arkat" w:date="2017-10-11T11:07:00Z">
          <w:pPr>
            <w:widowControl w:val="0"/>
            <w:autoSpaceDE w:val="0"/>
            <w:autoSpaceDN w:val="0"/>
            <w:adjustRightInd w:val="0"/>
            <w:spacing w:after="140" w:line="288" w:lineRule="auto"/>
            <w:ind w:left="480" w:hanging="480"/>
          </w:pPr>
        </w:pPrChange>
      </w:pPr>
      <w:ins w:id="15210" w:author="arkat" w:date="2017-10-11T10:02:00Z">
        <w:del w:id="15211" w:author="arkat" w:date="2017-10-11T11:07:00Z">
          <w:r w:rsidDel="00DE59C1">
            <w:rPr>
              <w:rFonts w:ascii="Times New Roman" w:hAnsi="Times New Roman" w:cs="Times New Roman"/>
              <w:szCs w:val="24"/>
            </w:rPr>
            <w:delText>Arkin, A. &amp; Intalio 2002. Business Process Modeling Language. 98.</w:delText>
          </w:r>
        </w:del>
      </w:ins>
    </w:p>
    <w:p w14:paraId="19A4176E" w14:textId="52E909D4" w:rsidR="00F5795E" w:rsidDel="00DE59C1" w:rsidRDefault="00F5795E">
      <w:pPr>
        <w:widowControl w:val="0"/>
        <w:autoSpaceDE w:val="0"/>
        <w:autoSpaceDN w:val="0"/>
        <w:adjustRightInd w:val="0"/>
        <w:spacing w:after="0"/>
        <w:rPr>
          <w:ins w:id="15212" w:author="arkat" w:date="2017-10-11T10:02:00Z"/>
          <w:del w:id="15213" w:author="arkat" w:date="2017-10-11T11:07:00Z"/>
          <w:rFonts w:ascii="Times New Roman" w:hAnsi="Times New Roman" w:cs="Times New Roman"/>
          <w:szCs w:val="24"/>
        </w:rPr>
        <w:pPrChange w:id="15214" w:author="arkat" w:date="2017-10-11T11:07:00Z">
          <w:pPr>
            <w:widowControl w:val="0"/>
            <w:autoSpaceDE w:val="0"/>
            <w:autoSpaceDN w:val="0"/>
            <w:adjustRightInd w:val="0"/>
            <w:spacing w:after="140" w:line="288" w:lineRule="auto"/>
            <w:ind w:left="480" w:hanging="480"/>
          </w:pPr>
        </w:pPrChange>
      </w:pPr>
      <w:ins w:id="15215" w:author="arkat" w:date="2017-10-11T10:02:00Z">
        <w:del w:id="15216"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4723863E" w14:textId="7DF0E5CE" w:rsidR="00F5795E" w:rsidDel="00DE59C1" w:rsidRDefault="00F5795E">
      <w:pPr>
        <w:widowControl w:val="0"/>
        <w:autoSpaceDE w:val="0"/>
        <w:autoSpaceDN w:val="0"/>
        <w:adjustRightInd w:val="0"/>
        <w:spacing w:after="0"/>
        <w:rPr>
          <w:ins w:id="15217" w:author="arkat" w:date="2017-10-11T10:02:00Z"/>
          <w:del w:id="15218" w:author="arkat" w:date="2017-10-11T11:07:00Z"/>
          <w:rFonts w:ascii="Times New Roman" w:hAnsi="Times New Roman" w:cs="Times New Roman"/>
          <w:szCs w:val="24"/>
        </w:rPr>
        <w:pPrChange w:id="15219" w:author="arkat" w:date="2017-10-11T11:07:00Z">
          <w:pPr>
            <w:widowControl w:val="0"/>
            <w:autoSpaceDE w:val="0"/>
            <w:autoSpaceDN w:val="0"/>
            <w:adjustRightInd w:val="0"/>
            <w:spacing w:after="140" w:line="288" w:lineRule="auto"/>
            <w:ind w:left="480" w:hanging="480"/>
          </w:pPr>
        </w:pPrChange>
      </w:pPr>
      <w:ins w:id="15220" w:author="arkat" w:date="2017-10-11T10:02:00Z">
        <w:del w:id="15221"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38E1C39A" w14:textId="655EF875" w:rsidR="00F5795E" w:rsidDel="00DE59C1" w:rsidRDefault="00F5795E">
      <w:pPr>
        <w:widowControl w:val="0"/>
        <w:autoSpaceDE w:val="0"/>
        <w:autoSpaceDN w:val="0"/>
        <w:adjustRightInd w:val="0"/>
        <w:spacing w:after="0"/>
        <w:rPr>
          <w:ins w:id="15222" w:author="arkat" w:date="2017-10-11T10:02:00Z"/>
          <w:del w:id="15223" w:author="arkat" w:date="2017-10-11T11:07:00Z"/>
          <w:rFonts w:ascii="Times New Roman" w:hAnsi="Times New Roman" w:cs="Times New Roman"/>
          <w:szCs w:val="24"/>
        </w:rPr>
        <w:pPrChange w:id="15224" w:author="arkat" w:date="2017-10-11T11:07:00Z">
          <w:pPr>
            <w:widowControl w:val="0"/>
            <w:autoSpaceDE w:val="0"/>
            <w:autoSpaceDN w:val="0"/>
            <w:adjustRightInd w:val="0"/>
            <w:spacing w:after="140" w:line="288" w:lineRule="auto"/>
            <w:ind w:left="480" w:hanging="480"/>
          </w:pPr>
        </w:pPrChange>
      </w:pPr>
      <w:ins w:id="15225" w:author="arkat" w:date="2017-10-11T10:02:00Z">
        <w:del w:id="15226"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4819C4EF" w14:textId="08959B4E" w:rsidR="00F5795E" w:rsidDel="00DE59C1" w:rsidRDefault="00F5795E">
      <w:pPr>
        <w:widowControl w:val="0"/>
        <w:autoSpaceDE w:val="0"/>
        <w:autoSpaceDN w:val="0"/>
        <w:adjustRightInd w:val="0"/>
        <w:spacing w:after="0"/>
        <w:rPr>
          <w:ins w:id="15227" w:author="arkat" w:date="2017-10-11T10:02:00Z"/>
          <w:del w:id="15228" w:author="arkat" w:date="2017-10-11T11:07:00Z"/>
          <w:rFonts w:ascii="Times New Roman" w:hAnsi="Times New Roman" w:cs="Times New Roman"/>
          <w:szCs w:val="24"/>
        </w:rPr>
        <w:pPrChange w:id="15229" w:author="arkat" w:date="2017-10-11T11:07:00Z">
          <w:pPr>
            <w:widowControl w:val="0"/>
            <w:autoSpaceDE w:val="0"/>
            <w:autoSpaceDN w:val="0"/>
            <w:adjustRightInd w:val="0"/>
            <w:spacing w:after="140" w:line="288" w:lineRule="auto"/>
            <w:ind w:left="480" w:hanging="480"/>
          </w:pPr>
        </w:pPrChange>
      </w:pPr>
      <w:ins w:id="15230" w:author="arkat" w:date="2017-10-11T10:02:00Z">
        <w:del w:id="15231"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1FA4E46F" w14:textId="48349603" w:rsidR="00F5795E" w:rsidDel="00DE59C1" w:rsidRDefault="00F5795E">
      <w:pPr>
        <w:widowControl w:val="0"/>
        <w:autoSpaceDE w:val="0"/>
        <w:autoSpaceDN w:val="0"/>
        <w:adjustRightInd w:val="0"/>
        <w:spacing w:after="0"/>
        <w:rPr>
          <w:ins w:id="15232" w:author="arkat" w:date="2017-10-11T10:02:00Z"/>
          <w:del w:id="15233" w:author="arkat" w:date="2017-10-11T11:07:00Z"/>
          <w:rFonts w:ascii="Times New Roman" w:hAnsi="Times New Roman" w:cs="Times New Roman"/>
          <w:szCs w:val="24"/>
        </w:rPr>
        <w:pPrChange w:id="15234" w:author="arkat" w:date="2017-10-11T11:07:00Z">
          <w:pPr>
            <w:widowControl w:val="0"/>
            <w:autoSpaceDE w:val="0"/>
            <w:autoSpaceDN w:val="0"/>
            <w:adjustRightInd w:val="0"/>
            <w:spacing w:after="140" w:line="288" w:lineRule="auto"/>
            <w:ind w:left="480" w:hanging="480"/>
          </w:pPr>
        </w:pPrChange>
      </w:pPr>
      <w:ins w:id="15235" w:author="arkat" w:date="2017-10-11T10:02:00Z">
        <w:del w:id="15236"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13DC4779" w14:textId="0E81DFDB" w:rsidR="00F5795E" w:rsidDel="00DE59C1" w:rsidRDefault="00F5795E">
      <w:pPr>
        <w:widowControl w:val="0"/>
        <w:autoSpaceDE w:val="0"/>
        <w:autoSpaceDN w:val="0"/>
        <w:adjustRightInd w:val="0"/>
        <w:spacing w:after="0"/>
        <w:rPr>
          <w:ins w:id="15237" w:author="arkat" w:date="2017-10-11T10:02:00Z"/>
          <w:del w:id="15238" w:author="arkat" w:date="2017-10-11T11:07:00Z"/>
          <w:rFonts w:ascii="Times New Roman" w:hAnsi="Times New Roman" w:cs="Times New Roman"/>
          <w:szCs w:val="24"/>
        </w:rPr>
        <w:pPrChange w:id="15239" w:author="arkat" w:date="2017-10-11T11:07:00Z">
          <w:pPr>
            <w:widowControl w:val="0"/>
            <w:autoSpaceDE w:val="0"/>
            <w:autoSpaceDN w:val="0"/>
            <w:adjustRightInd w:val="0"/>
            <w:spacing w:after="140" w:line="288" w:lineRule="auto"/>
            <w:ind w:left="480" w:hanging="480"/>
          </w:pPr>
        </w:pPrChange>
      </w:pPr>
      <w:ins w:id="15240" w:author="arkat" w:date="2017-10-11T10:02:00Z">
        <w:del w:id="15241"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04AEBBEF" w14:textId="04F0841D" w:rsidR="00F5795E" w:rsidDel="00DE59C1" w:rsidRDefault="00F5795E">
      <w:pPr>
        <w:widowControl w:val="0"/>
        <w:autoSpaceDE w:val="0"/>
        <w:autoSpaceDN w:val="0"/>
        <w:adjustRightInd w:val="0"/>
        <w:spacing w:after="0"/>
        <w:rPr>
          <w:ins w:id="15242" w:author="arkat" w:date="2017-10-11T10:02:00Z"/>
          <w:del w:id="15243" w:author="arkat" w:date="2017-10-11T11:07:00Z"/>
          <w:rFonts w:ascii="Times New Roman" w:hAnsi="Times New Roman" w:cs="Times New Roman"/>
          <w:szCs w:val="24"/>
        </w:rPr>
        <w:pPrChange w:id="15244" w:author="arkat" w:date="2017-10-11T11:07:00Z">
          <w:pPr>
            <w:widowControl w:val="0"/>
            <w:autoSpaceDE w:val="0"/>
            <w:autoSpaceDN w:val="0"/>
            <w:adjustRightInd w:val="0"/>
            <w:spacing w:after="140" w:line="288" w:lineRule="auto"/>
            <w:ind w:left="480" w:hanging="480"/>
          </w:pPr>
        </w:pPrChange>
      </w:pPr>
      <w:ins w:id="15245" w:author="arkat" w:date="2017-10-11T10:02:00Z">
        <w:del w:id="15246"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3E6C8489" w14:textId="00682BEC" w:rsidR="00F5795E" w:rsidDel="00DE59C1" w:rsidRDefault="00F5795E">
      <w:pPr>
        <w:widowControl w:val="0"/>
        <w:autoSpaceDE w:val="0"/>
        <w:autoSpaceDN w:val="0"/>
        <w:adjustRightInd w:val="0"/>
        <w:spacing w:after="0"/>
        <w:rPr>
          <w:ins w:id="15247" w:author="arkat" w:date="2017-10-11T10:02:00Z"/>
          <w:del w:id="15248" w:author="arkat" w:date="2017-10-11T11:07:00Z"/>
          <w:rFonts w:ascii="Times New Roman" w:hAnsi="Times New Roman" w:cs="Times New Roman"/>
          <w:szCs w:val="24"/>
        </w:rPr>
        <w:pPrChange w:id="15249" w:author="arkat" w:date="2017-10-11T11:07:00Z">
          <w:pPr>
            <w:widowControl w:val="0"/>
            <w:autoSpaceDE w:val="0"/>
            <w:autoSpaceDN w:val="0"/>
            <w:adjustRightInd w:val="0"/>
            <w:spacing w:after="140" w:line="288" w:lineRule="auto"/>
            <w:ind w:left="480" w:hanging="480"/>
          </w:pPr>
        </w:pPrChange>
      </w:pPr>
      <w:ins w:id="15250" w:author="arkat" w:date="2017-10-11T10:02:00Z">
        <w:del w:id="15251"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642544E6" w14:textId="4A559CE5" w:rsidR="00F5795E" w:rsidDel="00DE59C1" w:rsidRDefault="00F5795E">
      <w:pPr>
        <w:widowControl w:val="0"/>
        <w:autoSpaceDE w:val="0"/>
        <w:autoSpaceDN w:val="0"/>
        <w:adjustRightInd w:val="0"/>
        <w:spacing w:after="0"/>
        <w:rPr>
          <w:ins w:id="15252" w:author="arkat" w:date="2017-10-11T10:02:00Z"/>
          <w:del w:id="15253" w:author="arkat" w:date="2017-10-11T11:07:00Z"/>
          <w:rFonts w:ascii="Times New Roman" w:hAnsi="Times New Roman" w:cs="Times New Roman"/>
          <w:szCs w:val="24"/>
        </w:rPr>
        <w:pPrChange w:id="15254" w:author="arkat" w:date="2017-10-11T11:07:00Z">
          <w:pPr>
            <w:widowControl w:val="0"/>
            <w:autoSpaceDE w:val="0"/>
            <w:autoSpaceDN w:val="0"/>
            <w:adjustRightInd w:val="0"/>
            <w:spacing w:after="140" w:line="288" w:lineRule="auto"/>
            <w:ind w:left="480" w:hanging="480"/>
          </w:pPr>
        </w:pPrChange>
      </w:pPr>
      <w:ins w:id="15255" w:author="arkat" w:date="2017-10-11T10:02:00Z">
        <w:del w:id="15256"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04D11030" w14:textId="317086B6" w:rsidR="00F5795E" w:rsidDel="00DE59C1" w:rsidRDefault="00F5795E">
      <w:pPr>
        <w:widowControl w:val="0"/>
        <w:autoSpaceDE w:val="0"/>
        <w:autoSpaceDN w:val="0"/>
        <w:adjustRightInd w:val="0"/>
        <w:spacing w:after="0"/>
        <w:rPr>
          <w:ins w:id="15257" w:author="arkat" w:date="2017-10-11T10:02:00Z"/>
          <w:del w:id="15258" w:author="arkat" w:date="2017-10-11T11:07:00Z"/>
          <w:rFonts w:ascii="Times New Roman" w:hAnsi="Times New Roman" w:cs="Times New Roman"/>
          <w:szCs w:val="24"/>
        </w:rPr>
        <w:pPrChange w:id="15259" w:author="arkat" w:date="2017-10-11T11:07:00Z">
          <w:pPr>
            <w:widowControl w:val="0"/>
            <w:autoSpaceDE w:val="0"/>
            <w:autoSpaceDN w:val="0"/>
            <w:adjustRightInd w:val="0"/>
            <w:spacing w:after="140" w:line="288" w:lineRule="auto"/>
            <w:ind w:left="480" w:hanging="480"/>
          </w:pPr>
        </w:pPrChange>
      </w:pPr>
      <w:ins w:id="15260" w:author="arkat" w:date="2017-10-11T10:02:00Z">
        <w:del w:id="15261"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6366B2BD" w14:textId="05C5BB32" w:rsidR="00F5795E" w:rsidDel="00DE59C1" w:rsidRDefault="00F5795E">
      <w:pPr>
        <w:widowControl w:val="0"/>
        <w:autoSpaceDE w:val="0"/>
        <w:autoSpaceDN w:val="0"/>
        <w:adjustRightInd w:val="0"/>
        <w:spacing w:after="0"/>
        <w:rPr>
          <w:ins w:id="15262" w:author="arkat" w:date="2017-10-11T10:02:00Z"/>
          <w:del w:id="15263" w:author="arkat" w:date="2017-10-11T11:07:00Z"/>
          <w:rFonts w:ascii="Times New Roman" w:hAnsi="Times New Roman" w:cs="Times New Roman"/>
          <w:szCs w:val="24"/>
        </w:rPr>
        <w:pPrChange w:id="15264" w:author="arkat" w:date="2017-10-11T11:07:00Z">
          <w:pPr>
            <w:widowControl w:val="0"/>
            <w:autoSpaceDE w:val="0"/>
            <w:autoSpaceDN w:val="0"/>
            <w:adjustRightInd w:val="0"/>
            <w:spacing w:after="140" w:line="288" w:lineRule="auto"/>
            <w:ind w:left="480" w:hanging="480"/>
          </w:pPr>
        </w:pPrChange>
      </w:pPr>
      <w:ins w:id="15265" w:author="arkat" w:date="2017-10-11T10:02:00Z">
        <w:del w:id="15266"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75E3EA6D" w14:textId="62E6AA5C" w:rsidR="00F5795E" w:rsidDel="00DE59C1" w:rsidRDefault="00F5795E">
      <w:pPr>
        <w:widowControl w:val="0"/>
        <w:autoSpaceDE w:val="0"/>
        <w:autoSpaceDN w:val="0"/>
        <w:adjustRightInd w:val="0"/>
        <w:spacing w:after="0"/>
        <w:rPr>
          <w:ins w:id="15267" w:author="arkat" w:date="2017-10-11T10:02:00Z"/>
          <w:del w:id="15268" w:author="arkat" w:date="2017-10-11T11:07:00Z"/>
          <w:rFonts w:ascii="Times New Roman" w:hAnsi="Times New Roman" w:cs="Times New Roman"/>
          <w:szCs w:val="24"/>
        </w:rPr>
        <w:pPrChange w:id="15269" w:author="arkat" w:date="2017-10-11T11:07:00Z">
          <w:pPr>
            <w:widowControl w:val="0"/>
            <w:autoSpaceDE w:val="0"/>
            <w:autoSpaceDN w:val="0"/>
            <w:adjustRightInd w:val="0"/>
            <w:spacing w:after="140" w:line="288" w:lineRule="auto"/>
            <w:ind w:left="480" w:hanging="480"/>
          </w:pPr>
        </w:pPrChange>
      </w:pPr>
      <w:ins w:id="15270" w:author="arkat" w:date="2017-10-11T10:02:00Z">
        <w:del w:id="15271"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43A55BC5" w14:textId="20FD4D1A" w:rsidR="00F5795E" w:rsidDel="00DE59C1" w:rsidRDefault="00F5795E">
      <w:pPr>
        <w:widowControl w:val="0"/>
        <w:autoSpaceDE w:val="0"/>
        <w:autoSpaceDN w:val="0"/>
        <w:adjustRightInd w:val="0"/>
        <w:spacing w:after="0"/>
        <w:rPr>
          <w:ins w:id="15272" w:author="arkat" w:date="2017-10-11T10:02:00Z"/>
          <w:del w:id="15273" w:author="arkat" w:date="2017-10-11T11:07:00Z"/>
          <w:rFonts w:ascii="Times New Roman" w:hAnsi="Times New Roman" w:cs="Times New Roman"/>
          <w:szCs w:val="24"/>
        </w:rPr>
        <w:pPrChange w:id="15274" w:author="arkat" w:date="2017-10-11T11:07:00Z">
          <w:pPr>
            <w:widowControl w:val="0"/>
            <w:autoSpaceDE w:val="0"/>
            <w:autoSpaceDN w:val="0"/>
            <w:adjustRightInd w:val="0"/>
            <w:spacing w:after="140" w:line="288" w:lineRule="auto"/>
            <w:ind w:left="480" w:hanging="480"/>
          </w:pPr>
        </w:pPrChange>
      </w:pPr>
      <w:ins w:id="15275" w:author="arkat" w:date="2017-10-11T10:02:00Z">
        <w:del w:id="15276"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39BE7E4A" w14:textId="68437535" w:rsidR="00F5795E" w:rsidDel="00DE59C1" w:rsidRDefault="00F5795E">
      <w:pPr>
        <w:widowControl w:val="0"/>
        <w:autoSpaceDE w:val="0"/>
        <w:autoSpaceDN w:val="0"/>
        <w:adjustRightInd w:val="0"/>
        <w:spacing w:after="0"/>
        <w:rPr>
          <w:ins w:id="15277" w:author="arkat" w:date="2017-10-11T10:02:00Z"/>
          <w:del w:id="15278" w:author="arkat" w:date="2017-10-11T11:07:00Z"/>
          <w:rFonts w:ascii="Times New Roman" w:hAnsi="Times New Roman" w:cs="Times New Roman"/>
          <w:szCs w:val="24"/>
        </w:rPr>
        <w:pPrChange w:id="15279" w:author="arkat" w:date="2017-10-11T11:07:00Z">
          <w:pPr>
            <w:widowControl w:val="0"/>
            <w:autoSpaceDE w:val="0"/>
            <w:autoSpaceDN w:val="0"/>
            <w:adjustRightInd w:val="0"/>
            <w:spacing w:after="140" w:line="288" w:lineRule="auto"/>
            <w:ind w:left="480" w:hanging="480"/>
          </w:pPr>
        </w:pPrChange>
      </w:pPr>
      <w:ins w:id="15280" w:author="arkat" w:date="2017-10-11T10:02:00Z">
        <w:del w:id="15281"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5BFFC209" w14:textId="30C8B982" w:rsidR="00F5795E" w:rsidDel="00DE59C1" w:rsidRDefault="00F5795E">
      <w:pPr>
        <w:widowControl w:val="0"/>
        <w:autoSpaceDE w:val="0"/>
        <w:autoSpaceDN w:val="0"/>
        <w:adjustRightInd w:val="0"/>
        <w:spacing w:after="0"/>
        <w:rPr>
          <w:ins w:id="15282" w:author="arkat" w:date="2017-10-11T10:02:00Z"/>
          <w:del w:id="15283" w:author="arkat" w:date="2017-10-11T11:07:00Z"/>
          <w:rFonts w:ascii="Times New Roman" w:hAnsi="Times New Roman" w:cs="Times New Roman"/>
          <w:szCs w:val="24"/>
        </w:rPr>
        <w:pPrChange w:id="15284" w:author="arkat" w:date="2017-10-11T11:07:00Z">
          <w:pPr>
            <w:widowControl w:val="0"/>
            <w:autoSpaceDE w:val="0"/>
            <w:autoSpaceDN w:val="0"/>
            <w:adjustRightInd w:val="0"/>
            <w:spacing w:after="140" w:line="288" w:lineRule="auto"/>
            <w:ind w:left="480" w:hanging="480"/>
          </w:pPr>
        </w:pPrChange>
      </w:pPr>
      <w:ins w:id="15285" w:author="arkat" w:date="2017-10-11T10:02:00Z">
        <w:del w:id="15286"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7DC3B559" w14:textId="1F818922" w:rsidR="00F5795E" w:rsidDel="00DE59C1" w:rsidRDefault="00F5795E">
      <w:pPr>
        <w:widowControl w:val="0"/>
        <w:autoSpaceDE w:val="0"/>
        <w:autoSpaceDN w:val="0"/>
        <w:adjustRightInd w:val="0"/>
        <w:spacing w:after="0"/>
        <w:rPr>
          <w:ins w:id="15287" w:author="arkat" w:date="2017-10-11T10:02:00Z"/>
          <w:del w:id="15288" w:author="arkat" w:date="2017-10-11T11:07:00Z"/>
          <w:rFonts w:ascii="Times New Roman" w:hAnsi="Times New Roman" w:cs="Times New Roman"/>
          <w:szCs w:val="24"/>
        </w:rPr>
        <w:pPrChange w:id="15289" w:author="arkat" w:date="2017-10-11T11:07:00Z">
          <w:pPr>
            <w:widowControl w:val="0"/>
            <w:autoSpaceDE w:val="0"/>
            <w:autoSpaceDN w:val="0"/>
            <w:adjustRightInd w:val="0"/>
            <w:spacing w:after="140" w:line="288" w:lineRule="auto"/>
            <w:ind w:left="480" w:hanging="480"/>
          </w:pPr>
        </w:pPrChange>
      </w:pPr>
      <w:ins w:id="15290" w:author="arkat" w:date="2017-10-11T10:02:00Z">
        <w:del w:id="15291"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58110E9E" w14:textId="0769C967" w:rsidR="00F5795E" w:rsidDel="00DE59C1" w:rsidRDefault="00F5795E">
      <w:pPr>
        <w:widowControl w:val="0"/>
        <w:autoSpaceDE w:val="0"/>
        <w:autoSpaceDN w:val="0"/>
        <w:adjustRightInd w:val="0"/>
        <w:spacing w:after="0"/>
        <w:rPr>
          <w:ins w:id="15292" w:author="arkat" w:date="2017-10-11T10:02:00Z"/>
          <w:del w:id="15293" w:author="arkat" w:date="2017-10-11T11:07:00Z"/>
          <w:rFonts w:ascii="Times New Roman" w:hAnsi="Times New Roman" w:cs="Times New Roman"/>
          <w:szCs w:val="24"/>
        </w:rPr>
        <w:pPrChange w:id="15294" w:author="arkat" w:date="2017-10-11T11:07:00Z">
          <w:pPr>
            <w:widowControl w:val="0"/>
            <w:autoSpaceDE w:val="0"/>
            <w:autoSpaceDN w:val="0"/>
            <w:adjustRightInd w:val="0"/>
            <w:spacing w:after="140" w:line="288" w:lineRule="auto"/>
            <w:ind w:left="480" w:hanging="480"/>
          </w:pPr>
        </w:pPrChange>
      </w:pPr>
      <w:ins w:id="15295" w:author="arkat" w:date="2017-10-11T10:02:00Z">
        <w:del w:id="15296"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216AA3D5" w14:textId="7E4A1856" w:rsidR="00F5795E" w:rsidDel="00DE59C1" w:rsidRDefault="00F5795E">
      <w:pPr>
        <w:widowControl w:val="0"/>
        <w:autoSpaceDE w:val="0"/>
        <w:autoSpaceDN w:val="0"/>
        <w:adjustRightInd w:val="0"/>
        <w:spacing w:after="0"/>
        <w:rPr>
          <w:ins w:id="15297" w:author="arkat" w:date="2017-10-11T10:02:00Z"/>
          <w:del w:id="15298" w:author="arkat" w:date="2017-10-11T11:07:00Z"/>
          <w:rFonts w:ascii="Times New Roman" w:hAnsi="Times New Roman" w:cs="Times New Roman"/>
          <w:szCs w:val="24"/>
        </w:rPr>
        <w:pPrChange w:id="15299" w:author="arkat" w:date="2017-10-11T11:07:00Z">
          <w:pPr>
            <w:widowControl w:val="0"/>
            <w:autoSpaceDE w:val="0"/>
            <w:autoSpaceDN w:val="0"/>
            <w:adjustRightInd w:val="0"/>
            <w:spacing w:after="140" w:line="288" w:lineRule="auto"/>
            <w:ind w:left="480" w:hanging="480"/>
          </w:pPr>
        </w:pPrChange>
      </w:pPr>
      <w:ins w:id="15300" w:author="arkat" w:date="2017-10-11T10:02:00Z">
        <w:del w:id="15301"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31BF374" w14:textId="7B9485C9" w:rsidR="00F5795E" w:rsidDel="00DE59C1" w:rsidRDefault="00F5795E">
      <w:pPr>
        <w:widowControl w:val="0"/>
        <w:autoSpaceDE w:val="0"/>
        <w:autoSpaceDN w:val="0"/>
        <w:adjustRightInd w:val="0"/>
        <w:spacing w:after="0"/>
        <w:rPr>
          <w:ins w:id="15302" w:author="arkat" w:date="2017-10-11T10:02:00Z"/>
          <w:del w:id="15303" w:author="arkat" w:date="2017-10-11T11:07:00Z"/>
          <w:rFonts w:ascii="Times New Roman" w:hAnsi="Times New Roman" w:cs="Times New Roman"/>
          <w:szCs w:val="24"/>
        </w:rPr>
        <w:pPrChange w:id="15304" w:author="arkat" w:date="2017-10-11T11:07:00Z">
          <w:pPr>
            <w:widowControl w:val="0"/>
            <w:autoSpaceDE w:val="0"/>
            <w:autoSpaceDN w:val="0"/>
            <w:adjustRightInd w:val="0"/>
            <w:spacing w:after="140" w:line="288" w:lineRule="auto"/>
            <w:ind w:left="480" w:hanging="480"/>
          </w:pPr>
        </w:pPrChange>
      </w:pPr>
      <w:ins w:id="15305" w:author="arkat" w:date="2017-10-11T10:02:00Z">
        <w:del w:id="15306"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32577126" w14:textId="1FBDFD6D" w:rsidR="00F5795E" w:rsidDel="00DE59C1" w:rsidRDefault="00F5795E">
      <w:pPr>
        <w:widowControl w:val="0"/>
        <w:autoSpaceDE w:val="0"/>
        <w:autoSpaceDN w:val="0"/>
        <w:adjustRightInd w:val="0"/>
        <w:spacing w:after="0"/>
        <w:rPr>
          <w:ins w:id="15307" w:author="arkat" w:date="2017-10-11T10:02:00Z"/>
          <w:del w:id="15308" w:author="arkat" w:date="2017-10-11T11:07:00Z"/>
          <w:rFonts w:ascii="Times New Roman" w:hAnsi="Times New Roman" w:cs="Times New Roman"/>
          <w:szCs w:val="24"/>
        </w:rPr>
        <w:pPrChange w:id="15309" w:author="arkat" w:date="2017-10-11T11:07:00Z">
          <w:pPr>
            <w:widowControl w:val="0"/>
            <w:autoSpaceDE w:val="0"/>
            <w:autoSpaceDN w:val="0"/>
            <w:adjustRightInd w:val="0"/>
            <w:spacing w:after="140" w:line="288" w:lineRule="auto"/>
            <w:ind w:left="480" w:hanging="480"/>
          </w:pPr>
        </w:pPrChange>
      </w:pPr>
      <w:ins w:id="15310" w:author="arkat" w:date="2017-10-11T10:02:00Z">
        <w:del w:id="15311"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5F9C87A2" w14:textId="75EBB5BF" w:rsidR="00F5795E" w:rsidDel="00DE59C1" w:rsidRDefault="00F5795E">
      <w:pPr>
        <w:widowControl w:val="0"/>
        <w:autoSpaceDE w:val="0"/>
        <w:autoSpaceDN w:val="0"/>
        <w:adjustRightInd w:val="0"/>
        <w:spacing w:after="0"/>
        <w:rPr>
          <w:ins w:id="15312" w:author="arkat" w:date="2017-10-11T10:02:00Z"/>
          <w:del w:id="15313" w:author="arkat" w:date="2017-10-11T11:07:00Z"/>
          <w:rFonts w:ascii="Times New Roman" w:hAnsi="Times New Roman" w:cs="Times New Roman"/>
          <w:szCs w:val="24"/>
        </w:rPr>
        <w:pPrChange w:id="15314" w:author="arkat" w:date="2017-10-11T11:07:00Z">
          <w:pPr>
            <w:widowControl w:val="0"/>
            <w:autoSpaceDE w:val="0"/>
            <w:autoSpaceDN w:val="0"/>
            <w:adjustRightInd w:val="0"/>
            <w:spacing w:after="140" w:line="288" w:lineRule="auto"/>
            <w:ind w:left="480" w:hanging="480"/>
          </w:pPr>
        </w:pPrChange>
      </w:pPr>
      <w:ins w:id="15315" w:author="arkat" w:date="2017-10-11T10:02:00Z">
        <w:del w:id="15316"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130C40F9" w14:textId="3244B2BA" w:rsidR="00F5795E" w:rsidDel="00DE59C1" w:rsidRDefault="00F5795E">
      <w:pPr>
        <w:widowControl w:val="0"/>
        <w:autoSpaceDE w:val="0"/>
        <w:autoSpaceDN w:val="0"/>
        <w:adjustRightInd w:val="0"/>
        <w:spacing w:after="0"/>
        <w:rPr>
          <w:ins w:id="15317" w:author="arkat" w:date="2017-10-11T10:02:00Z"/>
          <w:del w:id="15318" w:author="arkat" w:date="2017-10-11T11:07:00Z"/>
          <w:rFonts w:ascii="Times New Roman" w:hAnsi="Times New Roman" w:cs="Times New Roman"/>
          <w:szCs w:val="24"/>
        </w:rPr>
        <w:pPrChange w:id="15319" w:author="arkat" w:date="2017-10-11T11:07:00Z">
          <w:pPr>
            <w:widowControl w:val="0"/>
            <w:autoSpaceDE w:val="0"/>
            <w:autoSpaceDN w:val="0"/>
            <w:adjustRightInd w:val="0"/>
            <w:spacing w:after="140" w:line="288" w:lineRule="auto"/>
            <w:ind w:left="480" w:hanging="480"/>
          </w:pPr>
        </w:pPrChange>
      </w:pPr>
      <w:ins w:id="15320" w:author="arkat" w:date="2017-10-11T10:02:00Z">
        <w:del w:id="15321"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5825523E" w14:textId="41E5CC3B" w:rsidR="00F5795E" w:rsidDel="00DE59C1" w:rsidRDefault="00F5795E">
      <w:pPr>
        <w:widowControl w:val="0"/>
        <w:autoSpaceDE w:val="0"/>
        <w:autoSpaceDN w:val="0"/>
        <w:adjustRightInd w:val="0"/>
        <w:spacing w:after="0"/>
        <w:rPr>
          <w:ins w:id="15322" w:author="arkat" w:date="2017-10-11T10:02:00Z"/>
          <w:del w:id="15323" w:author="arkat" w:date="2017-10-11T11:07:00Z"/>
          <w:rFonts w:ascii="Times New Roman" w:hAnsi="Times New Roman" w:cs="Times New Roman"/>
          <w:szCs w:val="24"/>
        </w:rPr>
        <w:pPrChange w:id="15324" w:author="arkat" w:date="2017-10-11T11:07:00Z">
          <w:pPr>
            <w:widowControl w:val="0"/>
            <w:autoSpaceDE w:val="0"/>
            <w:autoSpaceDN w:val="0"/>
            <w:adjustRightInd w:val="0"/>
            <w:spacing w:after="140" w:line="288" w:lineRule="auto"/>
            <w:ind w:left="480" w:hanging="480"/>
          </w:pPr>
        </w:pPrChange>
      </w:pPr>
      <w:ins w:id="15325" w:author="arkat" w:date="2017-10-11T10:02:00Z">
        <w:del w:id="15326"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2AD100CC" w14:textId="5F8EF536" w:rsidR="00F5795E" w:rsidDel="00DE59C1" w:rsidRDefault="00F5795E">
      <w:pPr>
        <w:widowControl w:val="0"/>
        <w:autoSpaceDE w:val="0"/>
        <w:autoSpaceDN w:val="0"/>
        <w:adjustRightInd w:val="0"/>
        <w:spacing w:after="0"/>
        <w:rPr>
          <w:ins w:id="15327" w:author="arkat" w:date="2017-10-11T10:02:00Z"/>
          <w:del w:id="15328" w:author="arkat" w:date="2017-10-11T11:07:00Z"/>
          <w:rFonts w:ascii="Times New Roman" w:hAnsi="Times New Roman" w:cs="Times New Roman"/>
          <w:szCs w:val="24"/>
        </w:rPr>
        <w:pPrChange w:id="15329" w:author="arkat" w:date="2017-10-11T11:07:00Z">
          <w:pPr>
            <w:widowControl w:val="0"/>
            <w:autoSpaceDE w:val="0"/>
            <w:autoSpaceDN w:val="0"/>
            <w:adjustRightInd w:val="0"/>
            <w:spacing w:after="140" w:line="288" w:lineRule="auto"/>
            <w:ind w:left="480" w:hanging="480"/>
          </w:pPr>
        </w:pPrChange>
      </w:pPr>
      <w:ins w:id="15330" w:author="arkat" w:date="2017-10-11T10:02:00Z">
        <w:del w:id="15331"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2F1857A5" w14:textId="6FC2D89A" w:rsidR="00F5795E" w:rsidDel="00DE59C1" w:rsidRDefault="00F5795E">
      <w:pPr>
        <w:widowControl w:val="0"/>
        <w:autoSpaceDE w:val="0"/>
        <w:autoSpaceDN w:val="0"/>
        <w:adjustRightInd w:val="0"/>
        <w:spacing w:after="0"/>
        <w:rPr>
          <w:ins w:id="15332" w:author="arkat" w:date="2017-10-11T10:02:00Z"/>
          <w:del w:id="15333" w:author="arkat" w:date="2017-10-11T11:07:00Z"/>
          <w:rFonts w:ascii="Times New Roman" w:hAnsi="Times New Roman" w:cs="Times New Roman"/>
          <w:szCs w:val="24"/>
        </w:rPr>
        <w:pPrChange w:id="15334" w:author="arkat" w:date="2017-10-11T11:07:00Z">
          <w:pPr>
            <w:widowControl w:val="0"/>
            <w:autoSpaceDE w:val="0"/>
            <w:autoSpaceDN w:val="0"/>
            <w:adjustRightInd w:val="0"/>
            <w:spacing w:after="140" w:line="288" w:lineRule="auto"/>
            <w:ind w:left="480" w:hanging="480"/>
          </w:pPr>
        </w:pPrChange>
      </w:pPr>
      <w:ins w:id="15335" w:author="arkat" w:date="2017-10-11T10:02:00Z">
        <w:del w:id="15336"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53E71DFF" w14:textId="5748EADC" w:rsidR="00F5795E" w:rsidDel="00DE59C1" w:rsidRDefault="00F5795E">
      <w:pPr>
        <w:widowControl w:val="0"/>
        <w:autoSpaceDE w:val="0"/>
        <w:autoSpaceDN w:val="0"/>
        <w:adjustRightInd w:val="0"/>
        <w:spacing w:after="0"/>
        <w:rPr>
          <w:ins w:id="15337" w:author="arkat" w:date="2017-10-11T10:02:00Z"/>
          <w:del w:id="15338" w:author="arkat" w:date="2017-10-11T11:07:00Z"/>
          <w:rFonts w:ascii="Times New Roman" w:hAnsi="Times New Roman" w:cs="Times New Roman"/>
          <w:szCs w:val="24"/>
        </w:rPr>
        <w:pPrChange w:id="15339" w:author="arkat" w:date="2017-10-11T11:07:00Z">
          <w:pPr>
            <w:widowControl w:val="0"/>
            <w:autoSpaceDE w:val="0"/>
            <w:autoSpaceDN w:val="0"/>
            <w:adjustRightInd w:val="0"/>
            <w:spacing w:after="140" w:line="288" w:lineRule="auto"/>
            <w:ind w:left="480" w:hanging="480"/>
          </w:pPr>
        </w:pPrChange>
      </w:pPr>
      <w:ins w:id="15340" w:author="arkat" w:date="2017-10-11T10:02:00Z">
        <w:del w:id="15341"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64769D4C" w14:textId="7C873DB0" w:rsidR="00F5795E" w:rsidDel="00DE59C1" w:rsidRDefault="00F5795E">
      <w:pPr>
        <w:widowControl w:val="0"/>
        <w:autoSpaceDE w:val="0"/>
        <w:autoSpaceDN w:val="0"/>
        <w:adjustRightInd w:val="0"/>
        <w:spacing w:after="0"/>
        <w:rPr>
          <w:ins w:id="15342" w:author="arkat" w:date="2017-10-11T10:02:00Z"/>
          <w:del w:id="15343" w:author="arkat" w:date="2017-10-11T11:07:00Z"/>
          <w:rFonts w:ascii="Times New Roman" w:hAnsi="Times New Roman" w:cs="Times New Roman"/>
          <w:szCs w:val="24"/>
        </w:rPr>
        <w:pPrChange w:id="15344" w:author="arkat" w:date="2017-10-11T11:07:00Z">
          <w:pPr>
            <w:widowControl w:val="0"/>
            <w:autoSpaceDE w:val="0"/>
            <w:autoSpaceDN w:val="0"/>
            <w:adjustRightInd w:val="0"/>
            <w:spacing w:after="140" w:line="288" w:lineRule="auto"/>
            <w:ind w:left="480" w:hanging="480"/>
          </w:pPr>
        </w:pPrChange>
      </w:pPr>
      <w:ins w:id="15345" w:author="arkat" w:date="2017-10-11T10:02:00Z">
        <w:del w:id="15346"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357D4866" w14:textId="7D998DA7" w:rsidR="00F5795E" w:rsidDel="00DE59C1" w:rsidRDefault="00F5795E">
      <w:pPr>
        <w:widowControl w:val="0"/>
        <w:autoSpaceDE w:val="0"/>
        <w:autoSpaceDN w:val="0"/>
        <w:adjustRightInd w:val="0"/>
        <w:spacing w:after="0"/>
        <w:rPr>
          <w:ins w:id="15347" w:author="arkat" w:date="2017-10-11T10:02:00Z"/>
          <w:del w:id="15348" w:author="arkat" w:date="2017-10-11T11:07:00Z"/>
          <w:rFonts w:ascii="Times New Roman" w:hAnsi="Times New Roman" w:cs="Times New Roman"/>
          <w:szCs w:val="24"/>
        </w:rPr>
        <w:pPrChange w:id="15349" w:author="arkat" w:date="2017-10-11T11:07:00Z">
          <w:pPr>
            <w:widowControl w:val="0"/>
            <w:autoSpaceDE w:val="0"/>
            <w:autoSpaceDN w:val="0"/>
            <w:adjustRightInd w:val="0"/>
            <w:spacing w:after="140" w:line="288" w:lineRule="auto"/>
            <w:ind w:left="480" w:hanging="480"/>
          </w:pPr>
        </w:pPrChange>
      </w:pPr>
      <w:ins w:id="15350" w:author="arkat" w:date="2017-10-11T10:02:00Z">
        <w:del w:id="15351"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224F3817" w14:textId="53C53CF3" w:rsidR="00F5795E" w:rsidDel="00DE59C1" w:rsidRDefault="00F5795E">
      <w:pPr>
        <w:widowControl w:val="0"/>
        <w:autoSpaceDE w:val="0"/>
        <w:autoSpaceDN w:val="0"/>
        <w:adjustRightInd w:val="0"/>
        <w:spacing w:after="0"/>
        <w:rPr>
          <w:ins w:id="15352" w:author="arkat" w:date="2017-10-11T10:02:00Z"/>
          <w:del w:id="15353" w:author="arkat" w:date="2017-10-11T11:07:00Z"/>
          <w:rFonts w:ascii="Times New Roman" w:hAnsi="Times New Roman" w:cs="Times New Roman"/>
          <w:szCs w:val="24"/>
        </w:rPr>
        <w:pPrChange w:id="15354" w:author="arkat" w:date="2017-10-11T11:07:00Z">
          <w:pPr>
            <w:widowControl w:val="0"/>
            <w:autoSpaceDE w:val="0"/>
            <w:autoSpaceDN w:val="0"/>
            <w:adjustRightInd w:val="0"/>
            <w:spacing w:after="140" w:line="288" w:lineRule="auto"/>
            <w:ind w:left="480" w:hanging="480"/>
          </w:pPr>
        </w:pPrChange>
      </w:pPr>
      <w:ins w:id="15355" w:author="arkat" w:date="2017-10-11T10:02:00Z">
        <w:del w:id="15356"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54278553" w14:textId="38C80ED1" w:rsidR="00F5795E" w:rsidDel="00DE59C1" w:rsidRDefault="00F5795E">
      <w:pPr>
        <w:widowControl w:val="0"/>
        <w:autoSpaceDE w:val="0"/>
        <w:autoSpaceDN w:val="0"/>
        <w:adjustRightInd w:val="0"/>
        <w:spacing w:after="0"/>
        <w:rPr>
          <w:ins w:id="15357" w:author="arkat" w:date="2017-10-11T10:02:00Z"/>
          <w:del w:id="15358" w:author="arkat" w:date="2017-10-11T11:07:00Z"/>
          <w:rFonts w:ascii="Times New Roman" w:hAnsi="Times New Roman" w:cs="Times New Roman"/>
          <w:szCs w:val="24"/>
        </w:rPr>
        <w:pPrChange w:id="15359" w:author="arkat" w:date="2017-10-11T11:07:00Z">
          <w:pPr>
            <w:widowControl w:val="0"/>
            <w:autoSpaceDE w:val="0"/>
            <w:autoSpaceDN w:val="0"/>
            <w:adjustRightInd w:val="0"/>
            <w:spacing w:after="140" w:line="288" w:lineRule="auto"/>
            <w:ind w:left="480" w:hanging="480"/>
          </w:pPr>
        </w:pPrChange>
      </w:pPr>
      <w:ins w:id="15360" w:author="arkat" w:date="2017-10-11T10:02:00Z">
        <w:del w:id="15361"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0B32991F" w14:textId="3D2E0CA6" w:rsidR="00F5795E" w:rsidDel="00DE59C1" w:rsidRDefault="00F5795E">
      <w:pPr>
        <w:widowControl w:val="0"/>
        <w:autoSpaceDE w:val="0"/>
        <w:autoSpaceDN w:val="0"/>
        <w:adjustRightInd w:val="0"/>
        <w:spacing w:after="0"/>
        <w:rPr>
          <w:ins w:id="15362" w:author="arkat" w:date="2017-10-11T10:02:00Z"/>
          <w:del w:id="15363" w:author="arkat" w:date="2017-10-11T11:07:00Z"/>
          <w:rFonts w:ascii="Times New Roman" w:hAnsi="Times New Roman" w:cs="Times New Roman"/>
          <w:szCs w:val="24"/>
        </w:rPr>
        <w:pPrChange w:id="15364" w:author="arkat" w:date="2017-10-11T11:07:00Z">
          <w:pPr>
            <w:widowControl w:val="0"/>
            <w:autoSpaceDE w:val="0"/>
            <w:autoSpaceDN w:val="0"/>
            <w:adjustRightInd w:val="0"/>
            <w:spacing w:after="140" w:line="288" w:lineRule="auto"/>
            <w:ind w:left="480" w:hanging="480"/>
          </w:pPr>
        </w:pPrChange>
      </w:pPr>
      <w:ins w:id="15365" w:author="arkat" w:date="2017-10-11T10:02:00Z">
        <w:del w:id="15366"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2F28F72E" w14:textId="501C5135" w:rsidR="00F5795E" w:rsidDel="00DE59C1" w:rsidRDefault="00F5795E">
      <w:pPr>
        <w:widowControl w:val="0"/>
        <w:autoSpaceDE w:val="0"/>
        <w:autoSpaceDN w:val="0"/>
        <w:adjustRightInd w:val="0"/>
        <w:spacing w:after="0"/>
        <w:rPr>
          <w:ins w:id="15367" w:author="arkat" w:date="2017-10-11T10:02:00Z"/>
          <w:del w:id="15368" w:author="arkat" w:date="2017-10-11T11:07:00Z"/>
          <w:rFonts w:ascii="Times New Roman" w:hAnsi="Times New Roman" w:cs="Times New Roman"/>
          <w:szCs w:val="24"/>
        </w:rPr>
        <w:pPrChange w:id="15369" w:author="arkat" w:date="2017-10-11T11:07:00Z">
          <w:pPr>
            <w:widowControl w:val="0"/>
            <w:autoSpaceDE w:val="0"/>
            <w:autoSpaceDN w:val="0"/>
            <w:adjustRightInd w:val="0"/>
            <w:spacing w:after="140" w:line="288" w:lineRule="auto"/>
            <w:ind w:left="480" w:hanging="480"/>
          </w:pPr>
        </w:pPrChange>
      </w:pPr>
      <w:ins w:id="15370" w:author="arkat" w:date="2017-10-11T10:02:00Z">
        <w:del w:id="15371"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519F6D09" w14:textId="3E35C71C" w:rsidR="00F5795E" w:rsidDel="00DE59C1" w:rsidRDefault="00F5795E">
      <w:pPr>
        <w:widowControl w:val="0"/>
        <w:autoSpaceDE w:val="0"/>
        <w:autoSpaceDN w:val="0"/>
        <w:adjustRightInd w:val="0"/>
        <w:spacing w:after="0"/>
        <w:rPr>
          <w:ins w:id="15372" w:author="arkat" w:date="2017-10-11T10:02:00Z"/>
          <w:del w:id="15373" w:author="arkat" w:date="2017-10-11T11:07:00Z"/>
          <w:rFonts w:ascii="Times New Roman" w:hAnsi="Times New Roman" w:cs="Times New Roman"/>
          <w:szCs w:val="24"/>
        </w:rPr>
        <w:pPrChange w:id="15374" w:author="arkat" w:date="2017-10-11T11:07:00Z">
          <w:pPr>
            <w:widowControl w:val="0"/>
            <w:autoSpaceDE w:val="0"/>
            <w:autoSpaceDN w:val="0"/>
            <w:adjustRightInd w:val="0"/>
            <w:spacing w:after="140" w:line="288" w:lineRule="auto"/>
            <w:ind w:left="480" w:hanging="480"/>
          </w:pPr>
        </w:pPrChange>
      </w:pPr>
      <w:ins w:id="15375" w:author="arkat" w:date="2017-10-11T10:02:00Z">
        <w:del w:id="15376"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6C26DD7D" w14:textId="1244F387" w:rsidR="00F5795E" w:rsidDel="00DE59C1" w:rsidRDefault="00F5795E">
      <w:pPr>
        <w:widowControl w:val="0"/>
        <w:autoSpaceDE w:val="0"/>
        <w:autoSpaceDN w:val="0"/>
        <w:adjustRightInd w:val="0"/>
        <w:spacing w:after="0"/>
        <w:rPr>
          <w:ins w:id="15377" w:author="arkat" w:date="2017-10-11T10:02:00Z"/>
          <w:del w:id="15378" w:author="arkat" w:date="2017-10-11T11:07:00Z"/>
          <w:rFonts w:ascii="Times New Roman" w:hAnsi="Times New Roman" w:cs="Times New Roman"/>
          <w:szCs w:val="24"/>
        </w:rPr>
        <w:pPrChange w:id="15379" w:author="arkat" w:date="2017-10-11T11:07:00Z">
          <w:pPr>
            <w:widowControl w:val="0"/>
            <w:autoSpaceDE w:val="0"/>
            <w:autoSpaceDN w:val="0"/>
            <w:adjustRightInd w:val="0"/>
            <w:spacing w:after="140" w:line="288" w:lineRule="auto"/>
            <w:ind w:left="480" w:hanging="480"/>
          </w:pPr>
        </w:pPrChange>
      </w:pPr>
      <w:ins w:id="15380" w:author="arkat" w:date="2017-10-11T10:02:00Z">
        <w:del w:id="15381"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2A0C01D7" w14:textId="47641B4A" w:rsidR="00F5795E" w:rsidDel="00DE59C1" w:rsidRDefault="00F5795E">
      <w:pPr>
        <w:widowControl w:val="0"/>
        <w:autoSpaceDE w:val="0"/>
        <w:autoSpaceDN w:val="0"/>
        <w:adjustRightInd w:val="0"/>
        <w:spacing w:after="0"/>
        <w:rPr>
          <w:ins w:id="15382" w:author="arkat" w:date="2017-10-11T10:02:00Z"/>
          <w:del w:id="15383" w:author="arkat" w:date="2017-10-11T11:07:00Z"/>
          <w:rFonts w:ascii="Times New Roman" w:hAnsi="Times New Roman" w:cs="Times New Roman"/>
          <w:szCs w:val="24"/>
        </w:rPr>
        <w:pPrChange w:id="15384" w:author="arkat" w:date="2017-10-11T11:07:00Z">
          <w:pPr>
            <w:widowControl w:val="0"/>
            <w:autoSpaceDE w:val="0"/>
            <w:autoSpaceDN w:val="0"/>
            <w:adjustRightInd w:val="0"/>
            <w:spacing w:after="140" w:line="288" w:lineRule="auto"/>
            <w:ind w:left="480" w:hanging="480"/>
          </w:pPr>
        </w:pPrChange>
      </w:pPr>
      <w:ins w:id="15385" w:author="arkat" w:date="2017-10-11T10:02:00Z">
        <w:del w:id="15386"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29AF71A5" w14:textId="56521DCA" w:rsidR="00F5795E" w:rsidDel="00DE59C1" w:rsidRDefault="00F5795E">
      <w:pPr>
        <w:widowControl w:val="0"/>
        <w:autoSpaceDE w:val="0"/>
        <w:autoSpaceDN w:val="0"/>
        <w:adjustRightInd w:val="0"/>
        <w:spacing w:after="0"/>
        <w:rPr>
          <w:ins w:id="15387" w:author="arkat" w:date="2017-10-11T10:02:00Z"/>
          <w:del w:id="15388" w:author="arkat" w:date="2017-10-11T11:07:00Z"/>
          <w:rFonts w:ascii="Times New Roman" w:hAnsi="Times New Roman" w:cs="Times New Roman"/>
          <w:szCs w:val="24"/>
        </w:rPr>
        <w:pPrChange w:id="15389" w:author="arkat" w:date="2017-10-11T11:07:00Z">
          <w:pPr>
            <w:widowControl w:val="0"/>
            <w:autoSpaceDE w:val="0"/>
            <w:autoSpaceDN w:val="0"/>
            <w:adjustRightInd w:val="0"/>
            <w:spacing w:after="140" w:line="288" w:lineRule="auto"/>
            <w:ind w:left="480" w:hanging="480"/>
          </w:pPr>
        </w:pPrChange>
      </w:pPr>
      <w:ins w:id="15390" w:author="arkat" w:date="2017-10-11T10:02:00Z">
        <w:del w:id="15391"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4AA786EE" w14:textId="274DADEB" w:rsidR="00F5795E" w:rsidDel="00DE59C1" w:rsidRDefault="00F5795E">
      <w:pPr>
        <w:widowControl w:val="0"/>
        <w:autoSpaceDE w:val="0"/>
        <w:autoSpaceDN w:val="0"/>
        <w:adjustRightInd w:val="0"/>
        <w:spacing w:after="0"/>
        <w:rPr>
          <w:ins w:id="15392" w:author="arkat" w:date="2017-10-11T10:02:00Z"/>
          <w:del w:id="15393" w:author="arkat" w:date="2017-10-11T11:07:00Z"/>
          <w:rFonts w:ascii="Times New Roman" w:hAnsi="Times New Roman" w:cs="Times New Roman"/>
          <w:szCs w:val="24"/>
        </w:rPr>
        <w:pPrChange w:id="15394" w:author="arkat" w:date="2017-10-11T11:07:00Z">
          <w:pPr>
            <w:widowControl w:val="0"/>
            <w:autoSpaceDE w:val="0"/>
            <w:autoSpaceDN w:val="0"/>
            <w:adjustRightInd w:val="0"/>
            <w:spacing w:after="140" w:line="288" w:lineRule="auto"/>
            <w:ind w:left="480" w:hanging="480"/>
          </w:pPr>
        </w:pPrChange>
      </w:pPr>
      <w:ins w:id="15395" w:author="arkat" w:date="2017-10-11T10:02:00Z">
        <w:del w:id="15396"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17F036F3" w14:textId="76DCD18C" w:rsidR="00F5795E" w:rsidDel="00DE59C1" w:rsidRDefault="00F5795E">
      <w:pPr>
        <w:widowControl w:val="0"/>
        <w:autoSpaceDE w:val="0"/>
        <w:autoSpaceDN w:val="0"/>
        <w:adjustRightInd w:val="0"/>
        <w:spacing w:after="0"/>
        <w:rPr>
          <w:ins w:id="15397" w:author="arkat" w:date="2017-10-11T10:02:00Z"/>
          <w:del w:id="15398" w:author="arkat" w:date="2017-10-11T11:07:00Z"/>
          <w:rFonts w:ascii="Times New Roman" w:hAnsi="Times New Roman" w:cs="Times New Roman"/>
          <w:szCs w:val="24"/>
        </w:rPr>
        <w:pPrChange w:id="15399" w:author="arkat" w:date="2017-10-11T11:07:00Z">
          <w:pPr>
            <w:widowControl w:val="0"/>
            <w:autoSpaceDE w:val="0"/>
            <w:autoSpaceDN w:val="0"/>
            <w:adjustRightInd w:val="0"/>
            <w:spacing w:after="140" w:line="288" w:lineRule="auto"/>
            <w:ind w:left="480" w:hanging="480"/>
          </w:pPr>
        </w:pPrChange>
      </w:pPr>
      <w:ins w:id="15400" w:author="arkat" w:date="2017-10-11T10:02:00Z">
        <w:del w:id="15401"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7578BDA0" w14:textId="365F04A4" w:rsidR="00F5795E" w:rsidDel="00DE59C1" w:rsidRDefault="00F5795E">
      <w:pPr>
        <w:widowControl w:val="0"/>
        <w:autoSpaceDE w:val="0"/>
        <w:autoSpaceDN w:val="0"/>
        <w:adjustRightInd w:val="0"/>
        <w:spacing w:after="0"/>
        <w:rPr>
          <w:ins w:id="15402" w:author="arkat" w:date="2017-10-11T10:02:00Z"/>
          <w:del w:id="15403" w:author="arkat" w:date="2017-10-11T11:07:00Z"/>
          <w:rFonts w:ascii="Times New Roman" w:hAnsi="Times New Roman" w:cs="Times New Roman"/>
          <w:szCs w:val="24"/>
        </w:rPr>
        <w:pPrChange w:id="15404" w:author="arkat" w:date="2017-10-11T11:07:00Z">
          <w:pPr>
            <w:widowControl w:val="0"/>
            <w:autoSpaceDE w:val="0"/>
            <w:autoSpaceDN w:val="0"/>
            <w:adjustRightInd w:val="0"/>
            <w:spacing w:after="140" w:line="288" w:lineRule="auto"/>
            <w:ind w:left="480" w:hanging="480"/>
          </w:pPr>
        </w:pPrChange>
      </w:pPr>
      <w:ins w:id="15405" w:author="arkat" w:date="2017-10-11T10:02:00Z">
        <w:del w:id="15406"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340F898E" w14:textId="3829701C" w:rsidR="00F5795E" w:rsidDel="00DE59C1" w:rsidRDefault="00F5795E">
      <w:pPr>
        <w:widowControl w:val="0"/>
        <w:autoSpaceDE w:val="0"/>
        <w:autoSpaceDN w:val="0"/>
        <w:adjustRightInd w:val="0"/>
        <w:spacing w:after="0"/>
        <w:rPr>
          <w:ins w:id="15407" w:author="arkat" w:date="2017-10-11T10:02:00Z"/>
          <w:del w:id="15408" w:author="arkat" w:date="2017-10-11T11:07:00Z"/>
          <w:rFonts w:ascii="Times New Roman" w:hAnsi="Times New Roman" w:cs="Times New Roman"/>
          <w:szCs w:val="24"/>
        </w:rPr>
        <w:pPrChange w:id="15409" w:author="arkat" w:date="2017-10-11T11:07:00Z">
          <w:pPr>
            <w:widowControl w:val="0"/>
            <w:autoSpaceDE w:val="0"/>
            <w:autoSpaceDN w:val="0"/>
            <w:adjustRightInd w:val="0"/>
            <w:spacing w:after="140" w:line="288" w:lineRule="auto"/>
            <w:ind w:left="480" w:hanging="480"/>
          </w:pPr>
        </w:pPrChange>
      </w:pPr>
      <w:ins w:id="15410" w:author="arkat" w:date="2017-10-11T10:02:00Z">
        <w:del w:id="15411"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531CCBC0" w14:textId="37BB56B6" w:rsidR="00F5795E" w:rsidDel="00DE59C1" w:rsidRDefault="00F5795E">
      <w:pPr>
        <w:widowControl w:val="0"/>
        <w:autoSpaceDE w:val="0"/>
        <w:autoSpaceDN w:val="0"/>
        <w:adjustRightInd w:val="0"/>
        <w:spacing w:after="0"/>
        <w:rPr>
          <w:ins w:id="15412" w:author="arkat" w:date="2017-10-11T10:02:00Z"/>
          <w:del w:id="15413" w:author="arkat" w:date="2017-10-11T11:07:00Z"/>
          <w:rFonts w:ascii="Times New Roman" w:hAnsi="Times New Roman" w:cs="Times New Roman"/>
          <w:szCs w:val="24"/>
        </w:rPr>
        <w:pPrChange w:id="15414" w:author="arkat" w:date="2017-10-11T11:07:00Z">
          <w:pPr>
            <w:widowControl w:val="0"/>
            <w:autoSpaceDE w:val="0"/>
            <w:autoSpaceDN w:val="0"/>
            <w:adjustRightInd w:val="0"/>
            <w:spacing w:after="140" w:line="288" w:lineRule="auto"/>
            <w:ind w:left="480" w:hanging="480"/>
          </w:pPr>
        </w:pPrChange>
      </w:pPr>
      <w:ins w:id="15415" w:author="arkat" w:date="2017-10-11T10:02:00Z">
        <w:del w:id="15416"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12C16350" w14:textId="28FA5B43" w:rsidR="00F5795E" w:rsidDel="00DE59C1" w:rsidRDefault="00F5795E">
      <w:pPr>
        <w:widowControl w:val="0"/>
        <w:autoSpaceDE w:val="0"/>
        <w:autoSpaceDN w:val="0"/>
        <w:adjustRightInd w:val="0"/>
        <w:spacing w:after="0"/>
        <w:rPr>
          <w:ins w:id="15417" w:author="arkat" w:date="2017-10-11T10:02:00Z"/>
          <w:del w:id="15418" w:author="arkat" w:date="2017-10-11T11:07:00Z"/>
          <w:rFonts w:ascii="Times New Roman" w:hAnsi="Times New Roman" w:cs="Times New Roman"/>
          <w:szCs w:val="24"/>
        </w:rPr>
        <w:pPrChange w:id="15419" w:author="arkat" w:date="2017-10-11T11:07:00Z">
          <w:pPr>
            <w:widowControl w:val="0"/>
            <w:autoSpaceDE w:val="0"/>
            <w:autoSpaceDN w:val="0"/>
            <w:adjustRightInd w:val="0"/>
            <w:spacing w:after="140" w:line="288" w:lineRule="auto"/>
            <w:ind w:left="480" w:hanging="480"/>
          </w:pPr>
        </w:pPrChange>
      </w:pPr>
      <w:ins w:id="15420" w:author="arkat" w:date="2017-10-11T10:02:00Z">
        <w:del w:id="15421" w:author="arkat" w:date="2017-10-11T11:07:00Z">
          <w:r w:rsidDel="00DE59C1">
            <w:rPr>
              <w:rFonts w:ascii="Times New Roman" w:hAnsi="Times New Roman" w:cs="Times New Roman"/>
              <w:szCs w:val="24"/>
            </w:rPr>
            <w:delText>Volzer, H. 2010. An Overview of BPMN 2 . 0 and its Potential Use. 2–3.</w:delText>
          </w:r>
        </w:del>
      </w:ins>
    </w:p>
    <w:p w14:paraId="200BB062" w14:textId="130A4D70" w:rsidR="00F5795E" w:rsidDel="00DE59C1" w:rsidRDefault="00F5795E">
      <w:pPr>
        <w:widowControl w:val="0"/>
        <w:autoSpaceDE w:val="0"/>
        <w:autoSpaceDN w:val="0"/>
        <w:adjustRightInd w:val="0"/>
        <w:spacing w:after="0"/>
        <w:rPr>
          <w:ins w:id="15422" w:author="arkat" w:date="2017-10-11T10:02:00Z"/>
          <w:del w:id="15423" w:author="arkat" w:date="2017-10-11T11:07:00Z"/>
          <w:rFonts w:ascii="Times New Roman" w:hAnsi="Times New Roman" w:cs="Times New Roman"/>
          <w:szCs w:val="24"/>
        </w:rPr>
        <w:pPrChange w:id="15424" w:author="arkat" w:date="2017-10-11T11:07:00Z">
          <w:pPr>
            <w:widowControl w:val="0"/>
            <w:autoSpaceDE w:val="0"/>
            <w:autoSpaceDN w:val="0"/>
            <w:adjustRightInd w:val="0"/>
            <w:spacing w:after="140" w:line="288" w:lineRule="auto"/>
            <w:ind w:left="480" w:hanging="480"/>
          </w:pPr>
        </w:pPrChange>
      </w:pPr>
      <w:ins w:id="15425" w:author="arkat" w:date="2017-10-11T10:02:00Z">
        <w:del w:id="15426"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7B7A5B8A" w14:textId="22C42C46" w:rsidR="00F5795E" w:rsidDel="00DE59C1" w:rsidRDefault="00F5795E">
      <w:pPr>
        <w:widowControl w:val="0"/>
        <w:autoSpaceDE w:val="0"/>
        <w:autoSpaceDN w:val="0"/>
        <w:adjustRightInd w:val="0"/>
        <w:spacing w:after="0"/>
        <w:rPr>
          <w:ins w:id="15427" w:author="arkat" w:date="2017-10-11T10:02:00Z"/>
          <w:del w:id="15428" w:author="arkat" w:date="2017-10-11T11:07:00Z"/>
          <w:rFonts w:ascii="Times New Roman" w:hAnsi="Times New Roman" w:cs="Times New Roman"/>
          <w:szCs w:val="24"/>
        </w:rPr>
        <w:pPrChange w:id="15429" w:author="arkat" w:date="2017-10-11T11:07:00Z">
          <w:pPr>
            <w:widowControl w:val="0"/>
            <w:autoSpaceDE w:val="0"/>
            <w:autoSpaceDN w:val="0"/>
            <w:adjustRightInd w:val="0"/>
            <w:spacing w:after="140" w:line="288" w:lineRule="auto"/>
            <w:ind w:left="480" w:hanging="480"/>
          </w:pPr>
        </w:pPrChange>
      </w:pPr>
      <w:ins w:id="15430" w:author="arkat" w:date="2017-10-11T10:02:00Z">
        <w:del w:id="15431"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2016C953" w14:textId="1B52F7DA" w:rsidR="00F5795E" w:rsidDel="00DE59C1" w:rsidRDefault="00F5795E">
      <w:pPr>
        <w:widowControl w:val="0"/>
        <w:autoSpaceDE w:val="0"/>
        <w:autoSpaceDN w:val="0"/>
        <w:adjustRightInd w:val="0"/>
        <w:spacing w:after="0"/>
        <w:rPr>
          <w:ins w:id="15432" w:author="arkat" w:date="2017-10-11T10:02:00Z"/>
          <w:del w:id="15433" w:author="arkat" w:date="2017-10-11T11:07:00Z"/>
        </w:rPr>
        <w:pPrChange w:id="15434" w:author="arkat" w:date="2017-10-11T11:07:00Z">
          <w:pPr>
            <w:widowControl w:val="0"/>
            <w:autoSpaceDE w:val="0"/>
            <w:autoSpaceDN w:val="0"/>
            <w:adjustRightInd w:val="0"/>
            <w:spacing w:after="140" w:line="288" w:lineRule="auto"/>
            <w:ind w:left="480" w:hanging="480"/>
          </w:pPr>
        </w:pPrChange>
      </w:pPr>
      <w:ins w:id="15435" w:author="arkat" w:date="2017-10-11T10:02:00Z">
        <w:del w:id="15436"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5BFBC64D" w14:textId="58FB3877" w:rsidR="00F5795E" w:rsidDel="00DE59C1" w:rsidRDefault="00F5795E">
      <w:pPr>
        <w:widowControl w:val="0"/>
        <w:autoSpaceDE w:val="0"/>
        <w:autoSpaceDN w:val="0"/>
        <w:adjustRightInd w:val="0"/>
        <w:spacing w:after="0"/>
        <w:rPr>
          <w:ins w:id="15437" w:author="arkat" w:date="2017-10-11T10:03:00Z"/>
          <w:del w:id="15438" w:author="arkat" w:date="2017-10-11T11:07:00Z"/>
          <w:rFonts w:ascii="Times New Roman" w:hAnsi="Times New Roman" w:cs="Times New Roman"/>
          <w:szCs w:val="24"/>
        </w:rPr>
      </w:pPr>
    </w:p>
    <w:p w14:paraId="64F36A29" w14:textId="1C623CC8" w:rsidR="00F5795E" w:rsidDel="00DE59C1" w:rsidRDefault="00F5795E">
      <w:pPr>
        <w:widowControl w:val="0"/>
        <w:autoSpaceDE w:val="0"/>
        <w:autoSpaceDN w:val="0"/>
        <w:adjustRightInd w:val="0"/>
        <w:spacing w:after="0"/>
        <w:rPr>
          <w:ins w:id="15439" w:author="arkat" w:date="2017-10-11T10:03:00Z"/>
          <w:del w:id="15440" w:author="arkat" w:date="2017-10-11T11:07:00Z"/>
          <w:rFonts w:ascii="Times New Roman" w:hAnsi="Times New Roman" w:cs="Times New Roman"/>
          <w:szCs w:val="24"/>
        </w:rPr>
        <w:pPrChange w:id="15441" w:author="arkat" w:date="2017-10-11T11:07:00Z">
          <w:pPr>
            <w:widowControl w:val="0"/>
            <w:autoSpaceDE w:val="0"/>
            <w:autoSpaceDN w:val="0"/>
            <w:adjustRightInd w:val="0"/>
            <w:spacing w:after="140" w:line="288" w:lineRule="auto"/>
            <w:ind w:left="480" w:hanging="480"/>
          </w:pPr>
        </w:pPrChange>
      </w:pPr>
      <w:ins w:id="15442" w:author="arkat" w:date="2017-10-11T10:03:00Z">
        <w:del w:id="15443"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693CA034" w14:textId="7FC273C8" w:rsidR="00F5795E" w:rsidDel="00DE59C1" w:rsidRDefault="00F5795E">
      <w:pPr>
        <w:widowControl w:val="0"/>
        <w:autoSpaceDE w:val="0"/>
        <w:autoSpaceDN w:val="0"/>
        <w:adjustRightInd w:val="0"/>
        <w:spacing w:after="0"/>
        <w:rPr>
          <w:ins w:id="15444" w:author="arkat" w:date="2017-10-11T10:03:00Z"/>
          <w:del w:id="15445" w:author="arkat" w:date="2017-10-11T11:07:00Z"/>
          <w:rFonts w:ascii="Times New Roman" w:hAnsi="Times New Roman" w:cs="Times New Roman"/>
          <w:szCs w:val="24"/>
        </w:rPr>
        <w:pPrChange w:id="15446" w:author="arkat" w:date="2017-10-11T11:07:00Z">
          <w:pPr>
            <w:widowControl w:val="0"/>
            <w:autoSpaceDE w:val="0"/>
            <w:autoSpaceDN w:val="0"/>
            <w:adjustRightInd w:val="0"/>
            <w:spacing w:after="140" w:line="288" w:lineRule="auto"/>
            <w:ind w:left="480" w:hanging="480"/>
          </w:pPr>
        </w:pPrChange>
      </w:pPr>
      <w:ins w:id="15447" w:author="arkat" w:date="2017-10-11T10:03:00Z">
        <w:del w:id="15448"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55DAC7A7" w14:textId="079FFBEA" w:rsidR="00F5795E" w:rsidDel="00DE59C1" w:rsidRDefault="00F5795E">
      <w:pPr>
        <w:widowControl w:val="0"/>
        <w:autoSpaceDE w:val="0"/>
        <w:autoSpaceDN w:val="0"/>
        <w:adjustRightInd w:val="0"/>
        <w:spacing w:after="0"/>
        <w:rPr>
          <w:ins w:id="15449" w:author="arkat" w:date="2017-10-11T10:03:00Z"/>
          <w:del w:id="15450" w:author="arkat" w:date="2017-10-11T11:07:00Z"/>
          <w:rFonts w:ascii="Times New Roman" w:hAnsi="Times New Roman" w:cs="Times New Roman"/>
          <w:szCs w:val="24"/>
        </w:rPr>
        <w:pPrChange w:id="15451" w:author="arkat" w:date="2017-10-11T11:07:00Z">
          <w:pPr>
            <w:widowControl w:val="0"/>
            <w:autoSpaceDE w:val="0"/>
            <w:autoSpaceDN w:val="0"/>
            <w:adjustRightInd w:val="0"/>
            <w:spacing w:after="140" w:line="288" w:lineRule="auto"/>
            <w:ind w:left="480" w:hanging="480"/>
          </w:pPr>
        </w:pPrChange>
      </w:pPr>
      <w:ins w:id="15452" w:author="arkat" w:date="2017-10-11T10:03:00Z">
        <w:del w:id="15453" w:author="arkat" w:date="2017-10-11T11:07:00Z">
          <w:r w:rsidDel="00DE59C1">
            <w:rPr>
              <w:rFonts w:ascii="Times New Roman" w:hAnsi="Times New Roman" w:cs="Times New Roman"/>
              <w:szCs w:val="24"/>
            </w:rPr>
            <w:delText>Arkin, A. &amp; Intalio 2002. Business Process Modeling Language. 98.</w:delText>
          </w:r>
        </w:del>
      </w:ins>
    </w:p>
    <w:p w14:paraId="452A2690" w14:textId="4662DA9B" w:rsidR="00F5795E" w:rsidDel="00DE59C1" w:rsidRDefault="00F5795E">
      <w:pPr>
        <w:widowControl w:val="0"/>
        <w:autoSpaceDE w:val="0"/>
        <w:autoSpaceDN w:val="0"/>
        <w:adjustRightInd w:val="0"/>
        <w:spacing w:after="0"/>
        <w:rPr>
          <w:ins w:id="15454" w:author="arkat" w:date="2017-10-11T10:03:00Z"/>
          <w:del w:id="15455" w:author="arkat" w:date="2017-10-11T11:07:00Z"/>
          <w:rFonts w:ascii="Times New Roman" w:hAnsi="Times New Roman" w:cs="Times New Roman"/>
          <w:szCs w:val="24"/>
        </w:rPr>
        <w:pPrChange w:id="15456" w:author="arkat" w:date="2017-10-11T11:07:00Z">
          <w:pPr>
            <w:widowControl w:val="0"/>
            <w:autoSpaceDE w:val="0"/>
            <w:autoSpaceDN w:val="0"/>
            <w:adjustRightInd w:val="0"/>
            <w:spacing w:after="140" w:line="288" w:lineRule="auto"/>
            <w:ind w:left="480" w:hanging="480"/>
          </w:pPr>
        </w:pPrChange>
      </w:pPr>
      <w:ins w:id="15457" w:author="arkat" w:date="2017-10-11T10:03:00Z">
        <w:del w:id="15458"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7D16346E" w14:textId="1BFCAC6E" w:rsidR="00F5795E" w:rsidDel="00DE59C1" w:rsidRDefault="00F5795E">
      <w:pPr>
        <w:widowControl w:val="0"/>
        <w:autoSpaceDE w:val="0"/>
        <w:autoSpaceDN w:val="0"/>
        <w:adjustRightInd w:val="0"/>
        <w:spacing w:after="0"/>
        <w:rPr>
          <w:ins w:id="15459" w:author="arkat" w:date="2017-10-11T10:03:00Z"/>
          <w:del w:id="15460" w:author="arkat" w:date="2017-10-11T11:07:00Z"/>
          <w:rFonts w:ascii="Times New Roman" w:hAnsi="Times New Roman" w:cs="Times New Roman"/>
          <w:szCs w:val="24"/>
        </w:rPr>
        <w:pPrChange w:id="15461" w:author="arkat" w:date="2017-10-11T11:07:00Z">
          <w:pPr>
            <w:widowControl w:val="0"/>
            <w:autoSpaceDE w:val="0"/>
            <w:autoSpaceDN w:val="0"/>
            <w:adjustRightInd w:val="0"/>
            <w:spacing w:after="140" w:line="288" w:lineRule="auto"/>
            <w:ind w:left="480" w:hanging="480"/>
          </w:pPr>
        </w:pPrChange>
      </w:pPr>
      <w:ins w:id="15462" w:author="arkat" w:date="2017-10-11T10:03:00Z">
        <w:del w:id="15463"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57E66329" w14:textId="6ADD281B" w:rsidR="00F5795E" w:rsidDel="00DE59C1" w:rsidRDefault="00F5795E">
      <w:pPr>
        <w:widowControl w:val="0"/>
        <w:autoSpaceDE w:val="0"/>
        <w:autoSpaceDN w:val="0"/>
        <w:adjustRightInd w:val="0"/>
        <w:spacing w:after="0"/>
        <w:rPr>
          <w:ins w:id="15464" w:author="arkat" w:date="2017-10-11T10:03:00Z"/>
          <w:del w:id="15465" w:author="arkat" w:date="2017-10-11T11:07:00Z"/>
          <w:rFonts w:ascii="Times New Roman" w:hAnsi="Times New Roman" w:cs="Times New Roman"/>
          <w:szCs w:val="24"/>
        </w:rPr>
        <w:pPrChange w:id="15466" w:author="arkat" w:date="2017-10-11T11:07:00Z">
          <w:pPr>
            <w:widowControl w:val="0"/>
            <w:autoSpaceDE w:val="0"/>
            <w:autoSpaceDN w:val="0"/>
            <w:adjustRightInd w:val="0"/>
            <w:spacing w:after="140" w:line="288" w:lineRule="auto"/>
            <w:ind w:left="480" w:hanging="480"/>
          </w:pPr>
        </w:pPrChange>
      </w:pPr>
      <w:ins w:id="15467" w:author="arkat" w:date="2017-10-11T10:03:00Z">
        <w:del w:id="15468"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3C76F7D5" w14:textId="07C86CFC" w:rsidR="00F5795E" w:rsidDel="00DE59C1" w:rsidRDefault="00F5795E">
      <w:pPr>
        <w:widowControl w:val="0"/>
        <w:autoSpaceDE w:val="0"/>
        <w:autoSpaceDN w:val="0"/>
        <w:adjustRightInd w:val="0"/>
        <w:spacing w:after="0"/>
        <w:rPr>
          <w:ins w:id="15469" w:author="arkat" w:date="2017-10-11T10:03:00Z"/>
          <w:del w:id="15470" w:author="arkat" w:date="2017-10-11T11:07:00Z"/>
          <w:rFonts w:ascii="Times New Roman" w:hAnsi="Times New Roman" w:cs="Times New Roman"/>
          <w:szCs w:val="24"/>
        </w:rPr>
        <w:pPrChange w:id="15471" w:author="arkat" w:date="2017-10-11T11:07:00Z">
          <w:pPr>
            <w:widowControl w:val="0"/>
            <w:autoSpaceDE w:val="0"/>
            <w:autoSpaceDN w:val="0"/>
            <w:adjustRightInd w:val="0"/>
            <w:spacing w:after="140" w:line="288" w:lineRule="auto"/>
            <w:ind w:left="480" w:hanging="480"/>
          </w:pPr>
        </w:pPrChange>
      </w:pPr>
      <w:ins w:id="15472" w:author="arkat" w:date="2017-10-11T10:03:00Z">
        <w:del w:id="15473"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3B0E7B59" w14:textId="54CC0D89" w:rsidR="00F5795E" w:rsidDel="00DE59C1" w:rsidRDefault="00F5795E">
      <w:pPr>
        <w:widowControl w:val="0"/>
        <w:autoSpaceDE w:val="0"/>
        <w:autoSpaceDN w:val="0"/>
        <w:adjustRightInd w:val="0"/>
        <w:spacing w:after="0"/>
        <w:rPr>
          <w:ins w:id="15474" w:author="arkat" w:date="2017-10-11T10:03:00Z"/>
          <w:del w:id="15475" w:author="arkat" w:date="2017-10-11T11:07:00Z"/>
          <w:rFonts w:ascii="Times New Roman" w:hAnsi="Times New Roman" w:cs="Times New Roman"/>
          <w:szCs w:val="24"/>
        </w:rPr>
        <w:pPrChange w:id="15476" w:author="arkat" w:date="2017-10-11T11:07:00Z">
          <w:pPr>
            <w:widowControl w:val="0"/>
            <w:autoSpaceDE w:val="0"/>
            <w:autoSpaceDN w:val="0"/>
            <w:adjustRightInd w:val="0"/>
            <w:spacing w:after="140" w:line="288" w:lineRule="auto"/>
            <w:ind w:left="480" w:hanging="480"/>
          </w:pPr>
        </w:pPrChange>
      </w:pPr>
      <w:ins w:id="15477" w:author="arkat" w:date="2017-10-11T10:03:00Z">
        <w:del w:id="15478"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359EDE6C" w14:textId="1DFFCEE6" w:rsidR="00F5795E" w:rsidDel="00DE59C1" w:rsidRDefault="00F5795E">
      <w:pPr>
        <w:widowControl w:val="0"/>
        <w:autoSpaceDE w:val="0"/>
        <w:autoSpaceDN w:val="0"/>
        <w:adjustRightInd w:val="0"/>
        <w:spacing w:after="0"/>
        <w:rPr>
          <w:ins w:id="15479" w:author="arkat" w:date="2017-10-11T10:03:00Z"/>
          <w:del w:id="15480" w:author="arkat" w:date="2017-10-11T11:07:00Z"/>
          <w:rFonts w:ascii="Times New Roman" w:hAnsi="Times New Roman" w:cs="Times New Roman"/>
          <w:szCs w:val="24"/>
        </w:rPr>
        <w:pPrChange w:id="15481" w:author="arkat" w:date="2017-10-11T11:07:00Z">
          <w:pPr>
            <w:widowControl w:val="0"/>
            <w:autoSpaceDE w:val="0"/>
            <w:autoSpaceDN w:val="0"/>
            <w:adjustRightInd w:val="0"/>
            <w:spacing w:after="140" w:line="288" w:lineRule="auto"/>
            <w:ind w:left="480" w:hanging="480"/>
          </w:pPr>
        </w:pPrChange>
      </w:pPr>
      <w:ins w:id="15482" w:author="arkat" w:date="2017-10-11T10:03:00Z">
        <w:del w:id="15483"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2AC7ADF3" w14:textId="32E7BF78" w:rsidR="00F5795E" w:rsidDel="00DE59C1" w:rsidRDefault="00F5795E">
      <w:pPr>
        <w:widowControl w:val="0"/>
        <w:autoSpaceDE w:val="0"/>
        <w:autoSpaceDN w:val="0"/>
        <w:adjustRightInd w:val="0"/>
        <w:spacing w:after="0"/>
        <w:rPr>
          <w:ins w:id="15484" w:author="arkat" w:date="2017-10-11T10:03:00Z"/>
          <w:del w:id="15485" w:author="arkat" w:date="2017-10-11T11:07:00Z"/>
          <w:rFonts w:ascii="Times New Roman" w:hAnsi="Times New Roman" w:cs="Times New Roman"/>
          <w:szCs w:val="24"/>
        </w:rPr>
        <w:pPrChange w:id="15486" w:author="arkat" w:date="2017-10-11T11:07:00Z">
          <w:pPr>
            <w:widowControl w:val="0"/>
            <w:autoSpaceDE w:val="0"/>
            <w:autoSpaceDN w:val="0"/>
            <w:adjustRightInd w:val="0"/>
            <w:spacing w:after="140" w:line="288" w:lineRule="auto"/>
            <w:ind w:left="480" w:hanging="480"/>
          </w:pPr>
        </w:pPrChange>
      </w:pPr>
      <w:ins w:id="15487" w:author="arkat" w:date="2017-10-11T10:03:00Z">
        <w:del w:id="15488"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49691F84" w14:textId="4457C6F2" w:rsidR="00F5795E" w:rsidDel="00DE59C1" w:rsidRDefault="00F5795E">
      <w:pPr>
        <w:widowControl w:val="0"/>
        <w:autoSpaceDE w:val="0"/>
        <w:autoSpaceDN w:val="0"/>
        <w:adjustRightInd w:val="0"/>
        <w:spacing w:after="0"/>
        <w:rPr>
          <w:ins w:id="15489" w:author="arkat" w:date="2017-10-11T10:03:00Z"/>
          <w:del w:id="15490" w:author="arkat" w:date="2017-10-11T11:07:00Z"/>
          <w:rFonts w:ascii="Times New Roman" w:hAnsi="Times New Roman" w:cs="Times New Roman"/>
          <w:szCs w:val="24"/>
        </w:rPr>
        <w:pPrChange w:id="15491" w:author="arkat" w:date="2017-10-11T11:07:00Z">
          <w:pPr>
            <w:widowControl w:val="0"/>
            <w:autoSpaceDE w:val="0"/>
            <w:autoSpaceDN w:val="0"/>
            <w:adjustRightInd w:val="0"/>
            <w:spacing w:after="140" w:line="288" w:lineRule="auto"/>
            <w:ind w:left="480" w:hanging="480"/>
          </w:pPr>
        </w:pPrChange>
      </w:pPr>
      <w:ins w:id="15492" w:author="arkat" w:date="2017-10-11T10:03:00Z">
        <w:del w:id="15493"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60EAD56E" w14:textId="1139842A" w:rsidR="00F5795E" w:rsidDel="00DE59C1" w:rsidRDefault="00F5795E">
      <w:pPr>
        <w:widowControl w:val="0"/>
        <w:autoSpaceDE w:val="0"/>
        <w:autoSpaceDN w:val="0"/>
        <w:adjustRightInd w:val="0"/>
        <w:spacing w:after="0"/>
        <w:rPr>
          <w:ins w:id="15494" w:author="arkat" w:date="2017-10-11T10:03:00Z"/>
          <w:del w:id="15495" w:author="arkat" w:date="2017-10-11T11:07:00Z"/>
          <w:rFonts w:ascii="Times New Roman" w:hAnsi="Times New Roman" w:cs="Times New Roman"/>
          <w:szCs w:val="24"/>
        </w:rPr>
        <w:pPrChange w:id="15496" w:author="arkat" w:date="2017-10-11T11:07:00Z">
          <w:pPr>
            <w:widowControl w:val="0"/>
            <w:autoSpaceDE w:val="0"/>
            <w:autoSpaceDN w:val="0"/>
            <w:adjustRightInd w:val="0"/>
            <w:spacing w:after="140" w:line="288" w:lineRule="auto"/>
            <w:ind w:left="480" w:hanging="480"/>
          </w:pPr>
        </w:pPrChange>
      </w:pPr>
      <w:ins w:id="15497" w:author="arkat" w:date="2017-10-11T10:03:00Z">
        <w:del w:id="15498"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2C0ACBEE" w14:textId="1EBDEB07" w:rsidR="00F5795E" w:rsidDel="00DE59C1" w:rsidRDefault="00F5795E">
      <w:pPr>
        <w:widowControl w:val="0"/>
        <w:autoSpaceDE w:val="0"/>
        <w:autoSpaceDN w:val="0"/>
        <w:adjustRightInd w:val="0"/>
        <w:spacing w:after="0"/>
        <w:rPr>
          <w:ins w:id="15499" w:author="arkat" w:date="2017-10-11T10:03:00Z"/>
          <w:del w:id="15500" w:author="arkat" w:date="2017-10-11T11:07:00Z"/>
          <w:rFonts w:ascii="Times New Roman" w:hAnsi="Times New Roman" w:cs="Times New Roman"/>
          <w:szCs w:val="24"/>
        </w:rPr>
        <w:pPrChange w:id="15501" w:author="arkat" w:date="2017-10-11T11:07:00Z">
          <w:pPr>
            <w:widowControl w:val="0"/>
            <w:autoSpaceDE w:val="0"/>
            <w:autoSpaceDN w:val="0"/>
            <w:adjustRightInd w:val="0"/>
            <w:spacing w:after="140" w:line="288" w:lineRule="auto"/>
            <w:ind w:left="480" w:hanging="480"/>
          </w:pPr>
        </w:pPrChange>
      </w:pPr>
      <w:ins w:id="15502" w:author="arkat" w:date="2017-10-11T10:03:00Z">
        <w:del w:id="15503"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353E43AD" w14:textId="1F0467CE" w:rsidR="00F5795E" w:rsidDel="00DE59C1" w:rsidRDefault="00F5795E">
      <w:pPr>
        <w:widowControl w:val="0"/>
        <w:autoSpaceDE w:val="0"/>
        <w:autoSpaceDN w:val="0"/>
        <w:adjustRightInd w:val="0"/>
        <w:spacing w:after="0"/>
        <w:rPr>
          <w:ins w:id="15504" w:author="arkat" w:date="2017-10-11T10:03:00Z"/>
          <w:del w:id="15505" w:author="arkat" w:date="2017-10-11T11:07:00Z"/>
          <w:rFonts w:ascii="Times New Roman" w:hAnsi="Times New Roman" w:cs="Times New Roman"/>
          <w:szCs w:val="24"/>
        </w:rPr>
        <w:pPrChange w:id="15506" w:author="arkat" w:date="2017-10-11T11:07:00Z">
          <w:pPr>
            <w:widowControl w:val="0"/>
            <w:autoSpaceDE w:val="0"/>
            <w:autoSpaceDN w:val="0"/>
            <w:adjustRightInd w:val="0"/>
            <w:spacing w:after="140" w:line="288" w:lineRule="auto"/>
            <w:ind w:left="480" w:hanging="480"/>
          </w:pPr>
        </w:pPrChange>
      </w:pPr>
      <w:ins w:id="15507" w:author="arkat" w:date="2017-10-11T10:03:00Z">
        <w:del w:id="15508"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30B71200" w14:textId="7DABEDFA" w:rsidR="00F5795E" w:rsidDel="00DE59C1" w:rsidRDefault="00F5795E">
      <w:pPr>
        <w:widowControl w:val="0"/>
        <w:autoSpaceDE w:val="0"/>
        <w:autoSpaceDN w:val="0"/>
        <w:adjustRightInd w:val="0"/>
        <w:spacing w:after="0"/>
        <w:rPr>
          <w:ins w:id="15509" w:author="arkat" w:date="2017-10-11T10:03:00Z"/>
          <w:del w:id="15510" w:author="arkat" w:date="2017-10-11T11:07:00Z"/>
          <w:rFonts w:ascii="Times New Roman" w:hAnsi="Times New Roman" w:cs="Times New Roman"/>
          <w:szCs w:val="24"/>
        </w:rPr>
        <w:pPrChange w:id="15511" w:author="arkat" w:date="2017-10-11T11:07:00Z">
          <w:pPr>
            <w:widowControl w:val="0"/>
            <w:autoSpaceDE w:val="0"/>
            <w:autoSpaceDN w:val="0"/>
            <w:adjustRightInd w:val="0"/>
            <w:spacing w:after="140" w:line="288" w:lineRule="auto"/>
            <w:ind w:left="480" w:hanging="480"/>
          </w:pPr>
        </w:pPrChange>
      </w:pPr>
      <w:ins w:id="15512" w:author="arkat" w:date="2017-10-11T10:03:00Z">
        <w:del w:id="15513"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7A3A4EC8" w14:textId="73E94F84" w:rsidR="00F5795E" w:rsidDel="00DE59C1" w:rsidRDefault="00F5795E">
      <w:pPr>
        <w:widowControl w:val="0"/>
        <w:autoSpaceDE w:val="0"/>
        <w:autoSpaceDN w:val="0"/>
        <w:adjustRightInd w:val="0"/>
        <w:spacing w:after="0"/>
        <w:rPr>
          <w:ins w:id="15514" w:author="arkat" w:date="2017-10-11T10:03:00Z"/>
          <w:del w:id="15515" w:author="arkat" w:date="2017-10-11T11:07:00Z"/>
          <w:rFonts w:ascii="Times New Roman" w:hAnsi="Times New Roman" w:cs="Times New Roman"/>
          <w:szCs w:val="24"/>
        </w:rPr>
        <w:pPrChange w:id="15516" w:author="arkat" w:date="2017-10-11T11:07:00Z">
          <w:pPr>
            <w:widowControl w:val="0"/>
            <w:autoSpaceDE w:val="0"/>
            <w:autoSpaceDN w:val="0"/>
            <w:adjustRightInd w:val="0"/>
            <w:spacing w:after="140" w:line="288" w:lineRule="auto"/>
            <w:ind w:left="480" w:hanging="480"/>
          </w:pPr>
        </w:pPrChange>
      </w:pPr>
      <w:ins w:id="15517" w:author="arkat" w:date="2017-10-11T10:03:00Z">
        <w:del w:id="15518"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29ED451F" w14:textId="6B9E1B75" w:rsidR="00F5795E" w:rsidDel="00DE59C1" w:rsidRDefault="00F5795E">
      <w:pPr>
        <w:widowControl w:val="0"/>
        <w:autoSpaceDE w:val="0"/>
        <w:autoSpaceDN w:val="0"/>
        <w:adjustRightInd w:val="0"/>
        <w:spacing w:after="0"/>
        <w:rPr>
          <w:ins w:id="15519" w:author="arkat" w:date="2017-10-11T10:03:00Z"/>
          <w:del w:id="15520" w:author="arkat" w:date="2017-10-11T11:07:00Z"/>
          <w:rFonts w:ascii="Times New Roman" w:hAnsi="Times New Roman" w:cs="Times New Roman"/>
          <w:szCs w:val="24"/>
        </w:rPr>
        <w:pPrChange w:id="15521" w:author="arkat" w:date="2017-10-11T11:07:00Z">
          <w:pPr>
            <w:widowControl w:val="0"/>
            <w:autoSpaceDE w:val="0"/>
            <w:autoSpaceDN w:val="0"/>
            <w:adjustRightInd w:val="0"/>
            <w:spacing w:after="140" w:line="288" w:lineRule="auto"/>
            <w:ind w:left="480" w:hanging="480"/>
          </w:pPr>
        </w:pPrChange>
      </w:pPr>
      <w:ins w:id="15522" w:author="arkat" w:date="2017-10-11T10:03:00Z">
        <w:del w:id="15523"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0E81707C" w14:textId="58BD0802" w:rsidR="00F5795E" w:rsidDel="00DE59C1" w:rsidRDefault="00F5795E">
      <w:pPr>
        <w:widowControl w:val="0"/>
        <w:autoSpaceDE w:val="0"/>
        <w:autoSpaceDN w:val="0"/>
        <w:adjustRightInd w:val="0"/>
        <w:spacing w:after="0"/>
        <w:rPr>
          <w:ins w:id="15524" w:author="arkat" w:date="2017-10-11T10:03:00Z"/>
          <w:del w:id="15525" w:author="arkat" w:date="2017-10-11T11:07:00Z"/>
          <w:rFonts w:ascii="Times New Roman" w:hAnsi="Times New Roman" w:cs="Times New Roman"/>
          <w:szCs w:val="24"/>
        </w:rPr>
        <w:pPrChange w:id="15526" w:author="arkat" w:date="2017-10-11T11:07:00Z">
          <w:pPr>
            <w:widowControl w:val="0"/>
            <w:autoSpaceDE w:val="0"/>
            <w:autoSpaceDN w:val="0"/>
            <w:adjustRightInd w:val="0"/>
            <w:spacing w:after="140" w:line="288" w:lineRule="auto"/>
            <w:ind w:left="480" w:hanging="480"/>
          </w:pPr>
        </w:pPrChange>
      </w:pPr>
      <w:ins w:id="15527" w:author="arkat" w:date="2017-10-11T10:03:00Z">
        <w:del w:id="15528"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16C4FDB2" w14:textId="66E90772" w:rsidR="00F5795E" w:rsidDel="00DE59C1" w:rsidRDefault="00F5795E">
      <w:pPr>
        <w:widowControl w:val="0"/>
        <w:autoSpaceDE w:val="0"/>
        <w:autoSpaceDN w:val="0"/>
        <w:adjustRightInd w:val="0"/>
        <w:spacing w:after="0"/>
        <w:rPr>
          <w:ins w:id="15529" w:author="arkat" w:date="2017-10-11T10:03:00Z"/>
          <w:del w:id="15530" w:author="arkat" w:date="2017-10-11T11:07:00Z"/>
          <w:rFonts w:ascii="Times New Roman" w:hAnsi="Times New Roman" w:cs="Times New Roman"/>
          <w:szCs w:val="24"/>
        </w:rPr>
        <w:pPrChange w:id="15531" w:author="arkat" w:date="2017-10-11T11:07:00Z">
          <w:pPr>
            <w:widowControl w:val="0"/>
            <w:autoSpaceDE w:val="0"/>
            <w:autoSpaceDN w:val="0"/>
            <w:adjustRightInd w:val="0"/>
            <w:spacing w:after="140" w:line="288" w:lineRule="auto"/>
            <w:ind w:left="480" w:hanging="480"/>
          </w:pPr>
        </w:pPrChange>
      </w:pPr>
      <w:ins w:id="15532" w:author="arkat" w:date="2017-10-11T10:03:00Z">
        <w:del w:id="15533"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1E45556E" w14:textId="26659E19" w:rsidR="00F5795E" w:rsidDel="00DE59C1" w:rsidRDefault="00F5795E">
      <w:pPr>
        <w:widowControl w:val="0"/>
        <w:autoSpaceDE w:val="0"/>
        <w:autoSpaceDN w:val="0"/>
        <w:adjustRightInd w:val="0"/>
        <w:spacing w:after="0"/>
        <w:rPr>
          <w:ins w:id="15534" w:author="arkat" w:date="2017-10-11T10:03:00Z"/>
          <w:del w:id="15535" w:author="arkat" w:date="2017-10-11T11:07:00Z"/>
          <w:rFonts w:ascii="Times New Roman" w:hAnsi="Times New Roman" w:cs="Times New Roman"/>
          <w:szCs w:val="24"/>
        </w:rPr>
        <w:pPrChange w:id="15536" w:author="arkat" w:date="2017-10-11T11:07:00Z">
          <w:pPr>
            <w:widowControl w:val="0"/>
            <w:autoSpaceDE w:val="0"/>
            <w:autoSpaceDN w:val="0"/>
            <w:adjustRightInd w:val="0"/>
            <w:spacing w:after="140" w:line="288" w:lineRule="auto"/>
            <w:ind w:left="480" w:hanging="480"/>
          </w:pPr>
        </w:pPrChange>
      </w:pPr>
      <w:ins w:id="15537" w:author="arkat" w:date="2017-10-11T10:03:00Z">
        <w:del w:id="15538"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64EB268A" w14:textId="17A2D1E5" w:rsidR="00F5795E" w:rsidDel="00DE59C1" w:rsidRDefault="00F5795E">
      <w:pPr>
        <w:widowControl w:val="0"/>
        <w:autoSpaceDE w:val="0"/>
        <w:autoSpaceDN w:val="0"/>
        <w:adjustRightInd w:val="0"/>
        <w:spacing w:after="0"/>
        <w:rPr>
          <w:ins w:id="15539" w:author="arkat" w:date="2017-10-11T10:03:00Z"/>
          <w:del w:id="15540" w:author="arkat" w:date="2017-10-11T11:07:00Z"/>
          <w:rFonts w:ascii="Times New Roman" w:hAnsi="Times New Roman" w:cs="Times New Roman"/>
          <w:szCs w:val="24"/>
        </w:rPr>
        <w:pPrChange w:id="15541" w:author="arkat" w:date="2017-10-11T11:07:00Z">
          <w:pPr>
            <w:widowControl w:val="0"/>
            <w:autoSpaceDE w:val="0"/>
            <w:autoSpaceDN w:val="0"/>
            <w:adjustRightInd w:val="0"/>
            <w:spacing w:after="140" w:line="288" w:lineRule="auto"/>
            <w:ind w:left="480" w:hanging="480"/>
          </w:pPr>
        </w:pPrChange>
      </w:pPr>
      <w:ins w:id="15542" w:author="arkat" w:date="2017-10-11T10:03:00Z">
        <w:del w:id="15543"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2C326436" w14:textId="5C5AFA82" w:rsidR="00F5795E" w:rsidDel="00DE59C1" w:rsidRDefault="00F5795E">
      <w:pPr>
        <w:widowControl w:val="0"/>
        <w:autoSpaceDE w:val="0"/>
        <w:autoSpaceDN w:val="0"/>
        <w:adjustRightInd w:val="0"/>
        <w:spacing w:after="0"/>
        <w:rPr>
          <w:ins w:id="15544" w:author="arkat" w:date="2017-10-11T10:03:00Z"/>
          <w:del w:id="15545" w:author="arkat" w:date="2017-10-11T11:07:00Z"/>
          <w:rFonts w:ascii="Times New Roman" w:hAnsi="Times New Roman" w:cs="Times New Roman"/>
          <w:szCs w:val="24"/>
        </w:rPr>
        <w:pPrChange w:id="15546" w:author="arkat" w:date="2017-10-11T11:07:00Z">
          <w:pPr>
            <w:widowControl w:val="0"/>
            <w:autoSpaceDE w:val="0"/>
            <w:autoSpaceDN w:val="0"/>
            <w:adjustRightInd w:val="0"/>
            <w:spacing w:after="140" w:line="288" w:lineRule="auto"/>
            <w:ind w:left="480" w:hanging="480"/>
          </w:pPr>
        </w:pPrChange>
      </w:pPr>
      <w:ins w:id="15547" w:author="arkat" w:date="2017-10-11T10:03:00Z">
        <w:del w:id="15548"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243B2A8F" w14:textId="3ED2ADFF" w:rsidR="00F5795E" w:rsidDel="00DE59C1" w:rsidRDefault="00F5795E">
      <w:pPr>
        <w:widowControl w:val="0"/>
        <w:autoSpaceDE w:val="0"/>
        <w:autoSpaceDN w:val="0"/>
        <w:adjustRightInd w:val="0"/>
        <w:spacing w:after="0"/>
        <w:rPr>
          <w:ins w:id="15549" w:author="arkat" w:date="2017-10-11T10:03:00Z"/>
          <w:del w:id="15550" w:author="arkat" w:date="2017-10-11T11:07:00Z"/>
          <w:rFonts w:ascii="Times New Roman" w:hAnsi="Times New Roman" w:cs="Times New Roman"/>
          <w:szCs w:val="24"/>
        </w:rPr>
        <w:pPrChange w:id="15551" w:author="arkat" w:date="2017-10-11T11:07:00Z">
          <w:pPr>
            <w:widowControl w:val="0"/>
            <w:autoSpaceDE w:val="0"/>
            <w:autoSpaceDN w:val="0"/>
            <w:adjustRightInd w:val="0"/>
            <w:spacing w:after="140" w:line="288" w:lineRule="auto"/>
            <w:ind w:left="480" w:hanging="480"/>
          </w:pPr>
        </w:pPrChange>
      </w:pPr>
      <w:ins w:id="15552" w:author="arkat" w:date="2017-10-11T10:03:00Z">
        <w:del w:id="15553"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0CDC799B" w14:textId="40ABA3D9" w:rsidR="00F5795E" w:rsidDel="00DE59C1" w:rsidRDefault="00F5795E">
      <w:pPr>
        <w:widowControl w:val="0"/>
        <w:autoSpaceDE w:val="0"/>
        <w:autoSpaceDN w:val="0"/>
        <w:adjustRightInd w:val="0"/>
        <w:spacing w:after="0"/>
        <w:rPr>
          <w:ins w:id="15554" w:author="arkat" w:date="2017-10-11T10:03:00Z"/>
          <w:del w:id="15555" w:author="arkat" w:date="2017-10-11T11:07:00Z"/>
          <w:rFonts w:ascii="Times New Roman" w:hAnsi="Times New Roman" w:cs="Times New Roman"/>
          <w:szCs w:val="24"/>
        </w:rPr>
        <w:pPrChange w:id="15556" w:author="arkat" w:date="2017-10-11T11:07:00Z">
          <w:pPr>
            <w:widowControl w:val="0"/>
            <w:autoSpaceDE w:val="0"/>
            <w:autoSpaceDN w:val="0"/>
            <w:adjustRightInd w:val="0"/>
            <w:spacing w:after="140" w:line="288" w:lineRule="auto"/>
            <w:ind w:left="480" w:hanging="480"/>
          </w:pPr>
        </w:pPrChange>
      </w:pPr>
      <w:ins w:id="15557" w:author="arkat" w:date="2017-10-11T10:03:00Z">
        <w:del w:id="15558"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0131F7FE" w14:textId="789B1759" w:rsidR="00F5795E" w:rsidDel="00DE59C1" w:rsidRDefault="00F5795E">
      <w:pPr>
        <w:widowControl w:val="0"/>
        <w:autoSpaceDE w:val="0"/>
        <w:autoSpaceDN w:val="0"/>
        <w:adjustRightInd w:val="0"/>
        <w:spacing w:after="0"/>
        <w:rPr>
          <w:ins w:id="15559" w:author="arkat" w:date="2017-10-11T10:03:00Z"/>
          <w:del w:id="15560" w:author="arkat" w:date="2017-10-11T11:07:00Z"/>
          <w:rFonts w:ascii="Times New Roman" w:hAnsi="Times New Roman" w:cs="Times New Roman"/>
          <w:szCs w:val="24"/>
        </w:rPr>
        <w:pPrChange w:id="15561" w:author="arkat" w:date="2017-10-11T11:07:00Z">
          <w:pPr>
            <w:widowControl w:val="0"/>
            <w:autoSpaceDE w:val="0"/>
            <w:autoSpaceDN w:val="0"/>
            <w:adjustRightInd w:val="0"/>
            <w:spacing w:after="140" w:line="288" w:lineRule="auto"/>
            <w:ind w:left="480" w:hanging="480"/>
          </w:pPr>
        </w:pPrChange>
      </w:pPr>
      <w:ins w:id="15562" w:author="arkat" w:date="2017-10-11T10:03:00Z">
        <w:del w:id="15563"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75038617" w14:textId="32B60B74" w:rsidR="00F5795E" w:rsidDel="00DE59C1" w:rsidRDefault="00F5795E">
      <w:pPr>
        <w:widowControl w:val="0"/>
        <w:autoSpaceDE w:val="0"/>
        <w:autoSpaceDN w:val="0"/>
        <w:adjustRightInd w:val="0"/>
        <w:spacing w:after="0"/>
        <w:rPr>
          <w:ins w:id="15564" w:author="arkat" w:date="2017-10-11T10:03:00Z"/>
          <w:del w:id="15565" w:author="arkat" w:date="2017-10-11T11:07:00Z"/>
          <w:rFonts w:ascii="Times New Roman" w:hAnsi="Times New Roman" w:cs="Times New Roman"/>
          <w:szCs w:val="24"/>
        </w:rPr>
        <w:pPrChange w:id="15566" w:author="arkat" w:date="2017-10-11T11:07:00Z">
          <w:pPr>
            <w:widowControl w:val="0"/>
            <w:autoSpaceDE w:val="0"/>
            <w:autoSpaceDN w:val="0"/>
            <w:adjustRightInd w:val="0"/>
            <w:spacing w:after="140" w:line="288" w:lineRule="auto"/>
            <w:ind w:left="480" w:hanging="480"/>
          </w:pPr>
        </w:pPrChange>
      </w:pPr>
      <w:ins w:id="15567" w:author="arkat" w:date="2017-10-11T10:03:00Z">
        <w:del w:id="15568"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233C10C0" w14:textId="21EED1F4" w:rsidR="00F5795E" w:rsidDel="00DE59C1" w:rsidRDefault="00F5795E">
      <w:pPr>
        <w:widowControl w:val="0"/>
        <w:autoSpaceDE w:val="0"/>
        <w:autoSpaceDN w:val="0"/>
        <w:adjustRightInd w:val="0"/>
        <w:spacing w:after="0"/>
        <w:rPr>
          <w:ins w:id="15569" w:author="arkat" w:date="2017-10-11T10:03:00Z"/>
          <w:del w:id="15570" w:author="arkat" w:date="2017-10-11T11:07:00Z"/>
          <w:rFonts w:ascii="Times New Roman" w:hAnsi="Times New Roman" w:cs="Times New Roman"/>
          <w:szCs w:val="24"/>
        </w:rPr>
        <w:pPrChange w:id="15571" w:author="arkat" w:date="2017-10-11T11:07:00Z">
          <w:pPr>
            <w:widowControl w:val="0"/>
            <w:autoSpaceDE w:val="0"/>
            <w:autoSpaceDN w:val="0"/>
            <w:adjustRightInd w:val="0"/>
            <w:spacing w:after="140" w:line="288" w:lineRule="auto"/>
            <w:ind w:left="480" w:hanging="480"/>
          </w:pPr>
        </w:pPrChange>
      </w:pPr>
      <w:ins w:id="15572" w:author="arkat" w:date="2017-10-11T10:03:00Z">
        <w:del w:id="15573"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525B6672" w14:textId="44F36060" w:rsidR="00F5795E" w:rsidDel="00DE59C1" w:rsidRDefault="00F5795E">
      <w:pPr>
        <w:widowControl w:val="0"/>
        <w:autoSpaceDE w:val="0"/>
        <w:autoSpaceDN w:val="0"/>
        <w:adjustRightInd w:val="0"/>
        <w:spacing w:after="0"/>
        <w:rPr>
          <w:ins w:id="15574" w:author="arkat" w:date="2017-10-11T10:03:00Z"/>
          <w:del w:id="15575" w:author="arkat" w:date="2017-10-11T11:07:00Z"/>
          <w:rFonts w:ascii="Times New Roman" w:hAnsi="Times New Roman" w:cs="Times New Roman"/>
          <w:szCs w:val="24"/>
        </w:rPr>
        <w:pPrChange w:id="15576" w:author="arkat" w:date="2017-10-11T11:07:00Z">
          <w:pPr>
            <w:widowControl w:val="0"/>
            <w:autoSpaceDE w:val="0"/>
            <w:autoSpaceDN w:val="0"/>
            <w:adjustRightInd w:val="0"/>
            <w:spacing w:after="140" w:line="288" w:lineRule="auto"/>
            <w:ind w:left="480" w:hanging="480"/>
          </w:pPr>
        </w:pPrChange>
      </w:pPr>
      <w:ins w:id="15577" w:author="arkat" w:date="2017-10-11T10:03:00Z">
        <w:del w:id="15578"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1776154F" w14:textId="7A4AC33F" w:rsidR="00F5795E" w:rsidDel="00DE59C1" w:rsidRDefault="00F5795E">
      <w:pPr>
        <w:widowControl w:val="0"/>
        <w:autoSpaceDE w:val="0"/>
        <w:autoSpaceDN w:val="0"/>
        <w:adjustRightInd w:val="0"/>
        <w:spacing w:after="0"/>
        <w:rPr>
          <w:ins w:id="15579" w:author="arkat" w:date="2017-10-11T10:03:00Z"/>
          <w:del w:id="15580" w:author="arkat" w:date="2017-10-11T11:07:00Z"/>
          <w:rFonts w:ascii="Times New Roman" w:hAnsi="Times New Roman" w:cs="Times New Roman"/>
          <w:szCs w:val="24"/>
        </w:rPr>
        <w:pPrChange w:id="15581" w:author="arkat" w:date="2017-10-11T11:07:00Z">
          <w:pPr>
            <w:widowControl w:val="0"/>
            <w:autoSpaceDE w:val="0"/>
            <w:autoSpaceDN w:val="0"/>
            <w:adjustRightInd w:val="0"/>
            <w:spacing w:after="140" w:line="288" w:lineRule="auto"/>
            <w:ind w:left="480" w:hanging="480"/>
          </w:pPr>
        </w:pPrChange>
      </w:pPr>
      <w:ins w:id="15582" w:author="arkat" w:date="2017-10-11T10:03:00Z">
        <w:del w:id="15583"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281C2EC6" w14:textId="4218D8F0" w:rsidR="00F5795E" w:rsidDel="00DE59C1" w:rsidRDefault="00F5795E">
      <w:pPr>
        <w:widowControl w:val="0"/>
        <w:autoSpaceDE w:val="0"/>
        <w:autoSpaceDN w:val="0"/>
        <w:adjustRightInd w:val="0"/>
        <w:spacing w:after="0"/>
        <w:rPr>
          <w:ins w:id="15584" w:author="arkat" w:date="2017-10-11T10:03:00Z"/>
          <w:del w:id="15585" w:author="arkat" w:date="2017-10-11T11:07:00Z"/>
          <w:rFonts w:ascii="Times New Roman" w:hAnsi="Times New Roman" w:cs="Times New Roman"/>
          <w:szCs w:val="24"/>
        </w:rPr>
        <w:pPrChange w:id="15586" w:author="arkat" w:date="2017-10-11T11:07:00Z">
          <w:pPr>
            <w:widowControl w:val="0"/>
            <w:autoSpaceDE w:val="0"/>
            <w:autoSpaceDN w:val="0"/>
            <w:adjustRightInd w:val="0"/>
            <w:spacing w:after="140" w:line="288" w:lineRule="auto"/>
            <w:ind w:left="480" w:hanging="480"/>
          </w:pPr>
        </w:pPrChange>
      </w:pPr>
      <w:ins w:id="15587" w:author="arkat" w:date="2017-10-11T10:03:00Z">
        <w:del w:id="15588"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5C3B28CF" w14:textId="352AB356" w:rsidR="00F5795E" w:rsidDel="00DE59C1" w:rsidRDefault="00F5795E">
      <w:pPr>
        <w:widowControl w:val="0"/>
        <w:autoSpaceDE w:val="0"/>
        <w:autoSpaceDN w:val="0"/>
        <w:adjustRightInd w:val="0"/>
        <w:spacing w:after="0"/>
        <w:rPr>
          <w:ins w:id="15589" w:author="arkat" w:date="2017-10-11T10:03:00Z"/>
          <w:del w:id="15590" w:author="arkat" w:date="2017-10-11T11:07:00Z"/>
          <w:rFonts w:ascii="Times New Roman" w:hAnsi="Times New Roman" w:cs="Times New Roman"/>
          <w:szCs w:val="24"/>
        </w:rPr>
        <w:pPrChange w:id="15591" w:author="arkat" w:date="2017-10-11T11:07:00Z">
          <w:pPr>
            <w:widowControl w:val="0"/>
            <w:autoSpaceDE w:val="0"/>
            <w:autoSpaceDN w:val="0"/>
            <w:adjustRightInd w:val="0"/>
            <w:spacing w:after="140" w:line="288" w:lineRule="auto"/>
            <w:ind w:left="480" w:hanging="480"/>
          </w:pPr>
        </w:pPrChange>
      </w:pPr>
      <w:ins w:id="15592" w:author="arkat" w:date="2017-10-11T10:03:00Z">
        <w:del w:id="15593"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649986F5" w14:textId="63F16221" w:rsidR="00F5795E" w:rsidDel="00DE59C1" w:rsidRDefault="00F5795E">
      <w:pPr>
        <w:widowControl w:val="0"/>
        <w:autoSpaceDE w:val="0"/>
        <w:autoSpaceDN w:val="0"/>
        <w:adjustRightInd w:val="0"/>
        <w:spacing w:after="0"/>
        <w:rPr>
          <w:ins w:id="15594" w:author="arkat" w:date="2017-10-11T10:03:00Z"/>
          <w:del w:id="15595" w:author="arkat" w:date="2017-10-11T11:07:00Z"/>
          <w:rFonts w:ascii="Times New Roman" w:hAnsi="Times New Roman" w:cs="Times New Roman"/>
          <w:szCs w:val="24"/>
        </w:rPr>
        <w:pPrChange w:id="15596" w:author="arkat" w:date="2017-10-11T11:07:00Z">
          <w:pPr>
            <w:widowControl w:val="0"/>
            <w:autoSpaceDE w:val="0"/>
            <w:autoSpaceDN w:val="0"/>
            <w:adjustRightInd w:val="0"/>
            <w:spacing w:after="140" w:line="288" w:lineRule="auto"/>
            <w:ind w:left="480" w:hanging="480"/>
          </w:pPr>
        </w:pPrChange>
      </w:pPr>
      <w:ins w:id="15597" w:author="arkat" w:date="2017-10-11T10:03:00Z">
        <w:del w:id="15598"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70DB4536" w14:textId="4B4479D1" w:rsidR="00F5795E" w:rsidDel="00DE59C1" w:rsidRDefault="00F5795E">
      <w:pPr>
        <w:widowControl w:val="0"/>
        <w:autoSpaceDE w:val="0"/>
        <w:autoSpaceDN w:val="0"/>
        <w:adjustRightInd w:val="0"/>
        <w:spacing w:after="0"/>
        <w:rPr>
          <w:ins w:id="15599" w:author="arkat" w:date="2017-10-11T10:03:00Z"/>
          <w:del w:id="15600" w:author="arkat" w:date="2017-10-11T11:07:00Z"/>
          <w:rFonts w:ascii="Times New Roman" w:hAnsi="Times New Roman" w:cs="Times New Roman"/>
          <w:szCs w:val="24"/>
        </w:rPr>
        <w:pPrChange w:id="15601" w:author="arkat" w:date="2017-10-11T11:07:00Z">
          <w:pPr>
            <w:widowControl w:val="0"/>
            <w:autoSpaceDE w:val="0"/>
            <w:autoSpaceDN w:val="0"/>
            <w:adjustRightInd w:val="0"/>
            <w:spacing w:after="140" w:line="288" w:lineRule="auto"/>
            <w:ind w:left="480" w:hanging="480"/>
          </w:pPr>
        </w:pPrChange>
      </w:pPr>
      <w:ins w:id="15602" w:author="arkat" w:date="2017-10-11T10:03:00Z">
        <w:del w:id="15603"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26FB0B26" w14:textId="64989158" w:rsidR="00F5795E" w:rsidDel="00DE59C1" w:rsidRDefault="00F5795E">
      <w:pPr>
        <w:widowControl w:val="0"/>
        <w:autoSpaceDE w:val="0"/>
        <w:autoSpaceDN w:val="0"/>
        <w:adjustRightInd w:val="0"/>
        <w:spacing w:after="0"/>
        <w:rPr>
          <w:ins w:id="15604" w:author="arkat" w:date="2017-10-11T10:03:00Z"/>
          <w:del w:id="15605" w:author="arkat" w:date="2017-10-11T11:07:00Z"/>
          <w:rFonts w:ascii="Times New Roman" w:hAnsi="Times New Roman" w:cs="Times New Roman"/>
          <w:szCs w:val="24"/>
        </w:rPr>
        <w:pPrChange w:id="15606" w:author="arkat" w:date="2017-10-11T11:07:00Z">
          <w:pPr>
            <w:widowControl w:val="0"/>
            <w:autoSpaceDE w:val="0"/>
            <w:autoSpaceDN w:val="0"/>
            <w:adjustRightInd w:val="0"/>
            <w:spacing w:after="140" w:line="288" w:lineRule="auto"/>
            <w:ind w:left="480" w:hanging="480"/>
          </w:pPr>
        </w:pPrChange>
      </w:pPr>
      <w:ins w:id="15607" w:author="arkat" w:date="2017-10-11T10:03:00Z">
        <w:del w:id="15608"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07E78541" w14:textId="43E9D92E" w:rsidR="00F5795E" w:rsidDel="00DE59C1" w:rsidRDefault="00F5795E">
      <w:pPr>
        <w:widowControl w:val="0"/>
        <w:autoSpaceDE w:val="0"/>
        <w:autoSpaceDN w:val="0"/>
        <w:adjustRightInd w:val="0"/>
        <w:spacing w:after="0"/>
        <w:rPr>
          <w:ins w:id="15609" w:author="arkat" w:date="2017-10-11T10:03:00Z"/>
          <w:del w:id="15610" w:author="arkat" w:date="2017-10-11T11:07:00Z"/>
          <w:rFonts w:ascii="Times New Roman" w:hAnsi="Times New Roman" w:cs="Times New Roman"/>
          <w:szCs w:val="24"/>
        </w:rPr>
        <w:pPrChange w:id="15611" w:author="arkat" w:date="2017-10-11T11:07:00Z">
          <w:pPr>
            <w:widowControl w:val="0"/>
            <w:autoSpaceDE w:val="0"/>
            <w:autoSpaceDN w:val="0"/>
            <w:adjustRightInd w:val="0"/>
            <w:spacing w:after="140" w:line="288" w:lineRule="auto"/>
            <w:ind w:left="480" w:hanging="480"/>
          </w:pPr>
        </w:pPrChange>
      </w:pPr>
      <w:ins w:id="15612" w:author="arkat" w:date="2017-10-11T10:03:00Z">
        <w:del w:id="15613"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57EFB6EC" w14:textId="1CB30CB1" w:rsidR="00F5795E" w:rsidDel="00DE59C1" w:rsidRDefault="00F5795E">
      <w:pPr>
        <w:widowControl w:val="0"/>
        <w:autoSpaceDE w:val="0"/>
        <w:autoSpaceDN w:val="0"/>
        <w:adjustRightInd w:val="0"/>
        <w:spacing w:after="0"/>
        <w:rPr>
          <w:ins w:id="15614" w:author="arkat" w:date="2017-10-11T10:03:00Z"/>
          <w:del w:id="15615" w:author="arkat" w:date="2017-10-11T11:07:00Z"/>
          <w:rFonts w:ascii="Times New Roman" w:hAnsi="Times New Roman" w:cs="Times New Roman"/>
          <w:szCs w:val="24"/>
        </w:rPr>
        <w:pPrChange w:id="15616" w:author="arkat" w:date="2017-10-11T11:07:00Z">
          <w:pPr>
            <w:widowControl w:val="0"/>
            <w:autoSpaceDE w:val="0"/>
            <w:autoSpaceDN w:val="0"/>
            <w:adjustRightInd w:val="0"/>
            <w:spacing w:after="140" w:line="288" w:lineRule="auto"/>
            <w:ind w:left="480" w:hanging="480"/>
          </w:pPr>
        </w:pPrChange>
      </w:pPr>
      <w:ins w:id="15617" w:author="arkat" w:date="2017-10-11T10:03:00Z">
        <w:del w:id="15618"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2249714D" w14:textId="657176A4" w:rsidR="00F5795E" w:rsidDel="00DE59C1" w:rsidRDefault="00F5795E">
      <w:pPr>
        <w:widowControl w:val="0"/>
        <w:autoSpaceDE w:val="0"/>
        <w:autoSpaceDN w:val="0"/>
        <w:adjustRightInd w:val="0"/>
        <w:spacing w:after="0"/>
        <w:rPr>
          <w:ins w:id="15619" w:author="arkat" w:date="2017-10-11T10:03:00Z"/>
          <w:del w:id="15620" w:author="arkat" w:date="2017-10-11T11:07:00Z"/>
          <w:rFonts w:ascii="Times New Roman" w:hAnsi="Times New Roman" w:cs="Times New Roman"/>
          <w:szCs w:val="24"/>
        </w:rPr>
        <w:pPrChange w:id="15621" w:author="arkat" w:date="2017-10-11T11:07:00Z">
          <w:pPr>
            <w:widowControl w:val="0"/>
            <w:autoSpaceDE w:val="0"/>
            <w:autoSpaceDN w:val="0"/>
            <w:adjustRightInd w:val="0"/>
            <w:spacing w:after="140" w:line="288" w:lineRule="auto"/>
            <w:ind w:left="480" w:hanging="480"/>
          </w:pPr>
        </w:pPrChange>
      </w:pPr>
      <w:ins w:id="15622" w:author="arkat" w:date="2017-10-11T10:03:00Z">
        <w:del w:id="15623"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768C4A38" w14:textId="4EE8BFE6" w:rsidR="00F5795E" w:rsidDel="00DE59C1" w:rsidRDefault="00F5795E">
      <w:pPr>
        <w:widowControl w:val="0"/>
        <w:autoSpaceDE w:val="0"/>
        <w:autoSpaceDN w:val="0"/>
        <w:adjustRightInd w:val="0"/>
        <w:spacing w:after="0"/>
        <w:rPr>
          <w:ins w:id="15624" w:author="arkat" w:date="2017-10-11T10:03:00Z"/>
          <w:del w:id="15625" w:author="arkat" w:date="2017-10-11T11:07:00Z"/>
          <w:rFonts w:ascii="Times New Roman" w:hAnsi="Times New Roman" w:cs="Times New Roman"/>
          <w:szCs w:val="24"/>
        </w:rPr>
        <w:pPrChange w:id="15626" w:author="arkat" w:date="2017-10-11T11:07:00Z">
          <w:pPr>
            <w:widowControl w:val="0"/>
            <w:autoSpaceDE w:val="0"/>
            <w:autoSpaceDN w:val="0"/>
            <w:adjustRightInd w:val="0"/>
            <w:spacing w:after="140" w:line="288" w:lineRule="auto"/>
            <w:ind w:left="480" w:hanging="480"/>
          </w:pPr>
        </w:pPrChange>
      </w:pPr>
      <w:ins w:id="15627" w:author="arkat" w:date="2017-10-11T10:03:00Z">
        <w:del w:id="15628"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7F084FD5" w14:textId="75CFB1CB" w:rsidR="00F5795E" w:rsidDel="00DE59C1" w:rsidRDefault="00F5795E">
      <w:pPr>
        <w:widowControl w:val="0"/>
        <w:autoSpaceDE w:val="0"/>
        <w:autoSpaceDN w:val="0"/>
        <w:adjustRightInd w:val="0"/>
        <w:spacing w:after="0"/>
        <w:rPr>
          <w:ins w:id="15629" w:author="arkat" w:date="2017-10-11T10:03:00Z"/>
          <w:del w:id="15630" w:author="arkat" w:date="2017-10-11T11:07:00Z"/>
          <w:rFonts w:ascii="Times New Roman" w:hAnsi="Times New Roman" w:cs="Times New Roman"/>
          <w:szCs w:val="24"/>
        </w:rPr>
        <w:pPrChange w:id="15631" w:author="arkat" w:date="2017-10-11T11:07:00Z">
          <w:pPr>
            <w:widowControl w:val="0"/>
            <w:autoSpaceDE w:val="0"/>
            <w:autoSpaceDN w:val="0"/>
            <w:adjustRightInd w:val="0"/>
            <w:spacing w:after="140" w:line="288" w:lineRule="auto"/>
            <w:ind w:left="480" w:hanging="480"/>
          </w:pPr>
        </w:pPrChange>
      </w:pPr>
      <w:ins w:id="15632" w:author="arkat" w:date="2017-10-11T10:03:00Z">
        <w:del w:id="15633"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7CEBAA91" w14:textId="3BE4BC3F" w:rsidR="00F5795E" w:rsidDel="00DE59C1" w:rsidRDefault="00F5795E">
      <w:pPr>
        <w:widowControl w:val="0"/>
        <w:autoSpaceDE w:val="0"/>
        <w:autoSpaceDN w:val="0"/>
        <w:adjustRightInd w:val="0"/>
        <w:spacing w:after="0"/>
        <w:rPr>
          <w:ins w:id="15634" w:author="arkat" w:date="2017-10-11T10:03:00Z"/>
          <w:del w:id="15635" w:author="arkat" w:date="2017-10-11T11:07:00Z"/>
          <w:rFonts w:ascii="Times New Roman" w:hAnsi="Times New Roman" w:cs="Times New Roman"/>
          <w:szCs w:val="24"/>
        </w:rPr>
        <w:pPrChange w:id="15636" w:author="arkat" w:date="2017-10-11T11:07:00Z">
          <w:pPr>
            <w:widowControl w:val="0"/>
            <w:autoSpaceDE w:val="0"/>
            <w:autoSpaceDN w:val="0"/>
            <w:adjustRightInd w:val="0"/>
            <w:spacing w:after="140" w:line="288" w:lineRule="auto"/>
            <w:ind w:left="480" w:hanging="480"/>
          </w:pPr>
        </w:pPrChange>
      </w:pPr>
      <w:ins w:id="15637" w:author="arkat" w:date="2017-10-11T10:03:00Z">
        <w:del w:id="15638"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77FB772E" w14:textId="284BF939" w:rsidR="00F5795E" w:rsidDel="00DE59C1" w:rsidRDefault="00F5795E">
      <w:pPr>
        <w:widowControl w:val="0"/>
        <w:autoSpaceDE w:val="0"/>
        <w:autoSpaceDN w:val="0"/>
        <w:adjustRightInd w:val="0"/>
        <w:spacing w:after="0"/>
        <w:rPr>
          <w:ins w:id="15639" w:author="arkat" w:date="2017-10-11T10:03:00Z"/>
          <w:del w:id="15640" w:author="arkat" w:date="2017-10-11T11:07:00Z"/>
          <w:rFonts w:ascii="Times New Roman" w:hAnsi="Times New Roman" w:cs="Times New Roman"/>
          <w:szCs w:val="24"/>
        </w:rPr>
        <w:pPrChange w:id="15641" w:author="arkat" w:date="2017-10-11T11:07:00Z">
          <w:pPr>
            <w:widowControl w:val="0"/>
            <w:autoSpaceDE w:val="0"/>
            <w:autoSpaceDN w:val="0"/>
            <w:adjustRightInd w:val="0"/>
            <w:spacing w:after="140" w:line="288" w:lineRule="auto"/>
            <w:ind w:left="480" w:hanging="480"/>
          </w:pPr>
        </w:pPrChange>
      </w:pPr>
      <w:ins w:id="15642" w:author="arkat" w:date="2017-10-11T10:03:00Z">
        <w:del w:id="15643"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05181F51" w14:textId="4071F60B" w:rsidR="00F5795E" w:rsidDel="00DE59C1" w:rsidRDefault="00F5795E">
      <w:pPr>
        <w:widowControl w:val="0"/>
        <w:autoSpaceDE w:val="0"/>
        <w:autoSpaceDN w:val="0"/>
        <w:adjustRightInd w:val="0"/>
        <w:spacing w:after="0"/>
        <w:rPr>
          <w:ins w:id="15644" w:author="arkat" w:date="2017-10-11T10:03:00Z"/>
          <w:del w:id="15645" w:author="arkat" w:date="2017-10-11T11:07:00Z"/>
          <w:rFonts w:ascii="Times New Roman" w:hAnsi="Times New Roman" w:cs="Times New Roman"/>
          <w:szCs w:val="24"/>
        </w:rPr>
        <w:pPrChange w:id="15646" w:author="arkat" w:date="2017-10-11T11:07:00Z">
          <w:pPr>
            <w:widowControl w:val="0"/>
            <w:autoSpaceDE w:val="0"/>
            <w:autoSpaceDN w:val="0"/>
            <w:adjustRightInd w:val="0"/>
            <w:spacing w:after="140" w:line="288" w:lineRule="auto"/>
            <w:ind w:left="480" w:hanging="480"/>
          </w:pPr>
        </w:pPrChange>
      </w:pPr>
      <w:ins w:id="15647" w:author="arkat" w:date="2017-10-11T10:03:00Z">
        <w:del w:id="15648"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097626CB" w14:textId="182D2CD6" w:rsidR="00F5795E" w:rsidDel="00DE59C1" w:rsidRDefault="00F5795E">
      <w:pPr>
        <w:widowControl w:val="0"/>
        <w:autoSpaceDE w:val="0"/>
        <w:autoSpaceDN w:val="0"/>
        <w:adjustRightInd w:val="0"/>
        <w:spacing w:after="0"/>
        <w:rPr>
          <w:ins w:id="15649" w:author="arkat" w:date="2017-10-11T10:03:00Z"/>
          <w:del w:id="15650" w:author="arkat" w:date="2017-10-11T11:07:00Z"/>
          <w:rFonts w:ascii="Times New Roman" w:hAnsi="Times New Roman" w:cs="Times New Roman"/>
          <w:szCs w:val="24"/>
        </w:rPr>
        <w:pPrChange w:id="15651" w:author="arkat" w:date="2017-10-11T11:07:00Z">
          <w:pPr>
            <w:widowControl w:val="0"/>
            <w:autoSpaceDE w:val="0"/>
            <w:autoSpaceDN w:val="0"/>
            <w:adjustRightInd w:val="0"/>
            <w:spacing w:after="140" w:line="288" w:lineRule="auto"/>
            <w:ind w:left="480" w:hanging="480"/>
          </w:pPr>
        </w:pPrChange>
      </w:pPr>
      <w:ins w:id="15652" w:author="arkat" w:date="2017-10-11T10:03:00Z">
        <w:del w:id="15653"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14BAEE59" w14:textId="4CF12052" w:rsidR="00F5795E" w:rsidDel="00DE59C1" w:rsidRDefault="00F5795E">
      <w:pPr>
        <w:widowControl w:val="0"/>
        <w:autoSpaceDE w:val="0"/>
        <w:autoSpaceDN w:val="0"/>
        <w:adjustRightInd w:val="0"/>
        <w:spacing w:after="0"/>
        <w:rPr>
          <w:ins w:id="15654" w:author="arkat" w:date="2017-10-11T10:03:00Z"/>
          <w:del w:id="15655" w:author="arkat" w:date="2017-10-11T11:07:00Z"/>
          <w:rFonts w:ascii="Times New Roman" w:hAnsi="Times New Roman" w:cs="Times New Roman"/>
          <w:szCs w:val="24"/>
        </w:rPr>
        <w:pPrChange w:id="15656" w:author="arkat" w:date="2017-10-11T11:07:00Z">
          <w:pPr>
            <w:widowControl w:val="0"/>
            <w:autoSpaceDE w:val="0"/>
            <w:autoSpaceDN w:val="0"/>
            <w:adjustRightInd w:val="0"/>
            <w:spacing w:after="140" w:line="288" w:lineRule="auto"/>
            <w:ind w:left="480" w:hanging="480"/>
          </w:pPr>
        </w:pPrChange>
      </w:pPr>
      <w:ins w:id="15657" w:author="arkat" w:date="2017-10-11T10:03:00Z">
        <w:del w:id="15658"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62569370" w14:textId="5971BEFB" w:rsidR="00F5795E" w:rsidDel="00DE59C1" w:rsidRDefault="00F5795E">
      <w:pPr>
        <w:widowControl w:val="0"/>
        <w:autoSpaceDE w:val="0"/>
        <w:autoSpaceDN w:val="0"/>
        <w:adjustRightInd w:val="0"/>
        <w:spacing w:after="0"/>
        <w:rPr>
          <w:ins w:id="15659" w:author="arkat" w:date="2017-10-11T10:03:00Z"/>
          <w:del w:id="15660" w:author="arkat" w:date="2017-10-11T11:07:00Z"/>
          <w:rFonts w:ascii="Times New Roman" w:hAnsi="Times New Roman" w:cs="Times New Roman"/>
          <w:szCs w:val="24"/>
        </w:rPr>
        <w:pPrChange w:id="15661" w:author="arkat" w:date="2017-10-11T11:07:00Z">
          <w:pPr>
            <w:widowControl w:val="0"/>
            <w:autoSpaceDE w:val="0"/>
            <w:autoSpaceDN w:val="0"/>
            <w:adjustRightInd w:val="0"/>
            <w:spacing w:after="140" w:line="288" w:lineRule="auto"/>
            <w:ind w:left="480" w:hanging="480"/>
          </w:pPr>
        </w:pPrChange>
      </w:pPr>
      <w:ins w:id="15662" w:author="arkat" w:date="2017-10-11T10:03:00Z">
        <w:del w:id="15663" w:author="arkat" w:date="2017-10-11T11:07:00Z">
          <w:r w:rsidDel="00DE59C1">
            <w:rPr>
              <w:rFonts w:ascii="Times New Roman" w:hAnsi="Times New Roman" w:cs="Times New Roman"/>
              <w:szCs w:val="24"/>
            </w:rPr>
            <w:delText>Volzer, H. 2010. An Overview of BPMN 2 . 0 and its Potential Use. 2–3.</w:delText>
          </w:r>
        </w:del>
      </w:ins>
    </w:p>
    <w:p w14:paraId="2E6317FD" w14:textId="2D998335" w:rsidR="00F5795E" w:rsidDel="00DE59C1" w:rsidRDefault="00F5795E">
      <w:pPr>
        <w:widowControl w:val="0"/>
        <w:autoSpaceDE w:val="0"/>
        <w:autoSpaceDN w:val="0"/>
        <w:adjustRightInd w:val="0"/>
        <w:spacing w:after="0"/>
        <w:rPr>
          <w:ins w:id="15664" w:author="arkat" w:date="2017-10-11T10:03:00Z"/>
          <w:del w:id="15665" w:author="arkat" w:date="2017-10-11T11:07:00Z"/>
          <w:rFonts w:ascii="Times New Roman" w:hAnsi="Times New Roman" w:cs="Times New Roman"/>
          <w:szCs w:val="24"/>
        </w:rPr>
        <w:pPrChange w:id="15666" w:author="arkat" w:date="2017-10-11T11:07:00Z">
          <w:pPr>
            <w:widowControl w:val="0"/>
            <w:autoSpaceDE w:val="0"/>
            <w:autoSpaceDN w:val="0"/>
            <w:adjustRightInd w:val="0"/>
            <w:spacing w:after="140" w:line="288" w:lineRule="auto"/>
            <w:ind w:left="480" w:hanging="480"/>
          </w:pPr>
        </w:pPrChange>
      </w:pPr>
      <w:ins w:id="15667" w:author="arkat" w:date="2017-10-11T10:03:00Z">
        <w:del w:id="15668"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2A9C18C2" w14:textId="2F8B98FE" w:rsidR="00F5795E" w:rsidDel="00DE59C1" w:rsidRDefault="00F5795E">
      <w:pPr>
        <w:widowControl w:val="0"/>
        <w:autoSpaceDE w:val="0"/>
        <w:autoSpaceDN w:val="0"/>
        <w:adjustRightInd w:val="0"/>
        <w:spacing w:after="0"/>
        <w:rPr>
          <w:ins w:id="15669" w:author="arkat" w:date="2017-10-11T10:03:00Z"/>
          <w:del w:id="15670" w:author="arkat" w:date="2017-10-11T11:07:00Z"/>
          <w:rFonts w:ascii="Times New Roman" w:hAnsi="Times New Roman" w:cs="Times New Roman"/>
          <w:szCs w:val="24"/>
        </w:rPr>
        <w:pPrChange w:id="15671" w:author="arkat" w:date="2017-10-11T11:07:00Z">
          <w:pPr>
            <w:widowControl w:val="0"/>
            <w:autoSpaceDE w:val="0"/>
            <w:autoSpaceDN w:val="0"/>
            <w:adjustRightInd w:val="0"/>
            <w:spacing w:after="140" w:line="288" w:lineRule="auto"/>
            <w:ind w:left="480" w:hanging="480"/>
          </w:pPr>
        </w:pPrChange>
      </w:pPr>
      <w:ins w:id="15672" w:author="arkat" w:date="2017-10-11T10:03:00Z">
        <w:del w:id="15673"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416E87C5" w14:textId="09AE8E93" w:rsidR="00F5795E" w:rsidDel="00DE59C1" w:rsidRDefault="00F5795E">
      <w:pPr>
        <w:widowControl w:val="0"/>
        <w:autoSpaceDE w:val="0"/>
        <w:autoSpaceDN w:val="0"/>
        <w:adjustRightInd w:val="0"/>
        <w:spacing w:after="0"/>
        <w:rPr>
          <w:ins w:id="15674" w:author="arkat" w:date="2017-10-11T10:03:00Z"/>
          <w:del w:id="15675" w:author="arkat" w:date="2017-10-11T11:07:00Z"/>
        </w:rPr>
        <w:pPrChange w:id="15676" w:author="arkat" w:date="2017-10-11T11:07:00Z">
          <w:pPr>
            <w:widowControl w:val="0"/>
            <w:autoSpaceDE w:val="0"/>
            <w:autoSpaceDN w:val="0"/>
            <w:adjustRightInd w:val="0"/>
            <w:spacing w:after="140" w:line="288" w:lineRule="auto"/>
            <w:ind w:left="480" w:hanging="480"/>
          </w:pPr>
        </w:pPrChange>
      </w:pPr>
      <w:ins w:id="15677" w:author="arkat" w:date="2017-10-11T10:03:00Z">
        <w:del w:id="15678"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4AF781F8" w14:textId="08A06437" w:rsidR="00F5795E" w:rsidDel="00DE59C1" w:rsidRDefault="00F5795E">
      <w:pPr>
        <w:widowControl w:val="0"/>
        <w:autoSpaceDE w:val="0"/>
        <w:autoSpaceDN w:val="0"/>
        <w:adjustRightInd w:val="0"/>
        <w:spacing w:after="0"/>
        <w:rPr>
          <w:ins w:id="15679" w:author="arkat" w:date="2017-10-11T10:03:00Z"/>
          <w:del w:id="15680" w:author="arkat" w:date="2017-10-11T11:07:00Z"/>
          <w:rFonts w:ascii="Times New Roman" w:hAnsi="Times New Roman" w:cs="Times New Roman"/>
          <w:szCs w:val="24"/>
        </w:rPr>
      </w:pPr>
    </w:p>
    <w:p w14:paraId="1441F10C" w14:textId="7E79EA96" w:rsidR="00F5795E" w:rsidDel="00DE59C1" w:rsidRDefault="00F5795E">
      <w:pPr>
        <w:widowControl w:val="0"/>
        <w:autoSpaceDE w:val="0"/>
        <w:autoSpaceDN w:val="0"/>
        <w:adjustRightInd w:val="0"/>
        <w:spacing w:after="0"/>
        <w:rPr>
          <w:ins w:id="15681" w:author="arkat" w:date="2017-10-11T10:03:00Z"/>
          <w:del w:id="15682" w:author="arkat" w:date="2017-10-11T11:07:00Z"/>
          <w:rFonts w:ascii="Times New Roman" w:hAnsi="Times New Roman" w:cs="Times New Roman"/>
          <w:szCs w:val="24"/>
        </w:rPr>
        <w:pPrChange w:id="15683" w:author="arkat" w:date="2017-10-11T11:07:00Z">
          <w:pPr>
            <w:widowControl w:val="0"/>
            <w:autoSpaceDE w:val="0"/>
            <w:autoSpaceDN w:val="0"/>
            <w:adjustRightInd w:val="0"/>
            <w:spacing w:after="140" w:line="288" w:lineRule="auto"/>
            <w:ind w:left="480" w:hanging="480"/>
          </w:pPr>
        </w:pPrChange>
      </w:pPr>
      <w:ins w:id="15684" w:author="arkat" w:date="2017-10-11T10:03:00Z">
        <w:del w:id="15685"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40C906B1" w14:textId="26297F2B" w:rsidR="00F5795E" w:rsidDel="00DE59C1" w:rsidRDefault="00F5795E">
      <w:pPr>
        <w:widowControl w:val="0"/>
        <w:autoSpaceDE w:val="0"/>
        <w:autoSpaceDN w:val="0"/>
        <w:adjustRightInd w:val="0"/>
        <w:spacing w:after="0"/>
        <w:rPr>
          <w:ins w:id="15686" w:author="arkat" w:date="2017-10-11T10:03:00Z"/>
          <w:del w:id="15687" w:author="arkat" w:date="2017-10-11T11:07:00Z"/>
          <w:rFonts w:ascii="Times New Roman" w:hAnsi="Times New Roman" w:cs="Times New Roman"/>
          <w:szCs w:val="24"/>
        </w:rPr>
        <w:pPrChange w:id="15688" w:author="arkat" w:date="2017-10-11T11:07:00Z">
          <w:pPr>
            <w:widowControl w:val="0"/>
            <w:autoSpaceDE w:val="0"/>
            <w:autoSpaceDN w:val="0"/>
            <w:adjustRightInd w:val="0"/>
            <w:spacing w:after="140" w:line="288" w:lineRule="auto"/>
            <w:ind w:left="480" w:hanging="480"/>
          </w:pPr>
        </w:pPrChange>
      </w:pPr>
      <w:ins w:id="15689" w:author="arkat" w:date="2017-10-11T10:03:00Z">
        <w:del w:id="15690"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7B128A04" w14:textId="27588506" w:rsidR="00F5795E" w:rsidDel="00DE59C1" w:rsidRDefault="00F5795E">
      <w:pPr>
        <w:widowControl w:val="0"/>
        <w:autoSpaceDE w:val="0"/>
        <w:autoSpaceDN w:val="0"/>
        <w:adjustRightInd w:val="0"/>
        <w:spacing w:after="0"/>
        <w:rPr>
          <w:ins w:id="15691" w:author="arkat" w:date="2017-10-11T10:03:00Z"/>
          <w:del w:id="15692" w:author="arkat" w:date="2017-10-11T11:07:00Z"/>
          <w:rFonts w:ascii="Times New Roman" w:hAnsi="Times New Roman" w:cs="Times New Roman"/>
          <w:szCs w:val="24"/>
        </w:rPr>
        <w:pPrChange w:id="15693" w:author="arkat" w:date="2017-10-11T11:07:00Z">
          <w:pPr>
            <w:widowControl w:val="0"/>
            <w:autoSpaceDE w:val="0"/>
            <w:autoSpaceDN w:val="0"/>
            <w:adjustRightInd w:val="0"/>
            <w:spacing w:after="140" w:line="288" w:lineRule="auto"/>
            <w:ind w:left="480" w:hanging="480"/>
          </w:pPr>
        </w:pPrChange>
      </w:pPr>
      <w:ins w:id="15694" w:author="arkat" w:date="2017-10-11T10:03:00Z">
        <w:del w:id="15695" w:author="arkat" w:date="2017-10-11T11:07:00Z">
          <w:r w:rsidDel="00DE59C1">
            <w:rPr>
              <w:rFonts w:ascii="Times New Roman" w:hAnsi="Times New Roman" w:cs="Times New Roman"/>
              <w:szCs w:val="24"/>
            </w:rPr>
            <w:delText>Arkin, A. &amp; Intalio 2002. Business Process Modeling Language. 98.</w:delText>
          </w:r>
        </w:del>
      </w:ins>
    </w:p>
    <w:p w14:paraId="1145B3DE" w14:textId="19579ACE" w:rsidR="00F5795E" w:rsidDel="00DE59C1" w:rsidRDefault="00F5795E">
      <w:pPr>
        <w:widowControl w:val="0"/>
        <w:autoSpaceDE w:val="0"/>
        <w:autoSpaceDN w:val="0"/>
        <w:adjustRightInd w:val="0"/>
        <w:spacing w:after="0"/>
        <w:rPr>
          <w:ins w:id="15696" w:author="arkat" w:date="2017-10-11T10:03:00Z"/>
          <w:del w:id="15697" w:author="arkat" w:date="2017-10-11T11:07:00Z"/>
          <w:rFonts w:ascii="Times New Roman" w:hAnsi="Times New Roman" w:cs="Times New Roman"/>
          <w:szCs w:val="24"/>
        </w:rPr>
        <w:pPrChange w:id="15698" w:author="arkat" w:date="2017-10-11T11:07:00Z">
          <w:pPr>
            <w:widowControl w:val="0"/>
            <w:autoSpaceDE w:val="0"/>
            <w:autoSpaceDN w:val="0"/>
            <w:adjustRightInd w:val="0"/>
            <w:spacing w:after="140" w:line="288" w:lineRule="auto"/>
            <w:ind w:left="480" w:hanging="480"/>
          </w:pPr>
        </w:pPrChange>
      </w:pPr>
      <w:ins w:id="15699" w:author="arkat" w:date="2017-10-11T10:03:00Z">
        <w:del w:id="15700"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3A11FB3B" w14:textId="0677FD60" w:rsidR="00F5795E" w:rsidDel="00DE59C1" w:rsidRDefault="00F5795E">
      <w:pPr>
        <w:widowControl w:val="0"/>
        <w:autoSpaceDE w:val="0"/>
        <w:autoSpaceDN w:val="0"/>
        <w:adjustRightInd w:val="0"/>
        <w:spacing w:after="0"/>
        <w:rPr>
          <w:ins w:id="15701" w:author="arkat" w:date="2017-10-11T10:03:00Z"/>
          <w:del w:id="15702" w:author="arkat" w:date="2017-10-11T11:07:00Z"/>
          <w:rFonts w:ascii="Times New Roman" w:hAnsi="Times New Roman" w:cs="Times New Roman"/>
          <w:szCs w:val="24"/>
        </w:rPr>
        <w:pPrChange w:id="15703" w:author="arkat" w:date="2017-10-11T11:07:00Z">
          <w:pPr>
            <w:widowControl w:val="0"/>
            <w:autoSpaceDE w:val="0"/>
            <w:autoSpaceDN w:val="0"/>
            <w:adjustRightInd w:val="0"/>
            <w:spacing w:after="140" w:line="288" w:lineRule="auto"/>
            <w:ind w:left="480" w:hanging="480"/>
          </w:pPr>
        </w:pPrChange>
      </w:pPr>
      <w:ins w:id="15704" w:author="arkat" w:date="2017-10-11T10:03:00Z">
        <w:del w:id="15705"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5EDFC705" w14:textId="3A6D9BEF" w:rsidR="00F5795E" w:rsidDel="00DE59C1" w:rsidRDefault="00F5795E">
      <w:pPr>
        <w:widowControl w:val="0"/>
        <w:autoSpaceDE w:val="0"/>
        <w:autoSpaceDN w:val="0"/>
        <w:adjustRightInd w:val="0"/>
        <w:spacing w:after="0"/>
        <w:rPr>
          <w:ins w:id="15706" w:author="arkat" w:date="2017-10-11T10:03:00Z"/>
          <w:del w:id="15707" w:author="arkat" w:date="2017-10-11T11:07:00Z"/>
          <w:rFonts w:ascii="Times New Roman" w:hAnsi="Times New Roman" w:cs="Times New Roman"/>
          <w:szCs w:val="24"/>
        </w:rPr>
        <w:pPrChange w:id="15708" w:author="arkat" w:date="2017-10-11T11:07:00Z">
          <w:pPr>
            <w:widowControl w:val="0"/>
            <w:autoSpaceDE w:val="0"/>
            <w:autoSpaceDN w:val="0"/>
            <w:adjustRightInd w:val="0"/>
            <w:spacing w:after="140" w:line="288" w:lineRule="auto"/>
            <w:ind w:left="480" w:hanging="480"/>
          </w:pPr>
        </w:pPrChange>
      </w:pPr>
      <w:ins w:id="15709" w:author="arkat" w:date="2017-10-11T10:03:00Z">
        <w:del w:id="15710"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49E2FAAF" w14:textId="5A2AE704" w:rsidR="00F5795E" w:rsidDel="00DE59C1" w:rsidRDefault="00F5795E">
      <w:pPr>
        <w:widowControl w:val="0"/>
        <w:autoSpaceDE w:val="0"/>
        <w:autoSpaceDN w:val="0"/>
        <w:adjustRightInd w:val="0"/>
        <w:spacing w:after="0"/>
        <w:rPr>
          <w:ins w:id="15711" w:author="arkat" w:date="2017-10-11T10:03:00Z"/>
          <w:del w:id="15712" w:author="arkat" w:date="2017-10-11T11:07:00Z"/>
          <w:rFonts w:ascii="Times New Roman" w:hAnsi="Times New Roman" w:cs="Times New Roman"/>
          <w:szCs w:val="24"/>
        </w:rPr>
        <w:pPrChange w:id="15713" w:author="arkat" w:date="2017-10-11T11:07:00Z">
          <w:pPr>
            <w:widowControl w:val="0"/>
            <w:autoSpaceDE w:val="0"/>
            <w:autoSpaceDN w:val="0"/>
            <w:adjustRightInd w:val="0"/>
            <w:spacing w:after="140" w:line="288" w:lineRule="auto"/>
            <w:ind w:left="480" w:hanging="480"/>
          </w:pPr>
        </w:pPrChange>
      </w:pPr>
      <w:ins w:id="15714" w:author="arkat" w:date="2017-10-11T10:03:00Z">
        <w:del w:id="15715"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23B7ECAF" w14:textId="682A2E58" w:rsidR="00F5795E" w:rsidDel="00DE59C1" w:rsidRDefault="00F5795E">
      <w:pPr>
        <w:widowControl w:val="0"/>
        <w:autoSpaceDE w:val="0"/>
        <w:autoSpaceDN w:val="0"/>
        <w:adjustRightInd w:val="0"/>
        <w:spacing w:after="0"/>
        <w:rPr>
          <w:ins w:id="15716" w:author="arkat" w:date="2017-10-11T10:03:00Z"/>
          <w:del w:id="15717" w:author="arkat" w:date="2017-10-11T11:07:00Z"/>
          <w:rFonts w:ascii="Times New Roman" w:hAnsi="Times New Roman" w:cs="Times New Roman"/>
          <w:szCs w:val="24"/>
        </w:rPr>
        <w:pPrChange w:id="15718" w:author="arkat" w:date="2017-10-11T11:07:00Z">
          <w:pPr>
            <w:widowControl w:val="0"/>
            <w:autoSpaceDE w:val="0"/>
            <w:autoSpaceDN w:val="0"/>
            <w:adjustRightInd w:val="0"/>
            <w:spacing w:after="140" w:line="288" w:lineRule="auto"/>
            <w:ind w:left="480" w:hanging="480"/>
          </w:pPr>
        </w:pPrChange>
      </w:pPr>
      <w:ins w:id="15719" w:author="arkat" w:date="2017-10-11T10:03:00Z">
        <w:del w:id="15720"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61FFB8A2" w14:textId="1CA9972E" w:rsidR="00F5795E" w:rsidDel="00DE59C1" w:rsidRDefault="00F5795E">
      <w:pPr>
        <w:widowControl w:val="0"/>
        <w:autoSpaceDE w:val="0"/>
        <w:autoSpaceDN w:val="0"/>
        <w:adjustRightInd w:val="0"/>
        <w:spacing w:after="0"/>
        <w:rPr>
          <w:ins w:id="15721" w:author="arkat" w:date="2017-10-11T10:03:00Z"/>
          <w:del w:id="15722" w:author="arkat" w:date="2017-10-11T11:07:00Z"/>
          <w:rFonts w:ascii="Times New Roman" w:hAnsi="Times New Roman" w:cs="Times New Roman"/>
          <w:szCs w:val="24"/>
        </w:rPr>
        <w:pPrChange w:id="15723" w:author="arkat" w:date="2017-10-11T11:07:00Z">
          <w:pPr>
            <w:widowControl w:val="0"/>
            <w:autoSpaceDE w:val="0"/>
            <w:autoSpaceDN w:val="0"/>
            <w:adjustRightInd w:val="0"/>
            <w:spacing w:after="140" w:line="288" w:lineRule="auto"/>
            <w:ind w:left="480" w:hanging="480"/>
          </w:pPr>
        </w:pPrChange>
      </w:pPr>
      <w:ins w:id="15724" w:author="arkat" w:date="2017-10-11T10:03:00Z">
        <w:del w:id="15725"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2A5B0E7F" w14:textId="5CA31A65" w:rsidR="00F5795E" w:rsidDel="00DE59C1" w:rsidRDefault="00F5795E">
      <w:pPr>
        <w:widowControl w:val="0"/>
        <w:autoSpaceDE w:val="0"/>
        <w:autoSpaceDN w:val="0"/>
        <w:adjustRightInd w:val="0"/>
        <w:spacing w:after="0"/>
        <w:rPr>
          <w:ins w:id="15726" w:author="arkat" w:date="2017-10-11T10:03:00Z"/>
          <w:del w:id="15727" w:author="arkat" w:date="2017-10-11T11:07:00Z"/>
          <w:rFonts w:ascii="Times New Roman" w:hAnsi="Times New Roman" w:cs="Times New Roman"/>
          <w:szCs w:val="24"/>
        </w:rPr>
        <w:pPrChange w:id="15728" w:author="arkat" w:date="2017-10-11T11:07:00Z">
          <w:pPr>
            <w:widowControl w:val="0"/>
            <w:autoSpaceDE w:val="0"/>
            <w:autoSpaceDN w:val="0"/>
            <w:adjustRightInd w:val="0"/>
            <w:spacing w:after="140" w:line="288" w:lineRule="auto"/>
            <w:ind w:left="480" w:hanging="480"/>
          </w:pPr>
        </w:pPrChange>
      </w:pPr>
      <w:ins w:id="15729" w:author="arkat" w:date="2017-10-11T10:03:00Z">
        <w:del w:id="15730"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0247EA58" w14:textId="688DD681" w:rsidR="00F5795E" w:rsidDel="00DE59C1" w:rsidRDefault="00F5795E">
      <w:pPr>
        <w:widowControl w:val="0"/>
        <w:autoSpaceDE w:val="0"/>
        <w:autoSpaceDN w:val="0"/>
        <w:adjustRightInd w:val="0"/>
        <w:spacing w:after="0"/>
        <w:rPr>
          <w:ins w:id="15731" w:author="arkat" w:date="2017-10-11T10:03:00Z"/>
          <w:del w:id="15732" w:author="arkat" w:date="2017-10-11T11:07:00Z"/>
          <w:rFonts w:ascii="Times New Roman" w:hAnsi="Times New Roman" w:cs="Times New Roman"/>
          <w:szCs w:val="24"/>
        </w:rPr>
        <w:pPrChange w:id="15733" w:author="arkat" w:date="2017-10-11T11:07:00Z">
          <w:pPr>
            <w:widowControl w:val="0"/>
            <w:autoSpaceDE w:val="0"/>
            <w:autoSpaceDN w:val="0"/>
            <w:adjustRightInd w:val="0"/>
            <w:spacing w:after="140" w:line="288" w:lineRule="auto"/>
            <w:ind w:left="480" w:hanging="480"/>
          </w:pPr>
        </w:pPrChange>
      </w:pPr>
      <w:ins w:id="15734" w:author="arkat" w:date="2017-10-11T10:03:00Z">
        <w:del w:id="15735"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1BF5DB08" w14:textId="5517E16D" w:rsidR="00F5795E" w:rsidDel="00DE59C1" w:rsidRDefault="00F5795E">
      <w:pPr>
        <w:widowControl w:val="0"/>
        <w:autoSpaceDE w:val="0"/>
        <w:autoSpaceDN w:val="0"/>
        <w:adjustRightInd w:val="0"/>
        <w:spacing w:after="0"/>
        <w:rPr>
          <w:ins w:id="15736" w:author="arkat" w:date="2017-10-11T10:03:00Z"/>
          <w:del w:id="15737" w:author="arkat" w:date="2017-10-11T11:07:00Z"/>
          <w:rFonts w:ascii="Times New Roman" w:hAnsi="Times New Roman" w:cs="Times New Roman"/>
          <w:szCs w:val="24"/>
        </w:rPr>
        <w:pPrChange w:id="15738" w:author="arkat" w:date="2017-10-11T11:07:00Z">
          <w:pPr>
            <w:widowControl w:val="0"/>
            <w:autoSpaceDE w:val="0"/>
            <w:autoSpaceDN w:val="0"/>
            <w:adjustRightInd w:val="0"/>
            <w:spacing w:after="140" w:line="288" w:lineRule="auto"/>
            <w:ind w:left="480" w:hanging="480"/>
          </w:pPr>
        </w:pPrChange>
      </w:pPr>
      <w:ins w:id="15739" w:author="arkat" w:date="2017-10-11T10:03:00Z">
        <w:del w:id="15740"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41E08A11" w14:textId="5D81032B" w:rsidR="00F5795E" w:rsidDel="00DE59C1" w:rsidRDefault="00F5795E">
      <w:pPr>
        <w:widowControl w:val="0"/>
        <w:autoSpaceDE w:val="0"/>
        <w:autoSpaceDN w:val="0"/>
        <w:adjustRightInd w:val="0"/>
        <w:spacing w:after="0"/>
        <w:rPr>
          <w:ins w:id="15741" w:author="arkat" w:date="2017-10-11T10:03:00Z"/>
          <w:del w:id="15742" w:author="arkat" w:date="2017-10-11T11:07:00Z"/>
          <w:rFonts w:ascii="Times New Roman" w:hAnsi="Times New Roman" w:cs="Times New Roman"/>
          <w:szCs w:val="24"/>
        </w:rPr>
        <w:pPrChange w:id="15743" w:author="arkat" w:date="2017-10-11T11:07:00Z">
          <w:pPr>
            <w:widowControl w:val="0"/>
            <w:autoSpaceDE w:val="0"/>
            <w:autoSpaceDN w:val="0"/>
            <w:adjustRightInd w:val="0"/>
            <w:spacing w:after="140" w:line="288" w:lineRule="auto"/>
            <w:ind w:left="480" w:hanging="480"/>
          </w:pPr>
        </w:pPrChange>
      </w:pPr>
      <w:ins w:id="15744" w:author="arkat" w:date="2017-10-11T10:03:00Z">
        <w:del w:id="15745"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5E1D7595" w14:textId="1D759C09" w:rsidR="00F5795E" w:rsidDel="00DE59C1" w:rsidRDefault="00F5795E">
      <w:pPr>
        <w:widowControl w:val="0"/>
        <w:autoSpaceDE w:val="0"/>
        <w:autoSpaceDN w:val="0"/>
        <w:adjustRightInd w:val="0"/>
        <w:spacing w:after="0"/>
        <w:rPr>
          <w:ins w:id="15746" w:author="arkat" w:date="2017-10-11T10:03:00Z"/>
          <w:del w:id="15747" w:author="arkat" w:date="2017-10-11T11:07:00Z"/>
          <w:rFonts w:ascii="Times New Roman" w:hAnsi="Times New Roman" w:cs="Times New Roman"/>
          <w:szCs w:val="24"/>
        </w:rPr>
        <w:pPrChange w:id="15748" w:author="arkat" w:date="2017-10-11T11:07:00Z">
          <w:pPr>
            <w:widowControl w:val="0"/>
            <w:autoSpaceDE w:val="0"/>
            <w:autoSpaceDN w:val="0"/>
            <w:adjustRightInd w:val="0"/>
            <w:spacing w:after="140" w:line="288" w:lineRule="auto"/>
            <w:ind w:left="480" w:hanging="480"/>
          </w:pPr>
        </w:pPrChange>
      </w:pPr>
      <w:ins w:id="15749" w:author="arkat" w:date="2017-10-11T10:03:00Z">
        <w:del w:id="15750"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2B34B2F1" w14:textId="4111B9AB" w:rsidR="00F5795E" w:rsidDel="00DE59C1" w:rsidRDefault="00F5795E">
      <w:pPr>
        <w:widowControl w:val="0"/>
        <w:autoSpaceDE w:val="0"/>
        <w:autoSpaceDN w:val="0"/>
        <w:adjustRightInd w:val="0"/>
        <w:spacing w:after="0"/>
        <w:rPr>
          <w:ins w:id="15751" w:author="arkat" w:date="2017-10-11T10:03:00Z"/>
          <w:del w:id="15752" w:author="arkat" w:date="2017-10-11T11:07:00Z"/>
          <w:rFonts w:ascii="Times New Roman" w:hAnsi="Times New Roman" w:cs="Times New Roman"/>
          <w:szCs w:val="24"/>
        </w:rPr>
        <w:pPrChange w:id="15753" w:author="arkat" w:date="2017-10-11T11:07:00Z">
          <w:pPr>
            <w:widowControl w:val="0"/>
            <w:autoSpaceDE w:val="0"/>
            <w:autoSpaceDN w:val="0"/>
            <w:adjustRightInd w:val="0"/>
            <w:spacing w:after="140" w:line="288" w:lineRule="auto"/>
            <w:ind w:left="480" w:hanging="480"/>
          </w:pPr>
        </w:pPrChange>
      </w:pPr>
      <w:ins w:id="15754" w:author="arkat" w:date="2017-10-11T10:03:00Z">
        <w:del w:id="15755"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1FC18AEA" w14:textId="0051814E" w:rsidR="00F5795E" w:rsidDel="00DE59C1" w:rsidRDefault="00F5795E">
      <w:pPr>
        <w:widowControl w:val="0"/>
        <w:autoSpaceDE w:val="0"/>
        <w:autoSpaceDN w:val="0"/>
        <w:adjustRightInd w:val="0"/>
        <w:spacing w:after="0"/>
        <w:rPr>
          <w:ins w:id="15756" w:author="arkat" w:date="2017-10-11T10:03:00Z"/>
          <w:del w:id="15757" w:author="arkat" w:date="2017-10-11T11:07:00Z"/>
          <w:rFonts w:ascii="Times New Roman" w:hAnsi="Times New Roman" w:cs="Times New Roman"/>
          <w:szCs w:val="24"/>
        </w:rPr>
        <w:pPrChange w:id="15758" w:author="arkat" w:date="2017-10-11T11:07:00Z">
          <w:pPr>
            <w:widowControl w:val="0"/>
            <w:autoSpaceDE w:val="0"/>
            <w:autoSpaceDN w:val="0"/>
            <w:adjustRightInd w:val="0"/>
            <w:spacing w:after="140" w:line="288" w:lineRule="auto"/>
            <w:ind w:left="480" w:hanging="480"/>
          </w:pPr>
        </w:pPrChange>
      </w:pPr>
      <w:ins w:id="15759" w:author="arkat" w:date="2017-10-11T10:03:00Z">
        <w:del w:id="15760"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5EFAF1CC" w14:textId="5FEBBBD3" w:rsidR="00F5795E" w:rsidDel="00DE59C1" w:rsidRDefault="00F5795E">
      <w:pPr>
        <w:widowControl w:val="0"/>
        <w:autoSpaceDE w:val="0"/>
        <w:autoSpaceDN w:val="0"/>
        <w:adjustRightInd w:val="0"/>
        <w:spacing w:after="0"/>
        <w:rPr>
          <w:ins w:id="15761" w:author="arkat" w:date="2017-10-11T10:03:00Z"/>
          <w:del w:id="15762" w:author="arkat" w:date="2017-10-11T11:07:00Z"/>
          <w:rFonts w:ascii="Times New Roman" w:hAnsi="Times New Roman" w:cs="Times New Roman"/>
          <w:szCs w:val="24"/>
        </w:rPr>
        <w:pPrChange w:id="15763" w:author="arkat" w:date="2017-10-11T11:07:00Z">
          <w:pPr>
            <w:widowControl w:val="0"/>
            <w:autoSpaceDE w:val="0"/>
            <w:autoSpaceDN w:val="0"/>
            <w:adjustRightInd w:val="0"/>
            <w:spacing w:after="140" w:line="288" w:lineRule="auto"/>
            <w:ind w:left="480" w:hanging="480"/>
          </w:pPr>
        </w:pPrChange>
      </w:pPr>
      <w:ins w:id="15764" w:author="arkat" w:date="2017-10-11T10:03:00Z">
        <w:del w:id="15765"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5C1B0130" w14:textId="1CBB2BD4" w:rsidR="00F5795E" w:rsidDel="00DE59C1" w:rsidRDefault="00F5795E">
      <w:pPr>
        <w:widowControl w:val="0"/>
        <w:autoSpaceDE w:val="0"/>
        <w:autoSpaceDN w:val="0"/>
        <w:adjustRightInd w:val="0"/>
        <w:spacing w:after="0"/>
        <w:rPr>
          <w:ins w:id="15766" w:author="arkat" w:date="2017-10-11T10:03:00Z"/>
          <w:del w:id="15767" w:author="arkat" w:date="2017-10-11T11:07:00Z"/>
          <w:rFonts w:ascii="Times New Roman" w:hAnsi="Times New Roman" w:cs="Times New Roman"/>
          <w:szCs w:val="24"/>
        </w:rPr>
        <w:pPrChange w:id="15768" w:author="arkat" w:date="2017-10-11T11:07:00Z">
          <w:pPr>
            <w:widowControl w:val="0"/>
            <w:autoSpaceDE w:val="0"/>
            <w:autoSpaceDN w:val="0"/>
            <w:adjustRightInd w:val="0"/>
            <w:spacing w:after="140" w:line="288" w:lineRule="auto"/>
            <w:ind w:left="480" w:hanging="480"/>
          </w:pPr>
        </w:pPrChange>
      </w:pPr>
      <w:ins w:id="15769" w:author="arkat" w:date="2017-10-11T10:03:00Z">
        <w:del w:id="15770"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130985BA" w14:textId="538D378F" w:rsidR="00F5795E" w:rsidDel="00DE59C1" w:rsidRDefault="00F5795E">
      <w:pPr>
        <w:widowControl w:val="0"/>
        <w:autoSpaceDE w:val="0"/>
        <w:autoSpaceDN w:val="0"/>
        <w:adjustRightInd w:val="0"/>
        <w:spacing w:after="0"/>
        <w:rPr>
          <w:ins w:id="15771" w:author="arkat" w:date="2017-10-11T10:03:00Z"/>
          <w:del w:id="15772" w:author="arkat" w:date="2017-10-11T11:07:00Z"/>
          <w:rFonts w:ascii="Times New Roman" w:hAnsi="Times New Roman" w:cs="Times New Roman"/>
          <w:szCs w:val="24"/>
        </w:rPr>
        <w:pPrChange w:id="15773" w:author="arkat" w:date="2017-10-11T11:07:00Z">
          <w:pPr>
            <w:widowControl w:val="0"/>
            <w:autoSpaceDE w:val="0"/>
            <w:autoSpaceDN w:val="0"/>
            <w:adjustRightInd w:val="0"/>
            <w:spacing w:after="140" w:line="288" w:lineRule="auto"/>
            <w:ind w:left="480" w:hanging="480"/>
          </w:pPr>
        </w:pPrChange>
      </w:pPr>
      <w:ins w:id="15774" w:author="arkat" w:date="2017-10-11T10:03:00Z">
        <w:del w:id="15775"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6F5BEAA3" w14:textId="2EA32071" w:rsidR="00F5795E" w:rsidDel="00DE59C1" w:rsidRDefault="00F5795E">
      <w:pPr>
        <w:widowControl w:val="0"/>
        <w:autoSpaceDE w:val="0"/>
        <w:autoSpaceDN w:val="0"/>
        <w:adjustRightInd w:val="0"/>
        <w:spacing w:after="0"/>
        <w:rPr>
          <w:ins w:id="15776" w:author="arkat" w:date="2017-10-11T10:03:00Z"/>
          <w:del w:id="15777" w:author="arkat" w:date="2017-10-11T11:07:00Z"/>
          <w:rFonts w:ascii="Times New Roman" w:hAnsi="Times New Roman" w:cs="Times New Roman"/>
          <w:szCs w:val="24"/>
        </w:rPr>
        <w:pPrChange w:id="15778" w:author="arkat" w:date="2017-10-11T11:07:00Z">
          <w:pPr>
            <w:widowControl w:val="0"/>
            <w:autoSpaceDE w:val="0"/>
            <w:autoSpaceDN w:val="0"/>
            <w:adjustRightInd w:val="0"/>
            <w:spacing w:after="140" w:line="288" w:lineRule="auto"/>
            <w:ind w:left="480" w:hanging="480"/>
          </w:pPr>
        </w:pPrChange>
      </w:pPr>
      <w:ins w:id="15779" w:author="arkat" w:date="2017-10-11T10:03:00Z">
        <w:del w:id="15780"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344566A7" w14:textId="2C75531B" w:rsidR="00F5795E" w:rsidDel="00DE59C1" w:rsidRDefault="00F5795E">
      <w:pPr>
        <w:widowControl w:val="0"/>
        <w:autoSpaceDE w:val="0"/>
        <w:autoSpaceDN w:val="0"/>
        <w:adjustRightInd w:val="0"/>
        <w:spacing w:after="0"/>
        <w:rPr>
          <w:ins w:id="15781" w:author="arkat" w:date="2017-10-11T10:03:00Z"/>
          <w:del w:id="15782" w:author="arkat" w:date="2017-10-11T11:07:00Z"/>
          <w:rFonts w:ascii="Times New Roman" w:hAnsi="Times New Roman" w:cs="Times New Roman"/>
          <w:szCs w:val="24"/>
        </w:rPr>
        <w:pPrChange w:id="15783" w:author="arkat" w:date="2017-10-11T11:07:00Z">
          <w:pPr>
            <w:widowControl w:val="0"/>
            <w:autoSpaceDE w:val="0"/>
            <w:autoSpaceDN w:val="0"/>
            <w:adjustRightInd w:val="0"/>
            <w:spacing w:after="140" w:line="288" w:lineRule="auto"/>
            <w:ind w:left="480" w:hanging="480"/>
          </w:pPr>
        </w:pPrChange>
      </w:pPr>
      <w:ins w:id="15784" w:author="arkat" w:date="2017-10-11T10:03:00Z">
        <w:del w:id="15785"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657FDCD2" w14:textId="2C020622" w:rsidR="00F5795E" w:rsidDel="00DE59C1" w:rsidRDefault="00F5795E">
      <w:pPr>
        <w:widowControl w:val="0"/>
        <w:autoSpaceDE w:val="0"/>
        <w:autoSpaceDN w:val="0"/>
        <w:adjustRightInd w:val="0"/>
        <w:spacing w:after="0"/>
        <w:rPr>
          <w:ins w:id="15786" w:author="arkat" w:date="2017-10-11T10:03:00Z"/>
          <w:del w:id="15787" w:author="arkat" w:date="2017-10-11T11:07:00Z"/>
          <w:rFonts w:ascii="Times New Roman" w:hAnsi="Times New Roman" w:cs="Times New Roman"/>
          <w:szCs w:val="24"/>
        </w:rPr>
        <w:pPrChange w:id="15788" w:author="arkat" w:date="2017-10-11T11:07:00Z">
          <w:pPr>
            <w:widowControl w:val="0"/>
            <w:autoSpaceDE w:val="0"/>
            <w:autoSpaceDN w:val="0"/>
            <w:adjustRightInd w:val="0"/>
            <w:spacing w:after="140" w:line="288" w:lineRule="auto"/>
            <w:ind w:left="480" w:hanging="480"/>
          </w:pPr>
        </w:pPrChange>
      </w:pPr>
      <w:ins w:id="15789" w:author="arkat" w:date="2017-10-11T10:03:00Z">
        <w:del w:id="15790"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7547616B" w14:textId="706F4005" w:rsidR="00F5795E" w:rsidDel="00DE59C1" w:rsidRDefault="00F5795E">
      <w:pPr>
        <w:widowControl w:val="0"/>
        <w:autoSpaceDE w:val="0"/>
        <w:autoSpaceDN w:val="0"/>
        <w:adjustRightInd w:val="0"/>
        <w:spacing w:after="0"/>
        <w:rPr>
          <w:ins w:id="15791" w:author="arkat" w:date="2017-10-11T10:03:00Z"/>
          <w:del w:id="15792" w:author="arkat" w:date="2017-10-11T11:07:00Z"/>
          <w:rFonts w:ascii="Times New Roman" w:hAnsi="Times New Roman" w:cs="Times New Roman"/>
          <w:szCs w:val="24"/>
        </w:rPr>
        <w:pPrChange w:id="15793" w:author="arkat" w:date="2017-10-11T11:07:00Z">
          <w:pPr>
            <w:widowControl w:val="0"/>
            <w:autoSpaceDE w:val="0"/>
            <w:autoSpaceDN w:val="0"/>
            <w:adjustRightInd w:val="0"/>
            <w:spacing w:after="140" w:line="288" w:lineRule="auto"/>
            <w:ind w:left="480" w:hanging="480"/>
          </w:pPr>
        </w:pPrChange>
      </w:pPr>
      <w:ins w:id="15794" w:author="arkat" w:date="2017-10-11T10:03:00Z">
        <w:del w:id="15795"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4E712CBF" w14:textId="5992EA2D" w:rsidR="00F5795E" w:rsidDel="00DE59C1" w:rsidRDefault="00F5795E">
      <w:pPr>
        <w:widowControl w:val="0"/>
        <w:autoSpaceDE w:val="0"/>
        <w:autoSpaceDN w:val="0"/>
        <w:adjustRightInd w:val="0"/>
        <w:spacing w:after="0"/>
        <w:rPr>
          <w:ins w:id="15796" w:author="arkat" w:date="2017-10-11T10:03:00Z"/>
          <w:del w:id="15797" w:author="arkat" w:date="2017-10-11T11:07:00Z"/>
          <w:rFonts w:ascii="Times New Roman" w:hAnsi="Times New Roman" w:cs="Times New Roman"/>
          <w:szCs w:val="24"/>
        </w:rPr>
        <w:pPrChange w:id="15798" w:author="arkat" w:date="2017-10-11T11:07:00Z">
          <w:pPr>
            <w:widowControl w:val="0"/>
            <w:autoSpaceDE w:val="0"/>
            <w:autoSpaceDN w:val="0"/>
            <w:adjustRightInd w:val="0"/>
            <w:spacing w:after="140" w:line="288" w:lineRule="auto"/>
            <w:ind w:left="480" w:hanging="480"/>
          </w:pPr>
        </w:pPrChange>
      </w:pPr>
      <w:ins w:id="15799" w:author="arkat" w:date="2017-10-11T10:03:00Z">
        <w:del w:id="15800"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66CE845C" w14:textId="6F949848" w:rsidR="00F5795E" w:rsidDel="00DE59C1" w:rsidRDefault="00F5795E">
      <w:pPr>
        <w:widowControl w:val="0"/>
        <w:autoSpaceDE w:val="0"/>
        <w:autoSpaceDN w:val="0"/>
        <w:adjustRightInd w:val="0"/>
        <w:spacing w:after="0"/>
        <w:rPr>
          <w:ins w:id="15801" w:author="arkat" w:date="2017-10-11T10:03:00Z"/>
          <w:del w:id="15802" w:author="arkat" w:date="2017-10-11T11:07:00Z"/>
          <w:rFonts w:ascii="Times New Roman" w:hAnsi="Times New Roman" w:cs="Times New Roman"/>
          <w:szCs w:val="24"/>
        </w:rPr>
        <w:pPrChange w:id="15803" w:author="arkat" w:date="2017-10-11T11:07:00Z">
          <w:pPr>
            <w:widowControl w:val="0"/>
            <w:autoSpaceDE w:val="0"/>
            <w:autoSpaceDN w:val="0"/>
            <w:adjustRightInd w:val="0"/>
            <w:spacing w:after="140" w:line="288" w:lineRule="auto"/>
            <w:ind w:left="480" w:hanging="480"/>
          </w:pPr>
        </w:pPrChange>
      </w:pPr>
      <w:ins w:id="15804" w:author="arkat" w:date="2017-10-11T10:03:00Z">
        <w:del w:id="15805"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1BB8A99F" w14:textId="2778C19D" w:rsidR="00F5795E" w:rsidDel="00DE59C1" w:rsidRDefault="00F5795E">
      <w:pPr>
        <w:widowControl w:val="0"/>
        <w:autoSpaceDE w:val="0"/>
        <w:autoSpaceDN w:val="0"/>
        <w:adjustRightInd w:val="0"/>
        <w:spacing w:after="0"/>
        <w:rPr>
          <w:ins w:id="15806" w:author="arkat" w:date="2017-10-11T10:03:00Z"/>
          <w:del w:id="15807" w:author="arkat" w:date="2017-10-11T11:07:00Z"/>
          <w:rFonts w:ascii="Times New Roman" w:hAnsi="Times New Roman" w:cs="Times New Roman"/>
          <w:szCs w:val="24"/>
        </w:rPr>
        <w:pPrChange w:id="15808" w:author="arkat" w:date="2017-10-11T11:07:00Z">
          <w:pPr>
            <w:widowControl w:val="0"/>
            <w:autoSpaceDE w:val="0"/>
            <w:autoSpaceDN w:val="0"/>
            <w:adjustRightInd w:val="0"/>
            <w:spacing w:after="140" w:line="288" w:lineRule="auto"/>
            <w:ind w:left="480" w:hanging="480"/>
          </w:pPr>
        </w:pPrChange>
      </w:pPr>
      <w:ins w:id="15809" w:author="arkat" w:date="2017-10-11T10:03:00Z">
        <w:del w:id="15810"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164FF754" w14:textId="13A5CA2E" w:rsidR="00F5795E" w:rsidDel="00DE59C1" w:rsidRDefault="00F5795E">
      <w:pPr>
        <w:widowControl w:val="0"/>
        <w:autoSpaceDE w:val="0"/>
        <w:autoSpaceDN w:val="0"/>
        <w:adjustRightInd w:val="0"/>
        <w:spacing w:after="0"/>
        <w:rPr>
          <w:ins w:id="15811" w:author="arkat" w:date="2017-10-11T10:03:00Z"/>
          <w:del w:id="15812" w:author="arkat" w:date="2017-10-11T11:07:00Z"/>
          <w:rFonts w:ascii="Times New Roman" w:hAnsi="Times New Roman" w:cs="Times New Roman"/>
          <w:szCs w:val="24"/>
        </w:rPr>
        <w:pPrChange w:id="15813" w:author="arkat" w:date="2017-10-11T11:07:00Z">
          <w:pPr>
            <w:widowControl w:val="0"/>
            <w:autoSpaceDE w:val="0"/>
            <w:autoSpaceDN w:val="0"/>
            <w:adjustRightInd w:val="0"/>
            <w:spacing w:after="140" w:line="288" w:lineRule="auto"/>
            <w:ind w:left="480" w:hanging="480"/>
          </w:pPr>
        </w:pPrChange>
      </w:pPr>
      <w:ins w:id="15814" w:author="arkat" w:date="2017-10-11T10:03:00Z">
        <w:del w:id="15815"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14D01EB2" w14:textId="0444415D" w:rsidR="00F5795E" w:rsidDel="00DE59C1" w:rsidRDefault="00F5795E">
      <w:pPr>
        <w:widowControl w:val="0"/>
        <w:autoSpaceDE w:val="0"/>
        <w:autoSpaceDN w:val="0"/>
        <w:adjustRightInd w:val="0"/>
        <w:spacing w:after="0"/>
        <w:rPr>
          <w:ins w:id="15816" w:author="arkat" w:date="2017-10-11T10:03:00Z"/>
          <w:del w:id="15817" w:author="arkat" w:date="2017-10-11T11:07:00Z"/>
          <w:rFonts w:ascii="Times New Roman" w:hAnsi="Times New Roman" w:cs="Times New Roman"/>
          <w:szCs w:val="24"/>
        </w:rPr>
        <w:pPrChange w:id="15818" w:author="arkat" w:date="2017-10-11T11:07:00Z">
          <w:pPr>
            <w:widowControl w:val="0"/>
            <w:autoSpaceDE w:val="0"/>
            <w:autoSpaceDN w:val="0"/>
            <w:adjustRightInd w:val="0"/>
            <w:spacing w:after="140" w:line="288" w:lineRule="auto"/>
            <w:ind w:left="480" w:hanging="480"/>
          </w:pPr>
        </w:pPrChange>
      </w:pPr>
      <w:ins w:id="15819" w:author="arkat" w:date="2017-10-11T10:03:00Z">
        <w:del w:id="15820"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0F364997" w14:textId="5287EB8B" w:rsidR="00F5795E" w:rsidDel="00DE59C1" w:rsidRDefault="00F5795E">
      <w:pPr>
        <w:widowControl w:val="0"/>
        <w:autoSpaceDE w:val="0"/>
        <w:autoSpaceDN w:val="0"/>
        <w:adjustRightInd w:val="0"/>
        <w:spacing w:after="0"/>
        <w:rPr>
          <w:ins w:id="15821" w:author="arkat" w:date="2017-10-11T10:03:00Z"/>
          <w:del w:id="15822" w:author="arkat" w:date="2017-10-11T11:07:00Z"/>
          <w:rFonts w:ascii="Times New Roman" w:hAnsi="Times New Roman" w:cs="Times New Roman"/>
          <w:szCs w:val="24"/>
        </w:rPr>
        <w:pPrChange w:id="15823" w:author="arkat" w:date="2017-10-11T11:07:00Z">
          <w:pPr>
            <w:widowControl w:val="0"/>
            <w:autoSpaceDE w:val="0"/>
            <w:autoSpaceDN w:val="0"/>
            <w:adjustRightInd w:val="0"/>
            <w:spacing w:after="140" w:line="288" w:lineRule="auto"/>
            <w:ind w:left="480" w:hanging="480"/>
          </w:pPr>
        </w:pPrChange>
      </w:pPr>
      <w:ins w:id="15824" w:author="arkat" w:date="2017-10-11T10:03:00Z">
        <w:del w:id="15825"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30B1DECD" w14:textId="1E5D9D03" w:rsidR="00F5795E" w:rsidDel="00DE59C1" w:rsidRDefault="00F5795E">
      <w:pPr>
        <w:widowControl w:val="0"/>
        <w:autoSpaceDE w:val="0"/>
        <w:autoSpaceDN w:val="0"/>
        <w:adjustRightInd w:val="0"/>
        <w:spacing w:after="0"/>
        <w:rPr>
          <w:ins w:id="15826" w:author="arkat" w:date="2017-10-11T10:03:00Z"/>
          <w:del w:id="15827" w:author="arkat" w:date="2017-10-11T11:07:00Z"/>
          <w:rFonts w:ascii="Times New Roman" w:hAnsi="Times New Roman" w:cs="Times New Roman"/>
          <w:szCs w:val="24"/>
        </w:rPr>
        <w:pPrChange w:id="15828" w:author="arkat" w:date="2017-10-11T11:07:00Z">
          <w:pPr>
            <w:widowControl w:val="0"/>
            <w:autoSpaceDE w:val="0"/>
            <w:autoSpaceDN w:val="0"/>
            <w:adjustRightInd w:val="0"/>
            <w:spacing w:after="140" w:line="288" w:lineRule="auto"/>
            <w:ind w:left="480" w:hanging="480"/>
          </w:pPr>
        </w:pPrChange>
      </w:pPr>
      <w:ins w:id="15829" w:author="arkat" w:date="2017-10-11T10:03:00Z">
        <w:del w:id="15830"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32BD3A1C" w14:textId="00A09C32" w:rsidR="00F5795E" w:rsidDel="00DE59C1" w:rsidRDefault="00F5795E">
      <w:pPr>
        <w:widowControl w:val="0"/>
        <w:autoSpaceDE w:val="0"/>
        <w:autoSpaceDN w:val="0"/>
        <w:adjustRightInd w:val="0"/>
        <w:spacing w:after="0"/>
        <w:rPr>
          <w:ins w:id="15831" w:author="arkat" w:date="2017-10-11T10:03:00Z"/>
          <w:del w:id="15832" w:author="arkat" w:date="2017-10-11T11:07:00Z"/>
          <w:rFonts w:ascii="Times New Roman" w:hAnsi="Times New Roman" w:cs="Times New Roman"/>
          <w:szCs w:val="24"/>
        </w:rPr>
        <w:pPrChange w:id="15833" w:author="arkat" w:date="2017-10-11T11:07:00Z">
          <w:pPr>
            <w:widowControl w:val="0"/>
            <w:autoSpaceDE w:val="0"/>
            <w:autoSpaceDN w:val="0"/>
            <w:adjustRightInd w:val="0"/>
            <w:spacing w:after="140" w:line="288" w:lineRule="auto"/>
            <w:ind w:left="480" w:hanging="480"/>
          </w:pPr>
        </w:pPrChange>
      </w:pPr>
      <w:ins w:id="15834" w:author="arkat" w:date="2017-10-11T10:03:00Z">
        <w:del w:id="15835"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206B23A2" w14:textId="72CBB597" w:rsidR="00F5795E" w:rsidDel="00DE59C1" w:rsidRDefault="00F5795E">
      <w:pPr>
        <w:widowControl w:val="0"/>
        <w:autoSpaceDE w:val="0"/>
        <w:autoSpaceDN w:val="0"/>
        <w:adjustRightInd w:val="0"/>
        <w:spacing w:after="0"/>
        <w:rPr>
          <w:ins w:id="15836" w:author="arkat" w:date="2017-10-11T10:03:00Z"/>
          <w:del w:id="15837" w:author="arkat" w:date="2017-10-11T11:07:00Z"/>
          <w:rFonts w:ascii="Times New Roman" w:hAnsi="Times New Roman" w:cs="Times New Roman"/>
          <w:szCs w:val="24"/>
        </w:rPr>
        <w:pPrChange w:id="15838" w:author="arkat" w:date="2017-10-11T11:07:00Z">
          <w:pPr>
            <w:widowControl w:val="0"/>
            <w:autoSpaceDE w:val="0"/>
            <w:autoSpaceDN w:val="0"/>
            <w:adjustRightInd w:val="0"/>
            <w:spacing w:after="140" w:line="288" w:lineRule="auto"/>
            <w:ind w:left="480" w:hanging="480"/>
          </w:pPr>
        </w:pPrChange>
      </w:pPr>
      <w:ins w:id="15839" w:author="arkat" w:date="2017-10-11T10:03:00Z">
        <w:del w:id="15840"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4942C110" w14:textId="2A21EAFB" w:rsidR="00F5795E" w:rsidDel="00DE59C1" w:rsidRDefault="00F5795E">
      <w:pPr>
        <w:widowControl w:val="0"/>
        <w:autoSpaceDE w:val="0"/>
        <w:autoSpaceDN w:val="0"/>
        <w:adjustRightInd w:val="0"/>
        <w:spacing w:after="0"/>
        <w:rPr>
          <w:ins w:id="15841" w:author="arkat" w:date="2017-10-11T10:03:00Z"/>
          <w:del w:id="15842" w:author="arkat" w:date="2017-10-11T11:07:00Z"/>
          <w:rFonts w:ascii="Times New Roman" w:hAnsi="Times New Roman" w:cs="Times New Roman"/>
          <w:szCs w:val="24"/>
        </w:rPr>
        <w:pPrChange w:id="15843" w:author="arkat" w:date="2017-10-11T11:07:00Z">
          <w:pPr>
            <w:widowControl w:val="0"/>
            <w:autoSpaceDE w:val="0"/>
            <w:autoSpaceDN w:val="0"/>
            <w:adjustRightInd w:val="0"/>
            <w:spacing w:after="140" w:line="288" w:lineRule="auto"/>
            <w:ind w:left="480" w:hanging="480"/>
          </w:pPr>
        </w:pPrChange>
      </w:pPr>
      <w:ins w:id="15844" w:author="arkat" w:date="2017-10-11T10:03:00Z">
        <w:del w:id="15845"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20F55A08" w14:textId="57241F18" w:rsidR="00F5795E" w:rsidDel="00DE59C1" w:rsidRDefault="00F5795E">
      <w:pPr>
        <w:widowControl w:val="0"/>
        <w:autoSpaceDE w:val="0"/>
        <w:autoSpaceDN w:val="0"/>
        <w:adjustRightInd w:val="0"/>
        <w:spacing w:after="0"/>
        <w:rPr>
          <w:ins w:id="15846" w:author="arkat" w:date="2017-10-11T10:03:00Z"/>
          <w:del w:id="15847" w:author="arkat" w:date="2017-10-11T11:07:00Z"/>
          <w:rFonts w:ascii="Times New Roman" w:hAnsi="Times New Roman" w:cs="Times New Roman"/>
          <w:szCs w:val="24"/>
        </w:rPr>
        <w:pPrChange w:id="15848" w:author="arkat" w:date="2017-10-11T11:07:00Z">
          <w:pPr>
            <w:widowControl w:val="0"/>
            <w:autoSpaceDE w:val="0"/>
            <w:autoSpaceDN w:val="0"/>
            <w:adjustRightInd w:val="0"/>
            <w:spacing w:after="140" w:line="288" w:lineRule="auto"/>
            <w:ind w:left="480" w:hanging="480"/>
          </w:pPr>
        </w:pPrChange>
      </w:pPr>
      <w:ins w:id="15849" w:author="arkat" w:date="2017-10-11T10:03:00Z">
        <w:del w:id="15850"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7F8BA8DD" w14:textId="574A490F" w:rsidR="00F5795E" w:rsidDel="00DE59C1" w:rsidRDefault="00F5795E">
      <w:pPr>
        <w:widowControl w:val="0"/>
        <w:autoSpaceDE w:val="0"/>
        <w:autoSpaceDN w:val="0"/>
        <w:adjustRightInd w:val="0"/>
        <w:spacing w:after="0"/>
        <w:rPr>
          <w:ins w:id="15851" w:author="arkat" w:date="2017-10-11T10:03:00Z"/>
          <w:del w:id="15852" w:author="arkat" w:date="2017-10-11T11:07:00Z"/>
          <w:rFonts w:ascii="Times New Roman" w:hAnsi="Times New Roman" w:cs="Times New Roman"/>
          <w:szCs w:val="24"/>
        </w:rPr>
        <w:pPrChange w:id="15853" w:author="arkat" w:date="2017-10-11T11:07:00Z">
          <w:pPr>
            <w:widowControl w:val="0"/>
            <w:autoSpaceDE w:val="0"/>
            <w:autoSpaceDN w:val="0"/>
            <w:adjustRightInd w:val="0"/>
            <w:spacing w:after="140" w:line="288" w:lineRule="auto"/>
            <w:ind w:left="480" w:hanging="480"/>
          </w:pPr>
        </w:pPrChange>
      </w:pPr>
      <w:ins w:id="15854" w:author="arkat" w:date="2017-10-11T10:03:00Z">
        <w:del w:id="15855"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2BDA1CD3" w14:textId="05547EA5" w:rsidR="00F5795E" w:rsidDel="00DE59C1" w:rsidRDefault="00F5795E">
      <w:pPr>
        <w:widowControl w:val="0"/>
        <w:autoSpaceDE w:val="0"/>
        <w:autoSpaceDN w:val="0"/>
        <w:adjustRightInd w:val="0"/>
        <w:spacing w:after="0"/>
        <w:rPr>
          <w:ins w:id="15856" w:author="arkat" w:date="2017-10-11T10:03:00Z"/>
          <w:del w:id="15857" w:author="arkat" w:date="2017-10-11T11:07:00Z"/>
          <w:rFonts w:ascii="Times New Roman" w:hAnsi="Times New Roman" w:cs="Times New Roman"/>
          <w:szCs w:val="24"/>
        </w:rPr>
        <w:pPrChange w:id="15858" w:author="arkat" w:date="2017-10-11T11:07:00Z">
          <w:pPr>
            <w:widowControl w:val="0"/>
            <w:autoSpaceDE w:val="0"/>
            <w:autoSpaceDN w:val="0"/>
            <w:adjustRightInd w:val="0"/>
            <w:spacing w:after="140" w:line="288" w:lineRule="auto"/>
            <w:ind w:left="480" w:hanging="480"/>
          </w:pPr>
        </w:pPrChange>
      </w:pPr>
      <w:ins w:id="15859" w:author="arkat" w:date="2017-10-11T10:03:00Z">
        <w:del w:id="15860"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69908BEA" w14:textId="298B4906" w:rsidR="00F5795E" w:rsidDel="00DE59C1" w:rsidRDefault="00F5795E">
      <w:pPr>
        <w:widowControl w:val="0"/>
        <w:autoSpaceDE w:val="0"/>
        <w:autoSpaceDN w:val="0"/>
        <w:adjustRightInd w:val="0"/>
        <w:spacing w:after="0"/>
        <w:rPr>
          <w:ins w:id="15861" w:author="arkat" w:date="2017-10-11T10:03:00Z"/>
          <w:del w:id="15862" w:author="arkat" w:date="2017-10-11T11:07:00Z"/>
          <w:rFonts w:ascii="Times New Roman" w:hAnsi="Times New Roman" w:cs="Times New Roman"/>
          <w:szCs w:val="24"/>
        </w:rPr>
        <w:pPrChange w:id="15863" w:author="arkat" w:date="2017-10-11T11:07:00Z">
          <w:pPr>
            <w:widowControl w:val="0"/>
            <w:autoSpaceDE w:val="0"/>
            <w:autoSpaceDN w:val="0"/>
            <w:adjustRightInd w:val="0"/>
            <w:spacing w:after="140" w:line="288" w:lineRule="auto"/>
            <w:ind w:left="480" w:hanging="480"/>
          </w:pPr>
        </w:pPrChange>
      </w:pPr>
      <w:ins w:id="15864" w:author="arkat" w:date="2017-10-11T10:03:00Z">
        <w:del w:id="15865"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695471DD" w14:textId="05F5A2BB" w:rsidR="00F5795E" w:rsidDel="00DE59C1" w:rsidRDefault="00F5795E">
      <w:pPr>
        <w:widowControl w:val="0"/>
        <w:autoSpaceDE w:val="0"/>
        <w:autoSpaceDN w:val="0"/>
        <w:adjustRightInd w:val="0"/>
        <w:spacing w:after="0"/>
        <w:rPr>
          <w:ins w:id="15866" w:author="arkat" w:date="2017-10-11T10:03:00Z"/>
          <w:del w:id="15867" w:author="arkat" w:date="2017-10-11T11:07:00Z"/>
          <w:rFonts w:ascii="Times New Roman" w:hAnsi="Times New Roman" w:cs="Times New Roman"/>
          <w:szCs w:val="24"/>
        </w:rPr>
        <w:pPrChange w:id="15868" w:author="arkat" w:date="2017-10-11T11:07:00Z">
          <w:pPr>
            <w:widowControl w:val="0"/>
            <w:autoSpaceDE w:val="0"/>
            <w:autoSpaceDN w:val="0"/>
            <w:adjustRightInd w:val="0"/>
            <w:spacing w:after="140" w:line="288" w:lineRule="auto"/>
            <w:ind w:left="480" w:hanging="480"/>
          </w:pPr>
        </w:pPrChange>
      </w:pPr>
      <w:ins w:id="15869" w:author="arkat" w:date="2017-10-11T10:03:00Z">
        <w:del w:id="15870"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67A10DAA" w14:textId="18F475C4" w:rsidR="00F5795E" w:rsidDel="00DE59C1" w:rsidRDefault="00F5795E">
      <w:pPr>
        <w:widowControl w:val="0"/>
        <w:autoSpaceDE w:val="0"/>
        <w:autoSpaceDN w:val="0"/>
        <w:adjustRightInd w:val="0"/>
        <w:spacing w:after="0"/>
        <w:rPr>
          <w:ins w:id="15871" w:author="arkat" w:date="2017-10-11T10:03:00Z"/>
          <w:del w:id="15872" w:author="arkat" w:date="2017-10-11T11:07:00Z"/>
          <w:rFonts w:ascii="Times New Roman" w:hAnsi="Times New Roman" w:cs="Times New Roman"/>
          <w:szCs w:val="24"/>
        </w:rPr>
        <w:pPrChange w:id="15873" w:author="arkat" w:date="2017-10-11T11:07:00Z">
          <w:pPr>
            <w:widowControl w:val="0"/>
            <w:autoSpaceDE w:val="0"/>
            <w:autoSpaceDN w:val="0"/>
            <w:adjustRightInd w:val="0"/>
            <w:spacing w:after="140" w:line="288" w:lineRule="auto"/>
            <w:ind w:left="480" w:hanging="480"/>
          </w:pPr>
        </w:pPrChange>
      </w:pPr>
      <w:ins w:id="15874" w:author="arkat" w:date="2017-10-11T10:03:00Z">
        <w:del w:id="15875"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28961F8E" w14:textId="14AE946C" w:rsidR="00F5795E" w:rsidDel="00DE59C1" w:rsidRDefault="00F5795E">
      <w:pPr>
        <w:widowControl w:val="0"/>
        <w:autoSpaceDE w:val="0"/>
        <w:autoSpaceDN w:val="0"/>
        <w:adjustRightInd w:val="0"/>
        <w:spacing w:after="0"/>
        <w:rPr>
          <w:ins w:id="15876" w:author="arkat" w:date="2017-10-11T10:03:00Z"/>
          <w:del w:id="15877" w:author="arkat" w:date="2017-10-11T11:07:00Z"/>
          <w:rFonts w:ascii="Times New Roman" w:hAnsi="Times New Roman" w:cs="Times New Roman"/>
          <w:szCs w:val="24"/>
        </w:rPr>
        <w:pPrChange w:id="15878" w:author="arkat" w:date="2017-10-11T11:07:00Z">
          <w:pPr>
            <w:widowControl w:val="0"/>
            <w:autoSpaceDE w:val="0"/>
            <w:autoSpaceDN w:val="0"/>
            <w:adjustRightInd w:val="0"/>
            <w:spacing w:after="140" w:line="288" w:lineRule="auto"/>
            <w:ind w:left="480" w:hanging="480"/>
          </w:pPr>
        </w:pPrChange>
      </w:pPr>
      <w:ins w:id="15879" w:author="arkat" w:date="2017-10-11T10:03:00Z">
        <w:del w:id="15880"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22455A89" w14:textId="1F514A0C" w:rsidR="00F5795E" w:rsidDel="00DE59C1" w:rsidRDefault="00F5795E">
      <w:pPr>
        <w:widowControl w:val="0"/>
        <w:autoSpaceDE w:val="0"/>
        <w:autoSpaceDN w:val="0"/>
        <w:adjustRightInd w:val="0"/>
        <w:spacing w:after="0"/>
        <w:rPr>
          <w:ins w:id="15881" w:author="arkat" w:date="2017-10-11T10:03:00Z"/>
          <w:del w:id="15882" w:author="arkat" w:date="2017-10-11T11:07:00Z"/>
          <w:rFonts w:ascii="Times New Roman" w:hAnsi="Times New Roman" w:cs="Times New Roman"/>
          <w:szCs w:val="24"/>
        </w:rPr>
        <w:pPrChange w:id="15883" w:author="arkat" w:date="2017-10-11T11:07:00Z">
          <w:pPr>
            <w:widowControl w:val="0"/>
            <w:autoSpaceDE w:val="0"/>
            <w:autoSpaceDN w:val="0"/>
            <w:adjustRightInd w:val="0"/>
            <w:spacing w:after="140" w:line="288" w:lineRule="auto"/>
            <w:ind w:left="480" w:hanging="480"/>
          </w:pPr>
        </w:pPrChange>
      </w:pPr>
      <w:ins w:id="15884" w:author="arkat" w:date="2017-10-11T10:03:00Z">
        <w:del w:id="15885"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59AF0C57" w14:textId="24B36501" w:rsidR="00F5795E" w:rsidDel="00DE59C1" w:rsidRDefault="00F5795E">
      <w:pPr>
        <w:widowControl w:val="0"/>
        <w:autoSpaceDE w:val="0"/>
        <w:autoSpaceDN w:val="0"/>
        <w:adjustRightInd w:val="0"/>
        <w:spacing w:after="0"/>
        <w:rPr>
          <w:ins w:id="15886" w:author="arkat" w:date="2017-10-11T10:03:00Z"/>
          <w:del w:id="15887" w:author="arkat" w:date="2017-10-11T11:07:00Z"/>
          <w:rFonts w:ascii="Times New Roman" w:hAnsi="Times New Roman" w:cs="Times New Roman"/>
          <w:szCs w:val="24"/>
        </w:rPr>
        <w:pPrChange w:id="15888" w:author="arkat" w:date="2017-10-11T11:07:00Z">
          <w:pPr>
            <w:widowControl w:val="0"/>
            <w:autoSpaceDE w:val="0"/>
            <w:autoSpaceDN w:val="0"/>
            <w:adjustRightInd w:val="0"/>
            <w:spacing w:after="140" w:line="288" w:lineRule="auto"/>
            <w:ind w:left="480" w:hanging="480"/>
          </w:pPr>
        </w:pPrChange>
      </w:pPr>
      <w:ins w:id="15889" w:author="arkat" w:date="2017-10-11T10:03:00Z">
        <w:del w:id="15890"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2B7945E4" w14:textId="340947E3" w:rsidR="00F5795E" w:rsidDel="00DE59C1" w:rsidRDefault="00F5795E">
      <w:pPr>
        <w:widowControl w:val="0"/>
        <w:autoSpaceDE w:val="0"/>
        <w:autoSpaceDN w:val="0"/>
        <w:adjustRightInd w:val="0"/>
        <w:spacing w:after="0"/>
        <w:rPr>
          <w:ins w:id="15891" w:author="arkat" w:date="2017-10-11T10:03:00Z"/>
          <w:del w:id="15892" w:author="arkat" w:date="2017-10-11T11:07:00Z"/>
          <w:rFonts w:ascii="Times New Roman" w:hAnsi="Times New Roman" w:cs="Times New Roman"/>
          <w:szCs w:val="24"/>
        </w:rPr>
        <w:pPrChange w:id="15893" w:author="arkat" w:date="2017-10-11T11:07:00Z">
          <w:pPr>
            <w:widowControl w:val="0"/>
            <w:autoSpaceDE w:val="0"/>
            <w:autoSpaceDN w:val="0"/>
            <w:adjustRightInd w:val="0"/>
            <w:spacing w:after="140" w:line="288" w:lineRule="auto"/>
            <w:ind w:left="480" w:hanging="480"/>
          </w:pPr>
        </w:pPrChange>
      </w:pPr>
      <w:ins w:id="15894" w:author="arkat" w:date="2017-10-11T10:03:00Z">
        <w:del w:id="15895"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667AFEF6" w14:textId="19577A18" w:rsidR="00F5795E" w:rsidDel="00DE59C1" w:rsidRDefault="00F5795E">
      <w:pPr>
        <w:widowControl w:val="0"/>
        <w:autoSpaceDE w:val="0"/>
        <w:autoSpaceDN w:val="0"/>
        <w:adjustRightInd w:val="0"/>
        <w:spacing w:after="0"/>
        <w:rPr>
          <w:ins w:id="15896" w:author="arkat" w:date="2017-10-11T10:03:00Z"/>
          <w:del w:id="15897" w:author="arkat" w:date="2017-10-11T11:07:00Z"/>
          <w:rFonts w:ascii="Times New Roman" w:hAnsi="Times New Roman" w:cs="Times New Roman"/>
          <w:szCs w:val="24"/>
        </w:rPr>
        <w:pPrChange w:id="15898" w:author="arkat" w:date="2017-10-11T11:07:00Z">
          <w:pPr>
            <w:widowControl w:val="0"/>
            <w:autoSpaceDE w:val="0"/>
            <w:autoSpaceDN w:val="0"/>
            <w:adjustRightInd w:val="0"/>
            <w:spacing w:after="140" w:line="288" w:lineRule="auto"/>
            <w:ind w:left="480" w:hanging="480"/>
          </w:pPr>
        </w:pPrChange>
      </w:pPr>
      <w:ins w:id="15899" w:author="arkat" w:date="2017-10-11T10:03:00Z">
        <w:del w:id="15900"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179419FB" w14:textId="4BF3AE4E" w:rsidR="00F5795E" w:rsidDel="00DE59C1" w:rsidRDefault="00F5795E">
      <w:pPr>
        <w:widowControl w:val="0"/>
        <w:autoSpaceDE w:val="0"/>
        <w:autoSpaceDN w:val="0"/>
        <w:adjustRightInd w:val="0"/>
        <w:spacing w:after="0"/>
        <w:rPr>
          <w:ins w:id="15901" w:author="arkat" w:date="2017-10-11T10:03:00Z"/>
          <w:del w:id="15902" w:author="arkat" w:date="2017-10-11T11:07:00Z"/>
          <w:rFonts w:ascii="Times New Roman" w:hAnsi="Times New Roman" w:cs="Times New Roman"/>
          <w:szCs w:val="24"/>
        </w:rPr>
        <w:pPrChange w:id="15903" w:author="arkat" w:date="2017-10-11T11:07:00Z">
          <w:pPr>
            <w:widowControl w:val="0"/>
            <w:autoSpaceDE w:val="0"/>
            <w:autoSpaceDN w:val="0"/>
            <w:adjustRightInd w:val="0"/>
            <w:spacing w:after="140" w:line="288" w:lineRule="auto"/>
            <w:ind w:left="480" w:hanging="480"/>
          </w:pPr>
        </w:pPrChange>
      </w:pPr>
      <w:ins w:id="15904" w:author="arkat" w:date="2017-10-11T10:03:00Z">
        <w:del w:id="15905" w:author="arkat" w:date="2017-10-11T11:07:00Z">
          <w:r w:rsidDel="00DE59C1">
            <w:rPr>
              <w:rFonts w:ascii="Times New Roman" w:hAnsi="Times New Roman" w:cs="Times New Roman"/>
              <w:szCs w:val="24"/>
            </w:rPr>
            <w:delText>Volzer, H. 2010. An Overview of BPMN 2 . 0 and its Potential Use. 2–3.</w:delText>
          </w:r>
        </w:del>
      </w:ins>
    </w:p>
    <w:p w14:paraId="27B57A44" w14:textId="25D3BE2C" w:rsidR="00F5795E" w:rsidDel="00DE59C1" w:rsidRDefault="00F5795E">
      <w:pPr>
        <w:widowControl w:val="0"/>
        <w:autoSpaceDE w:val="0"/>
        <w:autoSpaceDN w:val="0"/>
        <w:adjustRightInd w:val="0"/>
        <w:spacing w:after="0"/>
        <w:rPr>
          <w:ins w:id="15906" w:author="arkat" w:date="2017-10-11T10:03:00Z"/>
          <w:del w:id="15907" w:author="arkat" w:date="2017-10-11T11:07:00Z"/>
          <w:rFonts w:ascii="Times New Roman" w:hAnsi="Times New Roman" w:cs="Times New Roman"/>
          <w:szCs w:val="24"/>
        </w:rPr>
        <w:pPrChange w:id="15908" w:author="arkat" w:date="2017-10-11T11:07:00Z">
          <w:pPr>
            <w:widowControl w:val="0"/>
            <w:autoSpaceDE w:val="0"/>
            <w:autoSpaceDN w:val="0"/>
            <w:adjustRightInd w:val="0"/>
            <w:spacing w:after="140" w:line="288" w:lineRule="auto"/>
            <w:ind w:left="480" w:hanging="480"/>
          </w:pPr>
        </w:pPrChange>
      </w:pPr>
      <w:ins w:id="15909" w:author="arkat" w:date="2017-10-11T10:03:00Z">
        <w:del w:id="15910"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78205280" w14:textId="6B34202D" w:rsidR="00F5795E" w:rsidDel="00DE59C1" w:rsidRDefault="00F5795E">
      <w:pPr>
        <w:widowControl w:val="0"/>
        <w:autoSpaceDE w:val="0"/>
        <w:autoSpaceDN w:val="0"/>
        <w:adjustRightInd w:val="0"/>
        <w:spacing w:after="0"/>
        <w:rPr>
          <w:ins w:id="15911" w:author="arkat" w:date="2017-10-11T10:03:00Z"/>
          <w:del w:id="15912" w:author="arkat" w:date="2017-10-11T11:07:00Z"/>
          <w:rFonts w:ascii="Times New Roman" w:hAnsi="Times New Roman" w:cs="Times New Roman"/>
          <w:szCs w:val="24"/>
        </w:rPr>
        <w:pPrChange w:id="15913" w:author="arkat" w:date="2017-10-11T11:07:00Z">
          <w:pPr>
            <w:widowControl w:val="0"/>
            <w:autoSpaceDE w:val="0"/>
            <w:autoSpaceDN w:val="0"/>
            <w:adjustRightInd w:val="0"/>
            <w:spacing w:after="140" w:line="288" w:lineRule="auto"/>
            <w:ind w:left="480" w:hanging="480"/>
          </w:pPr>
        </w:pPrChange>
      </w:pPr>
      <w:ins w:id="15914" w:author="arkat" w:date="2017-10-11T10:03:00Z">
        <w:del w:id="15915"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0B09E380" w14:textId="684BCAD6" w:rsidR="00F5795E" w:rsidDel="00DE59C1" w:rsidRDefault="00F5795E">
      <w:pPr>
        <w:widowControl w:val="0"/>
        <w:autoSpaceDE w:val="0"/>
        <w:autoSpaceDN w:val="0"/>
        <w:adjustRightInd w:val="0"/>
        <w:spacing w:after="0"/>
        <w:rPr>
          <w:ins w:id="15916" w:author="arkat" w:date="2017-10-11T10:03:00Z"/>
          <w:del w:id="15917" w:author="arkat" w:date="2017-10-11T11:07:00Z"/>
        </w:rPr>
        <w:pPrChange w:id="15918" w:author="arkat" w:date="2017-10-11T11:07:00Z">
          <w:pPr>
            <w:widowControl w:val="0"/>
            <w:autoSpaceDE w:val="0"/>
            <w:autoSpaceDN w:val="0"/>
            <w:adjustRightInd w:val="0"/>
            <w:spacing w:after="140" w:line="288" w:lineRule="auto"/>
            <w:ind w:left="480" w:hanging="480"/>
          </w:pPr>
        </w:pPrChange>
      </w:pPr>
      <w:ins w:id="15919" w:author="arkat" w:date="2017-10-11T10:03:00Z">
        <w:del w:id="15920"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5A945256" w14:textId="3EB16D5A" w:rsidR="00F5795E" w:rsidDel="00DE59C1" w:rsidRDefault="00F5795E">
      <w:pPr>
        <w:widowControl w:val="0"/>
        <w:autoSpaceDE w:val="0"/>
        <w:autoSpaceDN w:val="0"/>
        <w:adjustRightInd w:val="0"/>
        <w:spacing w:after="0"/>
        <w:rPr>
          <w:ins w:id="15921" w:author="arkat" w:date="2017-10-11T10:03:00Z"/>
          <w:del w:id="15922" w:author="arkat" w:date="2017-10-11T11:07:00Z"/>
          <w:rFonts w:ascii="Times New Roman" w:hAnsi="Times New Roman" w:cs="Times New Roman"/>
          <w:szCs w:val="24"/>
        </w:rPr>
      </w:pPr>
    </w:p>
    <w:p w14:paraId="07278F2D" w14:textId="14D04CCD" w:rsidR="00F5795E" w:rsidDel="00DE59C1" w:rsidRDefault="00F5795E">
      <w:pPr>
        <w:widowControl w:val="0"/>
        <w:autoSpaceDE w:val="0"/>
        <w:autoSpaceDN w:val="0"/>
        <w:adjustRightInd w:val="0"/>
        <w:spacing w:after="0"/>
        <w:rPr>
          <w:ins w:id="15923" w:author="arkat" w:date="2017-10-11T10:03:00Z"/>
          <w:del w:id="15924" w:author="arkat" w:date="2017-10-11T11:07:00Z"/>
          <w:rFonts w:ascii="Times New Roman" w:hAnsi="Times New Roman" w:cs="Times New Roman"/>
          <w:szCs w:val="24"/>
        </w:rPr>
        <w:pPrChange w:id="15925" w:author="arkat" w:date="2017-10-11T11:07:00Z">
          <w:pPr>
            <w:widowControl w:val="0"/>
            <w:autoSpaceDE w:val="0"/>
            <w:autoSpaceDN w:val="0"/>
            <w:adjustRightInd w:val="0"/>
            <w:spacing w:after="140" w:line="288" w:lineRule="auto"/>
            <w:ind w:left="480" w:hanging="480"/>
          </w:pPr>
        </w:pPrChange>
      </w:pPr>
      <w:ins w:id="15926" w:author="arkat" w:date="2017-10-11T10:03:00Z">
        <w:del w:id="15927"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13AC7456" w14:textId="161F045B" w:rsidR="00F5795E" w:rsidDel="00DE59C1" w:rsidRDefault="00F5795E">
      <w:pPr>
        <w:widowControl w:val="0"/>
        <w:autoSpaceDE w:val="0"/>
        <w:autoSpaceDN w:val="0"/>
        <w:adjustRightInd w:val="0"/>
        <w:spacing w:after="0"/>
        <w:rPr>
          <w:ins w:id="15928" w:author="arkat" w:date="2017-10-11T10:03:00Z"/>
          <w:del w:id="15929" w:author="arkat" w:date="2017-10-11T11:07:00Z"/>
          <w:rFonts w:ascii="Times New Roman" w:hAnsi="Times New Roman" w:cs="Times New Roman"/>
          <w:szCs w:val="24"/>
        </w:rPr>
        <w:pPrChange w:id="15930" w:author="arkat" w:date="2017-10-11T11:07:00Z">
          <w:pPr>
            <w:widowControl w:val="0"/>
            <w:autoSpaceDE w:val="0"/>
            <w:autoSpaceDN w:val="0"/>
            <w:adjustRightInd w:val="0"/>
            <w:spacing w:after="140" w:line="288" w:lineRule="auto"/>
            <w:ind w:left="480" w:hanging="480"/>
          </w:pPr>
        </w:pPrChange>
      </w:pPr>
      <w:ins w:id="15931" w:author="arkat" w:date="2017-10-11T10:03:00Z">
        <w:del w:id="15932"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59F7C98D" w14:textId="1D2956EB" w:rsidR="00F5795E" w:rsidDel="00DE59C1" w:rsidRDefault="00F5795E">
      <w:pPr>
        <w:widowControl w:val="0"/>
        <w:autoSpaceDE w:val="0"/>
        <w:autoSpaceDN w:val="0"/>
        <w:adjustRightInd w:val="0"/>
        <w:spacing w:after="0"/>
        <w:rPr>
          <w:ins w:id="15933" w:author="arkat" w:date="2017-10-11T10:03:00Z"/>
          <w:del w:id="15934" w:author="arkat" w:date="2017-10-11T11:07:00Z"/>
          <w:rFonts w:ascii="Times New Roman" w:hAnsi="Times New Roman" w:cs="Times New Roman"/>
          <w:szCs w:val="24"/>
        </w:rPr>
        <w:pPrChange w:id="15935" w:author="arkat" w:date="2017-10-11T11:07:00Z">
          <w:pPr>
            <w:widowControl w:val="0"/>
            <w:autoSpaceDE w:val="0"/>
            <w:autoSpaceDN w:val="0"/>
            <w:adjustRightInd w:val="0"/>
            <w:spacing w:after="140" w:line="288" w:lineRule="auto"/>
            <w:ind w:left="480" w:hanging="480"/>
          </w:pPr>
        </w:pPrChange>
      </w:pPr>
      <w:ins w:id="15936" w:author="arkat" w:date="2017-10-11T10:03:00Z">
        <w:del w:id="15937" w:author="arkat" w:date="2017-10-11T11:07:00Z">
          <w:r w:rsidDel="00DE59C1">
            <w:rPr>
              <w:rFonts w:ascii="Times New Roman" w:hAnsi="Times New Roman" w:cs="Times New Roman"/>
              <w:szCs w:val="24"/>
            </w:rPr>
            <w:delText>Arkin, A. &amp; Intalio 2002. Business Process Modeling Language. 98.</w:delText>
          </w:r>
        </w:del>
      </w:ins>
    </w:p>
    <w:p w14:paraId="11FC1CEA" w14:textId="3CAB3790" w:rsidR="00F5795E" w:rsidDel="00DE59C1" w:rsidRDefault="00F5795E">
      <w:pPr>
        <w:widowControl w:val="0"/>
        <w:autoSpaceDE w:val="0"/>
        <w:autoSpaceDN w:val="0"/>
        <w:adjustRightInd w:val="0"/>
        <w:spacing w:after="0"/>
        <w:rPr>
          <w:ins w:id="15938" w:author="arkat" w:date="2017-10-11T10:03:00Z"/>
          <w:del w:id="15939" w:author="arkat" w:date="2017-10-11T11:07:00Z"/>
          <w:rFonts w:ascii="Times New Roman" w:hAnsi="Times New Roman" w:cs="Times New Roman"/>
          <w:szCs w:val="24"/>
        </w:rPr>
        <w:pPrChange w:id="15940" w:author="arkat" w:date="2017-10-11T11:07:00Z">
          <w:pPr>
            <w:widowControl w:val="0"/>
            <w:autoSpaceDE w:val="0"/>
            <w:autoSpaceDN w:val="0"/>
            <w:adjustRightInd w:val="0"/>
            <w:spacing w:after="140" w:line="288" w:lineRule="auto"/>
            <w:ind w:left="480" w:hanging="480"/>
          </w:pPr>
        </w:pPrChange>
      </w:pPr>
      <w:ins w:id="15941" w:author="arkat" w:date="2017-10-11T10:03:00Z">
        <w:del w:id="15942"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0FEDE5B2" w14:textId="17782783" w:rsidR="00F5795E" w:rsidDel="00DE59C1" w:rsidRDefault="00F5795E">
      <w:pPr>
        <w:widowControl w:val="0"/>
        <w:autoSpaceDE w:val="0"/>
        <w:autoSpaceDN w:val="0"/>
        <w:adjustRightInd w:val="0"/>
        <w:spacing w:after="0"/>
        <w:rPr>
          <w:ins w:id="15943" w:author="arkat" w:date="2017-10-11T10:03:00Z"/>
          <w:del w:id="15944" w:author="arkat" w:date="2017-10-11T11:07:00Z"/>
          <w:rFonts w:ascii="Times New Roman" w:hAnsi="Times New Roman" w:cs="Times New Roman"/>
          <w:szCs w:val="24"/>
        </w:rPr>
        <w:pPrChange w:id="15945" w:author="arkat" w:date="2017-10-11T11:07:00Z">
          <w:pPr>
            <w:widowControl w:val="0"/>
            <w:autoSpaceDE w:val="0"/>
            <w:autoSpaceDN w:val="0"/>
            <w:adjustRightInd w:val="0"/>
            <w:spacing w:after="140" w:line="288" w:lineRule="auto"/>
            <w:ind w:left="480" w:hanging="480"/>
          </w:pPr>
        </w:pPrChange>
      </w:pPr>
      <w:ins w:id="15946" w:author="arkat" w:date="2017-10-11T10:03:00Z">
        <w:del w:id="15947"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3491A958" w14:textId="7881B4A1" w:rsidR="00F5795E" w:rsidDel="00DE59C1" w:rsidRDefault="00F5795E">
      <w:pPr>
        <w:widowControl w:val="0"/>
        <w:autoSpaceDE w:val="0"/>
        <w:autoSpaceDN w:val="0"/>
        <w:adjustRightInd w:val="0"/>
        <w:spacing w:after="0"/>
        <w:rPr>
          <w:ins w:id="15948" w:author="arkat" w:date="2017-10-11T10:03:00Z"/>
          <w:del w:id="15949" w:author="arkat" w:date="2017-10-11T11:07:00Z"/>
          <w:rFonts w:ascii="Times New Roman" w:hAnsi="Times New Roman" w:cs="Times New Roman"/>
          <w:szCs w:val="24"/>
        </w:rPr>
        <w:pPrChange w:id="15950" w:author="arkat" w:date="2017-10-11T11:07:00Z">
          <w:pPr>
            <w:widowControl w:val="0"/>
            <w:autoSpaceDE w:val="0"/>
            <w:autoSpaceDN w:val="0"/>
            <w:adjustRightInd w:val="0"/>
            <w:spacing w:after="140" w:line="288" w:lineRule="auto"/>
            <w:ind w:left="480" w:hanging="480"/>
          </w:pPr>
        </w:pPrChange>
      </w:pPr>
      <w:ins w:id="15951" w:author="arkat" w:date="2017-10-11T10:03:00Z">
        <w:del w:id="15952"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531A59FA" w14:textId="7002FCA4" w:rsidR="00F5795E" w:rsidDel="00DE59C1" w:rsidRDefault="00F5795E">
      <w:pPr>
        <w:widowControl w:val="0"/>
        <w:autoSpaceDE w:val="0"/>
        <w:autoSpaceDN w:val="0"/>
        <w:adjustRightInd w:val="0"/>
        <w:spacing w:after="0"/>
        <w:rPr>
          <w:ins w:id="15953" w:author="arkat" w:date="2017-10-11T10:03:00Z"/>
          <w:del w:id="15954" w:author="arkat" w:date="2017-10-11T11:07:00Z"/>
          <w:rFonts w:ascii="Times New Roman" w:hAnsi="Times New Roman" w:cs="Times New Roman"/>
          <w:szCs w:val="24"/>
        </w:rPr>
        <w:pPrChange w:id="15955" w:author="arkat" w:date="2017-10-11T11:07:00Z">
          <w:pPr>
            <w:widowControl w:val="0"/>
            <w:autoSpaceDE w:val="0"/>
            <w:autoSpaceDN w:val="0"/>
            <w:adjustRightInd w:val="0"/>
            <w:spacing w:after="140" w:line="288" w:lineRule="auto"/>
            <w:ind w:left="480" w:hanging="480"/>
          </w:pPr>
        </w:pPrChange>
      </w:pPr>
      <w:ins w:id="15956" w:author="arkat" w:date="2017-10-11T10:03:00Z">
        <w:del w:id="15957"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34FAB0D3" w14:textId="182E7AEF" w:rsidR="00F5795E" w:rsidDel="00DE59C1" w:rsidRDefault="00F5795E">
      <w:pPr>
        <w:widowControl w:val="0"/>
        <w:autoSpaceDE w:val="0"/>
        <w:autoSpaceDN w:val="0"/>
        <w:adjustRightInd w:val="0"/>
        <w:spacing w:after="0"/>
        <w:rPr>
          <w:ins w:id="15958" w:author="arkat" w:date="2017-10-11T10:03:00Z"/>
          <w:del w:id="15959" w:author="arkat" w:date="2017-10-11T11:07:00Z"/>
          <w:rFonts w:ascii="Times New Roman" w:hAnsi="Times New Roman" w:cs="Times New Roman"/>
          <w:szCs w:val="24"/>
        </w:rPr>
        <w:pPrChange w:id="15960" w:author="arkat" w:date="2017-10-11T11:07:00Z">
          <w:pPr>
            <w:widowControl w:val="0"/>
            <w:autoSpaceDE w:val="0"/>
            <w:autoSpaceDN w:val="0"/>
            <w:adjustRightInd w:val="0"/>
            <w:spacing w:after="140" w:line="288" w:lineRule="auto"/>
            <w:ind w:left="480" w:hanging="480"/>
          </w:pPr>
        </w:pPrChange>
      </w:pPr>
      <w:ins w:id="15961" w:author="arkat" w:date="2017-10-11T10:03:00Z">
        <w:del w:id="15962"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105E62CD" w14:textId="6B163795" w:rsidR="00F5795E" w:rsidDel="00DE59C1" w:rsidRDefault="00F5795E">
      <w:pPr>
        <w:widowControl w:val="0"/>
        <w:autoSpaceDE w:val="0"/>
        <w:autoSpaceDN w:val="0"/>
        <w:adjustRightInd w:val="0"/>
        <w:spacing w:after="0"/>
        <w:rPr>
          <w:ins w:id="15963" w:author="arkat" w:date="2017-10-11T10:03:00Z"/>
          <w:del w:id="15964" w:author="arkat" w:date="2017-10-11T11:07:00Z"/>
          <w:rFonts w:ascii="Times New Roman" w:hAnsi="Times New Roman" w:cs="Times New Roman"/>
          <w:szCs w:val="24"/>
        </w:rPr>
        <w:pPrChange w:id="15965" w:author="arkat" w:date="2017-10-11T11:07:00Z">
          <w:pPr>
            <w:widowControl w:val="0"/>
            <w:autoSpaceDE w:val="0"/>
            <w:autoSpaceDN w:val="0"/>
            <w:adjustRightInd w:val="0"/>
            <w:spacing w:after="140" w:line="288" w:lineRule="auto"/>
            <w:ind w:left="480" w:hanging="480"/>
          </w:pPr>
        </w:pPrChange>
      </w:pPr>
      <w:ins w:id="15966" w:author="arkat" w:date="2017-10-11T10:03:00Z">
        <w:del w:id="15967"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10010547" w14:textId="5F635618" w:rsidR="00F5795E" w:rsidDel="00DE59C1" w:rsidRDefault="00F5795E">
      <w:pPr>
        <w:widowControl w:val="0"/>
        <w:autoSpaceDE w:val="0"/>
        <w:autoSpaceDN w:val="0"/>
        <w:adjustRightInd w:val="0"/>
        <w:spacing w:after="0"/>
        <w:rPr>
          <w:ins w:id="15968" w:author="arkat" w:date="2017-10-11T10:03:00Z"/>
          <w:del w:id="15969" w:author="arkat" w:date="2017-10-11T11:07:00Z"/>
          <w:rFonts w:ascii="Times New Roman" w:hAnsi="Times New Roman" w:cs="Times New Roman"/>
          <w:szCs w:val="24"/>
        </w:rPr>
        <w:pPrChange w:id="15970" w:author="arkat" w:date="2017-10-11T11:07:00Z">
          <w:pPr>
            <w:widowControl w:val="0"/>
            <w:autoSpaceDE w:val="0"/>
            <w:autoSpaceDN w:val="0"/>
            <w:adjustRightInd w:val="0"/>
            <w:spacing w:after="140" w:line="288" w:lineRule="auto"/>
            <w:ind w:left="480" w:hanging="480"/>
          </w:pPr>
        </w:pPrChange>
      </w:pPr>
      <w:ins w:id="15971" w:author="arkat" w:date="2017-10-11T10:03:00Z">
        <w:del w:id="15972"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12342E1E" w14:textId="19E483BE" w:rsidR="00F5795E" w:rsidDel="00DE59C1" w:rsidRDefault="00F5795E">
      <w:pPr>
        <w:widowControl w:val="0"/>
        <w:autoSpaceDE w:val="0"/>
        <w:autoSpaceDN w:val="0"/>
        <w:adjustRightInd w:val="0"/>
        <w:spacing w:after="0"/>
        <w:rPr>
          <w:ins w:id="15973" w:author="arkat" w:date="2017-10-11T10:03:00Z"/>
          <w:del w:id="15974" w:author="arkat" w:date="2017-10-11T11:07:00Z"/>
          <w:rFonts w:ascii="Times New Roman" w:hAnsi="Times New Roman" w:cs="Times New Roman"/>
          <w:szCs w:val="24"/>
        </w:rPr>
        <w:pPrChange w:id="15975" w:author="arkat" w:date="2017-10-11T11:07:00Z">
          <w:pPr>
            <w:widowControl w:val="0"/>
            <w:autoSpaceDE w:val="0"/>
            <w:autoSpaceDN w:val="0"/>
            <w:adjustRightInd w:val="0"/>
            <w:spacing w:after="140" w:line="288" w:lineRule="auto"/>
            <w:ind w:left="480" w:hanging="480"/>
          </w:pPr>
        </w:pPrChange>
      </w:pPr>
      <w:ins w:id="15976" w:author="arkat" w:date="2017-10-11T10:03:00Z">
        <w:del w:id="15977"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76D9E6A6" w14:textId="5F0A0B4E" w:rsidR="00F5795E" w:rsidDel="00DE59C1" w:rsidRDefault="00F5795E">
      <w:pPr>
        <w:widowControl w:val="0"/>
        <w:autoSpaceDE w:val="0"/>
        <w:autoSpaceDN w:val="0"/>
        <w:adjustRightInd w:val="0"/>
        <w:spacing w:after="0"/>
        <w:rPr>
          <w:ins w:id="15978" w:author="arkat" w:date="2017-10-11T10:03:00Z"/>
          <w:del w:id="15979" w:author="arkat" w:date="2017-10-11T11:07:00Z"/>
          <w:rFonts w:ascii="Times New Roman" w:hAnsi="Times New Roman" w:cs="Times New Roman"/>
          <w:szCs w:val="24"/>
        </w:rPr>
        <w:pPrChange w:id="15980" w:author="arkat" w:date="2017-10-11T11:07:00Z">
          <w:pPr>
            <w:widowControl w:val="0"/>
            <w:autoSpaceDE w:val="0"/>
            <w:autoSpaceDN w:val="0"/>
            <w:adjustRightInd w:val="0"/>
            <w:spacing w:after="140" w:line="288" w:lineRule="auto"/>
            <w:ind w:left="480" w:hanging="480"/>
          </w:pPr>
        </w:pPrChange>
      </w:pPr>
      <w:ins w:id="15981" w:author="arkat" w:date="2017-10-11T10:03:00Z">
        <w:del w:id="15982"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20725F86" w14:textId="1EBC2A9B" w:rsidR="00F5795E" w:rsidDel="00DE59C1" w:rsidRDefault="00F5795E">
      <w:pPr>
        <w:widowControl w:val="0"/>
        <w:autoSpaceDE w:val="0"/>
        <w:autoSpaceDN w:val="0"/>
        <w:adjustRightInd w:val="0"/>
        <w:spacing w:after="0"/>
        <w:rPr>
          <w:ins w:id="15983" w:author="arkat" w:date="2017-10-11T10:03:00Z"/>
          <w:del w:id="15984" w:author="arkat" w:date="2017-10-11T11:07:00Z"/>
          <w:rFonts w:ascii="Times New Roman" w:hAnsi="Times New Roman" w:cs="Times New Roman"/>
          <w:szCs w:val="24"/>
        </w:rPr>
        <w:pPrChange w:id="15985" w:author="arkat" w:date="2017-10-11T11:07:00Z">
          <w:pPr>
            <w:widowControl w:val="0"/>
            <w:autoSpaceDE w:val="0"/>
            <w:autoSpaceDN w:val="0"/>
            <w:adjustRightInd w:val="0"/>
            <w:spacing w:after="140" w:line="288" w:lineRule="auto"/>
            <w:ind w:left="480" w:hanging="480"/>
          </w:pPr>
        </w:pPrChange>
      </w:pPr>
      <w:ins w:id="15986" w:author="arkat" w:date="2017-10-11T10:03:00Z">
        <w:del w:id="15987"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5EC75CD6" w14:textId="3471B6A3" w:rsidR="00F5795E" w:rsidDel="00DE59C1" w:rsidRDefault="00F5795E">
      <w:pPr>
        <w:widowControl w:val="0"/>
        <w:autoSpaceDE w:val="0"/>
        <w:autoSpaceDN w:val="0"/>
        <w:adjustRightInd w:val="0"/>
        <w:spacing w:after="0"/>
        <w:rPr>
          <w:ins w:id="15988" w:author="arkat" w:date="2017-10-11T10:03:00Z"/>
          <w:del w:id="15989" w:author="arkat" w:date="2017-10-11T11:07:00Z"/>
          <w:rFonts w:ascii="Times New Roman" w:hAnsi="Times New Roman" w:cs="Times New Roman"/>
          <w:szCs w:val="24"/>
        </w:rPr>
        <w:pPrChange w:id="15990" w:author="arkat" w:date="2017-10-11T11:07:00Z">
          <w:pPr>
            <w:widowControl w:val="0"/>
            <w:autoSpaceDE w:val="0"/>
            <w:autoSpaceDN w:val="0"/>
            <w:adjustRightInd w:val="0"/>
            <w:spacing w:after="140" w:line="288" w:lineRule="auto"/>
            <w:ind w:left="480" w:hanging="480"/>
          </w:pPr>
        </w:pPrChange>
      </w:pPr>
      <w:ins w:id="15991" w:author="arkat" w:date="2017-10-11T10:03:00Z">
        <w:del w:id="15992"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214170AF" w14:textId="4D765476" w:rsidR="00F5795E" w:rsidDel="00DE59C1" w:rsidRDefault="00F5795E">
      <w:pPr>
        <w:widowControl w:val="0"/>
        <w:autoSpaceDE w:val="0"/>
        <w:autoSpaceDN w:val="0"/>
        <w:adjustRightInd w:val="0"/>
        <w:spacing w:after="0"/>
        <w:rPr>
          <w:ins w:id="15993" w:author="arkat" w:date="2017-10-11T10:03:00Z"/>
          <w:del w:id="15994" w:author="arkat" w:date="2017-10-11T11:07:00Z"/>
          <w:rFonts w:ascii="Times New Roman" w:hAnsi="Times New Roman" w:cs="Times New Roman"/>
          <w:szCs w:val="24"/>
        </w:rPr>
        <w:pPrChange w:id="15995" w:author="arkat" w:date="2017-10-11T11:07:00Z">
          <w:pPr>
            <w:widowControl w:val="0"/>
            <w:autoSpaceDE w:val="0"/>
            <w:autoSpaceDN w:val="0"/>
            <w:adjustRightInd w:val="0"/>
            <w:spacing w:after="140" w:line="288" w:lineRule="auto"/>
            <w:ind w:left="480" w:hanging="480"/>
          </w:pPr>
        </w:pPrChange>
      </w:pPr>
      <w:ins w:id="15996" w:author="arkat" w:date="2017-10-11T10:03:00Z">
        <w:del w:id="15997"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668CB579" w14:textId="2A0B1A37" w:rsidR="00F5795E" w:rsidDel="00DE59C1" w:rsidRDefault="00F5795E">
      <w:pPr>
        <w:widowControl w:val="0"/>
        <w:autoSpaceDE w:val="0"/>
        <w:autoSpaceDN w:val="0"/>
        <w:adjustRightInd w:val="0"/>
        <w:spacing w:after="0"/>
        <w:rPr>
          <w:ins w:id="15998" w:author="arkat" w:date="2017-10-11T10:03:00Z"/>
          <w:del w:id="15999" w:author="arkat" w:date="2017-10-11T11:07:00Z"/>
          <w:rFonts w:ascii="Times New Roman" w:hAnsi="Times New Roman" w:cs="Times New Roman"/>
          <w:szCs w:val="24"/>
        </w:rPr>
        <w:pPrChange w:id="16000" w:author="arkat" w:date="2017-10-11T11:07:00Z">
          <w:pPr>
            <w:widowControl w:val="0"/>
            <w:autoSpaceDE w:val="0"/>
            <w:autoSpaceDN w:val="0"/>
            <w:adjustRightInd w:val="0"/>
            <w:spacing w:after="140" w:line="288" w:lineRule="auto"/>
            <w:ind w:left="480" w:hanging="480"/>
          </w:pPr>
        </w:pPrChange>
      </w:pPr>
      <w:ins w:id="16001" w:author="arkat" w:date="2017-10-11T10:03:00Z">
        <w:del w:id="16002"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3F1AE33C" w14:textId="32BA5AA3" w:rsidR="00F5795E" w:rsidDel="00DE59C1" w:rsidRDefault="00F5795E">
      <w:pPr>
        <w:widowControl w:val="0"/>
        <w:autoSpaceDE w:val="0"/>
        <w:autoSpaceDN w:val="0"/>
        <w:adjustRightInd w:val="0"/>
        <w:spacing w:after="0"/>
        <w:rPr>
          <w:ins w:id="16003" w:author="arkat" w:date="2017-10-11T10:03:00Z"/>
          <w:del w:id="16004" w:author="arkat" w:date="2017-10-11T11:07:00Z"/>
          <w:rFonts w:ascii="Times New Roman" w:hAnsi="Times New Roman" w:cs="Times New Roman"/>
          <w:szCs w:val="24"/>
        </w:rPr>
        <w:pPrChange w:id="16005" w:author="arkat" w:date="2017-10-11T11:07:00Z">
          <w:pPr>
            <w:widowControl w:val="0"/>
            <w:autoSpaceDE w:val="0"/>
            <w:autoSpaceDN w:val="0"/>
            <w:adjustRightInd w:val="0"/>
            <w:spacing w:after="140" w:line="288" w:lineRule="auto"/>
            <w:ind w:left="480" w:hanging="480"/>
          </w:pPr>
        </w:pPrChange>
      </w:pPr>
      <w:ins w:id="16006" w:author="arkat" w:date="2017-10-11T10:03:00Z">
        <w:del w:id="16007"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058C4D71" w14:textId="36A6CE8D" w:rsidR="00F5795E" w:rsidDel="00DE59C1" w:rsidRDefault="00F5795E">
      <w:pPr>
        <w:widowControl w:val="0"/>
        <w:autoSpaceDE w:val="0"/>
        <w:autoSpaceDN w:val="0"/>
        <w:adjustRightInd w:val="0"/>
        <w:spacing w:after="0"/>
        <w:rPr>
          <w:ins w:id="16008" w:author="arkat" w:date="2017-10-11T10:03:00Z"/>
          <w:del w:id="16009" w:author="arkat" w:date="2017-10-11T11:07:00Z"/>
          <w:rFonts w:ascii="Times New Roman" w:hAnsi="Times New Roman" w:cs="Times New Roman"/>
          <w:szCs w:val="24"/>
        </w:rPr>
        <w:pPrChange w:id="16010" w:author="arkat" w:date="2017-10-11T11:07:00Z">
          <w:pPr>
            <w:widowControl w:val="0"/>
            <w:autoSpaceDE w:val="0"/>
            <w:autoSpaceDN w:val="0"/>
            <w:adjustRightInd w:val="0"/>
            <w:spacing w:after="140" w:line="288" w:lineRule="auto"/>
            <w:ind w:left="480" w:hanging="480"/>
          </w:pPr>
        </w:pPrChange>
      </w:pPr>
      <w:ins w:id="16011" w:author="arkat" w:date="2017-10-11T10:03:00Z">
        <w:del w:id="16012"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728396F4" w14:textId="384ED376" w:rsidR="00F5795E" w:rsidDel="00DE59C1" w:rsidRDefault="00F5795E">
      <w:pPr>
        <w:widowControl w:val="0"/>
        <w:autoSpaceDE w:val="0"/>
        <w:autoSpaceDN w:val="0"/>
        <w:adjustRightInd w:val="0"/>
        <w:spacing w:after="0"/>
        <w:rPr>
          <w:ins w:id="16013" w:author="arkat" w:date="2017-10-11T10:03:00Z"/>
          <w:del w:id="16014" w:author="arkat" w:date="2017-10-11T11:07:00Z"/>
          <w:rFonts w:ascii="Times New Roman" w:hAnsi="Times New Roman" w:cs="Times New Roman"/>
          <w:szCs w:val="24"/>
        </w:rPr>
        <w:pPrChange w:id="16015" w:author="arkat" w:date="2017-10-11T11:07:00Z">
          <w:pPr>
            <w:widowControl w:val="0"/>
            <w:autoSpaceDE w:val="0"/>
            <w:autoSpaceDN w:val="0"/>
            <w:adjustRightInd w:val="0"/>
            <w:spacing w:after="140" w:line="288" w:lineRule="auto"/>
            <w:ind w:left="480" w:hanging="480"/>
          </w:pPr>
        </w:pPrChange>
      </w:pPr>
      <w:ins w:id="16016" w:author="arkat" w:date="2017-10-11T10:03:00Z">
        <w:del w:id="16017"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3D43039B" w14:textId="4CE55891" w:rsidR="00F5795E" w:rsidDel="00DE59C1" w:rsidRDefault="00F5795E">
      <w:pPr>
        <w:widowControl w:val="0"/>
        <w:autoSpaceDE w:val="0"/>
        <w:autoSpaceDN w:val="0"/>
        <w:adjustRightInd w:val="0"/>
        <w:spacing w:after="0"/>
        <w:rPr>
          <w:ins w:id="16018" w:author="arkat" w:date="2017-10-11T10:03:00Z"/>
          <w:del w:id="16019" w:author="arkat" w:date="2017-10-11T11:07:00Z"/>
          <w:rFonts w:ascii="Times New Roman" w:hAnsi="Times New Roman" w:cs="Times New Roman"/>
          <w:szCs w:val="24"/>
        </w:rPr>
        <w:pPrChange w:id="16020" w:author="arkat" w:date="2017-10-11T11:07:00Z">
          <w:pPr>
            <w:widowControl w:val="0"/>
            <w:autoSpaceDE w:val="0"/>
            <w:autoSpaceDN w:val="0"/>
            <w:adjustRightInd w:val="0"/>
            <w:spacing w:after="140" w:line="288" w:lineRule="auto"/>
            <w:ind w:left="480" w:hanging="480"/>
          </w:pPr>
        </w:pPrChange>
      </w:pPr>
      <w:ins w:id="16021" w:author="arkat" w:date="2017-10-11T10:03:00Z">
        <w:del w:id="16022"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4EEE199D" w14:textId="52892FF1" w:rsidR="00F5795E" w:rsidDel="00DE59C1" w:rsidRDefault="00F5795E">
      <w:pPr>
        <w:widowControl w:val="0"/>
        <w:autoSpaceDE w:val="0"/>
        <w:autoSpaceDN w:val="0"/>
        <w:adjustRightInd w:val="0"/>
        <w:spacing w:after="0"/>
        <w:rPr>
          <w:ins w:id="16023" w:author="arkat" w:date="2017-10-11T10:03:00Z"/>
          <w:del w:id="16024" w:author="arkat" w:date="2017-10-11T11:07:00Z"/>
          <w:rFonts w:ascii="Times New Roman" w:hAnsi="Times New Roman" w:cs="Times New Roman"/>
          <w:szCs w:val="24"/>
        </w:rPr>
        <w:pPrChange w:id="16025" w:author="arkat" w:date="2017-10-11T11:07:00Z">
          <w:pPr>
            <w:widowControl w:val="0"/>
            <w:autoSpaceDE w:val="0"/>
            <w:autoSpaceDN w:val="0"/>
            <w:adjustRightInd w:val="0"/>
            <w:spacing w:after="140" w:line="288" w:lineRule="auto"/>
            <w:ind w:left="480" w:hanging="480"/>
          </w:pPr>
        </w:pPrChange>
      </w:pPr>
      <w:ins w:id="16026" w:author="arkat" w:date="2017-10-11T10:03:00Z">
        <w:del w:id="16027"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F5980BE" w14:textId="74010764" w:rsidR="00F5795E" w:rsidDel="00DE59C1" w:rsidRDefault="00F5795E">
      <w:pPr>
        <w:widowControl w:val="0"/>
        <w:autoSpaceDE w:val="0"/>
        <w:autoSpaceDN w:val="0"/>
        <w:adjustRightInd w:val="0"/>
        <w:spacing w:after="0"/>
        <w:rPr>
          <w:ins w:id="16028" w:author="arkat" w:date="2017-10-11T10:03:00Z"/>
          <w:del w:id="16029" w:author="arkat" w:date="2017-10-11T11:07:00Z"/>
          <w:rFonts w:ascii="Times New Roman" w:hAnsi="Times New Roman" w:cs="Times New Roman"/>
          <w:szCs w:val="24"/>
        </w:rPr>
        <w:pPrChange w:id="16030" w:author="arkat" w:date="2017-10-11T11:07:00Z">
          <w:pPr>
            <w:widowControl w:val="0"/>
            <w:autoSpaceDE w:val="0"/>
            <w:autoSpaceDN w:val="0"/>
            <w:adjustRightInd w:val="0"/>
            <w:spacing w:after="140" w:line="288" w:lineRule="auto"/>
            <w:ind w:left="480" w:hanging="480"/>
          </w:pPr>
        </w:pPrChange>
      </w:pPr>
      <w:ins w:id="16031" w:author="arkat" w:date="2017-10-11T10:03:00Z">
        <w:del w:id="16032"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47ACB14B" w14:textId="7247335B" w:rsidR="00F5795E" w:rsidDel="00DE59C1" w:rsidRDefault="00F5795E">
      <w:pPr>
        <w:widowControl w:val="0"/>
        <w:autoSpaceDE w:val="0"/>
        <w:autoSpaceDN w:val="0"/>
        <w:adjustRightInd w:val="0"/>
        <w:spacing w:after="0"/>
        <w:rPr>
          <w:ins w:id="16033" w:author="arkat" w:date="2017-10-11T10:03:00Z"/>
          <w:del w:id="16034" w:author="arkat" w:date="2017-10-11T11:07:00Z"/>
          <w:rFonts w:ascii="Times New Roman" w:hAnsi="Times New Roman" w:cs="Times New Roman"/>
          <w:szCs w:val="24"/>
        </w:rPr>
        <w:pPrChange w:id="16035" w:author="arkat" w:date="2017-10-11T11:07:00Z">
          <w:pPr>
            <w:widowControl w:val="0"/>
            <w:autoSpaceDE w:val="0"/>
            <w:autoSpaceDN w:val="0"/>
            <w:adjustRightInd w:val="0"/>
            <w:spacing w:after="140" w:line="288" w:lineRule="auto"/>
            <w:ind w:left="480" w:hanging="480"/>
          </w:pPr>
        </w:pPrChange>
      </w:pPr>
      <w:ins w:id="16036" w:author="arkat" w:date="2017-10-11T10:03:00Z">
        <w:del w:id="16037"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471A73E5" w14:textId="23E045B6" w:rsidR="00F5795E" w:rsidDel="00DE59C1" w:rsidRDefault="00F5795E">
      <w:pPr>
        <w:widowControl w:val="0"/>
        <w:autoSpaceDE w:val="0"/>
        <w:autoSpaceDN w:val="0"/>
        <w:adjustRightInd w:val="0"/>
        <w:spacing w:after="0"/>
        <w:rPr>
          <w:ins w:id="16038" w:author="arkat" w:date="2017-10-11T10:03:00Z"/>
          <w:del w:id="16039" w:author="arkat" w:date="2017-10-11T11:07:00Z"/>
          <w:rFonts w:ascii="Times New Roman" w:hAnsi="Times New Roman" w:cs="Times New Roman"/>
          <w:szCs w:val="24"/>
        </w:rPr>
        <w:pPrChange w:id="16040" w:author="arkat" w:date="2017-10-11T11:07:00Z">
          <w:pPr>
            <w:widowControl w:val="0"/>
            <w:autoSpaceDE w:val="0"/>
            <w:autoSpaceDN w:val="0"/>
            <w:adjustRightInd w:val="0"/>
            <w:spacing w:after="140" w:line="288" w:lineRule="auto"/>
            <w:ind w:left="480" w:hanging="480"/>
          </w:pPr>
        </w:pPrChange>
      </w:pPr>
      <w:ins w:id="16041" w:author="arkat" w:date="2017-10-11T10:03:00Z">
        <w:del w:id="16042"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5CDCF660" w14:textId="1D616424" w:rsidR="00F5795E" w:rsidDel="00DE59C1" w:rsidRDefault="00F5795E">
      <w:pPr>
        <w:widowControl w:val="0"/>
        <w:autoSpaceDE w:val="0"/>
        <w:autoSpaceDN w:val="0"/>
        <w:adjustRightInd w:val="0"/>
        <w:spacing w:after="0"/>
        <w:rPr>
          <w:ins w:id="16043" w:author="arkat" w:date="2017-10-11T10:03:00Z"/>
          <w:del w:id="16044" w:author="arkat" w:date="2017-10-11T11:07:00Z"/>
          <w:rFonts w:ascii="Times New Roman" w:hAnsi="Times New Roman" w:cs="Times New Roman"/>
          <w:szCs w:val="24"/>
        </w:rPr>
        <w:pPrChange w:id="16045" w:author="arkat" w:date="2017-10-11T11:07:00Z">
          <w:pPr>
            <w:widowControl w:val="0"/>
            <w:autoSpaceDE w:val="0"/>
            <w:autoSpaceDN w:val="0"/>
            <w:adjustRightInd w:val="0"/>
            <w:spacing w:after="140" w:line="288" w:lineRule="auto"/>
            <w:ind w:left="480" w:hanging="480"/>
          </w:pPr>
        </w:pPrChange>
      </w:pPr>
      <w:ins w:id="16046" w:author="arkat" w:date="2017-10-11T10:03:00Z">
        <w:del w:id="16047"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23E4A714" w14:textId="1C797223" w:rsidR="00F5795E" w:rsidDel="00DE59C1" w:rsidRDefault="00F5795E">
      <w:pPr>
        <w:widowControl w:val="0"/>
        <w:autoSpaceDE w:val="0"/>
        <w:autoSpaceDN w:val="0"/>
        <w:adjustRightInd w:val="0"/>
        <w:spacing w:after="0"/>
        <w:rPr>
          <w:ins w:id="16048" w:author="arkat" w:date="2017-10-11T10:03:00Z"/>
          <w:del w:id="16049" w:author="arkat" w:date="2017-10-11T11:07:00Z"/>
          <w:rFonts w:ascii="Times New Roman" w:hAnsi="Times New Roman" w:cs="Times New Roman"/>
          <w:szCs w:val="24"/>
        </w:rPr>
        <w:pPrChange w:id="16050" w:author="arkat" w:date="2017-10-11T11:07:00Z">
          <w:pPr>
            <w:widowControl w:val="0"/>
            <w:autoSpaceDE w:val="0"/>
            <w:autoSpaceDN w:val="0"/>
            <w:adjustRightInd w:val="0"/>
            <w:spacing w:after="140" w:line="288" w:lineRule="auto"/>
            <w:ind w:left="480" w:hanging="480"/>
          </w:pPr>
        </w:pPrChange>
      </w:pPr>
      <w:ins w:id="16051" w:author="arkat" w:date="2017-10-11T10:03:00Z">
        <w:del w:id="16052"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15EA7AD1" w14:textId="1C746CAA" w:rsidR="00F5795E" w:rsidDel="00DE59C1" w:rsidRDefault="00F5795E">
      <w:pPr>
        <w:widowControl w:val="0"/>
        <w:autoSpaceDE w:val="0"/>
        <w:autoSpaceDN w:val="0"/>
        <w:adjustRightInd w:val="0"/>
        <w:spacing w:after="0"/>
        <w:rPr>
          <w:ins w:id="16053" w:author="arkat" w:date="2017-10-11T10:03:00Z"/>
          <w:del w:id="16054" w:author="arkat" w:date="2017-10-11T11:07:00Z"/>
          <w:rFonts w:ascii="Times New Roman" w:hAnsi="Times New Roman" w:cs="Times New Roman"/>
          <w:szCs w:val="24"/>
        </w:rPr>
        <w:pPrChange w:id="16055" w:author="arkat" w:date="2017-10-11T11:07:00Z">
          <w:pPr>
            <w:widowControl w:val="0"/>
            <w:autoSpaceDE w:val="0"/>
            <w:autoSpaceDN w:val="0"/>
            <w:adjustRightInd w:val="0"/>
            <w:spacing w:after="140" w:line="288" w:lineRule="auto"/>
            <w:ind w:left="480" w:hanging="480"/>
          </w:pPr>
        </w:pPrChange>
      </w:pPr>
      <w:ins w:id="16056" w:author="arkat" w:date="2017-10-11T10:03:00Z">
        <w:del w:id="16057"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5F766184" w14:textId="48B70F23" w:rsidR="00F5795E" w:rsidDel="00DE59C1" w:rsidRDefault="00F5795E">
      <w:pPr>
        <w:widowControl w:val="0"/>
        <w:autoSpaceDE w:val="0"/>
        <w:autoSpaceDN w:val="0"/>
        <w:adjustRightInd w:val="0"/>
        <w:spacing w:after="0"/>
        <w:rPr>
          <w:ins w:id="16058" w:author="arkat" w:date="2017-10-11T10:03:00Z"/>
          <w:del w:id="16059" w:author="arkat" w:date="2017-10-11T11:07:00Z"/>
          <w:rFonts w:ascii="Times New Roman" w:hAnsi="Times New Roman" w:cs="Times New Roman"/>
          <w:szCs w:val="24"/>
        </w:rPr>
        <w:pPrChange w:id="16060" w:author="arkat" w:date="2017-10-11T11:07:00Z">
          <w:pPr>
            <w:widowControl w:val="0"/>
            <w:autoSpaceDE w:val="0"/>
            <w:autoSpaceDN w:val="0"/>
            <w:adjustRightInd w:val="0"/>
            <w:spacing w:after="140" w:line="288" w:lineRule="auto"/>
            <w:ind w:left="480" w:hanging="480"/>
          </w:pPr>
        </w:pPrChange>
      </w:pPr>
      <w:ins w:id="16061" w:author="arkat" w:date="2017-10-11T10:03:00Z">
        <w:del w:id="16062"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5B87EAA1" w14:textId="3326B3F5" w:rsidR="00F5795E" w:rsidDel="00DE59C1" w:rsidRDefault="00F5795E">
      <w:pPr>
        <w:widowControl w:val="0"/>
        <w:autoSpaceDE w:val="0"/>
        <w:autoSpaceDN w:val="0"/>
        <w:adjustRightInd w:val="0"/>
        <w:spacing w:after="0"/>
        <w:rPr>
          <w:ins w:id="16063" w:author="arkat" w:date="2017-10-11T10:03:00Z"/>
          <w:del w:id="16064" w:author="arkat" w:date="2017-10-11T11:07:00Z"/>
          <w:rFonts w:ascii="Times New Roman" w:hAnsi="Times New Roman" w:cs="Times New Roman"/>
          <w:szCs w:val="24"/>
        </w:rPr>
        <w:pPrChange w:id="16065" w:author="arkat" w:date="2017-10-11T11:07:00Z">
          <w:pPr>
            <w:widowControl w:val="0"/>
            <w:autoSpaceDE w:val="0"/>
            <w:autoSpaceDN w:val="0"/>
            <w:adjustRightInd w:val="0"/>
            <w:spacing w:after="140" w:line="288" w:lineRule="auto"/>
            <w:ind w:left="480" w:hanging="480"/>
          </w:pPr>
        </w:pPrChange>
      </w:pPr>
      <w:ins w:id="16066" w:author="arkat" w:date="2017-10-11T10:03:00Z">
        <w:del w:id="16067"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08410EFD" w14:textId="065D9778" w:rsidR="00F5795E" w:rsidDel="00DE59C1" w:rsidRDefault="00F5795E">
      <w:pPr>
        <w:widowControl w:val="0"/>
        <w:autoSpaceDE w:val="0"/>
        <w:autoSpaceDN w:val="0"/>
        <w:adjustRightInd w:val="0"/>
        <w:spacing w:after="0"/>
        <w:rPr>
          <w:ins w:id="16068" w:author="arkat" w:date="2017-10-11T10:03:00Z"/>
          <w:del w:id="16069" w:author="arkat" w:date="2017-10-11T11:07:00Z"/>
          <w:rFonts w:ascii="Times New Roman" w:hAnsi="Times New Roman" w:cs="Times New Roman"/>
          <w:szCs w:val="24"/>
        </w:rPr>
        <w:pPrChange w:id="16070" w:author="arkat" w:date="2017-10-11T11:07:00Z">
          <w:pPr>
            <w:widowControl w:val="0"/>
            <w:autoSpaceDE w:val="0"/>
            <w:autoSpaceDN w:val="0"/>
            <w:adjustRightInd w:val="0"/>
            <w:spacing w:after="140" w:line="288" w:lineRule="auto"/>
            <w:ind w:left="480" w:hanging="480"/>
          </w:pPr>
        </w:pPrChange>
      </w:pPr>
      <w:ins w:id="16071" w:author="arkat" w:date="2017-10-11T10:03:00Z">
        <w:del w:id="16072"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42E8B3FC" w14:textId="72C0F28F" w:rsidR="00F5795E" w:rsidDel="00DE59C1" w:rsidRDefault="00F5795E">
      <w:pPr>
        <w:widowControl w:val="0"/>
        <w:autoSpaceDE w:val="0"/>
        <w:autoSpaceDN w:val="0"/>
        <w:adjustRightInd w:val="0"/>
        <w:spacing w:after="0"/>
        <w:rPr>
          <w:ins w:id="16073" w:author="arkat" w:date="2017-10-11T10:03:00Z"/>
          <w:del w:id="16074" w:author="arkat" w:date="2017-10-11T11:07:00Z"/>
          <w:rFonts w:ascii="Times New Roman" w:hAnsi="Times New Roman" w:cs="Times New Roman"/>
          <w:szCs w:val="24"/>
        </w:rPr>
        <w:pPrChange w:id="16075" w:author="arkat" w:date="2017-10-11T11:07:00Z">
          <w:pPr>
            <w:widowControl w:val="0"/>
            <w:autoSpaceDE w:val="0"/>
            <w:autoSpaceDN w:val="0"/>
            <w:adjustRightInd w:val="0"/>
            <w:spacing w:after="140" w:line="288" w:lineRule="auto"/>
            <w:ind w:left="480" w:hanging="480"/>
          </w:pPr>
        </w:pPrChange>
      </w:pPr>
      <w:ins w:id="16076" w:author="arkat" w:date="2017-10-11T10:03:00Z">
        <w:del w:id="16077"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744DAD99" w14:textId="1CEDCB1A" w:rsidR="00F5795E" w:rsidDel="00DE59C1" w:rsidRDefault="00F5795E">
      <w:pPr>
        <w:widowControl w:val="0"/>
        <w:autoSpaceDE w:val="0"/>
        <w:autoSpaceDN w:val="0"/>
        <w:adjustRightInd w:val="0"/>
        <w:spacing w:after="0"/>
        <w:rPr>
          <w:ins w:id="16078" w:author="arkat" w:date="2017-10-11T10:03:00Z"/>
          <w:del w:id="16079" w:author="arkat" w:date="2017-10-11T11:07:00Z"/>
          <w:rFonts w:ascii="Times New Roman" w:hAnsi="Times New Roman" w:cs="Times New Roman"/>
          <w:szCs w:val="24"/>
        </w:rPr>
        <w:pPrChange w:id="16080" w:author="arkat" w:date="2017-10-11T11:07:00Z">
          <w:pPr>
            <w:widowControl w:val="0"/>
            <w:autoSpaceDE w:val="0"/>
            <w:autoSpaceDN w:val="0"/>
            <w:adjustRightInd w:val="0"/>
            <w:spacing w:after="140" w:line="288" w:lineRule="auto"/>
            <w:ind w:left="480" w:hanging="480"/>
          </w:pPr>
        </w:pPrChange>
      </w:pPr>
      <w:ins w:id="16081" w:author="arkat" w:date="2017-10-11T10:03:00Z">
        <w:del w:id="16082"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6309CBBA" w14:textId="797DB52D" w:rsidR="00F5795E" w:rsidDel="00DE59C1" w:rsidRDefault="00F5795E">
      <w:pPr>
        <w:widowControl w:val="0"/>
        <w:autoSpaceDE w:val="0"/>
        <w:autoSpaceDN w:val="0"/>
        <w:adjustRightInd w:val="0"/>
        <w:spacing w:after="0"/>
        <w:rPr>
          <w:ins w:id="16083" w:author="arkat" w:date="2017-10-11T10:03:00Z"/>
          <w:del w:id="16084" w:author="arkat" w:date="2017-10-11T11:07:00Z"/>
          <w:rFonts w:ascii="Times New Roman" w:hAnsi="Times New Roman" w:cs="Times New Roman"/>
          <w:szCs w:val="24"/>
        </w:rPr>
        <w:pPrChange w:id="16085" w:author="arkat" w:date="2017-10-11T11:07:00Z">
          <w:pPr>
            <w:widowControl w:val="0"/>
            <w:autoSpaceDE w:val="0"/>
            <w:autoSpaceDN w:val="0"/>
            <w:adjustRightInd w:val="0"/>
            <w:spacing w:after="140" w:line="288" w:lineRule="auto"/>
            <w:ind w:left="480" w:hanging="480"/>
          </w:pPr>
        </w:pPrChange>
      </w:pPr>
      <w:ins w:id="16086" w:author="arkat" w:date="2017-10-11T10:03:00Z">
        <w:del w:id="16087"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09D9963C" w14:textId="253485D6" w:rsidR="00F5795E" w:rsidDel="00DE59C1" w:rsidRDefault="00F5795E">
      <w:pPr>
        <w:widowControl w:val="0"/>
        <w:autoSpaceDE w:val="0"/>
        <w:autoSpaceDN w:val="0"/>
        <w:adjustRightInd w:val="0"/>
        <w:spacing w:after="0"/>
        <w:rPr>
          <w:ins w:id="16088" w:author="arkat" w:date="2017-10-11T10:03:00Z"/>
          <w:del w:id="16089" w:author="arkat" w:date="2017-10-11T11:07:00Z"/>
          <w:rFonts w:ascii="Times New Roman" w:hAnsi="Times New Roman" w:cs="Times New Roman"/>
          <w:szCs w:val="24"/>
        </w:rPr>
        <w:pPrChange w:id="16090" w:author="arkat" w:date="2017-10-11T11:07:00Z">
          <w:pPr>
            <w:widowControl w:val="0"/>
            <w:autoSpaceDE w:val="0"/>
            <w:autoSpaceDN w:val="0"/>
            <w:adjustRightInd w:val="0"/>
            <w:spacing w:after="140" w:line="288" w:lineRule="auto"/>
            <w:ind w:left="480" w:hanging="480"/>
          </w:pPr>
        </w:pPrChange>
      </w:pPr>
      <w:ins w:id="16091" w:author="arkat" w:date="2017-10-11T10:03:00Z">
        <w:del w:id="16092"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7B653257" w14:textId="082EDCB2" w:rsidR="00F5795E" w:rsidDel="00DE59C1" w:rsidRDefault="00F5795E">
      <w:pPr>
        <w:widowControl w:val="0"/>
        <w:autoSpaceDE w:val="0"/>
        <w:autoSpaceDN w:val="0"/>
        <w:adjustRightInd w:val="0"/>
        <w:spacing w:after="0"/>
        <w:rPr>
          <w:ins w:id="16093" w:author="arkat" w:date="2017-10-11T10:03:00Z"/>
          <w:del w:id="16094" w:author="arkat" w:date="2017-10-11T11:07:00Z"/>
          <w:rFonts w:ascii="Times New Roman" w:hAnsi="Times New Roman" w:cs="Times New Roman"/>
          <w:szCs w:val="24"/>
        </w:rPr>
        <w:pPrChange w:id="16095" w:author="arkat" w:date="2017-10-11T11:07:00Z">
          <w:pPr>
            <w:widowControl w:val="0"/>
            <w:autoSpaceDE w:val="0"/>
            <w:autoSpaceDN w:val="0"/>
            <w:adjustRightInd w:val="0"/>
            <w:spacing w:after="140" w:line="288" w:lineRule="auto"/>
            <w:ind w:left="480" w:hanging="480"/>
          </w:pPr>
        </w:pPrChange>
      </w:pPr>
      <w:ins w:id="16096" w:author="arkat" w:date="2017-10-11T10:03:00Z">
        <w:del w:id="16097"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74493CCC" w14:textId="048167A9" w:rsidR="00F5795E" w:rsidDel="00DE59C1" w:rsidRDefault="00F5795E">
      <w:pPr>
        <w:widowControl w:val="0"/>
        <w:autoSpaceDE w:val="0"/>
        <w:autoSpaceDN w:val="0"/>
        <w:adjustRightInd w:val="0"/>
        <w:spacing w:after="0"/>
        <w:rPr>
          <w:ins w:id="16098" w:author="arkat" w:date="2017-10-11T10:03:00Z"/>
          <w:del w:id="16099" w:author="arkat" w:date="2017-10-11T11:07:00Z"/>
          <w:rFonts w:ascii="Times New Roman" w:hAnsi="Times New Roman" w:cs="Times New Roman"/>
          <w:szCs w:val="24"/>
        </w:rPr>
        <w:pPrChange w:id="16100" w:author="arkat" w:date="2017-10-11T11:07:00Z">
          <w:pPr>
            <w:widowControl w:val="0"/>
            <w:autoSpaceDE w:val="0"/>
            <w:autoSpaceDN w:val="0"/>
            <w:adjustRightInd w:val="0"/>
            <w:spacing w:after="140" w:line="288" w:lineRule="auto"/>
            <w:ind w:left="480" w:hanging="480"/>
          </w:pPr>
        </w:pPrChange>
      </w:pPr>
      <w:ins w:id="16101" w:author="arkat" w:date="2017-10-11T10:03:00Z">
        <w:del w:id="16102"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38AE4E6D" w14:textId="7E1699EA" w:rsidR="00F5795E" w:rsidDel="00DE59C1" w:rsidRDefault="00F5795E">
      <w:pPr>
        <w:widowControl w:val="0"/>
        <w:autoSpaceDE w:val="0"/>
        <w:autoSpaceDN w:val="0"/>
        <w:adjustRightInd w:val="0"/>
        <w:spacing w:after="0"/>
        <w:rPr>
          <w:ins w:id="16103" w:author="arkat" w:date="2017-10-11T10:03:00Z"/>
          <w:del w:id="16104" w:author="arkat" w:date="2017-10-11T11:07:00Z"/>
          <w:rFonts w:ascii="Times New Roman" w:hAnsi="Times New Roman" w:cs="Times New Roman"/>
          <w:szCs w:val="24"/>
        </w:rPr>
        <w:pPrChange w:id="16105" w:author="arkat" w:date="2017-10-11T11:07:00Z">
          <w:pPr>
            <w:widowControl w:val="0"/>
            <w:autoSpaceDE w:val="0"/>
            <w:autoSpaceDN w:val="0"/>
            <w:adjustRightInd w:val="0"/>
            <w:spacing w:after="140" w:line="288" w:lineRule="auto"/>
            <w:ind w:left="480" w:hanging="480"/>
          </w:pPr>
        </w:pPrChange>
      </w:pPr>
      <w:ins w:id="16106" w:author="arkat" w:date="2017-10-11T10:03:00Z">
        <w:del w:id="16107"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1203903B" w14:textId="3AF0F5B0" w:rsidR="00F5795E" w:rsidDel="00DE59C1" w:rsidRDefault="00F5795E">
      <w:pPr>
        <w:widowControl w:val="0"/>
        <w:autoSpaceDE w:val="0"/>
        <w:autoSpaceDN w:val="0"/>
        <w:adjustRightInd w:val="0"/>
        <w:spacing w:after="0"/>
        <w:rPr>
          <w:ins w:id="16108" w:author="arkat" w:date="2017-10-11T10:03:00Z"/>
          <w:del w:id="16109" w:author="arkat" w:date="2017-10-11T11:07:00Z"/>
          <w:rFonts w:ascii="Times New Roman" w:hAnsi="Times New Roman" w:cs="Times New Roman"/>
          <w:szCs w:val="24"/>
        </w:rPr>
        <w:pPrChange w:id="16110" w:author="arkat" w:date="2017-10-11T11:07:00Z">
          <w:pPr>
            <w:widowControl w:val="0"/>
            <w:autoSpaceDE w:val="0"/>
            <w:autoSpaceDN w:val="0"/>
            <w:adjustRightInd w:val="0"/>
            <w:spacing w:after="140" w:line="288" w:lineRule="auto"/>
            <w:ind w:left="480" w:hanging="480"/>
          </w:pPr>
        </w:pPrChange>
      </w:pPr>
      <w:ins w:id="16111" w:author="arkat" w:date="2017-10-11T10:03:00Z">
        <w:del w:id="16112"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2DC0D8BD" w14:textId="68E5B68B" w:rsidR="00F5795E" w:rsidDel="00DE59C1" w:rsidRDefault="00F5795E">
      <w:pPr>
        <w:widowControl w:val="0"/>
        <w:autoSpaceDE w:val="0"/>
        <w:autoSpaceDN w:val="0"/>
        <w:adjustRightInd w:val="0"/>
        <w:spacing w:after="0"/>
        <w:rPr>
          <w:ins w:id="16113" w:author="arkat" w:date="2017-10-11T10:03:00Z"/>
          <w:del w:id="16114" w:author="arkat" w:date="2017-10-11T11:07:00Z"/>
          <w:rFonts w:ascii="Times New Roman" w:hAnsi="Times New Roman" w:cs="Times New Roman"/>
          <w:szCs w:val="24"/>
        </w:rPr>
        <w:pPrChange w:id="16115" w:author="arkat" w:date="2017-10-11T11:07:00Z">
          <w:pPr>
            <w:widowControl w:val="0"/>
            <w:autoSpaceDE w:val="0"/>
            <w:autoSpaceDN w:val="0"/>
            <w:adjustRightInd w:val="0"/>
            <w:spacing w:after="140" w:line="288" w:lineRule="auto"/>
            <w:ind w:left="480" w:hanging="480"/>
          </w:pPr>
        </w:pPrChange>
      </w:pPr>
      <w:ins w:id="16116" w:author="arkat" w:date="2017-10-11T10:03:00Z">
        <w:del w:id="16117"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5A479211" w14:textId="350343FC" w:rsidR="00F5795E" w:rsidDel="00DE59C1" w:rsidRDefault="00F5795E">
      <w:pPr>
        <w:widowControl w:val="0"/>
        <w:autoSpaceDE w:val="0"/>
        <w:autoSpaceDN w:val="0"/>
        <w:adjustRightInd w:val="0"/>
        <w:spacing w:after="0"/>
        <w:rPr>
          <w:ins w:id="16118" w:author="arkat" w:date="2017-10-11T10:03:00Z"/>
          <w:del w:id="16119" w:author="arkat" w:date="2017-10-11T11:07:00Z"/>
          <w:rFonts w:ascii="Times New Roman" w:hAnsi="Times New Roman" w:cs="Times New Roman"/>
          <w:szCs w:val="24"/>
        </w:rPr>
        <w:pPrChange w:id="16120" w:author="arkat" w:date="2017-10-11T11:07:00Z">
          <w:pPr>
            <w:widowControl w:val="0"/>
            <w:autoSpaceDE w:val="0"/>
            <w:autoSpaceDN w:val="0"/>
            <w:adjustRightInd w:val="0"/>
            <w:spacing w:after="140" w:line="288" w:lineRule="auto"/>
            <w:ind w:left="480" w:hanging="480"/>
          </w:pPr>
        </w:pPrChange>
      </w:pPr>
      <w:ins w:id="16121" w:author="arkat" w:date="2017-10-11T10:03:00Z">
        <w:del w:id="16122"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06BB73FD" w14:textId="5C8DF7A1" w:rsidR="00F5795E" w:rsidDel="00DE59C1" w:rsidRDefault="00F5795E">
      <w:pPr>
        <w:widowControl w:val="0"/>
        <w:autoSpaceDE w:val="0"/>
        <w:autoSpaceDN w:val="0"/>
        <w:adjustRightInd w:val="0"/>
        <w:spacing w:after="0"/>
        <w:rPr>
          <w:ins w:id="16123" w:author="arkat" w:date="2017-10-11T10:03:00Z"/>
          <w:del w:id="16124" w:author="arkat" w:date="2017-10-11T11:07:00Z"/>
          <w:rFonts w:ascii="Times New Roman" w:hAnsi="Times New Roman" w:cs="Times New Roman"/>
          <w:szCs w:val="24"/>
        </w:rPr>
        <w:pPrChange w:id="16125" w:author="arkat" w:date="2017-10-11T11:07:00Z">
          <w:pPr>
            <w:widowControl w:val="0"/>
            <w:autoSpaceDE w:val="0"/>
            <w:autoSpaceDN w:val="0"/>
            <w:adjustRightInd w:val="0"/>
            <w:spacing w:after="140" w:line="288" w:lineRule="auto"/>
            <w:ind w:left="480" w:hanging="480"/>
          </w:pPr>
        </w:pPrChange>
      </w:pPr>
      <w:ins w:id="16126" w:author="arkat" w:date="2017-10-11T10:03:00Z">
        <w:del w:id="16127"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605D7445" w14:textId="26250F8D" w:rsidR="00F5795E" w:rsidDel="00DE59C1" w:rsidRDefault="00F5795E">
      <w:pPr>
        <w:widowControl w:val="0"/>
        <w:autoSpaceDE w:val="0"/>
        <w:autoSpaceDN w:val="0"/>
        <w:adjustRightInd w:val="0"/>
        <w:spacing w:after="0"/>
        <w:rPr>
          <w:ins w:id="16128" w:author="arkat" w:date="2017-10-11T10:03:00Z"/>
          <w:del w:id="16129" w:author="arkat" w:date="2017-10-11T11:07:00Z"/>
          <w:rFonts w:ascii="Times New Roman" w:hAnsi="Times New Roman" w:cs="Times New Roman"/>
          <w:szCs w:val="24"/>
        </w:rPr>
        <w:pPrChange w:id="16130" w:author="arkat" w:date="2017-10-11T11:07:00Z">
          <w:pPr>
            <w:widowControl w:val="0"/>
            <w:autoSpaceDE w:val="0"/>
            <w:autoSpaceDN w:val="0"/>
            <w:adjustRightInd w:val="0"/>
            <w:spacing w:after="140" w:line="288" w:lineRule="auto"/>
            <w:ind w:left="480" w:hanging="480"/>
          </w:pPr>
        </w:pPrChange>
      </w:pPr>
      <w:ins w:id="16131" w:author="arkat" w:date="2017-10-11T10:03:00Z">
        <w:del w:id="16132"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7C426037" w14:textId="4E35BEDA" w:rsidR="00F5795E" w:rsidDel="00DE59C1" w:rsidRDefault="00F5795E">
      <w:pPr>
        <w:widowControl w:val="0"/>
        <w:autoSpaceDE w:val="0"/>
        <w:autoSpaceDN w:val="0"/>
        <w:adjustRightInd w:val="0"/>
        <w:spacing w:after="0"/>
        <w:rPr>
          <w:ins w:id="16133" w:author="arkat" w:date="2017-10-11T10:03:00Z"/>
          <w:del w:id="16134" w:author="arkat" w:date="2017-10-11T11:07:00Z"/>
          <w:rFonts w:ascii="Times New Roman" w:hAnsi="Times New Roman" w:cs="Times New Roman"/>
          <w:szCs w:val="24"/>
        </w:rPr>
        <w:pPrChange w:id="16135" w:author="arkat" w:date="2017-10-11T11:07:00Z">
          <w:pPr>
            <w:widowControl w:val="0"/>
            <w:autoSpaceDE w:val="0"/>
            <w:autoSpaceDN w:val="0"/>
            <w:adjustRightInd w:val="0"/>
            <w:spacing w:after="140" w:line="288" w:lineRule="auto"/>
            <w:ind w:left="480" w:hanging="480"/>
          </w:pPr>
        </w:pPrChange>
      </w:pPr>
      <w:ins w:id="16136" w:author="arkat" w:date="2017-10-11T10:03:00Z">
        <w:del w:id="16137"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1972266D" w14:textId="1609B035" w:rsidR="00F5795E" w:rsidDel="00DE59C1" w:rsidRDefault="00F5795E">
      <w:pPr>
        <w:widowControl w:val="0"/>
        <w:autoSpaceDE w:val="0"/>
        <w:autoSpaceDN w:val="0"/>
        <w:adjustRightInd w:val="0"/>
        <w:spacing w:after="0"/>
        <w:rPr>
          <w:ins w:id="16138" w:author="arkat" w:date="2017-10-11T10:03:00Z"/>
          <w:del w:id="16139" w:author="arkat" w:date="2017-10-11T11:07:00Z"/>
          <w:rFonts w:ascii="Times New Roman" w:hAnsi="Times New Roman" w:cs="Times New Roman"/>
          <w:szCs w:val="24"/>
        </w:rPr>
        <w:pPrChange w:id="16140" w:author="arkat" w:date="2017-10-11T11:07:00Z">
          <w:pPr>
            <w:widowControl w:val="0"/>
            <w:autoSpaceDE w:val="0"/>
            <w:autoSpaceDN w:val="0"/>
            <w:adjustRightInd w:val="0"/>
            <w:spacing w:after="140" w:line="288" w:lineRule="auto"/>
            <w:ind w:left="480" w:hanging="480"/>
          </w:pPr>
        </w:pPrChange>
      </w:pPr>
      <w:ins w:id="16141" w:author="arkat" w:date="2017-10-11T10:03:00Z">
        <w:del w:id="16142"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4B38F498" w14:textId="4A1232FF" w:rsidR="00F5795E" w:rsidDel="00DE59C1" w:rsidRDefault="00F5795E">
      <w:pPr>
        <w:widowControl w:val="0"/>
        <w:autoSpaceDE w:val="0"/>
        <w:autoSpaceDN w:val="0"/>
        <w:adjustRightInd w:val="0"/>
        <w:spacing w:after="0"/>
        <w:rPr>
          <w:ins w:id="16143" w:author="arkat" w:date="2017-10-11T10:03:00Z"/>
          <w:del w:id="16144" w:author="arkat" w:date="2017-10-11T11:07:00Z"/>
          <w:rFonts w:ascii="Times New Roman" w:hAnsi="Times New Roman" w:cs="Times New Roman"/>
          <w:szCs w:val="24"/>
        </w:rPr>
        <w:pPrChange w:id="16145" w:author="arkat" w:date="2017-10-11T11:07:00Z">
          <w:pPr>
            <w:widowControl w:val="0"/>
            <w:autoSpaceDE w:val="0"/>
            <w:autoSpaceDN w:val="0"/>
            <w:adjustRightInd w:val="0"/>
            <w:spacing w:after="140" w:line="288" w:lineRule="auto"/>
            <w:ind w:left="480" w:hanging="480"/>
          </w:pPr>
        </w:pPrChange>
      </w:pPr>
      <w:ins w:id="16146" w:author="arkat" w:date="2017-10-11T10:03:00Z">
        <w:del w:id="16147"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630C529E" w14:textId="373B445E" w:rsidR="00F5795E" w:rsidDel="00DE59C1" w:rsidRDefault="00F5795E">
      <w:pPr>
        <w:widowControl w:val="0"/>
        <w:autoSpaceDE w:val="0"/>
        <w:autoSpaceDN w:val="0"/>
        <w:adjustRightInd w:val="0"/>
        <w:spacing w:after="0"/>
        <w:rPr>
          <w:ins w:id="16148" w:author="arkat" w:date="2017-10-11T10:03:00Z"/>
          <w:del w:id="16149" w:author="arkat" w:date="2017-10-11T11:07:00Z"/>
          <w:rFonts w:ascii="Times New Roman" w:hAnsi="Times New Roman" w:cs="Times New Roman"/>
          <w:szCs w:val="24"/>
        </w:rPr>
        <w:pPrChange w:id="16150" w:author="arkat" w:date="2017-10-11T11:07:00Z">
          <w:pPr>
            <w:widowControl w:val="0"/>
            <w:autoSpaceDE w:val="0"/>
            <w:autoSpaceDN w:val="0"/>
            <w:adjustRightInd w:val="0"/>
            <w:spacing w:after="140" w:line="288" w:lineRule="auto"/>
            <w:ind w:left="480" w:hanging="480"/>
          </w:pPr>
        </w:pPrChange>
      </w:pPr>
      <w:ins w:id="16151" w:author="arkat" w:date="2017-10-11T10:03:00Z">
        <w:del w:id="16152" w:author="arkat" w:date="2017-10-11T11:07:00Z">
          <w:r w:rsidDel="00DE59C1">
            <w:rPr>
              <w:rFonts w:ascii="Times New Roman" w:hAnsi="Times New Roman" w:cs="Times New Roman"/>
              <w:szCs w:val="24"/>
            </w:rPr>
            <w:delText>Volzer, H. 2010. An Overview of BPMN 2 . 0 and its Potential Use. 2–3.</w:delText>
          </w:r>
        </w:del>
      </w:ins>
    </w:p>
    <w:p w14:paraId="6ACA6AB6" w14:textId="4DEC0AD3" w:rsidR="00F5795E" w:rsidDel="00DE59C1" w:rsidRDefault="00F5795E">
      <w:pPr>
        <w:widowControl w:val="0"/>
        <w:autoSpaceDE w:val="0"/>
        <w:autoSpaceDN w:val="0"/>
        <w:adjustRightInd w:val="0"/>
        <w:spacing w:after="0"/>
        <w:rPr>
          <w:ins w:id="16153" w:author="arkat" w:date="2017-10-11T10:03:00Z"/>
          <w:del w:id="16154" w:author="arkat" w:date="2017-10-11T11:07:00Z"/>
          <w:rFonts w:ascii="Times New Roman" w:hAnsi="Times New Roman" w:cs="Times New Roman"/>
          <w:szCs w:val="24"/>
        </w:rPr>
        <w:pPrChange w:id="16155" w:author="arkat" w:date="2017-10-11T11:07:00Z">
          <w:pPr>
            <w:widowControl w:val="0"/>
            <w:autoSpaceDE w:val="0"/>
            <w:autoSpaceDN w:val="0"/>
            <w:adjustRightInd w:val="0"/>
            <w:spacing w:after="140" w:line="288" w:lineRule="auto"/>
            <w:ind w:left="480" w:hanging="480"/>
          </w:pPr>
        </w:pPrChange>
      </w:pPr>
      <w:ins w:id="16156" w:author="arkat" w:date="2017-10-11T10:03:00Z">
        <w:del w:id="16157"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726CB6DC" w14:textId="2A908094" w:rsidR="00F5795E" w:rsidDel="00DE59C1" w:rsidRDefault="00F5795E">
      <w:pPr>
        <w:widowControl w:val="0"/>
        <w:autoSpaceDE w:val="0"/>
        <w:autoSpaceDN w:val="0"/>
        <w:adjustRightInd w:val="0"/>
        <w:spacing w:after="0"/>
        <w:rPr>
          <w:ins w:id="16158" w:author="arkat" w:date="2017-10-11T10:03:00Z"/>
          <w:del w:id="16159" w:author="arkat" w:date="2017-10-11T11:07:00Z"/>
          <w:rFonts w:ascii="Times New Roman" w:hAnsi="Times New Roman" w:cs="Times New Roman"/>
          <w:szCs w:val="24"/>
        </w:rPr>
        <w:pPrChange w:id="16160" w:author="arkat" w:date="2017-10-11T11:07:00Z">
          <w:pPr>
            <w:widowControl w:val="0"/>
            <w:autoSpaceDE w:val="0"/>
            <w:autoSpaceDN w:val="0"/>
            <w:adjustRightInd w:val="0"/>
            <w:spacing w:after="140" w:line="288" w:lineRule="auto"/>
            <w:ind w:left="480" w:hanging="480"/>
          </w:pPr>
        </w:pPrChange>
      </w:pPr>
      <w:ins w:id="16161" w:author="arkat" w:date="2017-10-11T10:03:00Z">
        <w:del w:id="16162"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4FB001BE" w14:textId="3B30A2F0" w:rsidR="00F5795E" w:rsidDel="00DE59C1" w:rsidRDefault="00F5795E">
      <w:pPr>
        <w:widowControl w:val="0"/>
        <w:autoSpaceDE w:val="0"/>
        <w:autoSpaceDN w:val="0"/>
        <w:adjustRightInd w:val="0"/>
        <w:spacing w:after="0"/>
        <w:rPr>
          <w:ins w:id="16163" w:author="arkat" w:date="2017-10-11T10:03:00Z"/>
          <w:del w:id="16164" w:author="arkat" w:date="2017-10-11T11:07:00Z"/>
        </w:rPr>
        <w:pPrChange w:id="16165" w:author="arkat" w:date="2017-10-11T11:07:00Z">
          <w:pPr>
            <w:widowControl w:val="0"/>
            <w:autoSpaceDE w:val="0"/>
            <w:autoSpaceDN w:val="0"/>
            <w:adjustRightInd w:val="0"/>
            <w:spacing w:after="140" w:line="288" w:lineRule="auto"/>
            <w:ind w:left="480" w:hanging="480"/>
          </w:pPr>
        </w:pPrChange>
      </w:pPr>
      <w:ins w:id="16166" w:author="arkat" w:date="2017-10-11T10:03:00Z">
        <w:del w:id="16167"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3B3AE8DC" w14:textId="53E79E10" w:rsidR="00F5795E" w:rsidDel="00DE59C1" w:rsidRDefault="00F5795E">
      <w:pPr>
        <w:widowControl w:val="0"/>
        <w:autoSpaceDE w:val="0"/>
        <w:autoSpaceDN w:val="0"/>
        <w:adjustRightInd w:val="0"/>
        <w:spacing w:after="0"/>
        <w:rPr>
          <w:ins w:id="16168" w:author="arkat" w:date="2017-10-11T10:03:00Z"/>
          <w:del w:id="16169" w:author="arkat" w:date="2017-10-11T11:07:00Z"/>
          <w:rFonts w:ascii="Times New Roman" w:hAnsi="Times New Roman" w:cs="Times New Roman"/>
          <w:szCs w:val="24"/>
        </w:rPr>
      </w:pPr>
    </w:p>
    <w:p w14:paraId="5E040454" w14:textId="67F535A6" w:rsidR="00F5795E" w:rsidDel="00DE59C1" w:rsidRDefault="00F5795E">
      <w:pPr>
        <w:widowControl w:val="0"/>
        <w:autoSpaceDE w:val="0"/>
        <w:autoSpaceDN w:val="0"/>
        <w:adjustRightInd w:val="0"/>
        <w:spacing w:after="0"/>
        <w:rPr>
          <w:ins w:id="16170" w:author="arkat" w:date="2017-10-11T10:03:00Z"/>
          <w:del w:id="16171" w:author="arkat" w:date="2017-10-11T11:07:00Z"/>
          <w:rFonts w:ascii="Times New Roman" w:hAnsi="Times New Roman" w:cs="Times New Roman"/>
          <w:szCs w:val="24"/>
        </w:rPr>
        <w:pPrChange w:id="16172" w:author="arkat" w:date="2017-10-11T11:07:00Z">
          <w:pPr>
            <w:widowControl w:val="0"/>
            <w:autoSpaceDE w:val="0"/>
            <w:autoSpaceDN w:val="0"/>
            <w:adjustRightInd w:val="0"/>
            <w:spacing w:after="140" w:line="288" w:lineRule="auto"/>
            <w:ind w:left="480" w:hanging="480"/>
          </w:pPr>
        </w:pPrChange>
      </w:pPr>
      <w:ins w:id="16173" w:author="arkat" w:date="2017-10-11T10:03:00Z">
        <w:del w:id="16174"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5B27047F" w14:textId="484BFB19" w:rsidR="00F5795E" w:rsidDel="00DE59C1" w:rsidRDefault="00F5795E">
      <w:pPr>
        <w:widowControl w:val="0"/>
        <w:autoSpaceDE w:val="0"/>
        <w:autoSpaceDN w:val="0"/>
        <w:adjustRightInd w:val="0"/>
        <w:spacing w:after="0"/>
        <w:rPr>
          <w:ins w:id="16175" w:author="arkat" w:date="2017-10-11T10:03:00Z"/>
          <w:del w:id="16176" w:author="arkat" w:date="2017-10-11T11:07:00Z"/>
          <w:rFonts w:ascii="Times New Roman" w:hAnsi="Times New Roman" w:cs="Times New Roman"/>
          <w:szCs w:val="24"/>
        </w:rPr>
        <w:pPrChange w:id="16177" w:author="arkat" w:date="2017-10-11T11:07:00Z">
          <w:pPr>
            <w:widowControl w:val="0"/>
            <w:autoSpaceDE w:val="0"/>
            <w:autoSpaceDN w:val="0"/>
            <w:adjustRightInd w:val="0"/>
            <w:spacing w:after="140" w:line="288" w:lineRule="auto"/>
            <w:ind w:left="480" w:hanging="480"/>
          </w:pPr>
        </w:pPrChange>
      </w:pPr>
      <w:ins w:id="16178" w:author="arkat" w:date="2017-10-11T10:03:00Z">
        <w:del w:id="16179"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02E47141" w14:textId="25ECD27D" w:rsidR="00F5795E" w:rsidDel="00DE59C1" w:rsidRDefault="00F5795E">
      <w:pPr>
        <w:widowControl w:val="0"/>
        <w:autoSpaceDE w:val="0"/>
        <w:autoSpaceDN w:val="0"/>
        <w:adjustRightInd w:val="0"/>
        <w:spacing w:after="0"/>
        <w:rPr>
          <w:ins w:id="16180" w:author="arkat" w:date="2017-10-11T10:03:00Z"/>
          <w:del w:id="16181" w:author="arkat" w:date="2017-10-11T11:07:00Z"/>
          <w:rFonts w:ascii="Times New Roman" w:hAnsi="Times New Roman" w:cs="Times New Roman"/>
          <w:szCs w:val="24"/>
        </w:rPr>
        <w:pPrChange w:id="16182" w:author="arkat" w:date="2017-10-11T11:07:00Z">
          <w:pPr>
            <w:widowControl w:val="0"/>
            <w:autoSpaceDE w:val="0"/>
            <w:autoSpaceDN w:val="0"/>
            <w:adjustRightInd w:val="0"/>
            <w:spacing w:after="140" w:line="288" w:lineRule="auto"/>
            <w:ind w:left="480" w:hanging="480"/>
          </w:pPr>
        </w:pPrChange>
      </w:pPr>
      <w:ins w:id="16183" w:author="arkat" w:date="2017-10-11T10:03:00Z">
        <w:del w:id="16184" w:author="arkat" w:date="2017-10-11T11:07:00Z">
          <w:r w:rsidDel="00DE59C1">
            <w:rPr>
              <w:rFonts w:ascii="Times New Roman" w:hAnsi="Times New Roman" w:cs="Times New Roman"/>
              <w:szCs w:val="24"/>
            </w:rPr>
            <w:delText>Arkin, A. &amp; Intalio 2002. Business Process Modeling Language. 98.</w:delText>
          </w:r>
        </w:del>
      </w:ins>
    </w:p>
    <w:p w14:paraId="10D97A6C" w14:textId="152A197A" w:rsidR="00F5795E" w:rsidDel="00DE59C1" w:rsidRDefault="00F5795E">
      <w:pPr>
        <w:widowControl w:val="0"/>
        <w:autoSpaceDE w:val="0"/>
        <w:autoSpaceDN w:val="0"/>
        <w:adjustRightInd w:val="0"/>
        <w:spacing w:after="0"/>
        <w:rPr>
          <w:ins w:id="16185" w:author="arkat" w:date="2017-10-11T10:03:00Z"/>
          <w:del w:id="16186" w:author="arkat" w:date="2017-10-11T11:07:00Z"/>
          <w:rFonts w:ascii="Times New Roman" w:hAnsi="Times New Roman" w:cs="Times New Roman"/>
          <w:szCs w:val="24"/>
        </w:rPr>
        <w:pPrChange w:id="16187" w:author="arkat" w:date="2017-10-11T11:07:00Z">
          <w:pPr>
            <w:widowControl w:val="0"/>
            <w:autoSpaceDE w:val="0"/>
            <w:autoSpaceDN w:val="0"/>
            <w:adjustRightInd w:val="0"/>
            <w:spacing w:after="140" w:line="288" w:lineRule="auto"/>
            <w:ind w:left="480" w:hanging="480"/>
          </w:pPr>
        </w:pPrChange>
      </w:pPr>
      <w:ins w:id="16188" w:author="arkat" w:date="2017-10-11T10:03:00Z">
        <w:del w:id="16189"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023A305F" w14:textId="177B08B6" w:rsidR="00F5795E" w:rsidDel="00DE59C1" w:rsidRDefault="00F5795E">
      <w:pPr>
        <w:widowControl w:val="0"/>
        <w:autoSpaceDE w:val="0"/>
        <w:autoSpaceDN w:val="0"/>
        <w:adjustRightInd w:val="0"/>
        <w:spacing w:after="0"/>
        <w:rPr>
          <w:ins w:id="16190" w:author="arkat" w:date="2017-10-11T10:03:00Z"/>
          <w:del w:id="16191" w:author="arkat" w:date="2017-10-11T11:07:00Z"/>
          <w:rFonts w:ascii="Times New Roman" w:hAnsi="Times New Roman" w:cs="Times New Roman"/>
          <w:szCs w:val="24"/>
        </w:rPr>
        <w:pPrChange w:id="16192" w:author="arkat" w:date="2017-10-11T11:07:00Z">
          <w:pPr>
            <w:widowControl w:val="0"/>
            <w:autoSpaceDE w:val="0"/>
            <w:autoSpaceDN w:val="0"/>
            <w:adjustRightInd w:val="0"/>
            <w:spacing w:after="140" w:line="288" w:lineRule="auto"/>
            <w:ind w:left="480" w:hanging="480"/>
          </w:pPr>
        </w:pPrChange>
      </w:pPr>
      <w:ins w:id="16193" w:author="arkat" w:date="2017-10-11T10:03:00Z">
        <w:del w:id="16194"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0D5E5A4C" w14:textId="6C81E7AD" w:rsidR="00F5795E" w:rsidDel="00DE59C1" w:rsidRDefault="00F5795E">
      <w:pPr>
        <w:widowControl w:val="0"/>
        <w:autoSpaceDE w:val="0"/>
        <w:autoSpaceDN w:val="0"/>
        <w:adjustRightInd w:val="0"/>
        <w:spacing w:after="0"/>
        <w:rPr>
          <w:ins w:id="16195" w:author="arkat" w:date="2017-10-11T10:03:00Z"/>
          <w:del w:id="16196" w:author="arkat" w:date="2017-10-11T11:07:00Z"/>
          <w:rFonts w:ascii="Times New Roman" w:hAnsi="Times New Roman" w:cs="Times New Roman"/>
          <w:szCs w:val="24"/>
        </w:rPr>
        <w:pPrChange w:id="16197" w:author="arkat" w:date="2017-10-11T11:07:00Z">
          <w:pPr>
            <w:widowControl w:val="0"/>
            <w:autoSpaceDE w:val="0"/>
            <w:autoSpaceDN w:val="0"/>
            <w:adjustRightInd w:val="0"/>
            <w:spacing w:after="140" w:line="288" w:lineRule="auto"/>
            <w:ind w:left="480" w:hanging="480"/>
          </w:pPr>
        </w:pPrChange>
      </w:pPr>
      <w:ins w:id="16198" w:author="arkat" w:date="2017-10-11T10:03:00Z">
        <w:del w:id="16199"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77BAC869" w14:textId="0DE277CA" w:rsidR="00F5795E" w:rsidDel="00DE59C1" w:rsidRDefault="00F5795E">
      <w:pPr>
        <w:widowControl w:val="0"/>
        <w:autoSpaceDE w:val="0"/>
        <w:autoSpaceDN w:val="0"/>
        <w:adjustRightInd w:val="0"/>
        <w:spacing w:after="0"/>
        <w:rPr>
          <w:ins w:id="16200" w:author="arkat" w:date="2017-10-11T10:03:00Z"/>
          <w:del w:id="16201" w:author="arkat" w:date="2017-10-11T11:07:00Z"/>
          <w:rFonts w:ascii="Times New Roman" w:hAnsi="Times New Roman" w:cs="Times New Roman"/>
          <w:szCs w:val="24"/>
        </w:rPr>
        <w:pPrChange w:id="16202" w:author="arkat" w:date="2017-10-11T11:07:00Z">
          <w:pPr>
            <w:widowControl w:val="0"/>
            <w:autoSpaceDE w:val="0"/>
            <w:autoSpaceDN w:val="0"/>
            <w:adjustRightInd w:val="0"/>
            <w:spacing w:after="140" w:line="288" w:lineRule="auto"/>
            <w:ind w:left="480" w:hanging="480"/>
          </w:pPr>
        </w:pPrChange>
      </w:pPr>
      <w:ins w:id="16203" w:author="arkat" w:date="2017-10-11T10:03:00Z">
        <w:del w:id="16204"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53A75AD4" w14:textId="0CA074C3" w:rsidR="00F5795E" w:rsidDel="00DE59C1" w:rsidRDefault="00F5795E">
      <w:pPr>
        <w:widowControl w:val="0"/>
        <w:autoSpaceDE w:val="0"/>
        <w:autoSpaceDN w:val="0"/>
        <w:adjustRightInd w:val="0"/>
        <w:spacing w:after="0"/>
        <w:rPr>
          <w:ins w:id="16205" w:author="arkat" w:date="2017-10-11T10:03:00Z"/>
          <w:del w:id="16206" w:author="arkat" w:date="2017-10-11T11:07:00Z"/>
          <w:rFonts w:ascii="Times New Roman" w:hAnsi="Times New Roman" w:cs="Times New Roman"/>
          <w:szCs w:val="24"/>
        </w:rPr>
        <w:pPrChange w:id="16207" w:author="arkat" w:date="2017-10-11T11:07:00Z">
          <w:pPr>
            <w:widowControl w:val="0"/>
            <w:autoSpaceDE w:val="0"/>
            <w:autoSpaceDN w:val="0"/>
            <w:adjustRightInd w:val="0"/>
            <w:spacing w:after="140" w:line="288" w:lineRule="auto"/>
            <w:ind w:left="480" w:hanging="480"/>
          </w:pPr>
        </w:pPrChange>
      </w:pPr>
      <w:ins w:id="16208" w:author="arkat" w:date="2017-10-11T10:03:00Z">
        <w:del w:id="16209"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56546C6D" w14:textId="4B109830" w:rsidR="00F5795E" w:rsidDel="00DE59C1" w:rsidRDefault="00F5795E">
      <w:pPr>
        <w:widowControl w:val="0"/>
        <w:autoSpaceDE w:val="0"/>
        <w:autoSpaceDN w:val="0"/>
        <w:adjustRightInd w:val="0"/>
        <w:spacing w:after="0"/>
        <w:rPr>
          <w:ins w:id="16210" w:author="arkat" w:date="2017-10-11T10:03:00Z"/>
          <w:del w:id="16211" w:author="arkat" w:date="2017-10-11T11:07:00Z"/>
          <w:rFonts w:ascii="Times New Roman" w:hAnsi="Times New Roman" w:cs="Times New Roman"/>
          <w:szCs w:val="24"/>
        </w:rPr>
        <w:pPrChange w:id="16212" w:author="arkat" w:date="2017-10-11T11:07:00Z">
          <w:pPr>
            <w:widowControl w:val="0"/>
            <w:autoSpaceDE w:val="0"/>
            <w:autoSpaceDN w:val="0"/>
            <w:adjustRightInd w:val="0"/>
            <w:spacing w:after="140" w:line="288" w:lineRule="auto"/>
            <w:ind w:left="480" w:hanging="480"/>
          </w:pPr>
        </w:pPrChange>
      </w:pPr>
      <w:ins w:id="16213" w:author="arkat" w:date="2017-10-11T10:03:00Z">
        <w:del w:id="16214"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7FD083A3" w14:textId="2C73CA91" w:rsidR="00F5795E" w:rsidDel="00DE59C1" w:rsidRDefault="00F5795E">
      <w:pPr>
        <w:widowControl w:val="0"/>
        <w:autoSpaceDE w:val="0"/>
        <w:autoSpaceDN w:val="0"/>
        <w:adjustRightInd w:val="0"/>
        <w:spacing w:after="0"/>
        <w:rPr>
          <w:ins w:id="16215" w:author="arkat" w:date="2017-10-11T10:03:00Z"/>
          <w:del w:id="16216" w:author="arkat" w:date="2017-10-11T11:07:00Z"/>
          <w:rFonts w:ascii="Times New Roman" w:hAnsi="Times New Roman" w:cs="Times New Roman"/>
          <w:szCs w:val="24"/>
        </w:rPr>
        <w:pPrChange w:id="16217" w:author="arkat" w:date="2017-10-11T11:07:00Z">
          <w:pPr>
            <w:widowControl w:val="0"/>
            <w:autoSpaceDE w:val="0"/>
            <w:autoSpaceDN w:val="0"/>
            <w:adjustRightInd w:val="0"/>
            <w:spacing w:after="140" w:line="288" w:lineRule="auto"/>
            <w:ind w:left="480" w:hanging="480"/>
          </w:pPr>
        </w:pPrChange>
      </w:pPr>
      <w:ins w:id="16218" w:author="arkat" w:date="2017-10-11T10:03:00Z">
        <w:del w:id="16219"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7D56EF95" w14:textId="16F14C09" w:rsidR="00F5795E" w:rsidDel="00DE59C1" w:rsidRDefault="00F5795E">
      <w:pPr>
        <w:widowControl w:val="0"/>
        <w:autoSpaceDE w:val="0"/>
        <w:autoSpaceDN w:val="0"/>
        <w:adjustRightInd w:val="0"/>
        <w:spacing w:after="0"/>
        <w:rPr>
          <w:ins w:id="16220" w:author="arkat" w:date="2017-10-11T10:03:00Z"/>
          <w:del w:id="16221" w:author="arkat" w:date="2017-10-11T11:07:00Z"/>
          <w:rFonts w:ascii="Times New Roman" w:hAnsi="Times New Roman" w:cs="Times New Roman"/>
          <w:szCs w:val="24"/>
        </w:rPr>
        <w:pPrChange w:id="16222" w:author="arkat" w:date="2017-10-11T11:07:00Z">
          <w:pPr>
            <w:widowControl w:val="0"/>
            <w:autoSpaceDE w:val="0"/>
            <w:autoSpaceDN w:val="0"/>
            <w:adjustRightInd w:val="0"/>
            <w:spacing w:after="140" w:line="288" w:lineRule="auto"/>
            <w:ind w:left="480" w:hanging="480"/>
          </w:pPr>
        </w:pPrChange>
      </w:pPr>
      <w:ins w:id="16223" w:author="arkat" w:date="2017-10-11T10:03:00Z">
        <w:del w:id="16224"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0B323293" w14:textId="256D0838" w:rsidR="00F5795E" w:rsidDel="00DE59C1" w:rsidRDefault="00F5795E">
      <w:pPr>
        <w:widowControl w:val="0"/>
        <w:autoSpaceDE w:val="0"/>
        <w:autoSpaceDN w:val="0"/>
        <w:adjustRightInd w:val="0"/>
        <w:spacing w:after="0"/>
        <w:rPr>
          <w:ins w:id="16225" w:author="arkat" w:date="2017-10-11T10:03:00Z"/>
          <w:del w:id="16226" w:author="arkat" w:date="2017-10-11T11:07:00Z"/>
          <w:rFonts w:ascii="Times New Roman" w:hAnsi="Times New Roman" w:cs="Times New Roman"/>
          <w:szCs w:val="24"/>
        </w:rPr>
        <w:pPrChange w:id="16227" w:author="arkat" w:date="2017-10-11T11:07:00Z">
          <w:pPr>
            <w:widowControl w:val="0"/>
            <w:autoSpaceDE w:val="0"/>
            <w:autoSpaceDN w:val="0"/>
            <w:adjustRightInd w:val="0"/>
            <w:spacing w:after="140" w:line="288" w:lineRule="auto"/>
            <w:ind w:left="480" w:hanging="480"/>
          </w:pPr>
        </w:pPrChange>
      </w:pPr>
      <w:ins w:id="16228" w:author="arkat" w:date="2017-10-11T10:03:00Z">
        <w:del w:id="16229"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1FCAE63B" w14:textId="636BF4EA" w:rsidR="00F5795E" w:rsidDel="00DE59C1" w:rsidRDefault="00F5795E">
      <w:pPr>
        <w:widowControl w:val="0"/>
        <w:autoSpaceDE w:val="0"/>
        <w:autoSpaceDN w:val="0"/>
        <w:adjustRightInd w:val="0"/>
        <w:spacing w:after="0"/>
        <w:rPr>
          <w:ins w:id="16230" w:author="arkat" w:date="2017-10-11T10:03:00Z"/>
          <w:del w:id="16231" w:author="arkat" w:date="2017-10-11T11:07:00Z"/>
          <w:rFonts w:ascii="Times New Roman" w:hAnsi="Times New Roman" w:cs="Times New Roman"/>
          <w:szCs w:val="24"/>
        </w:rPr>
        <w:pPrChange w:id="16232" w:author="arkat" w:date="2017-10-11T11:07:00Z">
          <w:pPr>
            <w:widowControl w:val="0"/>
            <w:autoSpaceDE w:val="0"/>
            <w:autoSpaceDN w:val="0"/>
            <w:adjustRightInd w:val="0"/>
            <w:spacing w:after="140" w:line="288" w:lineRule="auto"/>
            <w:ind w:left="480" w:hanging="480"/>
          </w:pPr>
        </w:pPrChange>
      </w:pPr>
      <w:ins w:id="16233" w:author="arkat" w:date="2017-10-11T10:03:00Z">
        <w:del w:id="16234"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45EF1B15" w14:textId="711A7BAD" w:rsidR="00F5795E" w:rsidDel="00DE59C1" w:rsidRDefault="00F5795E">
      <w:pPr>
        <w:widowControl w:val="0"/>
        <w:autoSpaceDE w:val="0"/>
        <w:autoSpaceDN w:val="0"/>
        <w:adjustRightInd w:val="0"/>
        <w:spacing w:after="0"/>
        <w:rPr>
          <w:ins w:id="16235" w:author="arkat" w:date="2017-10-11T10:03:00Z"/>
          <w:del w:id="16236" w:author="arkat" w:date="2017-10-11T11:07:00Z"/>
          <w:rFonts w:ascii="Times New Roman" w:hAnsi="Times New Roman" w:cs="Times New Roman"/>
          <w:szCs w:val="24"/>
        </w:rPr>
        <w:pPrChange w:id="16237" w:author="arkat" w:date="2017-10-11T11:07:00Z">
          <w:pPr>
            <w:widowControl w:val="0"/>
            <w:autoSpaceDE w:val="0"/>
            <w:autoSpaceDN w:val="0"/>
            <w:adjustRightInd w:val="0"/>
            <w:spacing w:after="140" w:line="288" w:lineRule="auto"/>
            <w:ind w:left="480" w:hanging="480"/>
          </w:pPr>
        </w:pPrChange>
      </w:pPr>
      <w:ins w:id="16238" w:author="arkat" w:date="2017-10-11T10:03:00Z">
        <w:del w:id="16239"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00EED092" w14:textId="61CE0717" w:rsidR="00F5795E" w:rsidDel="00DE59C1" w:rsidRDefault="00F5795E">
      <w:pPr>
        <w:widowControl w:val="0"/>
        <w:autoSpaceDE w:val="0"/>
        <w:autoSpaceDN w:val="0"/>
        <w:adjustRightInd w:val="0"/>
        <w:spacing w:after="0"/>
        <w:rPr>
          <w:ins w:id="16240" w:author="arkat" w:date="2017-10-11T10:03:00Z"/>
          <w:del w:id="16241" w:author="arkat" w:date="2017-10-11T11:07:00Z"/>
          <w:rFonts w:ascii="Times New Roman" w:hAnsi="Times New Roman" w:cs="Times New Roman"/>
          <w:szCs w:val="24"/>
        </w:rPr>
        <w:pPrChange w:id="16242" w:author="arkat" w:date="2017-10-11T11:07:00Z">
          <w:pPr>
            <w:widowControl w:val="0"/>
            <w:autoSpaceDE w:val="0"/>
            <w:autoSpaceDN w:val="0"/>
            <w:adjustRightInd w:val="0"/>
            <w:spacing w:after="140" w:line="288" w:lineRule="auto"/>
            <w:ind w:left="480" w:hanging="480"/>
          </w:pPr>
        </w:pPrChange>
      </w:pPr>
      <w:ins w:id="16243" w:author="arkat" w:date="2017-10-11T10:03:00Z">
        <w:del w:id="16244"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64C41FA4" w14:textId="70AA98D9" w:rsidR="00F5795E" w:rsidDel="00DE59C1" w:rsidRDefault="00F5795E">
      <w:pPr>
        <w:widowControl w:val="0"/>
        <w:autoSpaceDE w:val="0"/>
        <w:autoSpaceDN w:val="0"/>
        <w:adjustRightInd w:val="0"/>
        <w:spacing w:after="0"/>
        <w:rPr>
          <w:ins w:id="16245" w:author="arkat" w:date="2017-10-11T10:03:00Z"/>
          <w:del w:id="16246" w:author="arkat" w:date="2017-10-11T11:07:00Z"/>
          <w:rFonts w:ascii="Times New Roman" w:hAnsi="Times New Roman" w:cs="Times New Roman"/>
          <w:szCs w:val="24"/>
        </w:rPr>
        <w:pPrChange w:id="16247" w:author="arkat" w:date="2017-10-11T11:07:00Z">
          <w:pPr>
            <w:widowControl w:val="0"/>
            <w:autoSpaceDE w:val="0"/>
            <w:autoSpaceDN w:val="0"/>
            <w:adjustRightInd w:val="0"/>
            <w:spacing w:after="140" w:line="288" w:lineRule="auto"/>
            <w:ind w:left="480" w:hanging="480"/>
          </w:pPr>
        </w:pPrChange>
      </w:pPr>
      <w:ins w:id="16248" w:author="arkat" w:date="2017-10-11T10:03:00Z">
        <w:del w:id="16249"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52FED608" w14:textId="2DE45D3F" w:rsidR="00F5795E" w:rsidDel="00DE59C1" w:rsidRDefault="00F5795E">
      <w:pPr>
        <w:widowControl w:val="0"/>
        <w:autoSpaceDE w:val="0"/>
        <w:autoSpaceDN w:val="0"/>
        <w:adjustRightInd w:val="0"/>
        <w:spacing w:after="0"/>
        <w:rPr>
          <w:ins w:id="16250" w:author="arkat" w:date="2017-10-11T10:03:00Z"/>
          <w:del w:id="16251" w:author="arkat" w:date="2017-10-11T11:07:00Z"/>
          <w:rFonts w:ascii="Times New Roman" w:hAnsi="Times New Roman" w:cs="Times New Roman"/>
          <w:szCs w:val="24"/>
        </w:rPr>
        <w:pPrChange w:id="16252" w:author="arkat" w:date="2017-10-11T11:07:00Z">
          <w:pPr>
            <w:widowControl w:val="0"/>
            <w:autoSpaceDE w:val="0"/>
            <w:autoSpaceDN w:val="0"/>
            <w:adjustRightInd w:val="0"/>
            <w:spacing w:after="140" w:line="288" w:lineRule="auto"/>
            <w:ind w:left="480" w:hanging="480"/>
          </w:pPr>
        </w:pPrChange>
      </w:pPr>
      <w:ins w:id="16253" w:author="arkat" w:date="2017-10-11T10:03:00Z">
        <w:del w:id="16254"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1565D517" w14:textId="12D30688" w:rsidR="00F5795E" w:rsidDel="00DE59C1" w:rsidRDefault="00F5795E">
      <w:pPr>
        <w:widowControl w:val="0"/>
        <w:autoSpaceDE w:val="0"/>
        <w:autoSpaceDN w:val="0"/>
        <w:adjustRightInd w:val="0"/>
        <w:spacing w:after="0"/>
        <w:rPr>
          <w:ins w:id="16255" w:author="arkat" w:date="2017-10-11T10:03:00Z"/>
          <w:del w:id="16256" w:author="arkat" w:date="2017-10-11T11:07:00Z"/>
          <w:rFonts w:ascii="Times New Roman" w:hAnsi="Times New Roman" w:cs="Times New Roman"/>
          <w:szCs w:val="24"/>
        </w:rPr>
        <w:pPrChange w:id="16257" w:author="arkat" w:date="2017-10-11T11:07:00Z">
          <w:pPr>
            <w:widowControl w:val="0"/>
            <w:autoSpaceDE w:val="0"/>
            <w:autoSpaceDN w:val="0"/>
            <w:adjustRightInd w:val="0"/>
            <w:spacing w:after="140" w:line="288" w:lineRule="auto"/>
            <w:ind w:left="480" w:hanging="480"/>
          </w:pPr>
        </w:pPrChange>
      </w:pPr>
      <w:ins w:id="16258" w:author="arkat" w:date="2017-10-11T10:03:00Z">
        <w:del w:id="16259"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7EAC8135" w14:textId="6CFAE1C1" w:rsidR="00F5795E" w:rsidDel="00DE59C1" w:rsidRDefault="00F5795E">
      <w:pPr>
        <w:widowControl w:val="0"/>
        <w:autoSpaceDE w:val="0"/>
        <w:autoSpaceDN w:val="0"/>
        <w:adjustRightInd w:val="0"/>
        <w:spacing w:after="0"/>
        <w:rPr>
          <w:ins w:id="16260" w:author="arkat" w:date="2017-10-11T10:03:00Z"/>
          <w:del w:id="16261" w:author="arkat" w:date="2017-10-11T11:07:00Z"/>
          <w:rFonts w:ascii="Times New Roman" w:hAnsi="Times New Roman" w:cs="Times New Roman"/>
          <w:szCs w:val="24"/>
        </w:rPr>
        <w:pPrChange w:id="16262" w:author="arkat" w:date="2017-10-11T11:07:00Z">
          <w:pPr>
            <w:widowControl w:val="0"/>
            <w:autoSpaceDE w:val="0"/>
            <w:autoSpaceDN w:val="0"/>
            <w:adjustRightInd w:val="0"/>
            <w:spacing w:after="140" w:line="288" w:lineRule="auto"/>
            <w:ind w:left="480" w:hanging="480"/>
          </w:pPr>
        </w:pPrChange>
      </w:pPr>
      <w:ins w:id="16263" w:author="arkat" w:date="2017-10-11T10:03:00Z">
        <w:del w:id="16264"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3AE5D4C0" w14:textId="3A775631" w:rsidR="00F5795E" w:rsidDel="00DE59C1" w:rsidRDefault="00F5795E">
      <w:pPr>
        <w:widowControl w:val="0"/>
        <w:autoSpaceDE w:val="0"/>
        <w:autoSpaceDN w:val="0"/>
        <w:adjustRightInd w:val="0"/>
        <w:spacing w:after="0"/>
        <w:rPr>
          <w:ins w:id="16265" w:author="arkat" w:date="2017-10-11T10:03:00Z"/>
          <w:del w:id="16266" w:author="arkat" w:date="2017-10-11T11:07:00Z"/>
          <w:rFonts w:ascii="Times New Roman" w:hAnsi="Times New Roman" w:cs="Times New Roman"/>
          <w:szCs w:val="24"/>
        </w:rPr>
        <w:pPrChange w:id="16267" w:author="arkat" w:date="2017-10-11T11:07:00Z">
          <w:pPr>
            <w:widowControl w:val="0"/>
            <w:autoSpaceDE w:val="0"/>
            <w:autoSpaceDN w:val="0"/>
            <w:adjustRightInd w:val="0"/>
            <w:spacing w:after="140" w:line="288" w:lineRule="auto"/>
            <w:ind w:left="480" w:hanging="480"/>
          </w:pPr>
        </w:pPrChange>
      </w:pPr>
      <w:ins w:id="16268" w:author="arkat" w:date="2017-10-11T10:03:00Z">
        <w:del w:id="16269"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1E1FA564" w14:textId="7CD7B58F" w:rsidR="00F5795E" w:rsidDel="00DE59C1" w:rsidRDefault="00F5795E">
      <w:pPr>
        <w:widowControl w:val="0"/>
        <w:autoSpaceDE w:val="0"/>
        <w:autoSpaceDN w:val="0"/>
        <w:adjustRightInd w:val="0"/>
        <w:spacing w:after="0"/>
        <w:rPr>
          <w:ins w:id="16270" w:author="arkat" w:date="2017-10-11T10:03:00Z"/>
          <w:del w:id="16271" w:author="arkat" w:date="2017-10-11T11:07:00Z"/>
          <w:rFonts w:ascii="Times New Roman" w:hAnsi="Times New Roman" w:cs="Times New Roman"/>
          <w:szCs w:val="24"/>
        </w:rPr>
        <w:pPrChange w:id="16272" w:author="arkat" w:date="2017-10-11T11:07:00Z">
          <w:pPr>
            <w:widowControl w:val="0"/>
            <w:autoSpaceDE w:val="0"/>
            <w:autoSpaceDN w:val="0"/>
            <w:adjustRightInd w:val="0"/>
            <w:spacing w:after="140" w:line="288" w:lineRule="auto"/>
            <w:ind w:left="480" w:hanging="480"/>
          </w:pPr>
        </w:pPrChange>
      </w:pPr>
      <w:ins w:id="16273" w:author="arkat" w:date="2017-10-11T10:03:00Z">
        <w:del w:id="16274"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3F18A66D" w14:textId="65B2A838" w:rsidR="00F5795E" w:rsidDel="00DE59C1" w:rsidRDefault="00F5795E">
      <w:pPr>
        <w:widowControl w:val="0"/>
        <w:autoSpaceDE w:val="0"/>
        <w:autoSpaceDN w:val="0"/>
        <w:adjustRightInd w:val="0"/>
        <w:spacing w:after="0"/>
        <w:rPr>
          <w:ins w:id="16275" w:author="arkat" w:date="2017-10-11T10:03:00Z"/>
          <w:del w:id="16276" w:author="arkat" w:date="2017-10-11T11:07:00Z"/>
          <w:rFonts w:ascii="Times New Roman" w:hAnsi="Times New Roman" w:cs="Times New Roman"/>
          <w:szCs w:val="24"/>
        </w:rPr>
        <w:pPrChange w:id="16277" w:author="arkat" w:date="2017-10-11T11:07:00Z">
          <w:pPr>
            <w:widowControl w:val="0"/>
            <w:autoSpaceDE w:val="0"/>
            <w:autoSpaceDN w:val="0"/>
            <w:adjustRightInd w:val="0"/>
            <w:spacing w:after="140" w:line="288" w:lineRule="auto"/>
            <w:ind w:left="480" w:hanging="480"/>
          </w:pPr>
        </w:pPrChange>
      </w:pPr>
      <w:ins w:id="16278" w:author="arkat" w:date="2017-10-11T10:03:00Z">
        <w:del w:id="16279"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2FB566CF" w14:textId="519A38B6" w:rsidR="00F5795E" w:rsidDel="00DE59C1" w:rsidRDefault="00F5795E">
      <w:pPr>
        <w:widowControl w:val="0"/>
        <w:autoSpaceDE w:val="0"/>
        <w:autoSpaceDN w:val="0"/>
        <w:adjustRightInd w:val="0"/>
        <w:spacing w:after="0"/>
        <w:rPr>
          <w:ins w:id="16280" w:author="arkat" w:date="2017-10-11T10:03:00Z"/>
          <w:del w:id="16281" w:author="arkat" w:date="2017-10-11T11:07:00Z"/>
          <w:rFonts w:ascii="Times New Roman" w:hAnsi="Times New Roman" w:cs="Times New Roman"/>
          <w:szCs w:val="24"/>
        </w:rPr>
        <w:pPrChange w:id="16282" w:author="arkat" w:date="2017-10-11T11:07:00Z">
          <w:pPr>
            <w:widowControl w:val="0"/>
            <w:autoSpaceDE w:val="0"/>
            <w:autoSpaceDN w:val="0"/>
            <w:adjustRightInd w:val="0"/>
            <w:spacing w:after="140" w:line="288" w:lineRule="auto"/>
            <w:ind w:left="480" w:hanging="480"/>
          </w:pPr>
        </w:pPrChange>
      </w:pPr>
      <w:ins w:id="16283" w:author="arkat" w:date="2017-10-11T10:03:00Z">
        <w:del w:id="16284"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5D35EA6A" w14:textId="2156E182" w:rsidR="00F5795E" w:rsidDel="00DE59C1" w:rsidRDefault="00F5795E">
      <w:pPr>
        <w:widowControl w:val="0"/>
        <w:autoSpaceDE w:val="0"/>
        <w:autoSpaceDN w:val="0"/>
        <w:adjustRightInd w:val="0"/>
        <w:spacing w:after="0"/>
        <w:rPr>
          <w:ins w:id="16285" w:author="arkat" w:date="2017-10-11T10:03:00Z"/>
          <w:del w:id="16286" w:author="arkat" w:date="2017-10-11T11:07:00Z"/>
          <w:rFonts w:ascii="Times New Roman" w:hAnsi="Times New Roman" w:cs="Times New Roman"/>
          <w:szCs w:val="24"/>
        </w:rPr>
        <w:pPrChange w:id="16287" w:author="arkat" w:date="2017-10-11T11:07:00Z">
          <w:pPr>
            <w:widowControl w:val="0"/>
            <w:autoSpaceDE w:val="0"/>
            <w:autoSpaceDN w:val="0"/>
            <w:adjustRightInd w:val="0"/>
            <w:spacing w:after="140" w:line="288" w:lineRule="auto"/>
            <w:ind w:left="480" w:hanging="480"/>
          </w:pPr>
        </w:pPrChange>
      </w:pPr>
      <w:ins w:id="16288" w:author="arkat" w:date="2017-10-11T10:03:00Z">
        <w:del w:id="16289"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786ECED4" w14:textId="6F29EC35" w:rsidR="00F5795E" w:rsidDel="00DE59C1" w:rsidRDefault="00F5795E">
      <w:pPr>
        <w:widowControl w:val="0"/>
        <w:autoSpaceDE w:val="0"/>
        <w:autoSpaceDN w:val="0"/>
        <w:adjustRightInd w:val="0"/>
        <w:spacing w:after="0"/>
        <w:rPr>
          <w:ins w:id="16290" w:author="arkat" w:date="2017-10-11T10:03:00Z"/>
          <w:del w:id="16291" w:author="arkat" w:date="2017-10-11T11:07:00Z"/>
          <w:rFonts w:ascii="Times New Roman" w:hAnsi="Times New Roman" w:cs="Times New Roman"/>
          <w:szCs w:val="24"/>
        </w:rPr>
        <w:pPrChange w:id="16292" w:author="arkat" w:date="2017-10-11T11:07:00Z">
          <w:pPr>
            <w:widowControl w:val="0"/>
            <w:autoSpaceDE w:val="0"/>
            <w:autoSpaceDN w:val="0"/>
            <w:adjustRightInd w:val="0"/>
            <w:spacing w:after="140" w:line="288" w:lineRule="auto"/>
            <w:ind w:left="480" w:hanging="480"/>
          </w:pPr>
        </w:pPrChange>
      </w:pPr>
      <w:ins w:id="16293" w:author="arkat" w:date="2017-10-11T10:03:00Z">
        <w:del w:id="16294"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4E01918D" w14:textId="78202492" w:rsidR="00F5795E" w:rsidDel="00DE59C1" w:rsidRDefault="00F5795E">
      <w:pPr>
        <w:widowControl w:val="0"/>
        <w:autoSpaceDE w:val="0"/>
        <w:autoSpaceDN w:val="0"/>
        <w:adjustRightInd w:val="0"/>
        <w:spacing w:after="0"/>
        <w:rPr>
          <w:ins w:id="16295" w:author="arkat" w:date="2017-10-11T10:03:00Z"/>
          <w:del w:id="16296" w:author="arkat" w:date="2017-10-11T11:07:00Z"/>
          <w:rFonts w:ascii="Times New Roman" w:hAnsi="Times New Roman" w:cs="Times New Roman"/>
          <w:szCs w:val="24"/>
        </w:rPr>
        <w:pPrChange w:id="16297" w:author="arkat" w:date="2017-10-11T11:07:00Z">
          <w:pPr>
            <w:widowControl w:val="0"/>
            <w:autoSpaceDE w:val="0"/>
            <w:autoSpaceDN w:val="0"/>
            <w:adjustRightInd w:val="0"/>
            <w:spacing w:after="140" w:line="288" w:lineRule="auto"/>
            <w:ind w:left="480" w:hanging="480"/>
          </w:pPr>
        </w:pPrChange>
      </w:pPr>
      <w:ins w:id="16298" w:author="arkat" w:date="2017-10-11T10:03:00Z">
        <w:del w:id="16299"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2D39B5DA" w14:textId="09DB69A7" w:rsidR="00F5795E" w:rsidDel="00DE59C1" w:rsidRDefault="00F5795E">
      <w:pPr>
        <w:widowControl w:val="0"/>
        <w:autoSpaceDE w:val="0"/>
        <w:autoSpaceDN w:val="0"/>
        <w:adjustRightInd w:val="0"/>
        <w:spacing w:after="0"/>
        <w:rPr>
          <w:ins w:id="16300" w:author="arkat" w:date="2017-10-11T10:03:00Z"/>
          <w:del w:id="16301" w:author="arkat" w:date="2017-10-11T11:07:00Z"/>
          <w:rFonts w:ascii="Times New Roman" w:hAnsi="Times New Roman" w:cs="Times New Roman"/>
          <w:szCs w:val="24"/>
        </w:rPr>
        <w:pPrChange w:id="16302" w:author="arkat" w:date="2017-10-11T11:07:00Z">
          <w:pPr>
            <w:widowControl w:val="0"/>
            <w:autoSpaceDE w:val="0"/>
            <w:autoSpaceDN w:val="0"/>
            <w:adjustRightInd w:val="0"/>
            <w:spacing w:after="140" w:line="288" w:lineRule="auto"/>
            <w:ind w:left="480" w:hanging="480"/>
          </w:pPr>
        </w:pPrChange>
      </w:pPr>
      <w:ins w:id="16303" w:author="arkat" w:date="2017-10-11T10:03:00Z">
        <w:del w:id="16304"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1A0227B1" w14:textId="53A605C6" w:rsidR="00F5795E" w:rsidDel="00DE59C1" w:rsidRDefault="00F5795E">
      <w:pPr>
        <w:widowControl w:val="0"/>
        <w:autoSpaceDE w:val="0"/>
        <w:autoSpaceDN w:val="0"/>
        <w:adjustRightInd w:val="0"/>
        <w:spacing w:after="0"/>
        <w:rPr>
          <w:ins w:id="16305" w:author="arkat" w:date="2017-10-11T10:03:00Z"/>
          <w:del w:id="16306" w:author="arkat" w:date="2017-10-11T11:07:00Z"/>
          <w:rFonts w:ascii="Times New Roman" w:hAnsi="Times New Roman" w:cs="Times New Roman"/>
          <w:szCs w:val="24"/>
        </w:rPr>
        <w:pPrChange w:id="16307" w:author="arkat" w:date="2017-10-11T11:07:00Z">
          <w:pPr>
            <w:widowControl w:val="0"/>
            <w:autoSpaceDE w:val="0"/>
            <w:autoSpaceDN w:val="0"/>
            <w:adjustRightInd w:val="0"/>
            <w:spacing w:after="140" w:line="288" w:lineRule="auto"/>
            <w:ind w:left="480" w:hanging="480"/>
          </w:pPr>
        </w:pPrChange>
      </w:pPr>
      <w:ins w:id="16308" w:author="arkat" w:date="2017-10-11T10:03:00Z">
        <w:del w:id="16309"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5FB96D51" w14:textId="21706A8A" w:rsidR="00F5795E" w:rsidDel="00DE59C1" w:rsidRDefault="00F5795E">
      <w:pPr>
        <w:widowControl w:val="0"/>
        <w:autoSpaceDE w:val="0"/>
        <w:autoSpaceDN w:val="0"/>
        <w:adjustRightInd w:val="0"/>
        <w:spacing w:after="0"/>
        <w:rPr>
          <w:ins w:id="16310" w:author="arkat" w:date="2017-10-11T10:03:00Z"/>
          <w:del w:id="16311" w:author="arkat" w:date="2017-10-11T11:07:00Z"/>
          <w:rFonts w:ascii="Times New Roman" w:hAnsi="Times New Roman" w:cs="Times New Roman"/>
          <w:szCs w:val="24"/>
        </w:rPr>
        <w:pPrChange w:id="16312" w:author="arkat" w:date="2017-10-11T11:07:00Z">
          <w:pPr>
            <w:widowControl w:val="0"/>
            <w:autoSpaceDE w:val="0"/>
            <w:autoSpaceDN w:val="0"/>
            <w:adjustRightInd w:val="0"/>
            <w:spacing w:after="140" w:line="288" w:lineRule="auto"/>
            <w:ind w:left="480" w:hanging="480"/>
          </w:pPr>
        </w:pPrChange>
      </w:pPr>
      <w:ins w:id="16313" w:author="arkat" w:date="2017-10-11T10:03:00Z">
        <w:del w:id="16314"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67A3A938" w14:textId="0E3A1650" w:rsidR="00F5795E" w:rsidDel="00DE59C1" w:rsidRDefault="00F5795E">
      <w:pPr>
        <w:widowControl w:val="0"/>
        <w:autoSpaceDE w:val="0"/>
        <w:autoSpaceDN w:val="0"/>
        <w:adjustRightInd w:val="0"/>
        <w:spacing w:after="0"/>
        <w:rPr>
          <w:ins w:id="16315" w:author="arkat" w:date="2017-10-11T10:03:00Z"/>
          <w:del w:id="16316" w:author="arkat" w:date="2017-10-11T11:07:00Z"/>
          <w:rFonts w:ascii="Times New Roman" w:hAnsi="Times New Roman" w:cs="Times New Roman"/>
          <w:szCs w:val="24"/>
        </w:rPr>
        <w:pPrChange w:id="16317" w:author="arkat" w:date="2017-10-11T11:07:00Z">
          <w:pPr>
            <w:widowControl w:val="0"/>
            <w:autoSpaceDE w:val="0"/>
            <w:autoSpaceDN w:val="0"/>
            <w:adjustRightInd w:val="0"/>
            <w:spacing w:after="140" w:line="288" w:lineRule="auto"/>
            <w:ind w:left="480" w:hanging="480"/>
          </w:pPr>
        </w:pPrChange>
      </w:pPr>
      <w:ins w:id="16318" w:author="arkat" w:date="2017-10-11T10:03:00Z">
        <w:del w:id="16319"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0C9FBFA9" w14:textId="6405DC09" w:rsidR="00F5795E" w:rsidDel="00DE59C1" w:rsidRDefault="00F5795E">
      <w:pPr>
        <w:widowControl w:val="0"/>
        <w:autoSpaceDE w:val="0"/>
        <w:autoSpaceDN w:val="0"/>
        <w:adjustRightInd w:val="0"/>
        <w:spacing w:after="0"/>
        <w:rPr>
          <w:ins w:id="16320" w:author="arkat" w:date="2017-10-11T10:03:00Z"/>
          <w:del w:id="16321" w:author="arkat" w:date="2017-10-11T11:07:00Z"/>
          <w:rFonts w:ascii="Times New Roman" w:hAnsi="Times New Roman" w:cs="Times New Roman"/>
          <w:szCs w:val="24"/>
        </w:rPr>
        <w:pPrChange w:id="16322" w:author="arkat" w:date="2017-10-11T11:07:00Z">
          <w:pPr>
            <w:widowControl w:val="0"/>
            <w:autoSpaceDE w:val="0"/>
            <w:autoSpaceDN w:val="0"/>
            <w:adjustRightInd w:val="0"/>
            <w:spacing w:after="140" w:line="288" w:lineRule="auto"/>
            <w:ind w:left="480" w:hanging="480"/>
          </w:pPr>
        </w:pPrChange>
      </w:pPr>
      <w:ins w:id="16323" w:author="arkat" w:date="2017-10-11T10:03:00Z">
        <w:del w:id="16324"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6788629A" w14:textId="238979A8" w:rsidR="00F5795E" w:rsidDel="00DE59C1" w:rsidRDefault="00F5795E">
      <w:pPr>
        <w:widowControl w:val="0"/>
        <w:autoSpaceDE w:val="0"/>
        <w:autoSpaceDN w:val="0"/>
        <w:adjustRightInd w:val="0"/>
        <w:spacing w:after="0"/>
        <w:rPr>
          <w:ins w:id="16325" w:author="arkat" w:date="2017-10-11T10:03:00Z"/>
          <w:del w:id="16326" w:author="arkat" w:date="2017-10-11T11:07:00Z"/>
          <w:rFonts w:ascii="Times New Roman" w:hAnsi="Times New Roman" w:cs="Times New Roman"/>
          <w:szCs w:val="24"/>
        </w:rPr>
        <w:pPrChange w:id="16327" w:author="arkat" w:date="2017-10-11T11:07:00Z">
          <w:pPr>
            <w:widowControl w:val="0"/>
            <w:autoSpaceDE w:val="0"/>
            <w:autoSpaceDN w:val="0"/>
            <w:adjustRightInd w:val="0"/>
            <w:spacing w:after="140" w:line="288" w:lineRule="auto"/>
            <w:ind w:left="480" w:hanging="480"/>
          </w:pPr>
        </w:pPrChange>
      </w:pPr>
      <w:ins w:id="16328" w:author="arkat" w:date="2017-10-11T10:03:00Z">
        <w:del w:id="16329"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763B8E3A" w14:textId="7F4AAD38" w:rsidR="00F5795E" w:rsidDel="00DE59C1" w:rsidRDefault="00F5795E">
      <w:pPr>
        <w:widowControl w:val="0"/>
        <w:autoSpaceDE w:val="0"/>
        <w:autoSpaceDN w:val="0"/>
        <w:adjustRightInd w:val="0"/>
        <w:spacing w:after="0"/>
        <w:rPr>
          <w:ins w:id="16330" w:author="arkat" w:date="2017-10-11T10:03:00Z"/>
          <w:del w:id="16331" w:author="arkat" w:date="2017-10-11T11:07:00Z"/>
          <w:rFonts w:ascii="Times New Roman" w:hAnsi="Times New Roman" w:cs="Times New Roman"/>
          <w:szCs w:val="24"/>
        </w:rPr>
        <w:pPrChange w:id="16332" w:author="arkat" w:date="2017-10-11T11:07:00Z">
          <w:pPr>
            <w:widowControl w:val="0"/>
            <w:autoSpaceDE w:val="0"/>
            <w:autoSpaceDN w:val="0"/>
            <w:adjustRightInd w:val="0"/>
            <w:spacing w:after="140" w:line="288" w:lineRule="auto"/>
            <w:ind w:left="480" w:hanging="480"/>
          </w:pPr>
        </w:pPrChange>
      </w:pPr>
      <w:ins w:id="16333" w:author="arkat" w:date="2017-10-11T10:03:00Z">
        <w:del w:id="16334"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65CC3091" w14:textId="6EA20DCC" w:rsidR="00F5795E" w:rsidDel="00DE59C1" w:rsidRDefault="00F5795E">
      <w:pPr>
        <w:widowControl w:val="0"/>
        <w:autoSpaceDE w:val="0"/>
        <w:autoSpaceDN w:val="0"/>
        <w:adjustRightInd w:val="0"/>
        <w:spacing w:after="0"/>
        <w:rPr>
          <w:ins w:id="16335" w:author="arkat" w:date="2017-10-11T10:03:00Z"/>
          <w:del w:id="16336" w:author="arkat" w:date="2017-10-11T11:07:00Z"/>
          <w:rFonts w:ascii="Times New Roman" w:hAnsi="Times New Roman" w:cs="Times New Roman"/>
          <w:szCs w:val="24"/>
        </w:rPr>
        <w:pPrChange w:id="16337" w:author="arkat" w:date="2017-10-11T11:07:00Z">
          <w:pPr>
            <w:widowControl w:val="0"/>
            <w:autoSpaceDE w:val="0"/>
            <w:autoSpaceDN w:val="0"/>
            <w:adjustRightInd w:val="0"/>
            <w:spacing w:after="140" w:line="288" w:lineRule="auto"/>
            <w:ind w:left="480" w:hanging="480"/>
          </w:pPr>
        </w:pPrChange>
      </w:pPr>
      <w:ins w:id="16338" w:author="arkat" w:date="2017-10-11T10:03:00Z">
        <w:del w:id="16339"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65702149" w14:textId="6BF9AAC3" w:rsidR="00F5795E" w:rsidDel="00DE59C1" w:rsidRDefault="00F5795E">
      <w:pPr>
        <w:widowControl w:val="0"/>
        <w:autoSpaceDE w:val="0"/>
        <w:autoSpaceDN w:val="0"/>
        <w:adjustRightInd w:val="0"/>
        <w:spacing w:after="0"/>
        <w:rPr>
          <w:ins w:id="16340" w:author="arkat" w:date="2017-10-11T10:03:00Z"/>
          <w:del w:id="16341" w:author="arkat" w:date="2017-10-11T11:07:00Z"/>
          <w:rFonts w:ascii="Times New Roman" w:hAnsi="Times New Roman" w:cs="Times New Roman"/>
          <w:szCs w:val="24"/>
        </w:rPr>
        <w:pPrChange w:id="16342" w:author="arkat" w:date="2017-10-11T11:07:00Z">
          <w:pPr>
            <w:widowControl w:val="0"/>
            <w:autoSpaceDE w:val="0"/>
            <w:autoSpaceDN w:val="0"/>
            <w:adjustRightInd w:val="0"/>
            <w:spacing w:after="140" w:line="288" w:lineRule="auto"/>
            <w:ind w:left="480" w:hanging="480"/>
          </w:pPr>
        </w:pPrChange>
      </w:pPr>
      <w:ins w:id="16343" w:author="arkat" w:date="2017-10-11T10:03:00Z">
        <w:del w:id="16344"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19B9DBF7" w14:textId="635B1ED4" w:rsidR="00F5795E" w:rsidDel="00DE59C1" w:rsidRDefault="00F5795E">
      <w:pPr>
        <w:widowControl w:val="0"/>
        <w:autoSpaceDE w:val="0"/>
        <w:autoSpaceDN w:val="0"/>
        <w:adjustRightInd w:val="0"/>
        <w:spacing w:after="0"/>
        <w:rPr>
          <w:ins w:id="16345" w:author="arkat" w:date="2017-10-11T10:03:00Z"/>
          <w:del w:id="16346" w:author="arkat" w:date="2017-10-11T11:07:00Z"/>
          <w:rFonts w:ascii="Times New Roman" w:hAnsi="Times New Roman" w:cs="Times New Roman"/>
          <w:szCs w:val="24"/>
        </w:rPr>
        <w:pPrChange w:id="16347" w:author="arkat" w:date="2017-10-11T11:07:00Z">
          <w:pPr>
            <w:widowControl w:val="0"/>
            <w:autoSpaceDE w:val="0"/>
            <w:autoSpaceDN w:val="0"/>
            <w:adjustRightInd w:val="0"/>
            <w:spacing w:after="140" w:line="288" w:lineRule="auto"/>
            <w:ind w:left="480" w:hanging="480"/>
          </w:pPr>
        </w:pPrChange>
      </w:pPr>
      <w:ins w:id="16348" w:author="arkat" w:date="2017-10-11T10:03:00Z">
        <w:del w:id="16349"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0A386288" w14:textId="02A1E3C5" w:rsidR="00F5795E" w:rsidDel="00DE59C1" w:rsidRDefault="00F5795E">
      <w:pPr>
        <w:widowControl w:val="0"/>
        <w:autoSpaceDE w:val="0"/>
        <w:autoSpaceDN w:val="0"/>
        <w:adjustRightInd w:val="0"/>
        <w:spacing w:after="0"/>
        <w:rPr>
          <w:ins w:id="16350" w:author="arkat" w:date="2017-10-11T10:03:00Z"/>
          <w:del w:id="16351" w:author="arkat" w:date="2017-10-11T11:07:00Z"/>
          <w:rFonts w:ascii="Times New Roman" w:hAnsi="Times New Roman" w:cs="Times New Roman"/>
          <w:szCs w:val="24"/>
        </w:rPr>
        <w:pPrChange w:id="16352" w:author="arkat" w:date="2017-10-11T11:07:00Z">
          <w:pPr>
            <w:widowControl w:val="0"/>
            <w:autoSpaceDE w:val="0"/>
            <w:autoSpaceDN w:val="0"/>
            <w:adjustRightInd w:val="0"/>
            <w:spacing w:after="140" w:line="288" w:lineRule="auto"/>
            <w:ind w:left="480" w:hanging="480"/>
          </w:pPr>
        </w:pPrChange>
      </w:pPr>
      <w:ins w:id="16353" w:author="arkat" w:date="2017-10-11T10:03:00Z">
        <w:del w:id="16354"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3028C00B" w14:textId="1BC4FCED" w:rsidR="00F5795E" w:rsidDel="00DE59C1" w:rsidRDefault="00F5795E">
      <w:pPr>
        <w:widowControl w:val="0"/>
        <w:autoSpaceDE w:val="0"/>
        <w:autoSpaceDN w:val="0"/>
        <w:adjustRightInd w:val="0"/>
        <w:spacing w:after="0"/>
        <w:rPr>
          <w:ins w:id="16355" w:author="arkat" w:date="2017-10-11T10:03:00Z"/>
          <w:del w:id="16356" w:author="arkat" w:date="2017-10-11T11:07:00Z"/>
          <w:rFonts w:ascii="Times New Roman" w:hAnsi="Times New Roman" w:cs="Times New Roman"/>
          <w:szCs w:val="24"/>
        </w:rPr>
        <w:pPrChange w:id="16357" w:author="arkat" w:date="2017-10-11T11:07:00Z">
          <w:pPr>
            <w:widowControl w:val="0"/>
            <w:autoSpaceDE w:val="0"/>
            <w:autoSpaceDN w:val="0"/>
            <w:adjustRightInd w:val="0"/>
            <w:spacing w:after="140" w:line="288" w:lineRule="auto"/>
            <w:ind w:left="480" w:hanging="480"/>
          </w:pPr>
        </w:pPrChange>
      </w:pPr>
      <w:ins w:id="16358" w:author="arkat" w:date="2017-10-11T10:03:00Z">
        <w:del w:id="16359"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265C2829" w14:textId="110C033A" w:rsidR="00F5795E" w:rsidDel="00DE59C1" w:rsidRDefault="00F5795E">
      <w:pPr>
        <w:widowControl w:val="0"/>
        <w:autoSpaceDE w:val="0"/>
        <w:autoSpaceDN w:val="0"/>
        <w:adjustRightInd w:val="0"/>
        <w:spacing w:after="0"/>
        <w:rPr>
          <w:ins w:id="16360" w:author="arkat" w:date="2017-10-11T10:03:00Z"/>
          <w:del w:id="16361" w:author="arkat" w:date="2017-10-11T11:07:00Z"/>
          <w:rFonts w:ascii="Times New Roman" w:hAnsi="Times New Roman" w:cs="Times New Roman"/>
          <w:szCs w:val="24"/>
        </w:rPr>
        <w:pPrChange w:id="16362" w:author="arkat" w:date="2017-10-11T11:07:00Z">
          <w:pPr>
            <w:widowControl w:val="0"/>
            <w:autoSpaceDE w:val="0"/>
            <w:autoSpaceDN w:val="0"/>
            <w:adjustRightInd w:val="0"/>
            <w:spacing w:after="140" w:line="288" w:lineRule="auto"/>
            <w:ind w:left="480" w:hanging="480"/>
          </w:pPr>
        </w:pPrChange>
      </w:pPr>
      <w:ins w:id="16363" w:author="arkat" w:date="2017-10-11T10:03:00Z">
        <w:del w:id="16364"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387D6F48" w14:textId="14E4751C" w:rsidR="00F5795E" w:rsidDel="00DE59C1" w:rsidRDefault="00F5795E">
      <w:pPr>
        <w:widowControl w:val="0"/>
        <w:autoSpaceDE w:val="0"/>
        <w:autoSpaceDN w:val="0"/>
        <w:adjustRightInd w:val="0"/>
        <w:spacing w:after="0"/>
        <w:rPr>
          <w:ins w:id="16365" w:author="arkat" w:date="2017-10-11T10:03:00Z"/>
          <w:del w:id="16366" w:author="arkat" w:date="2017-10-11T11:07:00Z"/>
          <w:rFonts w:ascii="Times New Roman" w:hAnsi="Times New Roman" w:cs="Times New Roman"/>
          <w:szCs w:val="24"/>
        </w:rPr>
        <w:pPrChange w:id="16367" w:author="arkat" w:date="2017-10-11T11:07:00Z">
          <w:pPr>
            <w:widowControl w:val="0"/>
            <w:autoSpaceDE w:val="0"/>
            <w:autoSpaceDN w:val="0"/>
            <w:adjustRightInd w:val="0"/>
            <w:spacing w:after="140" w:line="288" w:lineRule="auto"/>
            <w:ind w:left="480" w:hanging="480"/>
          </w:pPr>
        </w:pPrChange>
      </w:pPr>
      <w:ins w:id="16368" w:author="arkat" w:date="2017-10-11T10:03:00Z">
        <w:del w:id="16369"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3F22F473" w14:textId="13EA87EA" w:rsidR="00F5795E" w:rsidDel="00DE59C1" w:rsidRDefault="00F5795E">
      <w:pPr>
        <w:widowControl w:val="0"/>
        <w:autoSpaceDE w:val="0"/>
        <w:autoSpaceDN w:val="0"/>
        <w:adjustRightInd w:val="0"/>
        <w:spacing w:after="0"/>
        <w:rPr>
          <w:ins w:id="16370" w:author="arkat" w:date="2017-10-11T10:03:00Z"/>
          <w:del w:id="16371" w:author="arkat" w:date="2017-10-11T11:07:00Z"/>
          <w:rFonts w:ascii="Times New Roman" w:hAnsi="Times New Roman" w:cs="Times New Roman"/>
          <w:szCs w:val="24"/>
        </w:rPr>
        <w:pPrChange w:id="16372" w:author="arkat" w:date="2017-10-11T11:07:00Z">
          <w:pPr>
            <w:widowControl w:val="0"/>
            <w:autoSpaceDE w:val="0"/>
            <w:autoSpaceDN w:val="0"/>
            <w:adjustRightInd w:val="0"/>
            <w:spacing w:after="140" w:line="288" w:lineRule="auto"/>
            <w:ind w:left="480" w:hanging="480"/>
          </w:pPr>
        </w:pPrChange>
      </w:pPr>
      <w:ins w:id="16373" w:author="arkat" w:date="2017-10-11T10:03:00Z">
        <w:del w:id="16374"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3B08AAB5" w14:textId="5A9EAB15" w:rsidR="00F5795E" w:rsidDel="00DE59C1" w:rsidRDefault="00F5795E">
      <w:pPr>
        <w:widowControl w:val="0"/>
        <w:autoSpaceDE w:val="0"/>
        <w:autoSpaceDN w:val="0"/>
        <w:adjustRightInd w:val="0"/>
        <w:spacing w:after="0"/>
        <w:rPr>
          <w:ins w:id="16375" w:author="arkat" w:date="2017-10-11T10:03:00Z"/>
          <w:del w:id="16376" w:author="arkat" w:date="2017-10-11T11:07:00Z"/>
          <w:rFonts w:ascii="Times New Roman" w:hAnsi="Times New Roman" w:cs="Times New Roman"/>
          <w:szCs w:val="24"/>
        </w:rPr>
        <w:pPrChange w:id="16377" w:author="arkat" w:date="2017-10-11T11:07:00Z">
          <w:pPr>
            <w:widowControl w:val="0"/>
            <w:autoSpaceDE w:val="0"/>
            <w:autoSpaceDN w:val="0"/>
            <w:adjustRightInd w:val="0"/>
            <w:spacing w:after="140" w:line="288" w:lineRule="auto"/>
            <w:ind w:left="480" w:hanging="480"/>
          </w:pPr>
        </w:pPrChange>
      </w:pPr>
      <w:ins w:id="16378" w:author="arkat" w:date="2017-10-11T10:03:00Z">
        <w:del w:id="16379"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5689ADCE" w14:textId="58E8A4FE" w:rsidR="00F5795E" w:rsidDel="00DE59C1" w:rsidRDefault="00F5795E">
      <w:pPr>
        <w:widowControl w:val="0"/>
        <w:autoSpaceDE w:val="0"/>
        <w:autoSpaceDN w:val="0"/>
        <w:adjustRightInd w:val="0"/>
        <w:spacing w:after="0"/>
        <w:rPr>
          <w:ins w:id="16380" w:author="arkat" w:date="2017-10-11T10:03:00Z"/>
          <w:del w:id="16381" w:author="arkat" w:date="2017-10-11T11:07:00Z"/>
          <w:rFonts w:ascii="Times New Roman" w:hAnsi="Times New Roman" w:cs="Times New Roman"/>
          <w:szCs w:val="24"/>
        </w:rPr>
        <w:pPrChange w:id="16382" w:author="arkat" w:date="2017-10-11T11:07:00Z">
          <w:pPr>
            <w:widowControl w:val="0"/>
            <w:autoSpaceDE w:val="0"/>
            <w:autoSpaceDN w:val="0"/>
            <w:adjustRightInd w:val="0"/>
            <w:spacing w:after="140" w:line="288" w:lineRule="auto"/>
            <w:ind w:left="480" w:hanging="480"/>
          </w:pPr>
        </w:pPrChange>
      </w:pPr>
      <w:ins w:id="16383" w:author="arkat" w:date="2017-10-11T10:03:00Z">
        <w:del w:id="16384"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7ADD9FAF" w14:textId="7AE2E3D8" w:rsidR="00F5795E" w:rsidDel="00DE59C1" w:rsidRDefault="00F5795E">
      <w:pPr>
        <w:widowControl w:val="0"/>
        <w:autoSpaceDE w:val="0"/>
        <w:autoSpaceDN w:val="0"/>
        <w:adjustRightInd w:val="0"/>
        <w:spacing w:after="0"/>
        <w:rPr>
          <w:ins w:id="16385" w:author="arkat" w:date="2017-10-11T10:03:00Z"/>
          <w:del w:id="16386" w:author="arkat" w:date="2017-10-11T11:07:00Z"/>
          <w:rFonts w:ascii="Times New Roman" w:hAnsi="Times New Roman" w:cs="Times New Roman"/>
          <w:szCs w:val="24"/>
        </w:rPr>
        <w:pPrChange w:id="16387" w:author="arkat" w:date="2017-10-11T11:07:00Z">
          <w:pPr>
            <w:widowControl w:val="0"/>
            <w:autoSpaceDE w:val="0"/>
            <w:autoSpaceDN w:val="0"/>
            <w:adjustRightInd w:val="0"/>
            <w:spacing w:after="140" w:line="288" w:lineRule="auto"/>
            <w:ind w:left="480" w:hanging="480"/>
          </w:pPr>
        </w:pPrChange>
      </w:pPr>
      <w:ins w:id="16388" w:author="arkat" w:date="2017-10-11T10:03:00Z">
        <w:del w:id="16389"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2343F356" w14:textId="1225AFAA" w:rsidR="00F5795E" w:rsidDel="00DE59C1" w:rsidRDefault="00F5795E">
      <w:pPr>
        <w:widowControl w:val="0"/>
        <w:autoSpaceDE w:val="0"/>
        <w:autoSpaceDN w:val="0"/>
        <w:adjustRightInd w:val="0"/>
        <w:spacing w:after="0"/>
        <w:rPr>
          <w:ins w:id="16390" w:author="arkat" w:date="2017-10-11T10:03:00Z"/>
          <w:del w:id="16391" w:author="arkat" w:date="2017-10-11T11:07:00Z"/>
          <w:rFonts w:ascii="Times New Roman" w:hAnsi="Times New Roman" w:cs="Times New Roman"/>
          <w:szCs w:val="24"/>
        </w:rPr>
        <w:pPrChange w:id="16392" w:author="arkat" w:date="2017-10-11T11:07:00Z">
          <w:pPr>
            <w:widowControl w:val="0"/>
            <w:autoSpaceDE w:val="0"/>
            <w:autoSpaceDN w:val="0"/>
            <w:adjustRightInd w:val="0"/>
            <w:spacing w:after="140" w:line="288" w:lineRule="auto"/>
            <w:ind w:left="480" w:hanging="480"/>
          </w:pPr>
        </w:pPrChange>
      </w:pPr>
      <w:ins w:id="16393" w:author="arkat" w:date="2017-10-11T10:03:00Z">
        <w:del w:id="16394"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00DB0057" w14:textId="4AD0C8C6" w:rsidR="00F5795E" w:rsidDel="00DE59C1" w:rsidRDefault="00F5795E">
      <w:pPr>
        <w:widowControl w:val="0"/>
        <w:autoSpaceDE w:val="0"/>
        <w:autoSpaceDN w:val="0"/>
        <w:adjustRightInd w:val="0"/>
        <w:spacing w:after="0"/>
        <w:rPr>
          <w:ins w:id="16395" w:author="arkat" w:date="2017-10-11T10:03:00Z"/>
          <w:del w:id="16396" w:author="arkat" w:date="2017-10-11T11:07:00Z"/>
          <w:rFonts w:ascii="Times New Roman" w:hAnsi="Times New Roman" w:cs="Times New Roman"/>
          <w:szCs w:val="24"/>
        </w:rPr>
        <w:pPrChange w:id="16397" w:author="arkat" w:date="2017-10-11T11:07:00Z">
          <w:pPr>
            <w:widowControl w:val="0"/>
            <w:autoSpaceDE w:val="0"/>
            <w:autoSpaceDN w:val="0"/>
            <w:adjustRightInd w:val="0"/>
            <w:spacing w:after="140" w:line="288" w:lineRule="auto"/>
            <w:ind w:left="480" w:hanging="480"/>
          </w:pPr>
        </w:pPrChange>
      </w:pPr>
      <w:ins w:id="16398" w:author="arkat" w:date="2017-10-11T10:03:00Z">
        <w:del w:id="16399" w:author="arkat" w:date="2017-10-11T11:07:00Z">
          <w:r w:rsidDel="00DE59C1">
            <w:rPr>
              <w:rFonts w:ascii="Times New Roman" w:hAnsi="Times New Roman" w:cs="Times New Roman"/>
              <w:szCs w:val="24"/>
            </w:rPr>
            <w:delText>Volzer, H. 2010. An Overview of BPMN 2 . 0 and its Potential Use. 2–3.</w:delText>
          </w:r>
        </w:del>
      </w:ins>
    </w:p>
    <w:p w14:paraId="6CA8B1C4" w14:textId="1BDF93E4" w:rsidR="00F5795E" w:rsidDel="00DE59C1" w:rsidRDefault="00F5795E">
      <w:pPr>
        <w:widowControl w:val="0"/>
        <w:autoSpaceDE w:val="0"/>
        <w:autoSpaceDN w:val="0"/>
        <w:adjustRightInd w:val="0"/>
        <w:spacing w:after="0"/>
        <w:rPr>
          <w:ins w:id="16400" w:author="arkat" w:date="2017-10-11T10:03:00Z"/>
          <w:del w:id="16401" w:author="arkat" w:date="2017-10-11T11:07:00Z"/>
          <w:rFonts w:ascii="Times New Roman" w:hAnsi="Times New Roman" w:cs="Times New Roman"/>
          <w:szCs w:val="24"/>
        </w:rPr>
        <w:pPrChange w:id="16402" w:author="arkat" w:date="2017-10-11T11:07:00Z">
          <w:pPr>
            <w:widowControl w:val="0"/>
            <w:autoSpaceDE w:val="0"/>
            <w:autoSpaceDN w:val="0"/>
            <w:adjustRightInd w:val="0"/>
            <w:spacing w:after="140" w:line="288" w:lineRule="auto"/>
            <w:ind w:left="480" w:hanging="480"/>
          </w:pPr>
        </w:pPrChange>
      </w:pPr>
      <w:ins w:id="16403" w:author="arkat" w:date="2017-10-11T10:03:00Z">
        <w:del w:id="16404"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1EB893D5" w14:textId="0F5D7791" w:rsidR="00F5795E" w:rsidDel="00DE59C1" w:rsidRDefault="00F5795E">
      <w:pPr>
        <w:widowControl w:val="0"/>
        <w:autoSpaceDE w:val="0"/>
        <w:autoSpaceDN w:val="0"/>
        <w:adjustRightInd w:val="0"/>
        <w:spacing w:after="0"/>
        <w:rPr>
          <w:ins w:id="16405" w:author="arkat" w:date="2017-10-11T10:03:00Z"/>
          <w:del w:id="16406" w:author="arkat" w:date="2017-10-11T11:07:00Z"/>
          <w:rFonts w:ascii="Times New Roman" w:hAnsi="Times New Roman" w:cs="Times New Roman"/>
          <w:szCs w:val="24"/>
        </w:rPr>
        <w:pPrChange w:id="16407" w:author="arkat" w:date="2017-10-11T11:07:00Z">
          <w:pPr>
            <w:widowControl w:val="0"/>
            <w:autoSpaceDE w:val="0"/>
            <w:autoSpaceDN w:val="0"/>
            <w:adjustRightInd w:val="0"/>
            <w:spacing w:after="140" w:line="288" w:lineRule="auto"/>
            <w:ind w:left="480" w:hanging="480"/>
          </w:pPr>
        </w:pPrChange>
      </w:pPr>
      <w:ins w:id="16408" w:author="arkat" w:date="2017-10-11T10:03:00Z">
        <w:del w:id="16409"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2A0C197D" w14:textId="2E4A0644" w:rsidR="00F5795E" w:rsidDel="00DE59C1" w:rsidRDefault="00F5795E">
      <w:pPr>
        <w:widowControl w:val="0"/>
        <w:autoSpaceDE w:val="0"/>
        <w:autoSpaceDN w:val="0"/>
        <w:adjustRightInd w:val="0"/>
        <w:spacing w:after="0"/>
        <w:rPr>
          <w:ins w:id="16410" w:author="arkat" w:date="2017-10-11T10:03:00Z"/>
          <w:del w:id="16411" w:author="arkat" w:date="2017-10-11T11:07:00Z"/>
        </w:rPr>
        <w:pPrChange w:id="16412" w:author="arkat" w:date="2017-10-11T11:07:00Z">
          <w:pPr>
            <w:widowControl w:val="0"/>
            <w:autoSpaceDE w:val="0"/>
            <w:autoSpaceDN w:val="0"/>
            <w:adjustRightInd w:val="0"/>
            <w:spacing w:after="140" w:line="288" w:lineRule="auto"/>
            <w:ind w:left="480" w:hanging="480"/>
          </w:pPr>
        </w:pPrChange>
      </w:pPr>
      <w:ins w:id="16413" w:author="arkat" w:date="2017-10-11T10:03:00Z">
        <w:del w:id="16414"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15D281F0" w14:textId="68DF3CF6" w:rsidR="00F5795E" w:rsidDel="00DE59C1" w:rsidRDefault="00F5795E">
      <w:pPr>
        <w:widowControl w:val="0"/>
        <w:autoSpaceDE w:val="0"/>
        <w:autoSpaceDN w:val="0"/>
        <w:adjustRightInd w:val="0"/>
        <w:spacing w:after="0"/>
        <w:rPr>
          <w:ins w:id="16415" w:author="arkat" w:date="2017-10-11T10:03:00Z"/>
          <w:del w:id="16416" w:author="arkat" w:date="2017-10-11T11:07:00Z"/>
          <w:rFonts w:ascii="Times New Roman" w:hAnsi="Times New Roman" w:cs="Times New Roman"/>
          <w:szCs w:val="24"/>
        </w:rPr>
      </w:pPr>
    </w:p>
    <w:p w14:paraId="47CF8AF6" w14:textId="744307F2" w:rsidR="00F5795E" w:rsidDel="00DE59C1" w:rsidRDefault="00F5795E">
      <w:pPr>
        <w:widowControl w:val="0"/>
        <w:autoSpaceDE w:val="0"/>
        <w:autoSpaceDN w:val="0"/>
        <w:adjustRightInd w:val="0"/>
        <w:spacing w:after="0"/>
        <w:rPr>
          <w:ins w:id="16417" w:author="arkat" w:date="2017-10-11T10:03:00Z"/>
          <w:del w:id="16418" w:author="arkat" w:date="2017-10-11T11:07:00Z"/>
          <w:rFonts w:ascii="Times New Roman" w:hAnsi="Times New Roman" w:cs="Times New Roman"/>
          <w:szCs w:val="24"/>
        </w:rPr>
        <w:pPrChange w:id="16419" w:author="arkat" w:date="2017-10-11T11:07:00Z">
          <w:pPr>
            <w:widowControl w:val="0"/>
            <w:autoSpaceDE w:val="0"/>
            <w:autoSpaceDN w:val="0"/>
            <w:adjustRightInd w:val="0"/>
            <w:spacing w:after="140" w:line="288" w:lineRule="auto"/>
            <w:ind w:left="480" w:hanging="480"/>
          </w:pPr>
        </w:pPrChange>
      </w:pPr>
      <w:ins w:id="16420" w:author="arkat" w:date="2017-10-11T10:03:00Z">
        <w:del w:id="16421"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0012D0BE" w14:textId="498FC702" w:rsidR="00F5795E" w:rsidDel="00DE59C1" w:rsidRDefault="00F5795E">
      <w:pPr>
        <w:widowControl w:val="0"/>
        <w:autoSpaceDE w:val="0"/>
        <w:autoSpaceDN w:val="0"/>
        <w:adjustRightInd w:val="0"/>
        <w:spacing w:after="0"/>
        <w:rPr>
          <w:ins w:id="16422" w:author="arkat" w:date="2017-10-11T10:03:00Z"/>
          <w:del w:id="16423" w:author="arkat" w:date="2017-10-11T11:07:00Z"/>
          <w:rFonts w:ascii="Times New Roman" w:hAnsi="Times New Roman" w:cs="Times New Roman"/>
          <w:szCs w:val="24"/>
        </w:rPr>
        <w:pPrChange w:id="16424" w:author="arkat" w:date="2017-10-11T11:07:00Z">
          <w:pPr>
            <w:widowControl w:val="0"/>
            <w:autoSpaceDE w:val="0"/>
            <w:autoSpaceDN w:val="0"/>
            <w:adjustRightInd w:val="0"/>
            <w:spacing w:after="140" w:line="288" w:lineRule="auto"/>
            <w:ind w:left="480" w:hanging="480"/>
          </w:pPr>
        </w:pPrChange>
      </w:pPr>
      <w:ins w:id="16425" w:author="arkat" w:date="2017-10-11T10:03:00Z">
        <w:del w:id="16426"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6CDEC68A" w14:textId="2BD27025" w:rsidR="00F5795E" w:rsidDel="00DE59C1" w:rsidRDefault="00F5795E">
      <w:pPr>
        <w:widowControl w:val="0"/>
        <w:autoSpaceDE w:val="0"/>
        <w:autoSpaceDN w:val="0"/>
        <w:adjustRightInd w:val="0"/>
        <w:spacing w:after="0"/>
        <w:rPr>
          <w:ins w:id="16427" w:author="arkat" w:date="2017-10-11T10:03:00Z"/>
          <w:del w:id="16428" w:author="arkat" w:date="2017-10-11T11:07:00Z"/>
          <w:rFonts w:ascii="Times New Roman" w:hAnsi="Times New Roman" w:cs="Times New Roman"/>
          <w:szCs w:val="24"/>
        </w:rPr>
        <w:pPrChange w:id="16429" w:author="arkat" w:date="2017-10-11T11:07:00Z">
          <w:pPr>
            <w:widowControl w:val="0"/>
            <w:autoSpaceDE w:val="0"/>
            <w:autoSpaceDN w:val="0"/>
            <w:adjustRightInd w:val="0"/>
            <w:spacing w:after="140" w:line="288" w:lineRule="auto"/>
            <w:ind w:left="480" w:hanging="480"/>
          </w:pPr>
        </w:pPrChange>
      </w:pPr>
      <w:ins w:id="16430" w:author="arkat" w:date="2017-10-11T10:03:00Z">
        <w:del w:id="16431" w:author="arkat" w:date="2017-10-11T11:07:00Z">
          <w:r w:rsidDel="00DE59C1">
            <w:rPr>
              <w:rFonts w:ascii="Times New Roman" w:hAnsi="Times New Roman" w:cs="Times New Roman"/>
              <w:szCs w:val="24"/>
            </w:rPr>
            <w:delText>Arkin, A. &amp; Intalio 2002. Business Process Modeling Language. 98.</w:delText>
          </w:r>
        </w:del>
      </w:ins>
    </w:p>
    <w:p w14:paraId="39737AD8" w14:textId="27846124" w:rsidR="00F5795E" w:rsidDel="00DE59C1" w:rsidRDefault="00F5795E">
      <w:pPr>
        <w:widowControl w:val="0"/>
        <w:autoSpaceDE w:val="0"/>
        <w:autoSpaceDN w:val="0"/>
        <w:adjustRightInd w:val="0"/>
        <w:spacing w:after="0"/>
        <w:rPr>
          <w:ins w:id="16432" w:author="arkat" w:date="2017-10-11T10:03:00Z"/>
          <w:del w:id="16433" w:author="arkat" w:date="2017-10-11T11:07:00Z"/>
          <w:rFonts w:ascii="Times New Roman" w:hAnsi="Times New Roman" w:cs="Times New Roman"/>
          <w:szCs w:val="24"/>
        </w:rPr>
        <w:pPrChange w:id="16434" w:author="arkat" w:date="2017-10-11T11:07:00Z">
          <w:pPr>
            <w:widowControl w:val="0"/>
            <w:autoSpaceDE w:val="0"/>
            <w:autoSpaceDN w:val="0"/>
            <w:adjustRightInd w:val="0"/>
            <w:spacing w:after="140" w:line="288" w:lineRule="auto"/>
            <w:ind w:left="480" w:hanging="480"/>
          </w:pPr>
        </w:pPrChange>
      </w:pPr>
      <w:ins w:id="16435" w:author="arkat" w:date="2017-10-11T10:03:00Z">
        <w:del w:id="16436"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1E3C8883" w14:textId="4F5B51D3" w:rsidR="00F5795E" w:rsidDel="00DE59C1" w:rsidRDefault="00F5795E">
      <w:pPr>
        <w:widowControl w:val="0"/>
        <w:autoSpaceDE w:val="0"/>
        <w:autoSpaceDN w:val="0"/>
        <w:adjustRightInd w:val="0"/>
        <w:spacing w:after="0"/>
        <w:rPr>
          <w:ins w:id="16437" w:author="arkat" w:date="2017-10-11T10:03:00Z"/>
          <w:del w:id="16438" w:author="arkat" w:date="2017-10-11T11:07:00Z"/>
          <w:rFonts w:ascii="Times New Roman" w:hAnsi="Times New Roman" w:cs="Times New Roman"/>
          <w:szCs w:val="24"/>
        </w:rPr>
        <w:pPrChange w:id="16439" w:author="arkat" w:date="2017-10-11T11:07:00Z">
          <w:pPr>
            <w:widowControl w:val="0"/>
            <w:autoSpaceDE w:val="0"/>
            <w:autoSpaceDN w:val="0"/>
            <w:adjustRightInd w:val="0"/>
            <w:spacing w:after="140" w:line="288" w:lineRule="auto"/>
            <w:ind w:left="480" w:hanging="480"/>
          </w:pPr>
        </w:pPrChange>
      </w:pPr>
      <w:ins w:id="16440" w:author="arkat" w:date="2017-10-11T10:03:00Z">
        <w:del w:id="16441"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134DCD7A" w14:textId="6141848D" w:rsidR="00F5795E" w:rsidDel="00DE59C1" w:rsidRDefault="00F5795E">
      <w:pPr>
        <w:widowControl w:val="0"/>
        <w:autoSpaceDE w:val="0"/>
        <w:autoSpaceDN w:val="0"/>
        <w:adjustRightInd w:val="0"/>
        <w:spacing w:after="0"/>
        <w:rPr>
          <w:ins w:id="16442" w:author="arkat" w:date="2017-10-11T10:03:00Z"/>
          <w:del w:id="16443" w:author="arkat" w:date="2017-10-11T11:07:00Z"/>
          <w:rFonts w:ascii="Times New Roman" w:hAnsi="Times New Roman" w:cs="Times New Roman"/>
          <w:szCs w:val="24"/>
        </w:rPr>
        <w:pPrChange w:id="16444" w:author="arkat" w:date="2017-10-11T11:07:00Z">
          <w:pPr>
            <w:widowControl w:val="0"/>
            <w:autoSpaceDE w:val="0"/>
            <w:autoSpaceDN w:val="0"/>
            <w:adjustRightInd w:val="0"/>
            <w:spacing w:after="140" w:line="288" w:lineRule="auto"/>
            <w:ind w:left="480" w:hanging="480"/>
          </w:pPr>
        </w:pPrChange>
      </w:pPr>
      <w:ins w:id="16445" w:author="arkat" w:date="2017-10-11T10:03:00Z">
        <w:del w:id="16446"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2AD08A87" w14:textId="376E5F74" w:rsidR="00F5795E" w:rsidDel="00DE59C1" w:rsidRDefault="00F5795E">
      <w:pPr>
        <w:widowControl w:val="0"/>
        <w:autoSpaceDE w:val="0"/>
        <w:autoSpaceDN w:val="0"/>
        <w:adjustRightInd w:val="0"/>
        <w:spacing w:after="0"/>
        <w:rPr>
          <w:ins w:id="16447" w:author="arkat" w:date="2017-10-11T10:03:00Z"/>
          <w:del w:id="16448" w:author="arkat" w:date="2017-10-11T11:07:00Z"/>
          <w:rFonts w:ascii="Times New Roman" w:hAnsi="Times New Roman" w:cs="Times New Roman"/>
          <w:szCs w:val="24"/>
        </w:rPr>
        <w:pPrChange w:id="16449" w:author="arkat" w:date="2017-10-11T11:07:00Z">
          <w:pPr>
            <w:widowControl w:val="0"/>
            <w:autoSpaceDE w:val="0"/>
            <w:autoSpaceDN w:val="0"/>
            <w:adjustRightInd w:val="0"/>
            <w:spacing w:after="140" w:line="288" w:lineRule="auto"/>
            <w:ind w:left="480" w:hanging="480"/>
          </w:pPr>
        </w:pPrChange>
      </w:pPr>
      <w:ins w:id="16450" w:author="arkat" w:date="2017-10-11T10:03:00Z">
        <w:del w:id="16451"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1D5F2247" w14:textId="33DDA602" w:rsidR="00F5795E" w:rsidDel="00DE59C1" w:rsidRDefault="00F5795E">
      <w:pPr>
        <w:widowControl w:val="0"/>
        <w:autoSpaceDE w:val="0"/>
        <w:autoSpaceDN w:val="0"/>
        <w:adjustRightInd w:val="0"/>
        <w:spacing w:after="0"/>
        <w:rPr>
          <w:ins w:id="16452" w:author="arkat" w:date="2017-10-11T10:03:00Z"/>
          <w:del w:id="16453" w:author="arkat" w:date="2017-10-11T11:07:00Z"/>
          <w:rFonts w:ascii="Times New Roman" w:hAnsi="Times New Roman" w:cs="Times New Roman"/>
          <w:szCs w:val="24"/>
        </w:rPr>
        <w:pPrChange w:id="16454" w:author="arkat" w:date="2017-10-11T11:07:00Z">
          <w:pPr>
            <w:widowControl w:val="0"/>
            <w:autoSpaceDE w:val="0"/>
            <w:autoSpaceDN w:val="0"/>
            <w:adjustRightInd w:val="0"/>
            <w:spacing w:after="140" w:line="288" w:lineRule="auto"/>
            <w:ind w:left="480" w:hanging="480"/>
          </w:pPr>
        </w:pPrChange>
      </w:pPr>
      <w:ins w:id="16455" w:author="arkat" w:date="2017-10-11T10:03:00Z">
        <w:del w:id="16456"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65B2D156" w14:textId="31A6DEE0" w:rsidR="00F5795E" w:rsidDel="00DE59C1" w:rsidRDefault="00F5795E">
      <w:pPr>
        <w:widowControl w:val="0"/>
        <w:autoSpaceDE w:val="0"/>
        <w:autoSpaceDN w:val="0"/>
        <w:adjustRightInd w:val="0"/>
        <w:spacing w:after="0"/>
        <w:rPr>
          <w:ins w:id="16457" w:author="arkat" w:date="2017-10-11T10:03:00Z"/>
          <w:del w:id="16458" w:author="arkat" w:date="2017-10-11T11:07:00Z"/>
          <w:rFonts w:ascii="Times New Roman" w:hAnsi="Times New Roman" w:cs="Times New Roman"/>
          <w:szCs w:val="24"/>
        </w:rPr>
        <w:pPrChange w:id="16459" w:author="arkat" w:date="2017-10-11T11:07:00Z">
          <w:pPr>
            <w:widowControl w:val="0"/>
            <w:autoSpaceDE w:val="0"/>
            <w:autoSpaceDN w:val="0"/>
            <w:adjustRightInd w:val="0"/>
            <w:spacing w:after="140" w:line="288" w:lineRule="auto"/>
            <w:ind w:left="480" w:hanging="480"/>
          </w:pPr>
        </w:pPrChange>
      </w:pPr>
      <w:ins w:id="16460" w:author="arkat" w:date="2017-10-11T10:03:00Z">
        <w:del w:id="16461"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1815BE64" w14:textId="6517983C" w:rsidR="00F5795E" w:rsidDel="00DE59C1" w:rsidRDefault="00F5795E">
      <w:pPr>
        <w:widowControl w:val="0"/>
        <w:autoSpaceDE w:val="0"/>
        <w:autoSpaceDN w:val="0"/>
        <w:adjustRightInd w:val="0"/>
        <w:spacing w:after="0"/>
        <w:rPr>
          <w:ins w:id="16462" w:author="arkat" w:date="2017-10-11T10:03:00Z"/>
          <w:del w:id="16463" w:author="arkat" w:date="2017-10-11T11:07:00Z"/>
          <w:rFonts w:ascii="Times New Roman" w:hAnsi="Times New Roman" w:cs="Times New Roman"/>
          <w:szCs w:val="24"/>
        </w:rPr>
        <w:pPrChange w:id="16464" w:author="arkat" w:date="2017-10-11T11:07:00Z">
          <w:pPr>
            <w:widowControl w:val="0"/>
            <w:autoSpaceDE w:val="0"/>
            <w:autoSpaceDN w:val="0"/>
            <w:adjustRightInd w:val="0"/>
            <w:spacing w:after="140" w:line="288" w:lineRule="auto"/>
            <w:ind w:left="480" w:hanging="480"/>
          </w:pPr>
        </w:pPrChange>
      </w:pPr>
      <w:ins w:id="16465" w:author="arkat" w:date="2017-10-11T10:03:00Z">
        <w:del w:id="16466"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1535B642" w14:textId="4E527888" w:rsidR="00F5795E" w:rsidDel="00DE59C1" w:rsidRDefault="00F5795E">
      <w:pPr>
        <w:widowControl w:val="0"/>
        <w:autoSpaceDE w:val="0"/>
        <w:autoSpaceDN w:val="0"/>
        <w:adjustRightInd w:val="0"/>
        <w:spacing w:after="0"/>
        <w:rPr>
          <w:ins w:id="16467" w:author="arkat" w:date="2017-10-11T10:03:00Z"/>
          <w:del w:id="16468" w:author="arkat" w:date="2017-10-11T11:07:00Z"/>
          <w:rFonts w:ascii="Times New Roman" w:hAnsi="Times New Roman" w:cs="Times New Roman"/>
          <w:szCs w:val="24"/>
        </w:rPr>
        <w:pPrChange w:id="16469" w:author="arkat" w:date="2017-10-11T11:07:00Z">
          <w:pPr>
            <w:widowControl w:val="0"/>
            <w:autoSpaceDE w:val="0"/>
            <w:autoSpaceDN w:val="0"/>
            <w:adjustRightInd w:val="0"/>
            <w:spacing w:after="140" w:line="288" w:lineRule="auto"/>
            <w:ind w:left="480" w:hanging="480"/>
          </w:pPr>
        </w:pPrChange>
      </w:pPr>
      <w:ins w:id="16470" w:author="arkat" w:date="2017-10-11T10:03:00Z">
        <w:del w:id="16471"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489DB0BB" w14:textId="5E92A8DE" w:rsidR="00F5795E" w:rsidDel="00DE59C1" w:rsidRDefault="00F5795E">
      <w:pPr>
        <w:widowControl w:val="0"/>
        <w:autoSpaceDE w:val="0"/>
        <w:autoSpaceDN w:val="0"/>
        <w:adjustRightInd w:val="0"/>
        <w:spacing w:after="0"/>
        <w:rPr>
          <w:ins w:id="16472" w:author="arkat" w:date="2017-10-11T10:03:00Z"/>
          <w:del w:id="16473" w:author="arkat" w:date="2017-10-11T11:07:00Z"/>
          <w:rFonts w:ascii="Times New Roman" w:hAnsi="Times New Roman" w:cs="Times New Roman"/>
          <w:szCs w:val="24"/>
        </w:rPr>
        <w:pPrChange w:id="16474" w:author="arkat" w:date="2017-10-11T11:07:00Z">
          <w:pPr>
            <w:widowControl w:val="0"/>
            <w:autoSpaceDE w:val="0"/>
            <w:autoSpaceDN w:val="0"/>
            <w:adjustRightInd w:val="0"/>
            <w:spacing w:after="140" w:line="288" w:lineRule="auto"/>
            <w:ind w:left="480" w:hanging="480"/>
          </w:pPr>
        </w:pPrChange>
      </w:pPr>
      <w:ins w:id="16475" w:author="arkat" w:date="2017-10-11T10:03:00Z">
        <w:del w:id="16476"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6491DCF5" w14:textId="2D694D5A" w:rsidR="00F5795E" w:rsidDel="00DE59C1" w:rsidRDefault="00F5795E">
      <w:pPr>
        <w:widowControl w:val="0"/>
        <w:autoSpaceDE w:val="0"/>
        <w:autoSpaceDN w:val="0"/>
        <w:adjustRightInd w:val="0"/>
        <w:spacing w:after="0"/>
        <w:rPr>
          <w:ins w:id="16477" w:author="arkat" w:date="2017-10-11T10:03:00Z"/>
          <w:del w:id="16478" w:author="arkat" w:date="2017-10-11T11:07:00Z"/>
          <w:rFonts w:ascii="Times New Roman" w:hAnsi="Times New Roman" w:cs="Times New Roman"/>
          <w:szCs w:val="24"/>
        </w:rPr>
        <w:pPrChange w:id="16479" w:author="arkat" w:date="2017-10-11T11:07:00Z">
          <w:pPr>
            <w:widowControl w:val="0"/>
            <w:autoSpaceDE w:val="0"/>
            <w:autoSpaceDN w:val="0"/>
            <w:adjustRightInd w:val="0"/>
            <w:spacing w:after="140" w:line="288" w:lineRule="auto"/>
            <w:ind w:left="480" w:hanging="480"/>
          </w:pPr>
        </w:pPrChange>
      </w:pPr>
      <w:ins w:id="16480" w:author="arkat" w:date="2017-10-11T10:03:00Z">
        <w:del w:id="16481"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4AD699D7" w14:textId="653D955B" w:rsidR="00F5795E" w:rsidDel="00DE59C1" w:rsidRDefault="00F5795E">
      <w:pPr>
        <w:widowControl w:val="0"/>
        <w:autoSpaceDE w:val="0"/>
        <w:autoSpaceDN w:val="0"/>
        <w:adjustRightInd w:val="0"/>
        <w:spacing w:after="0"/>
        <w:rPr>
          <w:ins w:id="16482" w:author="arkat" w:date="2017-10-11T10:03:00Z"/>
          <w:del w:id="16483" w:author="arkat" w:date="2017-10-11T11:07:00Z"/>
          <w:rFonts w:ascii="Times New Roman" w:hAnsi="Times New Roman" w:cs="Times New Roman"/>
          <w:szCs w:val="24"/>
        </w:rPr>
        <w:pPrChange w:id="16484" w:author="arkat" w:date="2017-10-11T11:07:00Z">
          <w:pPr>
            <w:widowControl w:val="0"/>
            <w:autoSpaceDE w:val="0"/>
            <w:autoSpaceDN w:val="0"/>
            <w:adjustRightInd w:val="0"/>
            <w:spacing w:after="140" w:line="288" w:lineRule="auto"/>
            <w:ind w:left="480" w:hanging="480"/>
          </w:pPr>
        </w:pPrChange>
      </w:pPr>
      <w:ins w:id="16485" w:author="arkat" w:date="2017-10-11T10:03:00Z">
        <w:del w:id="16486"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25D8AA18" w14:textId="644241E7" w:rsidR="00F5795E" w:rsidDel="00DE59C1" w:rsidRDefault="00F5795E">
      <w:pPr>
        <w:widowControl w:val="0"/>
        <w:autoSpaceDE w:val="0"/>
        <w:autoSpaceDN w:val="0"/>
        <w:adjustRightInd w:val="0"/>
        <w:spacing w:after="0"/>
        <w:rPr>
          <w:ins w:id="16487" w:author="arkat" w:date="2017-10-11T10:03:00Z"/>
          <w:del w:id="16488" w:author="arkat" w:date="2017-10-11T11:07:00Z"/>
          <w:rFonts w:ascii="Times New Roman" w:hAnsi="Times New Roman" w:cs="Times New Roman"/>
          <w:szCs w:val="24"/>
        </w:rPr>
        <w:pPrChange w:id="16489" w:author="arkat" w:date="2017-10-11T11:07:00Z">
          <w:pPr>
            <w:widowControl w:val="0"/>
            <w:autoSpaceDE w:val="0"/>
            <w:autoSpaceDN w:val="0"/>
            <w:adjustRightInd w:val="0"/>
            <w:spacing w:after="140" w:line="288" w:lineRule="auto"/>
            <w:ind w:left="480" w:hanging="480"/>
          </w:pPr>
        </w:pPrChange>
      </w:pPr>
      <w:ins w:id="16490" w:author="arkat" w:date="2017-10-11T10:03:00Z">
        <w:del w:id="16491"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04021E28" w14:textId="1F410E32" w:rsidR="00F5795E" w:rsidDel="00DE59C1" w:rsidRDefault="00F5795E">
      <w:pPr>
        <w:widowControl w:val="0"/>
        <w:autoSpaceDE w:val="0"/>
        <w:autoSpaceDN w:val="0"/>
        <w:adjustRightInd w:val="0"/>
        <w:spacing w:after="0"/>
        <w:rPr>
          <w:ins w:id="16492" w:author="arkat" w:date="2017-10-11T10:03:00Z"/>
          <w:del w:id="16493" w:author="arkat" w:date="2017-10-11T11:07:00Z"/>
          <w:rFonts w:ascii="Times New Roman" w:hAnsi="Times New Roman" w:cs="Times New Roman"/>
          <w:szCs w:val="24"/>
        </w:rPr>
        <w:pPrChange w:id="16494" w:author="arkat" w:date="2017-10-11T11:07:00Z">
          <w:pPr>
            <w:widowControl w:val="0"/>
            <w:autoSpaceDE w:val="0"/>
            <w:autoSpaceDN w:val="0"/>
            <w:adjustRightInd w:val="0"/>
            <w:spacing w:after="140" w:line="288" w:lineRule="auto"/>
            <w:ind w:left="480" w:hanging="480"/>
          </w:pPr>
        </w:pPrChange>
      </w:pPr>
      <w:ins w:id="16495" w:author="arkat" w:date="2017-10-11T10:03:00Z">
        <w:del w:id="16496"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604BAA4A" w14:textId="430EA318" w:rsidR="00F5795E" w:rsidDel="00DE59C1" w:rsidRDefault="00F5795E">
      <w:pPr>
        <w:widowControl w:val="0"/>
        <w:autoSpaceDE w:val="0"/>
        <w:autoSpaceDN w:val="0"/>
        <w:adjustRightInd w:val="0"/>
        <w:spacing w:after="0"/>
        <w:rPr>
          <w:ins w:id="16497" w:author="arkat" w:date="2017-10-11T10:03:00Z"/>
          <w:del w:id="16498" w:author="arkat" w:date="2017-10-11T11:07:00Z"/>
          <w:rFonts w:ascii="Times New Roman" w:hAnsi="Times New Roman" w:cs="Times New Roman"/>
          <w:szCs w:val="24"/>
        </w:rPr>
        <w:pPrChange w:id="16499" w:author="arkat" w:date="2017-10-11T11:07:00Z">
          <w:pPr>
            <w:widowControl w:val="0"/>
            <w:autoSpaceDE w:val="0"/>
            <w:autoSpaceDN w:val="0"/>
            <w:adjustRightInd w:val="0"/>
            <w:spacing w:after="140" w:line="288" w:lineRule="auto"/>
            <w:ind w:left="480" w:hanging="480"/>
          </w:pPr>
        </w:pPrChange>
      </w:pPr>
      <w:ins w:id="16500" w:author="arkat" w:date="2017-10-11T10:03:00Z">
        <w:del w:id="16501"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51D0B6D8" w14:textId="3CC61864" w:rsidR="00F5795E" w:rsidDel="00DE59C1" w:rsidRDefault="00F5795E">
      <w:pPr>
        <w:widowControl w:val="0"/>
        <w:autoSpaceDE w:val="0"/>
        <w:autoSpaceDN w:val="0"/>
        <w:adjustRightInd w:val="0"/>
        <w:spacing w:after="0"/>
        <w:rPr>
          <w:ins w:id="16502" w:author="arkat" w:date="2017-10-11T10:03:00Z"/>
          <w:del w:id="16503" w:author="arkat" w:date="2017-10-11T11:07:00Z"/>
          <w:rFonts w:ascii="Times New Roman" w:hAnsi="Times New Roman" w:cs="Times New Roman"/>
          <w:szCs w:val="24"/>
        </w:rPr>
        <w:pPrChange w:id="16504" w:author="arkat" w:date="2017-10-11T11:07:00Z">
          <w:pPr>
            <w:widowControl w:val="0"/>
            <w:autoSpaceDE w:val="0"/>
            <w:autoSpaceDN w:val="0"/>
            <w:adjustRightInd w:val="0"/>
            <w:spacing w:after="140" w:line="288" w:lineRule="auto"/>
            <w:ind w:left="480" w:hanging="480"/>
          </w:pPr>
        </w:pPrChange>
      </w:pPr>
      <w:ins w:id="16505" w:author="arkat" w:date="2017-10-11T10:03:00Z">
        <w:del w:id="16506"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4F034DC4" w14:textId="754BD841" w:rsidR="00F5795E" w:rsidDel="00DE59C1" w:rsidRDefault="00F5795E">
      <w:pPr>
        <w:widowControl w:val="0"/>
        <w:autoSpaceDE w:val="0"/>
        <w:autoSpaceDN w:val="0"/>
        <w:adjustRightInd w:val="0"/>
        <w:spacing w:after="0"/>
        <w:rPr>
          <w:ins w:id="16507" w:author="arkat" w:date="2017-10-11T10:03:00Z"/>
          <w:del w:id="16508" w:author="arkat" w:date="2017-10-11T11:07:00Z"/>
          <w:rFonts w:ascii="Times New Roman" w:hAnsi="Times New Roman" w:cs="Times New Roman"/>
          <w:szCs w:val="24"/>
        </w:rPr>
        <w:pPrChange w:id="16509" w:author="arkat" w:date="2017-10-11T11:07:00Z">
          <w:pPr>
            <w:widowControl w:val="0"/>
            <w:autoSpaceDE w:val="0"/>
            <w:autoSpaceDN w:val="0"/>
            <w:adjustRightInd w:val="0"/>
            <w:spacing w:after="140" w:line="288" w:lineRule="auto"/>
            <w:ind w:left="480" w:hanging="480"/>
          </w:pPr>
        </w:pPrChange>
      </w:pPr>
      <w:ins w:id="16510" w:author="arkat" w:date="2017-10-11T10:03:00Z">
        <w:del w:id="16511"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4CCB351D" w14:textId="6FF687D3" w:rsidR="00F5795E" w:rsidDel="00DE59C1" w:rsidRDefault="00F5795E">
      <w:pPr>
        <w:widowControl w:val="0"/>
        <w:autoSpaceDE w:val="0"/>
        <w:autoSpaceDN w:val="0"/>
        <w:adjustRightInd w:val="0"/>
        <w:spacing w:after="0"/>
        <w:rPr>
          <w:ins w:id="16512" w:author="arkat" w:date="2017-10-11T10:03:00Z"/>
          <w:del w:id="16513" w:author="arkat" w:date="2017-10-11T11:07:00Z"/>
          <w:rFonts w:ascii="Times New Roman" w:hAnsi="Times New Roman" w:cs="Times New Roman"/>
          <w:szCs w:val="24"/>
        </w:rPr>
        <w:pPrChange w:id="16514" w:author="arkat" w:date="2017-10-11T11:07:00Z">
          <w:pPr>
            <w:widowControl w:val="0"/>
            <w:autoSpaceDE w:val="0"/>
            <w:autoSpaceDN w:val="0"/>
            <w:adjustRightInd w:val="0"/>
            <w:spacing w:after="140" w:line="288" w:lineRule="auto"/>
            <w:ind w:left="480" w:hanging="480"/>
          </w:pPr>
        </w:pPrChange>
      </w:pPr>
      <w:ins w:id="16515" w:author="arkat" w:date="2017-10-11T10:03:00Z">
        <w:del w:id="16516"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2AC17C5E" w14:textId="1BD5F0CE" w:rsidR="00F5795E" w:rsidDel="00DE59C1" w:rsidRDefault="00F5795E">
      <w:pPr>
        <w:widowControl w:val="0"/>
        <w:autoSpaceDE w:val="0"/>
        <w:autoSpaceDN w:val="0"/>
        <w:adjustRightInd w:val="0"/>
        <w:spacing w:after="0"/>
        <w:rPr>
          <w:ins w:id="16517" w:author="arkat" w:date="2017-10-11T10:03:00Z"/>
          <w:del w:id="16518" w:author="arkat" w:date="2017-10-11T11:07:00Z"/>
          <w:rFonts w:ascii="Times New Roman" w:hAnsi="Times New Roman" w:cs="Times New Roman"/>
          <w:szCs w:val="24"/>
        </w:rPr>
        <w:pPrChange w:id="16519" w:author="arkat" w:date="2017-10-11T11:07:00Z">
          <w:pPr>
            <w:widowControl w:val="0"/>
            <w:autoSpaceDE w:val="0"/>
            <w:autoSpaceDN w:val="0"/>
            <w:adjustRightInd w:val="0"/>
            <w:spacing w:after="140" w:line="288" w:lineRule="auto"/>
            <w:ind w:left="480" w:hanging="480"/>
          </w:pPr>
        </w:pPrChange>
      </w:pPr>
      <w:ins w:id="16520" w:author="arkat" w:date="2017-10-11T10:03:00Z">
        <w:del w:id="16521"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5BCCEC07" w14:textId="7983D531" w:rsidR="00F5795E" w:rsidDel="00DE59C1" w:rsidRDefault="00F5795E">
      <w:pPr>
        <w:widowControl w:val="0"/>
        <w:autoSpaceDE w:val="0"/>
        <w:autoSpaceDN w:val="0"/>
        <w:adjustRightInd w:val="0"/>
        <w:spacing w:after="0"/>
        <w:rPr>
          <w:ins w:id="16522" w:author="arkat" w:date="2017-10-11T10:03:00Z"/>
          <w:del w:id="16523" w:author="arkat" w:date="2017-10-11T11:07:00Z"/>
          <w:rFonts w:ascii="Times New Roman" w:hAnsi="Times New Roman" w:cs="Times New Roman"/>
          <w:szCs w:val="24"/>
        </w:rPr>
        <w:pPrChange w:id="16524" w:author="arkat" w:date="2017-10-11T11:07:00Z">
          <w:pPr>
            <w:widowControl w:val="0"/>
            <w:autoSpaceDE w:val="0"/>
            <w:autoSpaceDN w:val="0"/>
            <w:adjustRightInd w:val="0"/>
            <w:spacing w:after="140" w:line="288" w:lineRule="auto"/>
            <w:ind w:left="480" w:hanging="480"/>
          </w:pPr>
        </w:pPrChange>
      </w:pPr>
      <w:ins w:id="16525" w:author="arkat" w:date="2017-10-11T10:03:00Z">
        <w:del w:id="16526"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5F87A620" w14:textId="2CF4F6C8" w:rsidR="00F5795E" w:rsidDel="00DE59C1" w:rsidRDefault="00F5795E">
      <w:pPr>
        <w:widowControl w:val="0"/>
        <w:autoSpaceDE w:val="0"/>
        <w:autoSpaceDN w:val="0"/>
        <w:adjustRightInd w:val="0"/>
        <w:spacing w:after="0"/>
        <w:rPr>
          <w:ins w:id="16527" w:author="arkat" w:date="2017-10-11T10:03:00Z"/>
          <w:del w:id="16528" w:author="arkat" w:date="2017-10-11T11:07:00Z"/>
          <w:rFonts w:ascii="Times New Roman" w:hAnsi="Times New Roman" w:cs="Times New Roman"/>
          <w:szCs w:val="24"/>
        </w:rPr>
        <w:pPrChange w:id="16529" w:author="arkat" w:date="2017-10-11T11:07:00Z">
          <w:pPr>
            <w:widowControl w:val="0"/>
            <w:autoSpaceDE w:val="0"/>
            <w:autoSpaceDN w:val="0"/>
            <w:adjustRightInd w:val="0"/>
            <w:spacing w:after="140" w:line="288" w:lineRule="auto"/>
            <w:ind w:left="480" w:hanging="480"/>
          </w:pPr>
        </w:pPrChange>
      </w:pPr>
      <w:ins w:id="16530" w:author="arkat" w:date="2017-10-11T10:03:00Z">
        <w:del w:id="16531"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71FD14CE" w14:textId="35472E1A" w:rsidR="00F5795E" w:rsidDel="00DE59C1" w:rsidRDefault="00F5795E">
      <w:pPr>
        <w:widowControl w:val="0"/>
        <w:autoSpaceDE w:val="0"/>
        <w:autoSpaceDN w:val="0"/>
        <w:adjustRightInd w:val="0"/>
        <w:spacing w:after="0"/>
        <w:rPr>
          <w:ins w:id="16532" w:author="arkat" w:date="2017-10-11T10:03:00Z"/>
          <w:del w:id="16533" w:author="arkat" w:date="2017-10-11T11:07:00Z"/>
          <w:rFonts w:ascii="Times New Roman" w:hAnsi="Times New Roman" w:cs="Times New Roman"/>
          <w:szCs w:val="24"/>
        </w:rPr>
        <w:pPrChange w:id="16534" w:author="arkat" w:date="2017-10-11T11:07:00Z">
          <w:pPr>
            <w:widowControl w:val="0"/>
            <w:autoSpaceDE w:val="0"/>
            <w:autoSpaceDN w:val="0"/>
            <w:adjustRightInd w:val="0"/>
            <w:spacing w:after="140" w:line="288" w:lineRule="auto"/>
            <w:ind w:left="480" w:hanging="480"/>
          </w:pPr>
        </w:pPrChange>
      </w:pPr>
      <w:ins w:id="16535" w:author="arkat" w:date="2017-10-11T10:03:00Z">
        <w:del w:id="16536"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1514145B" w14:textId="3054C717" w:rsidR="00F5795E" w:rsidDel="00DE59C1" w:rsidRDefault="00F5795E">
      <w:pPr>
        <w:widowControl w:val="0"/>
        <w:autoSpaceDE w:val="0"/>
        <w:autoSpaceDN w:val="0"/>
        <w:adjustRightInd w:val="0"/>
        <w:spacing w:after="0"/>
        <w:rPr>
          <w:ins w:id="16537" w:author="arkat" w:date="2017-10-11T10:03:00Z"/>
          <w:del w:id="16538" w:author="arkat" w:date="2017-10-11T11:07:00Z"/>
          <w:rFonts w:ascii="Times New Roman" w:hAnsi="Times New Roman" w:cs="Times New Roman"/>
          <w:szCs w:val="24"/>
        </w:rPr>
        <w:pPrChange w:id="16539" w:author="arkat" w:date="2017-10-11T11:07:00Z">
          <w:pPr>
            <w:widowControl w:val="0"/>
            <w:autoSpaceDE w:val="0"/>
            <w:autoSpaceDN w:val="0"/>
            <w:adjustRightInd w:val="0"/>
            <w:spacing w:after="140" w:line="288" w:lineRule="auto"/>
            <w:ind w:left="480" w:hanging="480"/>
          </w:pPr>
        </w:pPrChange>
      </w:pPr>
      <w:ins w:id="16540" w:author="arkat" w:date="2017-10-11T10:03:00Z">
        <w:del w:id="16541"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3E5DA1BA" w14:textId="08E62662" w:rsidR="00F5795E" w:rsidDel="00DE59C1" w:rsidRDefault="00F5795E">
      <w:pPr>
        <w:widowControl w:val="0"/>
        <w:autoSpaceDE w:val="0"/>
        <w:autoSpaceDN w:val="0"/>
        <w:adjustRightInd w:val="0"/>
        <w:spacing w:after="0"/>
        <w:rPr>
          <w:ins w:id="16542" w:author="arkat" w:date="2017-10-11T10:03:00Z"/>
          <w:del w:id="16543" w:author="arkat" w:date="2017-10-11T11:07:00Z"/>
          <w:rFonts w:ascii="Times New Roman" w:hAnsi="Times New Roman" w:cs="Times New Roman"/>
          <w:szCs w:val="24"/>
        </w:rPr>
        <w:pPrChange w:id="16544" w:author="arkat" w:date="2017-10-11T11:07:00Z">
          <w:pPr>
            <w:widowControl w:val="0"/>
            <w:autoSpaceDE w:val="0"/>
            <w:autoSpaceDN w:val="0"/>
            <w:adjustRightInd w:val="0"/>
            <w:spacing w:after="140" w:line="288" w:lineRule="auto"/>
            <w:ind w:left="480" w:hanging="480"/>
          </w:pPr>
        </w:pPrChange>
      </w:pPr>
      <w:ins w:id="16545" w:author="arkat" w:date="2017-10-11T10:03:00Z">
        <w:del w:id="16546"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29123F07" w14:textId="0C677460" w:rsidR="00F5795E" w:rsidDel="00DE59C1" w:rsidRDefault="00F5795E">
      <w:pPr>
        <w:widowControl w:val="0"/>
        <w:autoSpaceDE w:val="0"/>
        <w:autoSpaceDN w:val="0"/>
        <w:adjustRightInd w:val="0"/>
        <w:spacing w:after="0"/>
        <w:rPr>
          <w:ins w:id="16547" w:author="arkat" w:date="2017-10-11T10:03:00Z"/>
          <w:del w:id="16548" w:author="arkat" w:date="2017-10-11T11:07:00Z"/>
          <w:rFonts w:ascii="Times New Roman" w:hAnsi="Times New Roman" w:cs="Times New Roman"/>
          <w:szCs w:val="24"/>
        </w:rPr>
        <w:pPrChange w:id="16549" w:author="arkat" w:date="2017-10-11T11:07:00Z">
          <w:pPr>
            <w:widowControl w:val="0"/>
            <w:autoSpaceDE w:val="0"/>
            <w:autoSpaceDN w:val="0"/>
            <w:adjustRightInd w:val="0"/>
            <w:spacing w:after="140" w:line="288" w:lineRule="auto"/>
            <w:ind w:left="480" w:hanging="480"/>
          </w:pPr>
        </w:pPrChange>
      </w:pPr>
      <w:ins w:id="16550" w:author="arkat" w:date="2017-10-11T10:03:00Z">
        <w:del w:id="16551"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3C08BCF2" w14:textId="4A94B2AC" w:rsidR="00F5795E" w:rsidDel="00DE59C1" w:rsidRDefault="00F5795E">
      <w:pPr>
        <w:widowControl w:val="0"/>
        <w:autoSpaceDE w:val="0"/>
        <w:autoSpaceDN w:val="0"/>
        <w:adjustRightInd w:val="0"/>
        <w:spacing w:after="0"/>
        <w:rPr>
          <w:ins w:id="16552" w:author="arkat" w:date="2017-10-11T10:03:00Z"/>
          <w:del w:id="16553" w:author="arkat" w:date="2017-10-11T11:07:00Z"/>
          <w:rFonts w:ascii="Times New Roman" w:hAnsi="Times New Roman" w:cs="Times New Roman"/>
          <w:szCs w:val="24"/>
        </w:rPr>
        <w:pPrChange w:id="16554" w:author="arkat" w:date="2017-10-11T11:07:00Z">
          <w:pPr>
            <w:widowControl w:val="0"/>
            <w:autoSpaceDE w:val="0"/>
            <w:autoSpaceDN w:val="0"/>
            <w:adjustRightInd w:val="0"/>
            <w:spacing w:after="140" w:line="288" w:lineRule="auto"/>
            <w:ind w:left="480" w:hanging="480"/>
          </w:pPr>
        </w:pPrChange>
      </w:pPr>
      <w:ins w:id="16555" w:author="arkat" w:date="2017-10-11T10:03:00Z">
        <w:del w:id="16556"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36455BBE" w14:textId="61DD5B42" w:rsidR="00F5795E" w:rsidDel="00DE59C1" w:rsidRDefault="00F5795E">
      <w:pPr>
        <w:widowControl w:val="0"/>
        <w:autoSpaceDE w:val="0"/>
        <w:autoSpaceDN w:val="0"/>
        <w:adjustRightInd w:val="0"/>
        <w:spacing w:after="0"/>
        <w:rPr>
          <w:ins w:id="16557" w:author="arkat" w:date="2017-10-11T10:03:00Z"/>
          <w:del w:id="16558" w:author="arkat" w:date="2017-10-11T11:07:00Z"/>
          <w:rFonts w:ascii="Times New Roman" w:hAnsi="Times New Roman" w:cs="Times New Roman"/>
          <w:szCs w:val="24"/>
        </w:rPr>
        <w:pPrChange w:id="16559" w:author="arkat" w:date="2017-10-11T11:07:00Z">
          <w:pPr>
            <w:widowControl w:val="0"/>
            <w:autoSpaceDE w:val="0"/>
            <w:autoSpaceDN w:val="0"/>
            <w:adjustRightInd w:val="0"/>
            <w:spacing w:after="140" w:line="288" w:lineRule="auto"/>
            <w:ind w:left="480" w:hanging="480"/>
          </w:pPr>
        </w:pPrChange>
      </w:pPr>
      <w:ins w:id="16560" w:author="arkat" w:date="2017-10-11T10:03:00Z">
        <w:del w:id="16561"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1DDD5AF9" w14:textId="1DA98972" w:rsidR="00F5795E" w:rsidDel="00DE59C1" w:rsidRDefault="00F5795E">
      <w:pPr>
        <w:widowControl w:val="0"/>
        <w:autoSpaceDE w:val="0"/>
        <w:autoSpaceDN w:val="0"/>
        <w:adjustRightInd w:val="0"/>
        <w:spacing w:after="0"/>
        <w:rPr>
          <w:ins w:id="16562" w:author="arkat" w:date="2017-10-11T10:03:00Z"/>
          <w:del w:id="16563" w:author="arkat" w:date="2017-10-11T11:07:00Z"/>
          <w:rFonts w:ascii="Times New Roman" w:hAnsi="Times New Roman" w:cs="Times New Roman"/>
          <w:szCs w:val="24"/>
        </w:rPr>
        <w:pPrChange w:id="16564" w:author="arkat" w:date="2017-10-11T11:07:00Z">
          <w:pPr>
            <w:widowControl w:val="0"/>
            <w:autoSpaceDE w:val="0"/>
            <w:autoSpaceDN w:val="0"/>
            <w:adjustRightInd w:val="0"/>
            <w:spacing w:after="140" w:line="288" w:lineRule="auto"/>
            <w:ind w:left="480" w:hanging="480"/>
          </w:pPr>
        </w:pPrChange>
      </w:pPr>
      <w:ins w:id="16565" w:author="arkat" w:date="2017-10-11T10:03:00Z">
        <w:del w:id="16566"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4FF7B8DB" w14:textId="60D33F14" w:rsidR="00F5795E" w:rsidDel="00DE59C1" w:rsidRDefault="00F5795E">
      <w:pPr>
        <w:widowControl w:val="0"/>
        <w:autoSpaceDE w:val="0"/>
        <w:autoSpaceDN w:val="0"/>
        <w:adjustRightInd w:val="0"/>
        <w:spacing w:after="0"/>
        <w:rPr>
          <w:ins w:id="16567" w:author="arkat" w:date="2017-10-11T10:03:00Z"/>
          <w:del w:id="16568" w:author="arkat" w:date="2017-10-11T11:07:00Z"/>
          <w:rFonts w:ascii="Times New Roman" w:hAnsi="Times New Roman" w:cs="Times New Roman"/>
          <w:szCs w:val="24"/>
        </w:rPr>
        <w:pPrChange w:id="16569" w:author="arkat" w:date="2017-10-11T11:07:00Z">
          <w:pPr>
            <w:widowControl w:val="0"/>
            <w:autoSpaceDE w:val="0"/>
            <w:autoSpaceDN w:val="0"/>
            <w:adjustRightInd w:val="0"/>
            <w:spacing w:after="140" w:line="288" w:lineRule="auto"/>
            <w:ind w:left="480" w:hanging="480"/>
          </w:pPr>
        </w:pPrChange>
      </w:pPr>
      <w:ins w:id="16570" w:author="arkat" w:date="2017-10-11T10:03:00Z">
        <w:del w:id="16571"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6D7B7E73" w14:textId="76FE8692" w:rsidR="00F5795E" w:rsidDel="00DE59C1" w:rsidRDefault="00F5795E">
      <w:pPr>
        <w:widowControl w:val="0"/>
        <w:autoSpaceDE w:val="0"/>
        <w:autoSpaceDN w:val="0"/>
        <w:adjustRightInd w:val="0"/>
        <w:spacing w:after="0"/>
        <w:rPr>
          <w:ins w:id="16572" w:author="arkat" w:date="2017-10-11T10:03:00Z"/>
          <w:del w:id="16573" w:author="arkat" w:date="2017-10-11T11:07:00Z"/>
          <w:rFonts w:ascii="Times New Roman" w:hAnsi="Times New Roman" w:cs="Times New Roman"/>
          <w:szCs w:val="24"/>
        </w:rPr>
        <w:pPrChange w:id="16574" w:author="arkat" w:date="2017-10-11T11:07:00Z">
          <w:pPr>
            <w:widowControl w:val="0"/>
            <w:autoSpaceDE w:val="0"/>
            <w:autoSpaceDN w:val="0"/>
            <w:adjustRightInd w:val="0"/>
            <w:spacing w:after="140" w:line="288" w:lineRule="auto"/>
            <w:ind w:left="480" w:hanging="480"/>
          </w:pPr>
        </w:pPrChange>
      </w:pPr>
      <w:ins w:id="16575" w:author="arkat" w:date="2017-10-11T10:03:00Z">
        <w:del w:id="16576"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35AEFA43" w14:textId="3DD53FCA" w:rsidR="00F5795E" w:rsidDel="00DE59C1" w:rsidRDefault="00F5795E">
      <w:pPr>
        <w:widowControl w:val="0"/>
        <w:autoSpaceDE w:val="0"/>
        <w:autoSpaceDN w:val="0"/>
        <w:adjustRightInd w:val="0"/>
        <w:spacing w:after="0"/>
        <w:rPr>
          <w:ins w:id="16577" w:author="arkat" w:date="2017-10-11T10:03:00Z"/>
          <w:del w:id="16578" w:author="arkat" w:date="2017-10-11T11:07:00Z"/>
          <w:rFonts w:ascii="Times New Roman" w:hAnsi="Times New Roman" w:cs="Times New Roman"/>
          <w:szCs w:val="24"/>
        </w:rPr>
        <w:pPrChange w:id="16579" w:author="arkat" w:date="2017-10-11T11:07:00Z">
          <w:pPr>
            <w:widowControl w:val="0"/>
            <w:autoSpaceDE w:val="0"/>
            <w:autoSpaceDN w:val="0"/>
            <w:adjustRightInd w:val="0"/>
            <w:spacing w:after="140" w:line="288" w:lineRule="auto"/>
            <w:ind w:left="480" w:hanging="480"/>
          </w:pPr>
        </w:pPrChange>
      </w:pPr>
      <w:ins w:id="16580" w:author="arkat" w:date="2017-10-11T10:03:00Z">
        <w:del w:id="16581"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14C3B92E" w14:textId="6E0F2EA9" w:rsidR="00F5795E" w:rsidDel="00DE59C1" w:rsidRDefault="00F5795E">
      <w:pPr>
        <w:widowControl w:val="0"/>
        <w:autoSpaceDE w:val="0"/>
        <w:autoSpaceDN w:val="0"/>
        <w:adjustRightInd w:val="0"/>
        <w:spacing w:after="0"/>
        <w:rPr>
          <w:ins w:id="16582" w:author="arkat" w:date="2017-10-11T10:03:00Z"/>
          <w:del w:id="16583" w:author="arkat" w:date="2017-10-11T11:07:00Z"/>
          <w:rFonts w:ascii="Times New Roman" w:hAnsi="Times New Roman" w:cs="Times New Roman"/>
          <w:szCs w:val="24"/>
        </w:rPr>
        <w:pPrChange w:id="16584" w:author="arkat" w:date="2017-10-11T11:07:00Z">
          <w:pPr>
            <w:widowControl w:val="0"/>
            <w:autoSpaceDE w:val="0"/>
            <w:autoSpaceDN w:val="0"/>
            <w:adjustRightInd w:val="0"/>
            <w:spacing w:after="140" w:line="288" w:lineRule="auto"/>
            <w:ind w:left="480" w:hanging="480"/>
          </w:pPr>
        </w:pPrChange>
      </w:pPr>
      <w:ins w:id="16585" w:author="arkat" w:date="2017-10-11T10:03:00Z">
        <w:del w:id="16586"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33A3CF36" w14:textId="717A0C72" w:rsidR="00F5795E" w:rsidDel="00DE59C1" w:rsidRDefault="00F5795E">
      <w:pPr>
        <w:widowControl w:val="0"/>
        <w:autoSpaceDE w:val="0"/>
        <w:autoSpaceDN w:val="0"/>
        <w:adjustRightInd w:val="0"/>
        <w:spacing w:after="0"/>
        <w:rPr>
          <w:ins w:id="16587" w:author="arkat" w:date="2017-10-11T10:03:00Z"/>
          <w:del w:id="16588" w:author="arkat" w:date="2017-10-11T11:07:00Z"/>
          <w:rFonts w:ascii="Times New Roman" w:hAnsi="Times New Roman" w:cs="Times New Roman"/>
          <w:szCs w:val="24"/>
        </w:rPr>
        <w:pPrChange w:id="16589" w:author="arkat" w:date="2017-10-11T11:07:00Z">
          <w:pPr>
            <w:widowControl w:val="0"/>
            <w:autoSpaceDE w:val="0"/>
            <w:autoSpaceDN w:val="0"/>
            <w:adjustRightInd w:val="0"/>
            <w:spacing w:after="140" w:line="288" w:lineRule="auto"/>
            <w:ind w:left="480" w:hanging="480"/>
          </w:pPr>
        </w:pPrChange>
      </w:pPr>
      <w:ins w:id="16590" w:author="arkat" w:date="2017-10-11T10:03:00Z">
        <w:del w:id="16591"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2E51189E" w14:textId="13B01072" w:rsidR="00F5795E" w:rsidDel="00DE59C1" w:rsidRDefault="00F5795E">
      <w:pPr>
        <w:widowControl w:val="0"/>
        <w:autoSpaceDE w:val="0"/>
        <w:autoSpaceDN w:val="0"/>
        <w:adjustRightInd w:val="0"/>
        <w:spacing w:after="0"/>
        <w:rPr>
          <w:ins w:id="16592" w:author="arkat" w:date="2017-10-11T10:03:00Z"/>
          <w:del w:id="16593" w:author="arkat" w:date="2017-10-11T11:07:00Z"/>
          <w:rFonts w:ascii="Times New Roman" w:hAnsi="Times New Roman" w:cs="Times New Roman"/>
          <w:szCs w:val="24"/>
        </w:rPr>
        <w:pPrChange w:id="16594" w:author="arkat" w:date="2017-10-11T11:07:00Z">
          <w:pPr>
            <w:widowControl w:val="0"/>
            <w:autoSpaceDE w:val="0"/>
            <w:autoSpaceDN w:val="0"/>
            <w:adjustRightInd w:val="0"/>
            <w:spacing w:after="140" w:line="288" w:lineRule="auto"/>
            <w:ind w:left="480" w:hanging="480"/>
          </w:pPr>
        </w:pPrChange>
      </w:pPr>
      <w:ins w:id="16595" w:author="arkat" w:date="2017-10-11T10:03:00Z">
        <w:del w:id="16596"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782A429B" w14:textId="1E0C7034" w:rsidR="00F5795E" w:rsidDel="00DE59C1" w:rsidRDefault="00F5795E">
      <w:pPr>
        <w:widowControl w:val="0"/>
        <w:autoSpaceDE w:val="0"/>
        <w:autoSpaceDN w:val="0"/>
        <w:adjustRightInd w:val="0"/>
        <w:spacing w:after="0"/>
        <w:rPr>
          <w:ins w:id="16597" w:author="arkat" w:date="2017-10-11T10:03:00Z"/>
          <w:del w:id="16598" w:author="arkat" w:date="2017-10-11T11:07:00Z"/>
          <w:rFonts w:ascii="Times New Roman" w:hAnsi="Times New Roman" w:cs="Times New Roman"/>
          <w:szCs w:val="24"/>
        </w:rPr>
        <w:pPrChange w:id="16599" w:author="arkat" w:date="2017-10-11T11:07:00Z">
          <w:pPr>
            <w:widowControl w:val="0"/>
            <w:autoSpaceDE w:val="0"/>
            <w:autoSpaceDN w:val="0"/>
            <w:adjustRightInd w:val="0"/>
            <w:spacing w:after="140" w:line="288" w:lineRule="auto"/>
            <w:ind w:left="480" w:hanging="480"/>
          </w:pPr>
        </w:pPrChange>
      </w:pPr>
      <w:ins w:id="16600" w:author="arkat" w:date="2017-10-11T10:03:00Z">
        <w:del w:id="16601"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084A3304" w14:textId="3AF4D77E" w:rsidR="00F5795E" w:rsidDel="00DE59C1" w:rsidRDefault="00F5795E">
      <w:pPr>
        <w:widowControl w:val="0"/>
        <w:autoSpaceDE w:val="0"/>
        <w:autoSpaceDN w:val="0"/>
        <w:adjustRightInd w:val="0"/>
        <w:spacing w:after="0"/>
        <w:rPr>
          <w:ins w:id="16602" w:author="arkat" w:date="2017-10-11T10:03:00Z"/>
          <w:del w:id="16603" w:author="arkat" w:date="2017-10-11T11:07:00Z"/>
          <w:rFonts w:ascii="Times New Roman" w:hAnsi="Times New Roman" w:cs="Times New Roman"/>
          <w:szCs w:val="24"/>
        </w:rPr>
        <w:pPrChange w:id="16604" w:author="arkat" w:date="2017-10-11T11:07:00Z">
          <w:pPr>
            <w:widowControl w:val="0"/>
            <w:autoSpaceDE w:val="0"/>
            <w:autoSpaceDN w:val="0"/>
            <w:adjustRightInd w:val="0"/>
            <w:spacing w:after="140" w:line="288" w:lineRule="auto"/>
            <w:ind w:left="480" w:hanging="480"/>
          </w:pPr>
        </w:pPrChange>
      </w:pPr>
      <w:ins w:id="16605" w:author="arkat" w:date="2017-10-11T10:03:00Z">
        <w:del w:id="16606"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2193D9ED" w14:textId="7189F283" w:rsidR="00F5795E" w:rsidDel="00DE59C1" w:rsidRDefault="00F5795E">
      <w:pPr>
        <w:widowControl w:val="0"/>
        <w:autoSpaceDE w:val="0"/>
        <w:autoSpaceDN w:val="0"/>
        <w:adjustRightInd w:val="0"/>
        <w:spacing w:after="0"/>
        <w:rPr>
          <w:ins w:id="16607" w:author="arkat" w:date="2017-10-11T10:03:00Z"/>
          <w:del w:id="16608" w:author="arkat" w:date="2017-10-11T11:07:00Z"/>
          <w:rFonts w:ascii="Times New Roman" w:hAnsi="Times New Roman" w:cs="Times New Roman"/>
          <w:szCs w:val="24"/>
        </w:rPr>
        <w:pPrChange w:id="16609" w:author="arkat" w:date="2017-10-11T11:07:00Z">
          <w:pPr>
            <w:widowControl w:val="0"/>
            <w:autoSpaceDE w:val="0"/>
            <w:autoSpaceDN w:val="0"/>
            <w:adjustRightInd w:val="0"/>
            <w:spacing w:after="140" w:line="288" w:lineRule="auto"/>
            <w:ind w:left="480" w:hanging="480"/>
          </w:pPr>
        </w:pPrChange>
      </w:pPr>
      <w:ins w:id="16610" w:author="arkat" w:date="2017-10-11T10:03:00Z">
        <w:del w:id="16611"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401C18C9" w14:textId="5710317F" w:rsidR="00F5795E" w:rsidDel="00DE59C1" w:rsidRDefault="00F5795E">
      <w:pPr>
        <w:widowControl w:val="0"/>
        <w:autoSpaceDE w:val="0"/>
        <w:autoSpaceDN w:val="0"/>
        <w:adjustRightInd w:val="0"/>
        <w:spacing w:after="0"/>
        <w:rPr>
          <w:ins w:id="16612" w:author="arkat" w:date="2017-10-11T10:03:00Z"/>
          <w:del w:id="16613" w:author="arkat" w:date="2017-10-11T11:07:00Z"/>
          <w:rFonts w:ascii="Times New Roman" w:hAnsi="Times New Roman" w:cs="Times New Roman"/>
          <w:szCs w:val="24"/>
        </w:rPr>
        <w:pPrChange w:id="16614" w:author="arkat" w:date="2017-10-11T11:07:00Z">
          <w:pPr>
            <w:widowControl w:val="0"/>
            <w:autoSpaceDE w:val="0"/>
            <w:autoSpaceDN w:val="0"/>
            <w:adjustRightInd w:val="0"/>
            <w:spacing w:after="140" w:line="288" w:lineRule="auto"/>
            <w:ind w:left="480" w:hanging="480"/>
          </w:pPr>
        </w:pPrChange>
      </w:pPr>
      <w:ins w:id="16615" w:author="arkat" w:date="2017-10-11T10:03:00Z">
        <w:del w:id="16616"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10EFBFFF" w14:textId="2BB745E5" w:rsidR="00F5795E" w:rsidDel="00DE59C1" w:rsidRDefault="00F5795E">
      <w:pPr>
        <w:widowControl w:val="0"/>
        <w:autoSpaceDE w:val="0"/>
        <w:autoSpaceDN w:val="0"/>
        <w:adjustRightInd w:val="0"/>
        <w:spacing w:after="0"/>
        <w:rPr>
          <w:ins w:id="16617" w:author="arkat" w:date="2017-10-11T10:03:00Z"/>
          <w:del w:id="16618" w:author="arkat" w:date="2017-10-11T11:07:00Z"/>
          <w:rFonts w:ascii="Times New Roman" w:hAnsi="Times New Roman" w:cs="Times New Roman"/>
          <w:szCs w:val="24"/>
        </w:rPr>
        <w:pPrChange w:id="16619" w:author="arkat" w:date="2017-10-11T11:07:00Z">
          <w:pPr>
            <w:widowControl w:val="0"/>
            <w:autoSpaceDE w:val="0"/>
            <w:autoSpaceDN w:val="0"/>
            <w:adjustRightInd w:val="0"/>
            <w:spacing w:after="140" w:line="288" w:lineRule="auto"/>
            <w:ind w:left="480" w:hanging="480"/>
          </w:pPr>
        </w:pPrChange>
      </w:pPr>
      <w:ins w:id="16620" w:author="arkat" w:date="2017-10-11T10:03:00Z">
        <w:del w:id="16621"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58A55F78" w14:textId="7935A618" w:rsidR="00F5795E" w:rsidDel="00DE59C1" w:rsidRDefault="00F5795E">
      <w:pPr>
        <w:widowControl w:val="0"/>
        <w:autoSpaceDE w:val="0"/>
        <w:autoSpaceDN w:val="0"/>
        <w:adjustRightInd w:val="0"/>
        <w:spacing w:after="0"/>
        <w:rPr>
          <w:ins w:id="16622" w:author="arkat" w:date="2017-10-11T10:03:00Z"/>
          <w:del w:id="16623" w:author="arkat" w:date="2017-10-11T11:07:00Z"/>
          <w:rFonts w:ascii="Times New Roman" w:hAnsi="Times New Roman" w:cs="Times New Roman"/>
          <w:szCs w:val="24"/>
        </w:rPr>
        <w:pPrChange w:id="16624" w:author="arkat" w:date="2017-10-11T11:07:00Z">
          <w:pPr>
            <w:widowControl w:val="0"/>
            <w:autoSpaceDE w:val="0"/>
            <w:autoSpaceDN w:val="0"/>
            <w:adjustRightInd w:val="0"/>
            <w:spacing w:after="140" w:line="288" w:lineRule="auto"/>
            <w:ind w:left="480" w:hanging="480"/>
          </w:pPr>
        </w:pPrChange>
      </w:pPr>
      <w:ins w:id="16625" w:author="arkat" w:date="2017-10-11T10:03:00Z">
        <w:del w:id="16626"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5B4C6385" w14:textId="4EACDAB8" w:rsidR="00F5795E" w:rsidDel="00DE59C1" w:rsidRDefault="00F5795E">
      <w:pPr>
        <w:widowControl w:val="0"/>
        <w:autoSpaceDE w:val="0"/>
        <w:autoSpaceDN w:val="0"/>
        <w:adjustRightInd w:val="0"/>
        <w:spacing w:after="0"/>
        <w:rPr>
          <w:ins w:id="16627" w:author="arkat" w:date="2017-10-11T10:03:00Z"/>
          <w:del w:id="16628" w:author="arkat" w:date="2017-10-11T11:07:00Z"/>
          <w:rFonts w:ascii="Times New Roman" w:hAnsi="Times New Roman" w:cs="Times New Roman"/>
          <w:szCs w:val="24"/>
        </w:rPr>
        <w:pPrChange w:id="16629" w:author="arkat" w:date="2017-10-11T11:07:00Z">
          <w:pPr>
            <w:widowControl w:val="0"/>
            <w:autoSpaceDE w:val="0"/>
            <w:autoSpaceDN w:val="0"/>
            <w:adjustRightInd w:val="0"/>
            <w:spacing w:after="140" w:line="288" w:lineRule="auto"/>
            <w:ind w:left="480" w:hanging="480"/>
          </w:pPr>
        </w:pPrChange>
      </w:pPr>
      <w:ins w:id="16630" w:author="arkat" w:date="2017-10-11T10:03:00Z">
        <w:del w:id="16631"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1C92D8DC" w14:textId="7FCFA508" w:rsidR="00F5795E" w:rsidDel="00DE59C1" w:rsidRDefault="00F5795E">
      <w:pPr>
        <w:widowControl w:val="0"/>
        <w:autoSpaceDE w:val="0"/>
        <w:autoSpaceDN w:val="0"/>
        <w:adjustRightInd w:val="0"/>
        <w:spacing w:after="0"/>
        <w:rPr>
          <w:ins w:id="16632" w:author="arkat" w:date="2017-10-11T10:03:00Z"/>
          <w:del w:id="16633" w:author="arkat" w:date="2017-10-11T11:07:00Z"/>
          <w:rFonts w:ascii="Times New Roman" w:hAnsi="Times New Roman" w:cs="Times New Roman"/>
          <w:szCs w:val="24"/>
        </w:rPr>
        <w:pPrChange w:id="16634" w:author="arkat" w:date="2017-10-11T11:07:00Z">
          <w:pPr>
            <w:widowControl w:val="0"/>
            <w:autoSpaceDE w:val="0"/>
            <w:autoSpaceDN w:val="0"/>
            <w:adjustRightInd w:val="0"/>
            <w:spacing w:after="140" w:line="288" w:lineRule="auto"/>
            <w:ind w:left="480" w:hanging="480"/>
          </w:pPr>
        </w:pPrChange>
      </w:pPr>
      <w:ins w:id="16635" w:author="arkat" w:date="2017-10-11T10:03:00Z">
        <w:del w:id="16636"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489626D8" w14:textId="49551DFF" w:rsidR="00F5795E" w:rsidDel="00DE59C1" w:rsidRDefault="00F5795E">
      <w:pPr>
        <w:widowControl w:val="0"/>
        <w:autoSpaceDE w:val="0"/>
        <w:autoSpaceDN w:val="0"/>
        <w:adjustRightInd w:val="0"/>
        <w:spacing w:after="0"/>
        <w:rPr>
          <w:ins w:id="16637" w:author="arkat" w:date="2017-10-11T10:03:00Z"/>
          <w:del w:id="16638" w:author="arkat" w:date="2017-10-11T11:07:00Z"/>
          <w:rFonts w:ascii="Times New Roman" w:hAnsi="Times New Roman" w:cs="Times New Roman"/>
          <w:szCs w:val="24"/>
        </w:rPr>
        <w:pPrChange w:id="16639" w:author="arkat" w:date="2017-10-11T11:07:00Z">
          <w:pPr>
            <w:widowControl w:val="0"/>
            <w:autoSpaceDE w:val="0"/>
            <w:autoSpaceDN w:val="0"/>
            <w:adjustRightInd w:val="0"/>
            <w:spacing w:after="140" w:line="288" w:lineRule="auto"/>
            <w:ind w:left="480" w:hanging="480"/>
          </w:pPr>
        </w:pPrChange>
      </w:pPr>
      <w:ins w:id="16640" w:author="arkat" w:date="2017-10-11T10:03:00Z">
        <w:del w:id="16641"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435D0BC7" w14:textId="616C8D1C" w:rsidR="00F5795E" w:rsidDel="00DE59C1" w:rsidRDefault="00F5795E">
      <w:pPr>
        <w:widowControl w:val="0"/>
        <w:autoSpaceDE w:val="0"/>
        <w:autoSpaceDN w:val="0"/>
        <w:adjustRightInd w:val="0"/>
        <w:spacing w:after="0"/>
        <w:rPr>
          <w:ins w:id="16642" w:author="arkat" w:date="2017-10-11T10:03:00Z"/>
          <w:del w:id="16643" w:author="arkat" w:date="2017-10-11T11:07:00Z"/>
          <w:rFonts w:ascii="Times New Roman" w:hAnsi="Times New Roman" w:cs="Times New Roman"/>
          <w:szCs w:val="24"/>
        </w:rPr>
        <w:pPrChange w:id="16644" w:author="arkat" w:date="2017-10-11T11:07:00Z">
          <w:pPr>
            <w:widowControl w:val="0"/>
            <w:autoSpaceDE w:val="0"/>
            <w:autoSpaceDN w:val="0"/>
            <w:adjustRightInd w:val="0"/>
            <w:spacing w:after="140" w:line="288" w:lineRule="auto"/>
            <w:ind w:left="480" w:hanging="480"/>
          </w:pPr>
        </w:pPrChange>
      </w:pPr>
      <w:ins w:id="16645" w:author="arkat" w:date="2017-10-11T10:03:00Z">
        <w:del w:id="16646" w:author="arkat" w:date="2017-10-11T11:07:00Z">
          <w:r w:rsidDel="00DE59C1">
            <w:rPr>
              <w:rFonts w:ascii="Times New Roman" w:hAnsi="Times New Roman" w:cs="Times New Roman"/>
              <w:szCs w:val="24"/>
            </w:rPr>
            <w:delText>Volzer, H. 2010. An Overview of BPMN 2 . 0 and its Potential Use. 2–3.</w:delText>
          </w:r>
        </w:del>
      </w:ins>
    </w:p>
    <w:p w14:paraId="6399ACEE" w14:textId="2C91D987" w:rsidR="00F5795E" w:rsidDel="00DE59C1" w:rsidRDefault="00F5795E">
      <w:pPr>
        <w:widowControl w:val="0"/>
        <w:autoSpaceDE w:val="0"/>
        <w:autoSpaceDN w:val="0"/>
        <w:adjustRightInd w:val="0"/>
        <w:spacing w:after="0"/>
        <w:rPr>
          <w:ins w:id="16647" w:author="arkat" w:date="2017-10-11T10:03:00Z"/>
          <w:del w:id="16648" w:author="arkat" w:date="2017-10-11T11:07:00Z"/>
          <w:rFonts w:ascii="Times New Roman" w:hAnsi="Times New Roman" w:cs="Times New Roman"/>
          <w:szCs w:val="24"/>
        </w:rPr>
        <w:pPrChange w:id="16649" w:author="arkat" w:date="2017-10-11T11:07:00Z">
          <w:pPr>
            <w:widowControl w:val="0"/>
            <w:autoSpaceDE w:val="0"/>
            <w:autoSpaceDN w:val="0"/>
            <w:adjustRightInd w:val="0"/>
            <w:spacing w:after="140" w:line="288" w:lineRule="auto"/>
            <w:ind w:left="480" w:hanging="480"/>
          </w:pPr>
        </w:pPrChange>
      </w:pPr>
      <w:ins w:id="16650" w:author="arkat" w:date="2017-10-11T10:03:00Z">
        <w:del w:id="16651"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198C05EC" w14:textId="411DD60C" w:rsidR="00F5795E" w:rsidDel="00DE59C1" w:rsidRDefault="00F5795E">
      <w:pPr>
        <w:widowControl w:val="0"/>
        <w:autoSpaceDE w:val="0"/>
        <w:autoSpaceDN w:val="0"/>
        <w:adjustRightInd w:val="0"/>
        <w:spacing w:after="0"/>
        <w:rPr>
          <w:ins w:id="16652" w:author="arkat" w:date="2017-10-11T10:03:00Z"/>
          <w:del w:id="16653" w:author="arkat" w:date="2017-10-11T11:07:00Z"/>
          <w:rFonts w:ascii="Times New Roman" w:hAnsi="Times New Roman" w:cs="Times New Roman"/>
          <w:szCs w:val="24"/>
        </w:rPr>
        <w:pPrChange w:id="16654" w:author="arkat" w:date="2017-10-11T11:07:00Z">
          <w:pPr>
            <w:widowControl w:val="0"/>
            <w:autoSpaceDE w:val="0"/>
            <w:autoSpaceDN w:val="0"/>
            <w:adjustRightInd w:val="0"/>
            <w:spacing w:after="140" w:line="288" w:lineRule="auto"/>
            <w:ind w:left="480" w:hanging="480"/>
          </w:pPr>
        </w:pPrChange>
      </w:pPr>
      <w:ins w:id="16655" w:author="arkat" w:date="2017-10-11T10:03:00Z">
        <w:del w:id="16656"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2BCBF1F2" w14:textId="2105E110" w:rsidR="00F5795E" w:rsidDel="00DE59C1" w:rsidRDefault="00F5795E">
      <w:pPr>
        <w:widowControl w:val="0"/>
        <w:autoSpaceDE w:val="0"/>
        <w:autoSpaceDN w:val="0"/>
        <w:adjustRightInd w:val="0"/>
        <w:spacing w:after="0"/>
        <w:rPr>
          <w:ins w:id="16657" w:author="arkat" w:date="2017-10-11T10:03:00Z"/>
          <w:del w:id="16658" w:author="arkat" w:date="2017-10-11T11:07:00Z"/>
        </w:rPr>
        <w:pPrChange w:id="16659" w:author="arkat" w:date="2017-10-11T11:07:00Z">
          <w:pPr>
            <w:widowControl w:val="0"/>
            <w:autoSpaceDE w:val="0"/>
            <w:autoSpaceDN w:val="0"/>
            <w:adjustRightInd w:val="0"/>
            <w:spacing w:after="140" w:line="288" w:lineRule="auto"/>
            <w:ind w:left="480" w:hanging="480"/>
          </w:pPr>
        </w:pPrChange>
      </w:pPr>
      <w:ins w:id="16660" w:author="arkat" w:date="2017-10-11T10:03:00Z">
        <w:del w:id="16661"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60EFCD83" w14:textId="7997DF34" w:rsidR="00F5795E" w:rsidDel="00DE59C1" w:rsidRDefault="00F5795E">
      <w:pPr>
        <w:widowControl w:val="0"/>
        <w:autoSpaceDE w:val="0"/>
        <w:autoSpaceDN w:val="0"/>
        <w:adjustRightInd w:val="0"/>
        <w:spacing w:after="0"/>
        <w:rPr>
          <w:ins w:id="16662" w:author="arkat" w:date="2017-10-11T10:04:00Z"/>
          <w:del w:id="16663" w:author="arkat" w:date="2017-10-11T11:07:00Z"/>
          <w:rFonts w:ascii="Times New Roman" w:hAnsi="Times New Roman" w:cs="Times New Roman"/>
          <w:szCs w:val="24"/>
        </w:rPr>
      </w:pPr>
    </w:p>
    <w:p w14:paraId="6AABF254" w14:textId="5DCC8DE9" w:rsidR="00F5795E" w:rsidDel="00DE59C1" w:rsidRDefault="00F5795E">
      <w:pPr>
        <w:widowControl w:val="0"/>
        <w:autoSpaceDE w:val="0"/>
        <w:autoSpaceDN w:val="0"/>
        <w:adjustRightInd w:val="0"/>
        <w:spacing w:after="0"/>
        <w:rPr>
          <w:ins w:id="16664" w:author="arkat" w:date="2017-10-11T10:04:00Z"/>
          <w:del w:id="16665" w:author="arkat" w:date="2017-10-11T11:07:00Z"/>
          <w:rFonts w:ascii="Times New Roman" w:hAnsi="Times New Roman" w:cs="Times New Roman"/>
          <w:szCs w:val="24"/>
        </w:rPr>
        <w:pPrChange w:id="16666" w:author="arkat" w:date="2017-10-11T11:07:00Z">
          <w:pPr>
            <w:widowControl w:val="0"/>
            <w:autoSpaceDE w:val="0"/>
            <w:autoSpaceDN w:val="0"/>
            <w:adjustRightInd w:val="0"/>
            <w:spacing w:after="140" w:line="288" w:lineRule="auto"/>
            <w:ind w:left="480" w:hanging="480"/>
          </w:pPr>
        </w:pPrChange>
      </w:pPr>
      <w:ins w:id="16667" w:author="arkat" w:date="2017-10-11T10:04:00Z">
        <w:del w:id="16668"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617C7541" w14:textId="737E1F17" w:rsidR="00F5795E" w:rsidDel="00DE59C1" w:rsidRDefault="00F5795E">
      <w:pPr>
        <w:widowControl w:val="0"/>
        <w:autoSpaceDE w:val="0"/>
        <w:autoSpaceDN w:val="0"/>
        <w:adjustRightInd w:val="0"/>
        <w:spacing w:after="0"/>
        <w:rPr>
          <w:ins w:id="16669" w:author="arkat" w:date="2017-10-11T10:04:00Z"/>
          <w:del w:id="16670" w:author="arkat" w:date="2017-10-11T11:07:00Z"/>
          <w:rFonts w:ascii="Times New Roman" w:hAnsi="Times New Roman" w:cs="Times New Roman"/>
          <w:szCs w:val="24"/>
        </w:rPr>
        <w:pPrChange w:id="16671" w:author="arkat" w:date="2017-10-11T11:07:00Z">
          <w:pPr>
            <w:widowControl w:val="0"/>
            <w:autoSpaceDE w:val="0"/>
            <w:autoSpaceDN w:val="0"/>
            <w:adjustRightInd w:val="0"/>
            <w:spacing w:after="140" w:line="288" w:lineRule="auto"/>
            <w:ind w:left="480" w:hanging="480"/>
          </w:pPr>
        </w:pPrChange>
      </w:pPr>
      <w:ins w:id="16672" w:author="arkat" w:date="2017-10-11T10:04:00Z">
        <w:del w:id="16673"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7EAB184D" w14:textId="487BA61F" w:rsidR="00F5795E" w:rsidDel="00DE59C1" w:rsidRDefault="00F5795E">
      <w:pPr>
        <w:widowControl w:val="0"/>
        <w:autoSpaceDE w:val="0"/>
        <w:autoSpaceDN w:val="0"/>
        <w:adjustRightInd w:val="0"/>
        <w:spacing w:after="0"/>
        <w:rPr>
          <w:ins w:id="16674" w:author="arkat" w:date="2017-10-11T10:04:00Z"/>
          <w:del w:id="16675" w:author="arkat" w:date="2017-10-11T11:07:00Z"/>
          <w:rFonts w:ascii="Times New Roman" w:hAnsi="Times New Roman" w:cs="Times New Roman"/>
          <w:szCs w:val="24"/>
        </w:rPr>
        <w:pPrChange w:id="16676" w:author="arkat" w:date="2017-10-11T11:07:00Z">
          <w:pPr>
            <w:widowControl w:val="0"/>
            <w:autoSpaceDE w:val="0"/>
            <w:autoSpaceDN w:val="0"/>
            <w:adjustRightInd w:val="0"/>
            <w:spacing w:after="140" w:line="288" w:lineRule="auto"/>
            <w:ind w:left="480" w:hanging="480"/>
          </w:pPr>
        </w:pPrChange>
      </w:pPr>
      <w:ins w:id="16677" w:author="arkat" w:date="2017-10-11T10:04:00Z">
        <w:del w:id="16678" w:author="arkat" w:date="2017-10-11T11:07:00Z">
          <w:r w:rsidDel="00DE59C1">
            <w:rPr>
              <w:rFonts w:ascii="Times New Roman" w:hAnsi="Times New Roman" w:cs="Times New Roman"/>
              <w:szCs w:val="24"/>
            </w:rPr>
            <w:delText>Arkin, A. &amp; Intalio 2002. Business Process Modeling Language. 98.</w:delText>
          </w:r>
        </w:del>
      </w:ins>
    </w:p>
    <w:p w14:paraId="04D02C13" w14:textId="229F13A3" w:rsidR="00F5795E" w:rsidDel="00DE59C1" w:rsidRDefault="00F5795E">
      <w:pPr>
        <w:widowControl w:val="0"/>
        <w:autoSpaceDE w:val="0"/>
        <w:autoSpaceDN w:val="0"/>
        <w:adjustRightInd w:val="0"/>
        <w:spacing w:after="0"/>
        <w:rPr>
          <w:ins w:id="16679" w:author="arkat" w:date="2017-10-11T10:04:00Z"/>
          <w:del w:id="16680" w:author="arkat" w:date="2017-10-11T11:07:00Z"/>
          <w:rFonts w:ascii="Times New Roman" w:hAnsi="Times New Roman" w:cs="Times New Roman"/>
          <w:szCs w:val="24"/>
        </w:rPr>
        <w:pPrChange w:id="16681" w:author="arkat" w:date="2017-10-11T11:07:00Z">
          <w:pPr>
            <w:widowControl w:val="0"/>
            <w:autoSpaceDE w:val="0"/>
            <w:autoSpaceDN w:val="0"/>
            <w:adjustRightInd w:val="0"/>
            <w:spacing w:after="140" w:line="288" w:lineRule="auto"/>
            <w:ind w:left="480" w:hanging="480"/>
          </w:pPr>
        </w:pPrChange>
      </w:pPr>
      <w:ins w:id="16682" w:author="arkat" w:date="2017-10-11T10:04:00Z">
        <w:del w:id="16683"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4137902C" w14:textId="050E5DEF" w:rsidR="00F5795E" w:rsidDel="00DE59C1" w:rsidRDefault="00F5795E">
      <w:pPr>
        <w:widowControl w:val="0"/>
        <w:autoSpaceDE w:val="0"/>
        <w:autoSpaceDN w:val="0"/>
        <w:adjustRightInd w:val="0"/>
        <w:spacing w:after="0"/>
        <w:rPr>
          <w:ins w:id="16684" w:author="arkat" w:date="2017-10-11T10:04:00Z"/>
          <w:del w:id="16685" w:author="arkat" w:date="2017-10-11T11:07:00Z"/>
          <w:rFonts w:ascii="Times New Roman" w:hAnsi="Times New Roman" w:cs="Times New Roman"/>
          <w:szCs w:val="24"/>
        </w:rPr>
        <w:pPrChange w:id="16686" w:author="arkat" w:date="2017-10-11T11:07:00Z">
          <w:pPr>
            <w:widowControl w:val="0"/>
            <w:autoSpaceDE w:val="0"/>
            <w:autoSpaceDN w:val="0"/>
            <w:adjustRightInd w:val="0"/>
            <w:spacing w:after="140" w:line="288" w:lineRule="auto"/>
            <w:ind w:left="480" w:hanging="480"/>
          </w:pPr>
        </w:pPrChange>
      </w:pPr>
      <w:ins w:id="16687" w:author="arkat" w:date="2017-10-11T10:04:00Z">
        <w:del w:id="16688"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0BA2B577" w14:textId="0FA5A065" w:rsidR="00F5795E" w:rsidDel="00DE59C1" w:rsidRDefault="00F5795E">
      <w:pPr>
        <w:widowControl w:val="0"/>
        <w:autoSpaceDE w:val="0"/>
        <w:autoSpaceDN w:val="0"/>
        <w:adjustRightInd w:val="0"/>
        <w:spacing w:after="0"/>
        <w:rPr>
          <w:ins w:id="16689" w:author="arkat" w:date="2017-10-11T10:04:00Z"/>
          <w:del w:id="16690" w:author="arkat" w:date="2017-10-11T11:07:00Z"/>
          <w:rFonts w:ascii="Times New Roman" w:hAnsi="Times New Roman" w:cs="Times New Roman"/>
          <w:szCs w:val="24"/>
        </w:rPr>
        <w:pPrChange w:id="16691" w:author="arkat" w:date="2017-10-11T11:07:00Z">
          <w:pPr>
            <w:widowControl w:val="0"/>
            <w:autoSpaceDE w:val="0"/>
            <w:autoSpaceDN w:val="0"/>
            <w:adjustRightInd w:val="0"/>
            <w:spacing w:after="140" w:line="288" w:lineRule="auto"/>
            <w:ind w:left="480" w:hanging="480"/>
          </w:pPr>
        </w:pPrChange>
      </w:pPr>
      <w:ins w:id="16692" w:author="arkat" w:date="2017-10-11T10:04:00Z">
        <w:del w:id="16693"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7C1842A9" w14:textId="42DC8809" w:rsidR="00F5795E" w:rsidDel="00DE59C1" w:rsidRDefault="00F5795E">
      <w:pPr>
        <w:widowControl w:val="0"/>
        <w:autoSpaceDE w:val="0"/>
        <w:autoSpaceDN w:val="0"/>
        <w:adjustRightInd w:val="0"/>
        <w:spacing w:after="0"/>
        <w:rPr>
          <w:ins w:id="16694" w:author="arkat" w:date="2017-10-11T10:04:00Z"/>
          <w:del w:id="16695" w:author="arkat" w:date="2017-10-11T11:07:00Z"/>
          <w:rFonts w:ascii="Times New Roman" w:hAnsi="Times New Roman" w:cs="Times New Roman"/>
          <w:szCs w:val="24"/>
        </w:rPr>
        <w:pPrChange w:id="16696" w:author="arkat" w:date="2017-10-11T11:07:00Z">
          <w:pPr>
            <w:widowControl w:val="0"/>
            <w:autoSpaceDE w:val="0"/>
            <w:autoSpaceDN w:val="0"/>
            <w:adjustRightInd w:val="0"/>
            <w:spacing w:after="140" w:line="288" w:lineRule="auto"/>
            <w:ind w:left="480" w:hanging="480"/>
          </w:pPr>
        </w:pPrChange>
      </w:pPr>
      <w:ins w:id="16697" w:author="arkat" w:date="2017-10-11T10:04:00Z">
        <w:del w:id="16698"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49C24295" w14:textId="3EB26B47" w:rsidR="00F5795E" w:rsidDel="00DE59C1" w:rsidRDefault="00F5795E">
      <w:pPr>
        <w:widowControl w:val="0"/>
        <w:autoSpaceDE w:val="0"/>
        <w:autoSpaceDN w:val="0"/>
        <w:adjustRightInd w:val="0"/>
        <w:spacing w:after="0"/>
        <w:rPr>
          <w:ins w:id="16699" w:author="arkat" w:date="2017-10-11T10:04:00Z"/>
          <w:del w:id="16700" w:author="arkat" w:date="2017-10-11T11:07:00Z"/>
          <w:rFonts w:ascii="Times New Roman" w:hAnsi="Times New Roman" w:cs="Times New Roman"/>
          <w:szCs w:val="24"/>
        </w:rPr>
        <w:pPrChange w:id="16701" w:author="arkat" w:date="2017-10-11T11:07:00Z">
          <w:pPr>
            <w:widowControl w:val="0"/>
            <w:autoSpaceDE w:val="0"/>
            <w:autoSpaceDN w:val="0"/>
            <w:adjustRightInd w:val="0"/>
            <w:spacing w:after="140" w:line="288" w:lineRule="auto"/>
            <w:ind w:left="480" w:hanging="480"/>
          </w:pPr>
        </w:pPrChange>
      </w:pPr>
      <w:ins w:id="16702" w:author="arkat" w:date="2017-10-11T10:04:00Z">
        <w:del w:id="16703"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3C812B44" w14:textId="5771C30D" w:rsidR="00F5795E" w:rsidDel="00DE59C1" w:rsidRDefault="00F5795E">
      <w:pPr>
        <w:widowControl w:val="0"/>
        <w:autoSpaceDE w:val="0"/>
        <w:autoSpaceDN w:val="0"/>
        <w:adjustRightInd w:val="0"/>
        <w:spacing w:after="0"/>
        <w:rPr>
          <w:ins w:id="16704" w:author="arkat" w:date="2017-10-11T10:04:00Z"/>
          <w:del w:id="16705" w:author="arkat" w:date="2017-10-11T11:07:00Z"/>
          <w:rFonts w:ascii="Times New Roman" w:hAnsi="Times New Roman" w:cs="Times New Roman"/>
          <w:szCs w:val="24"/>
        </w:rPr>
        <w:pPrChange w:id="16706" w:author="arkat" w:date="2017-10-11T11:07:00Z">
          <w:pPr>
            <w:widowControl w:val="0"/>
            <w:autoSpaceDE w:val="0"/>
            <w:autoSpaceDN w:val="0"/>
            <w:adjustRightInd w:val="0"/>
            <w:spacing w:after="140" w:line="288" w:lineRule="auto"/>
            <w:ind w:left="480" w:hanging="480"/>
          </w:pPr>
        </w:pPrChange>
      </w:pPr>
      <w:ins w:id="16707" w:author="arkat" w:date="2017-10-11T10:04:00Z">
        <w:del w:id="16708"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4265A113" w14:textId="5358CDCC" w:rsidR="00F5795E" w:rsidDel="00DE59C1" w:rsidRDefault="00F5795E">
      <w:pPr>
        <w:widowControl w:val="0"/>
        <w:autoSpaceDE w:val="0"/>
        <w:autoSpaceDN w:val="0"/>
        <w:adjustRightInd w:val="0"/>
        <w:spacing w:after="0"/>
        <w:rPr>
          <w:ins w:id="16709" w:author="arkat" w:date="2017-10-11T10:04:00Z"/>
          <w:del w:id="16710" w:author="arkat" w:date="2017-10-11T11:07:00Z"/>
          <w:rFonts w:ascii="Times New Roman" w:hAnsi="Times New Roman" w:cs="Times New Roman"/>
          <w:szCs w:val="24"/>
        </w:rPr>
        <w:pPrChange w:id="16711" w:author="arkat" w:date="2017-10-11T11:07:00Z">
          <w:pPr>
            <w:widowControl w:val="0"/>
            <w:autoSpaceDE w:val="0"/>
            <w:autoSpaceDN w:val="0"/>
            <w:adjustRightInd w:val="0"/>
            <w:spacing w:after="140" w:line="288" w:lineRule="auto"/>
            <w:ind w:left="480" w:hanging="480"/>
          </w:pPr>
        </w:pPrChange>
      </w:pPr>
      <w:ins w:id="16712" w:author="arkat" w:date="2017-10-11T10:04:00Z">
        <w:del w:id="16713"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4FE139C8" w14:textId="1F8E356B" w:rsidR="00F5795E" w:rsidDel="00DE59C1" w:rsidRDefault="00F5795E">
      <w:pPr>
        <w:widowControl w:val="0"/>
        <w:autoSpaceDE w:val="0"/>
        <w:autoSpaceDN w:val="0"/>
        <w:adjustRightInd w:val="0"/>
        <w:spacing w:after="0"/>
        <w:rPr>
          <w:ins w:id="16714" w:author="arkat" w:date="2017-10-11T10:04:00Z"/>
          <w:del w:id="16715" w:author="arkat" w:date="2017-10-11T11:07:00Z"/>
          <w:rFonts w:ascii="Times New Roman" w:hAnsi="Times New Roman" w:cs="Times New Roman"/>
          <w:szCs w:val="24"/>
        </w:rPr>
        <w:pPrChange w:id="16716" w:author="arkat" w:date="2017-10-11T11:07:00Z">
          <w:pPr>
            <w:widowControl w:val="0"/>
            <w:autoSpaceDE w:val="0"/>
            <w:autoSpaceDN w:val="0"/>
            <w:adjustRightInd w:val="0"/>
            <w:spacing w:after="140" w:line="288" w:lineRule="auto"/>
            <w:ind w:left="480" w:hanging="480"/>
          </w:pPr>
        </w:pPrChange>
      </w:pPr>
      <w:ins w:id="16717" w:author="arkat" w:date="2017-10-11T10:04:00Z">
        <w:del w:id="16718"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0E728C5E" w14:textId="2BAA4B6D" w:rsidR="00F5795E" w:rsidDel="00DE59C1" w:rsidRDefault="00F5795E">
      <w:pPr>
        <w:widowControl w:val="0"/>
        <w:autoSpaceDE w:val="0"/>
        <w:autoSpaceDN w:val="0"/>
        <w:adjustRightInd w:val="0"/>
        <w:spacing w:after="0"/>
        <w:rPr>
          <w:ins w:id="16719" w:author="arkat" w:date="2017-10-11T10:04:00Z"/>
          <w:del w:id="16720" w:author="arkat" w:date="2017-10-11T11:07:00Z"/>
          <w:rFonts w:ascii="Times New Roman" w:hAnsi="Times New Roman" w:cs="Times New Roman"/>
          <w:szCs w:val="24"/>
        </w:rPr>
        <w:pPrChange w:id="16721" w:author="arkat" w:date="2017-10-11T11:07:00Z">
          <w:pPr>
            <w:widowControl w:val="0"/>
            <w:autoSpaceDE w:val="0"/>
            <w:autoSpaceDN w:val="0"/>
            <w:adjustRightInd w:val="0"/>
            <w:spacing w:after="140" w:line="288" w:lineRule="auto"/>
            <w:ind w:left="480" w:hanging="480"/>
          </w:pPr>
        </w:pPrChange>
      </w:pPr>
      <w:ins w:id="16722" w:author="arkat" w:date="2017-10-11T10:04:00Z">
        <w:del w:id="16723"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5B7FBC67" w14:textId="1F70ACB6" w:rsidR="00F5795E" w:rsidDel="00DE59C1" w:rsidRDefault="00F5795E">
      <w:pPr>
        <w:widowControl w:val="0"/>
        <w:autoSpaceDE w:val="0"/>
        <w:autoSpaceDN w:val="0"/>
        <w:adjustRightInd w:val="0"/>
        <w:spacing w:after="0"/>
        <w:rPr>
          <w:ins w:id="16724" w:author="arkat" w:date="2017-10-11T10:04:00Z"/>
          <w:del w:id="16725" w:author="arkat" w:date="2017-10-11T11:07:00Z"/>
          <w:rFonts w:ascii="Times New Roman" w:hAnsi="Times New Roman" w:cs="Times New Roman"/>
          <w:szCs w:val="24"/>
        </w:rPr>
        <w:pPrChange w:id="16726" w:author="arkat" w:date="2017-10-11T11:07:00Z">
          <w:pPr>
            <w:widowControl w:val="0"/>
            <w:autoSpaceDE w:val="0"/>
            <w:autoSpaceDN w:val="0"/>
            <w:adjustRightInd w:val="0"/>
            <w:spacing w:after="140" w:line="288" w:lineRule="auto"/>
            <w:ind w:left="480" w:hanging="480"/>
          </w:pPr>
        </w:pPrChange>
      </w:pPr>
      <w:ins w:id="16727" w:author="arkat" w:date="2017-10-11T10:04:00Z">
        <w:del w:id="16728"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4E6B957B" w14:textId="3715D7FB" w:rsidR="00F5795E" w:rsidDel="00DE59C1" w:rsidRDefault="00F5795E">
      <w:pPr>
        <w:widowControl w:val="0"/>
        <w:autoSpaceDE w:val="0"/>
        <w:autoSpaceDN w:val="0"/>
        <w:adjustRightInd w:val="0"/>
        <w:spacing w:after="0"/>
        <w:rPr>
          <w:ins w:id="16729" w:author="arkat" w:date="2017-10-11T10:04:00Z"/>
          <w:del w:id="16730" w:author="arkat" w:date="2017-10-11T11:07:00Z"/>
          <w:rFonts w:ascii="Times New Roman" w:hAnsi="Times New Roman" w:cs="Times New Roman"/>
          <w:szCs w:val="24"/>
        </w:rPr>
        <w:pPrChange w:id="16731" w:author="arkat" w:date="2017-10-11T11:07:00Z">
          <w:pPr>
            <w:widowControl w:val="0"/>
            <w:autoSpaceDE w:val="0"/>
            <w:autoSpaceDN w:val="0"/>
            <w:adjustRightInd w:val="0"/>
            <w:spacing w:after="140" w:line="288" w:lineRule="auto"/>
            <w:ind w:left="480" w:hanging="480"/>
          </w:pPr>
        </w:pPrChange>
      </w:pPr>
      <w:ins w:id="16732" w:author="arkat" w:date="2017-10-11T10:04:00Z">
        <w:del w:id="16733"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10527643" w14:textId="1B74330C" w:rsidR="00F5795E" w:rsidDel="00DE59C1" w:rsidRDefault="00F5795E">
      <w:pPr>
        <w:widowControl w:val="0"/>
        <w:autoSpaceDE w:val="0"/>
        <w:autoSpaceDN w:val="0"/>
        <w:adjustRightInd w:val="0"/>
        <w:spacing w:after="0"/>
        <w:rPr>
          <w:ins w:id="16734" w:author="arkat" w:date="2017-10-11T10:04:00Z"/>
          <w:del w:id="16735" w:author="arkat" w:date="2017-10-11T11:07:00Z"/>
          <w:rFonts w:ascii="Times New Roman" w:hAnsi="Times New Roman" w:cs="Times New Roman"/>
          <w:szCs w:val="24"/>
        </w:rPr>
        <w:pPrChange w:id="16736" w:author="arkat" w:date="2017-10-11T11:07:00Z">
          <w:pPr>
            <w:widowControl w:val="0"/>
            <w:autoSpaceDE w:val="0"/>
            <w:autoSpaceDN w:val="0"/>
            <w:adjustRightInd w:val="0"/>
            <w:spacing w:after="140" w:line="288" w:lineRule="auto"/>
            <w:ind w:left="480" w:hanging="480"/>
          </w:pPr>
        </w:pPrChange>
      </w:pPr>
      <w:ins w:id="16737" w:author="arkat" w:date="2017-10-11T10:04:00Z">
        <w:del w:id="16738"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468FB55E" w14:textId="4E7A8032" w:rsidR="00F5795E" w:rsidDel="00DE59C1" w:rsidRDefault="00F5795E">
      <w:pPr>
        <w:widowControl w:val="0"/>
        <w:autoSpaceDE w:val="0"/>
        <w:autoSpaceDN w:val="0"/>
        <w:adjustRightInd w:val="0"/>
        <w:spacing w:after="0"/>
        <w:rPr>
          <w:ins w:id="16739" w:author="arkat" w:date="2017-10-11T10:04:00Z"/>
          <w:del w:id="16740" w:author="arkat" w:date="2017-10-11T11:07:00Z"/>
          <w:rFonts w:ascii="Times New Roman" w:hAnsi="Times New Roman" w:cs="Times New Roman"/>
          <w:szCs w:val="24"/>
        </w:rPr>
        <w:pPrChange w:id="16741" w:author="arkat" w:date="2017-10-11T11:07:00Z">
          <w:pPr>
            <w:widowControl w:val="0"/>
            <w:autoSpaceDE w:val="0"/>
            <w:autoSpaceDN w:val="0"/>
            <w:adjustRightInd w:val="0"/>
            <w:spacing w:after="140" w:line="288" w:lineRule="auto"/>
            <w:ind w:left="480" w:hanging="480"/>
          </w:pPr>
        </w:pPrChange>
      </w:pPr>
      <w:ins w:id="16742" w:author="arkat" w:date="2017-10-11T10:04:00Z">
        <w:del w:id="16743"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122DA680" w14:textId="5C20778B" w:rsidR="00F5795E" w:rsidDel="00DE59C1" w:rsidRDefault="00F5795E">
      <w:pPr>
        <w:widowControl w:val="0"/>
        <w:autoSpaceDE w:val="0"/>
        <w:autoSpaceDN w:val="0"/>
        <w:adjustRightInd w:val="0"/>
        <w:spacing w:after="0"/>
        <w:rPr>
          <w:ins w:id="16744" w:author="arkat" w:date="2017-10-11T10:04:00Z"/>
          <w:del w:id="16745" w:author="arkat" w:date="2017-10-11T11:07:00Z"/>
          <w:rFonts w:ascii="Times New Roman" w:hAnsi="Times New Roman" w:cs="Times New Roman"/>
          <w:szCs w:val="24"/>
        </w:rPr>
        <w:pPrChange w:id="16746" w:author="arkat" w:date="2017-10-11T11:07:00Z">
          <w:pPr>
            <w:widowControl w:val="0"/>
            <w:autoSpaceDE w:val="0"/>
            <w:autoSpaceDN w:val="0"/>
            <w:adjustRightInd w:val="0"/>
            <w:spacing w:after="140" w:line="288" w:lineRule="auto"/>
            <w:ind w:left="480" w:hanging="480"/>
          </w:pPr>
        </w:pPrChange>
      </w:pPr>
      <w:ins w:id="16747" w:author="arkat" w:date="2017-10-11T10:04:00Z">
        <w:del w:id="16748"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7C593DAF" w14:textId="567C16A6" w:rsidR="00F5795E" w:rsidDel="00DE59C1" w:rsidRDefault="00F5795E">
      <w:pPr>
        <w:widowControl w:val="0"/>
        <w:autoSpaceDE w:val="0"/>
        <w:autoSpaceDN w:val="0"/>
        <w:adjustRightInd w:val="0"/>
        <w:spacing w:after="0"/>
        <w:rPr>
          <w:ins w:id="16749" w:author="arkat" w:date="2017-10-11T10:04:00Z"/>
          <w:del w:id="16750" w:author="arkat" w:date="2017-10-11T11:07:00Z"/>
          <w:rFonts w:ascii="Times New Roman" w:hAnsi="Times New Roman" w:cs="Times New Roman"/>
          <w:szCs w:val="24"/>
        </w:rPr>
        <w:pPrChange w:id="16751" w:author="arkat" w:date="2017-10-11T11:07:00Z">
          <w:pPr>
            <w:widowControl w:val="0"/>
            <w:autoSpaceDE w:val="0"/>
            <w:autoSpaceDN w:val="0"/>
            <w:adjustRightInd w:val="0"/>
            <w:spacing w:after="140" w:line="288" w:lineRule="auto"/>
            <w:ind w:left="480" w:hanging="480"/>
          </w:pPr>
        </w:pPrChange>
      </w:pPr>
      <w:ins w:id="16752" w:author="arkat" w:date="2017-10-11T10:04:00Z">
        <w:del w:id="16753"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06A063D4" w14:textId="7F3F12E9" w:rsidR="00F5795E" w:rsidDel="00DE59C1" w:rsidRDefault="00F5795E">
      <w:pPr>
        <w:widowControl w:val="0"/>
        <w:autoSpaceDE w:val="0"/>
        <w:autoSpaceDN w:val="0"/>
        <w:adjustRightInd w:val="0"/>
        <w:spacing w:after="0"/>
        <w:rPr>
          <w:ins w:id="16754" w:author="arkat" w:date="2017-10-11T10:04:00Z"/>
          <w:del w:id="16755" w:author="arkat" w:date="2017-10-11T11:07:00Z"/>
          <w:rFonts w:ascii="Times New Roman" w:hAnsi="Times New Roman" w:cs="Times New Roman"/>
          <w:szCs w:val="24"/>
        </w:rPr>
        <w:pPrChange w:id="16756" w:author="arkat" w:date="2017-10-11T11:07:00Z">
          <w:pPr>
            <w:widowControl w:val="0"/>
            <w:autoSpaceDE w:val="0"/>
            <w:autoSpaceDN w:val="0"/>
            <w:adjustRightInd w:val="0"/>
            <w:spacing w:after="140" w:line="288" w:lineRule="auto"/>
            <w:ind w:left="480" w:hanging="480"/>
          </w:pPr>
        </w:pPrChange>
      </w:pPr>
      <w:ins w:id="16757" w:author="arkat" w:date="2017-10-11T10:04:00Z">
        <w:del w:id="16758"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52227C3A" w14:textId="107DC6C4" w:rsidR="00F5795E" w:rsidDel="00DE59C1" w:rsidRDefault="00F5795E">
      <w:pPr>
        <w:widowControl w:val="0"/>
        <w:autoSpaceDE w:val="0"/>
        <w:autoSpaceDN w:val="0"/>
        <w:adjustRightInd w:val="0"/>
        <w:spacing w:after="0"/>
        <w:rPr>
          <w:ins w:id="16759" w:author="arkat" w:date="2017-10-11T10:04:00Z"/>
          <w:del w:id="16760" w:author="arkat" w:date="2017-10-11T11:07:00Z"/>
          <w:rFonts w:ascii="Times New Roman" w:hAnsi="Times New Roman" w:cs="Times New Roman"/>
          <w:szCs w:val="24"/>
        </w:rPr>
        <w:pPrChange w:id="16761" w:author="arkat" w:date="2017-10-11T11:07:00Z">
          <w:pPr>
            <w:widowControl w:val="0"/>
            <w:autoSpaceDE w:val="0"/>
            <w:autoSpaceDN w:val="0"/>
            <w:adjustRightInd w:val="0"/>
            <w:spacing w:after="140" w:line="288" w:lineRule="auto"/>
            <w:ind w:left="480" w:hanging="480"/>
          </w:pPr>
        </w:pPrChange>
      </w:pPr>
      <w:ins w:id="16762" w:author="arkat" w:date="2017-10-11T10:04:00Z">
        <w:del w:id="16763"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1004B077" w14:textId="002C3CCF" w:rsidR="00F5795E" w:rsidDel="00DE59C1" w:rsidRDefault="00F5795E">
      <w:pPr>
        <w:widowControl w:val="0"/>
        <w:autoSpaceDE w:val="0"/>
        <w:autoSpaceDN w:val="0"/>
        <w:adjustRightInd w:val="0"/>
        <w:spacing w:after="0"/>
        <w:rPr>
          <w:ins w:id="16764" w:author="arkat" w:date="2017-10-11T10:04:00Z"/>
          <w:del w:id="16765" w:author="arkat" w:date="2017-10-11T11:07:00Z"/>
          <w:rFonts w:ascii="Times New Roman" w:hAnsi="Times New Roman" w:cs="Times New Roman"/>
          <w:szCs w:val="24"/>
        </w:rPr>
        <w:pPrChange w:id="16766" w:author="arkat" w:date="2017-10-11T11:07:00Z">
          <w:pPr>
            <w:widowControl w:val="0"/>
            <w:autoSpaceDE w:val="0"/>
            <w:autoSpaceDN w:val="0"/>
            <w:adjustRightInd w:val="0"/>
            <w:spacing w:after="140" w:line="288" w:lineRule="auto"/>
            <w:ind w:left="480" w:hanging="480"/>
          </w:pPr>
        </w:pPrChange>
      </w:pPr>
      <w:ins w:id="16767" w:author="arkat" w:date="2017-10-11T10:04:00Z">
        <w:del w:id="16768"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EF26E38" w14:textId="072BC958" w:rsidR="00F5795E" w:rsidDel="00DE59C1" w:rsidRDefault="00F5795E">
      <w:pPr>
        <w:widowControl w:val="0"/>
        <w:autoSpaceDE w:val="0"/>
        <w:autoSpaceDN w:val="0"/>
        <w:adjustRightInd w:val="0"/>
        <w:spacing w:after="0"/>
        <w:rPr>
          <w:ins w:id="16769" w:author="arkat" w:date="2017-10-11T10:04:00Z"/>
          <w:del w:id="16770" w:author="arkat" w:date="2017-10-11T11:07:00Z"/>
          <w:rFonts w:ascii="Times New Roman" w:hAnsi="Times New Roman" w:cs="Times New Roman"/>
          <w:szCs w:val="24"/>
        </w:rPr>
        <w:pPrChange w:id="16771" w:author="arkat" w:date="2017-10-11T11:07:00Z">
          <w:pPr>
            <w:widowControl w:val="0"/>
            <w:autoSpaceDE w:val="0"/>
            <w:autoSpaceDN w:val="0"/>
            <w:adjustRightInd w:val="0"/>
            <w:spacing w:after="140" w:line="288" w:lineRule="auto"/>
            <w:ind w:left="480" w:hanging="480"/>
          </w:pPr>
        </w:pPrChange>
      </w:pPr>
      <w:ins w:id="16772" w:author="arkat" w:date="2017-10-11T10:04:00Z">
        <w:del w:id="16773"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557B1B88" w14:textId="41B58A74" w:rsidR="00F5795E" w:rsidDel="00DE59C1" w:rsidRDefault="00F5795E">
      <w:pPr>
        <w:widowControl w:val="0"/>
        <w:autoSpaceDE w:val="0"/>
        <w:autoSpaceDN w:val="0"/>
        <w:adjustRightInd w:val="0"/>
        <w:spacing w:after="0"/>
        <w:rPr>
          <w:ins w:id="16774" w:author="arkat" w:date="2017-10-11T10:04:00Z"/>
          <w:del w:id="16775" w:author="arkat" w:date="2017-10-11T11:07:00Z"/>
          <w:rFonts w:ascii="Times New Roman" w:hAnsi="Times New Roman" w:cs="Times New Roman"/>
          <w:szCs w:val="24"/>
        </w:rPr>
        <w:pPrChange w:id="16776" w:author="arkat" w:date="2017-10-11T11:07:00Z">
          <w:pPr>
            <w:widowControl w:val="0"/>
            <w:autoSpaceDE w:val="0"/>
            <w:autoSpaceDN w:val="0"/>
            <w:adjustRightInd w:val="0"/>
            <w:spacing w:after="140" w:line="288" w:lineRule="auto"/>
            <w:ind w:left="480" w:hanging="480"/>
          </w:pPr>
        </w:pPrChange>
      </w:pPr>
      <w:ins w:id="16777" w:author="arkat" w:date="2017-10-11T10:04:00Z">
        <w:del w:id="16778"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6EDC0B4B" w14:textId="0993F851" w:rsidR="00F5795E" w:rsidDel="00DE59C1" w:rsidRDefault="00F5795E">
      <w:pPr>
        <w:widowControl w:val="0"/>
        <w:autoSpaceDE w:val="0"/>
        <w:autoSpaceDN w:val="0"/>
        <w:adjustRightInd w:val="0"/>
        <w:spacing w:after="0"/>
        <w:rPr>
          <w:ins w:id="16779" w:author="arkat" w:date="2017-10-11T10:04:00Z"/>
          <w:del w:id="16780" w:author="arkat" w:date="2017-10-11T11:07:00Z"/>
          <w:rFonts w:ascii="Times New Roman" w:hAnsi="Times New Roman" w:cs="Times New Roman"/>
          <w:szCs w:val="24"/>
        </w:rPr>
        <w:pPrChange w:id="16781" w:author="arkat" w:date="2017-10-11T11:07:00Z">
          <w:pPr>
            <w:widowControl w:val="0"/>
            <w:autoSpaceDE w:val="0"/>
            <w:autoSpaceDN w:val="0"/>
            <w:adjustRightInd w:val="0"/>
            <w:spacing w:after="140" w:line="288" w:lineRule="auto"/>
            <w:ind w:left="480" w:hanging="480"/>
          </w:pPr>
        </w:pPrChange>
      </w:pPr>
      <w:ins w:id="16782" w:author="arkat" w:date="2017-10-11T10:04:00Z">
        <w:del w:id="16783"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0AAA22C0" w14:textId="1955D2C9" w:rsidR="00F5795E" w:rsidDel="00DE59C1" w:rsidRDefault="00F5795E">
      <w:pPr>
        <w:widowControl w:val="0"/>
        <w:autoSpaceDE w:val="0"/>
        <w:autoSpaceDN w:val="0"/>
        <w:adjustRightInd w:val="0"/>
        <w:spacing w:after="0"/>
        <w:rPr>
          <w:ins w:id="16784" w:author="arkat" w:date="2017-10-11T10:04:00Z"/>
          <w:del w:id="16785" w:author="arkat" w:date="2017-10-11T11:07:00Z"/>
          <w:rFonts w:ascii="Times New Roman" w:hAnsi="Times New Roman" w:cs="Times New Roman"/>
          <w:szCs w:val="24"/>
        </w:rPr>
        <w:pPrChange w:id="16786" w:author="arkat" w:date="2017-10-11T11:07:00Z">
          <w:pPr>
            <w:widowControl w:val="0"/>
            <w:autoSpaceDE w:val="0"/>
            <w:autoSpaceDN w:val="0"/>
            <w:adjustRightInd w:val="0"/>
            <w:spacing w:after="140" w:line="288" w:lineRule="auto"/>
            <w:ind w:left="480" w:hanging="480"/>
          </w:pPr>
        </w:pPrChange>
      </w:pPr>
      <w:ins w:id="16787" w:author="arkat" w:date="2017-10-11T10:04:00Z">
        <w:del w:id="16788"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3C03E5CF" w14:textId="7F13EE9D" w:rsidR="00F5795E" w:rsidDel="00DE59C1" w:rsidRDefault="00F5795E">
      <w:pPr>
        <w:widowControl w:val="0"/>
        <w:autoSpaceDE w:val="0"/>
        <w:autoSpaceDN w:val="0"/>
        <w:adjustRightInd w:val="0"/>
        <w:spacing w:after="0"/>
        <w:rPr>
          <w:ins w:id="16789" w:author="arkat" w:date="2017-10-11T10:04:00Z"/>
          <w:del w:id="16790" w:author="arkat" w:date="2017-10-11T11:07:00Z"/>
          <w:rFonts w:ascii="Times New Roman" w:hAnsi="Times New Roman" w:cs="Times New Roman"/>
          <w:szCs w:val="24"/>
        </w:rPr>
        <w:pPrChange w:id="16791" w:author="arkat" w:date="2017-10-11T11:07:00Z">
          <w:pPr>
            <w:widowControl w:val="0"/>
            <w:autoSpaceDE w:val="0"/>
            <w:autoSpaceDN w:val="0"/>
            <w:adjustRightInd w:val="0"/>
            <w:spacing w:after="140" w:line="288" w:lineRule="auto"/>
            <w:ind w:left="480" w:hanging="480"/>
          </w:pPr>
        </w:pPrChange>
      </w:pPr>
      <w:ins w:id="16792" w:author="arkat" w:date="2017-10-11T10:04:00Z">
        <w:del w:id="16793"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7C9409AA" w14:textId="1616D1B2" w:rsidR="00F5795E" w:rsidDel="00DE59C1" w:rsidRDefault="00F5795E">
      <w:pPr>
        <w:widowControl w:val="0"/>
        <w:autoSpaceDE w:val="0"/>
        <w:autoSpaceDN w:val="0"/>
        <w:adjustRightInd w:val="0"/>
        <w:spacing w:after="0"/>
        <w:rPr>
          <w:ins w:id="16794" w:author="arkat" w:date="2017-10-11T10:04:00Z"/>
          <w:del w:id="16795" w:author="arkat" w:date="2017-10-11T11:07:00Z"/>
          <w:rFonts w:ascii="Times New Roman" w:hAnsi="Times New Roman" w:cs="Times New Roman"/>
          <w:szCs w:val="24"/>
        </w:rPr>
        <w:pPrChange w:id="16796" w:author="arkat" w:date="2017-10-11T11:07:00Z">
          <w:pPr>
            <w:widowControl w:val="0"/>
            <w:autoSpaceDE w:val="0"/>
            <w:autoSpaceDN w:val="0"/>
            <w:adjustRightInd w:val="0"/>
            <w:spacing w:after="140" w:line="288" w:lineRule="auto"/>
            <w:ind w:left="480" w:hanging="480"/>
          </w:pPr>
        </w:pPrChange>
      </w:pPr>
      <w:ins w:id="16797" w:author="arkat" w:date="2017-10-11T10:04:00Z">
        <w:del w:id="16798"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5643CC4C" w14:textId="6ECEBBA5" w:rsidR="00F5795E" w:rsidDel="00DE59C1" w:rsidRDefault="00F5795E">
      <w:pPr>
        <w:widowControl w:val="0"/>
        <w:autoSpaceDE w:val="0"/>
        <w:autoSpaceDN w:val="0"/>
        <w:adjustRightInd w:val="0"/>
        <w:spacing w:after="0"/>
        <w:rPr>
          <w:ins w:id="16799" w:author="arkat" w:date="2017-10-11T10:04:00Z"/>
          <w:del w:id="16800" w:author="arkat" w:date="2017-10-11T11:07:00Z"/>
          <w:rFonts w:ascii="Times New Roman" w:hAnsi="Times New Roman" w:cs="Times New Roman"/>
          <w:szCs w:val="24"/>
        </w:rPr>
        <w:pPrChange w:id="16801" w:author="arkat" w:date="2017-10-11T11:07:00Z">
          <w:pPr>
            <w:widowControl w:val="0"/>
            <w:autoSpaceDE w:val="0"/>
            <w:autoSpaceDN w:val="0"/>
            <w:adjustRightInd w:val="0"/>
            <w:spacing w:after="140" w:line="288" w:lineRule="auto"/>
            <w:ind w:left="480" w:hanging="480"/>
          </w:pPr>
        </w:pPrChange>
      </w:pPr>
      <w:ins w:id="16802" w:author="arkat" w:date="2017-10-11T10:04:00Z">
        <w:del w:id="16803"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02015E19" w14:textId="18732DD5" w:rsidR="00F5795E" w:rsidDel="00DE59C1" w:rsidRDefault="00F5795E">
      <w:pPr>
        <w:widowControl w:val="0"/>
        <w:autoSpaceDE w:val="0"/>
        <w:autoSpaceDN w:val="0"/>
        <w:adjustRightInd w:val="0"/>
        <w:spacing w:after="0"/>
        <w:rPr>
          <w:ins w:id="16804" w:author="arkat" w:date="2017-10-11T10:04:00Z"/>
          <w:del w:id="16805" w:author="arkat" w:date="2017-10-11T11:07:00Z"/>
          <w:rFonts w:ascii="Times New Roman" w:hAnsi="Times New Roman" w:cs="Times New Roman"/>
          <w:szCs w:val="24"/>
        </w:rPr>
        <w:pPrChange w:id="16806" w:author="arkat" w:date="2017-10-11T11:07:00Z">
          <w:pPr>
            <w:widowControl w:val="0"/>
            <w:autoSpaceDE w:val="0"/>
            <w:autoSpaceDN w:val="0"/>
            <w:adjustRightInd w:val="0"/>
            <w:spacing w:after="140" w:line="288" w:lineRule="auto"/>
            <w:ind w:left="480" w:hanging="480"/>
          </w:pPr>
        </w:pPrChange>
      </w:pPr>
      <w:ins w:id="16807" w:author="arkat" w:date="2017-10-11T10:04:00Z">
        <w:del w:id="16808"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09839A6F" w14:textId="7D1BF3F2" w:rsidR="00F5795E" w:rsidDel="00DE59C1" w:rsidRDefault="00F5795E">
      <w:pPr>
        <w:widowControl w:val="0"/>
        <w:autoSpaceDE w:val="0"/>
        <w:autoSpaceDN w:val="0"/>
        <w:adjustRightInd w:val="0"/>
        <w:spacing w:after="0"/>
        <w:rPr>
          <w:ins w:id="16809" w:author="arkat" w:date="2017-10-11T10:04:00Z"/>
          <w:del w:id="16810" w:author="arkat" w:date="2017-10-11T11:07:00Z"/>
          <w:rFonts w:ascii="Times New Roman" w:hAnsi="Times New Roman" w:cs="Times New Roman"/>
          <w:szCs w:val="24"/>
        </w:rPr>
        <w:pPrChange w:id="16811" w:author="arkat" w:date="2017-10-11T11:07:00Z">
          <w:pPr>
            <w:widowControl w:val="0"/>
            <w:autoSpaceDE w:val="0"/>
            <w:autoSpaceDN w:val="0"/>
            <w:adjustRightInd w:val="0"/>
            <w:spacing w:after="140" w:line="288" w:lineRule="auto"/>
            <w:ind w:left="480" w:hanging="480"/>
          </w:pPr>
        </w:pPrChange>
      </w:pPr>
      <w:ins w:id="16812" w:author="arkat" w:date="2017-10-11T10:04:00Z">
        <w:del w:id="16813"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18C85465" w14:textId="22321B35" w:rsidR="00F5795E" w:rsidDel="00DE59C1" w:rsidRDefault="00F5795E">
      <w:pPr>
        <w:widowControl w:val="0"/>
        <w:autoSpaceDE w:val="0"/>
        <w:autoSpaceDN w:val="0"/>
        <w:adjustRightInd w:val="0"/>
        <w:spacing w:after="0"/>
        <w:rPr>
          <w:ins w:id="16814" w:author="arkat" w:date="2017-10-11T10:04:00Z"/>
          <w:del w:id="16815" w:author="arkat" w:date="2017-10-11T11:07:00Z"/>
          <w:rFonts w:ascii="Times New Roman" w:hAnsi="Times New Roman" w:cs="Times New Roman"/>
          <w:szCs w:val="24"/>
        </w:rPr>
        <w:pPrChange w:id="16816" w:author="arkat" w:date="2017-10-11T11:07:00Z">
          <w:pPr>
            <w:widowControl w:val="0"/>
            <w:autoSpaceDE w:val="0"/>
            <w:autoSpaceDN w:val="0"/>
            <w:adjustRightInd w:val="0"/>
            <w:spacing w:after="140" w:line="288" w:lineRule="auto"/>
            <w:ind w:left="480" w:hanging="480"/>
          </w:pPr>
        </w:pPrChange>
      </w:pPr>
      <w:ins w:id="16817" w:author="arkat" w:date="2017-10-11T10:04:00Z">
        <w:del w:id="16818"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585A5669" w14:textId="0D9705A1" w:rsidR="00F5795E" w:rsidDel="00DE59C1" w:rsidRDefault="00F5795E">
      <w:pPr>
        <w:widowControl w:val="0"/>
        <w:autoSpaceDE w:val="0"/>
        <w:autoSpaceDN w:val="0"/>
        <w:adjustRightInd w:val="0"/>
        <w:spacing w:after="0"/>
        <w:rPr>
          <w:ins w:id="16819" w:author="arkat" w:date="2017-10-11T10:04:00Z"/>
          <w:del w:id="16820" w:author="arkat" w:date="2017-10-11T11:07:00Z"/>
          <w:rFonts w:ascii="Times New Roman" w:hAnsi="Times New Roman" w:cs="Times New Roman"/>
          <w:szCs w:val="24"/>
        </w:rPr>
        <w:pPrChange w:id="16821" w:author="arkat" w:date="2017-10-11T11:07:00Z">
          <w:pPr>
            <w:widowControl w:val="0"/>
            <w:autoSpaceDE w:val="0"/>
            <w:autoSpaceDN w:val="0"/>
            <w:adjustRightInd w:val="0"/>
            <w:spacing w:after="140" w:line="288" w:lineRule="auto"/>
            <w:ind w:left="480" w:hanging="480"/>
          </w:pPr>
        </w:pPrChange>
      </w:pPr>
      <w:ins w:id="16822" w:author="arkat" w:date="2017-10-11T10:04:00Z">
        <w:del w:id="16823"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1CB1DFCA" w14:textId="4F858A2D" w:rsidR="00F5795E" w:rsidDel="00DE59C1" w:rsidRDefault="00F5795E">
      <w:pPr>
        <w:widowControl w:val="0"/>
        <w:autoSpaceDE w:val="0"/>
        <w:autoSpaceDN w:val="0"/>
        <w:adjustRightInd w:val="0"/>
        <w:spacing w:after="0"/>
        <w:rPr>
          <w:ins w:id="16824" w:author="arkat" w:date="2017-10-11T10:04:00Z"/>
          <w:del w:id="16825" w:author="arkat" w:date="2017-10-11T11:07:00Z"/>
          <w:rFonts w:ascii="Times New Roman" w:hAnsi="Times New Roman" w:cs="Times New Roman"/>
          <w:szCs w:val="24"/>
        </w:rPr>
        <w:pPrChange w:id="16826" w:author="arkat" w:date="2017-10-11T11:07:00Z">
          <w:pPr>
            <w:widowControl w:val="0"/>
            <w:autoSpaceDE w:val="0"/>
            <w:autoSpaceDN w:val="0"/>
            <w:adjustRightInd w:val="0"/>
            <w:spacing w:after="140" w:line="288" w:lineRule="auto"/>
            <w:ind w:left="480" w:hanging="480"/>
          </w:pPr>
        </w:pPrChange>
      </w:pPr>
      <w:ins w:id="16827" w:author="arkat" w:date="2017-10-11T10:04:00Z">
        <w:del w:id="16828"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6EE2F7E3" w14:textId="7BB36DBE" w:rsidR="00F5795E" w:rsidDel="00DE59C1" w:rsidRDefault="00F5795E">
      <w:pPr>
        <w:widowControl w:val="0"/>
        <w:autoSpaceDE w:val="0"/>
        <w:autoSpaceDN w:val="0"/>
        <w:adjustRightInd w:val="0"/>
        <w:spacing w:after="0"/>
        <w:rPr>
          <w:ins w:id="16829" w:author="arkat" w:date="2017-10-11T10:04:00Z"/>
          <w:del w:id="16830" w:author="arkat" w:date="2017-10-11T11:07:00Z"/>
          <w:rFonts w:ascii="Times New Roman" w:hAnsi="Times New Roman" w:cs="Times New Roman"/>
          <w:szCs w:val="24"/>
        </w:rPr>
        <w:pPrChange w:id="16831" w:author="arkat" w:date="2017-10-11T11:07:00Z">
          <w:pPr>
            <w:widowControl w:val="0"/>
            <w:autoSpaceDE w:val="0"/>
            <w:autoSpaceDN w:val="0"/>
            <w:adjustRightInd w:val="0"/>
            <w:spacing w:after="140" w:line="288" w:lineRule="auto"/>
            <w:ind w:left="480" w:hanging="480"/>
          </w:pPr>
        </w:pPrChange>
      </w:pPr>
      <w:ins w:id="16832" w:author="arkat" w:date="2017-10-11T10:04:00Z">
        <w:del w:id="16833"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144C9F73" w14:textId="660F29F5" w:rsidR="00F5795E" w:rsidDel="00DE59C1" w:rsidRDefault="00F5795E">
      <w:pPr>
        <w:widowControl w:val="0"/>
        <w:autoSpaceDE w:val="0"/>
        <w:autoSpaceDN w:val="0"/>
        <w:adjustRightInd w:val="0"/>
        <w:spacing w:after="0"/>
        <w:rPr>
          <w:ins w:id="16834" w:author="arkat" w:date="2017-10-11T10:04:00Z"/>
          <w:del w:id="16835" w:author="arkat" w:date="2017-10-11T11:07:00Z"/>
          <w:rFonts w:ascii="Times New Roman" w:hAnsi="Times New Roman" w:cs="Times New Roman"/>
          <w:szCs w:val="24"/>
        </w:rPr>
        <w:pPrChange w:id="16836" w:author="arkat" w:date="2017-10-11T11:07:00Z">
          <w:pPr>
            <w:widowControl w:val="0"/>
            <w:autoSpaceDE w:val="0"/>
            <w:autoSpaceDN w:val="0"/>
            <w:adjustRightInd w:val="0"/>
            <w:spacing w:after="140" w:line="288" w:lineRule="auto"/>
            <w:ind w:left="480" w:hanging="480"/>
          </w:pPr>
        </w:pPrChange>
      </w:pPr>
      <w:ins w:id="16837" w:author="arkat" w:date="2017-10-11T10:04:00Z">
        <w:del w:id="16838"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5A8DCC7A" w14:textId="72C0A640" w:rsidR="00F5795E" w:rsidDel="00DE59C1" w:rsidRDefault="00F5795E">
      <w:pPr>
        <w:widowControl w:val="0"/>
        <w:autoSpaceDE w:val="0"/>
        <w:autoSpaceDN w:val="0"/>
        <w:adjustRightInd w:val="0"/>
        <w:spacing w:after="0"/>
        <w:rPr>
          <w:ins w:id="16839" w:author="arkat" w:date="2017-10-11T10:04:00Z"/>
          <w:del w:id="16840" w:author="arkat" w:date="2017-10-11T11:07:00Z"/>
          <w:rFonts w:ascii="Times New Roman" w:hAnsi="Times New Roman" w:cs="Times New Roman"/>
          <w:szCs w:val="24"/>
        </w:rPr>
        <w:pPrChange w:id="16841" w:author="arkat" w:date="2017-10-11T11:07:00Z">
          <w:pPr>
            <w:widowControl w:val="0"/>
            <w:autoSpaceDE w:val="0"/>
            <w:autoSpaceDN w:val="0"/>
            <w:adjustRightInd w:val="0"/>
            <w:spacing w:after="140" w:line="288" w:lineRule="auto"/>
            <w:ind w:left="480" w:hanging="480"/>
          </w:pPr>
        </w:pPrChange>
      </w:pPr>
      <w:ins w:id="16842" w:author="arkat" w:date="2017-10-11T10:04:00Z">
        <w:del w:id="16843"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0CEA4C06" w14:textId="51E8968A" w:rsidR="00F5795E" w:rsidDel="00DE59C1" w:rsidRDefault="00F5795E">
      <w:pPr>
        <w:widowControl w:val="0"/>
        <w:autoSpaceDE w:val="0"/>
        <w:autoSpaceDN w:val="0"/>
        <w:adjustRightInd w:val="0"/>
        <w:spacing w:after="0"/>
        <w:rPr>
          <w:ins w:id="16844" w:author="arkat" w:date="2017-10-11T10:04:00Z"/>
          <w:del w:id="16845" w:author="arkat" w:date="2017-10-11T11:07:00Z"/>
          <w:rFonts w:ascii="Times New Roman" w:hAnsi="Times New Roman" w:cs="Times New Roman"/>
          <w:szCs w:val="24"/>
        </w:rPr>
        <w:pPrChange w:id="16846" w:author="arkat" w:date="2017-10-11T11:07:00Z">
          <w:pPr>
            <w:widowControl w:val="0"/>
            <w:autoSpaceDE w:val="0"/>
            <w:autoSpaceDN w:val="0"/>
            <w:adjustRightInd w:val="0"/>
            <w:spacing w:after="140" w:line="288" w:lineRule="auto"/>
            <w:ind w:left="480" w:hanging="480"/>
          </w:pPr>
        </w:pPrChange>
      </w:pPr>
      <w:ins w:id="16847" w:author="arkat" w:date="2017-10-11T10:04:00Z">
        <w:del w:id="16848"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137344A5" w14:textId="7380C43C" w:rsidR="00F5795E" w:rsidDel="00DE59C1" w:rsidRDefault="00F5795E">
      <w:pPr>
        <w:widowControl w:val="0"/>
        <w:autoSpaceDE w:val="0"/>
        <w:autoSpaceDN w:val="0"/>
        <w:adjustRightInd w:val="0"/>
        <w:spacing w:after="0"/>
        <w:rPr>
          <w:ins w:id="16849" w:author="arkat" w:date="2017-10-11T10:04:00Z"/>
          <w:del w:id="16850" w:author="arkat" w:date="2017-10-11T11:07:00Z"/>
          <w:rFonts w:ascii="Times New Roman" w:hAnsi="Times New Roman" w:cs="Times New Roman"/>
          <w:szCs w:val="24"/>
        </w:rPr>
        <w:pPrChange w:id="16851" w:author="arkat" w:date="2017-10-11T11:07:00Z">
          <w:pPr>
            <w:widowControl w:val="0"/>
            <w:autoSpaceDE w:val="0"/>
            <w:autoSpaceDN w:val="0"/>
            <w:adjustRightInd w:val="0"/>
            <w:spacing w:after="140" w:line="288" w:lineRule="auto"/>
            <w:ind w:left="480" w:hanging="480"/>
          </w:pPr>
        </w:pPrChange>
      </w:pPr>
      <w:ins w:id="16852" w:author="arkat" w:date="2017-10-11T10:04:00Z">
        <w:del w:id="16853"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481D25D6" w14:textId="6A20A790" w:rsidR="00F5795E" w:rsidDel="00DE59C1" w:rsidRDefault="00F5795E">
      <w:pPr>
        <w:widowControl w:val="0"/>
        <w:autoSpaceDE w:val="0"/>
        <w:autoSpaceDN w:val="0"/>
        <w:adjustRightInd w:val="0"/>
        <w:spacing w:after="0"/>
        <w:rPr>
          <w:ins w:id="16854" w:author="arkat" w:date="2017-10-11T10:04:00Z"/>
          <w:del w:id="16855" w:author="arkat" w:date="2017-10-11T11:07:00Z"/>
          <w:rFonts w:ascii="Times New Roman" w:hAnsi="Times New Roman" w:cs="Times New Roman"/>
          <w:szCs w:val="24"/>
        </w:rPr>
        <w:pPrChange w:id="16856" w:author="arkat" w:date="2017-10-11T11:07:00Z">
          <w:pPr>
            <w:widowControl w:val="0"/>
            <w:autoSpaceDE w:val="0"/>
            <w:autoSpaceDN w:val="0"/>
            <w:adjustRightInd w:val="0"/>
            <w:spacing w:after="140" w:line="288" w:lineRule="auto"/>
            <w:ind w:left="480" w:hanging="480"/>
          </w:pPr>
        </w:pPrChange>
      </w:pPr>
      <w:ins w:id="16857" w:author="arkat" w:date="2017-10-11T10:04:00Z">
        <w:del w:id="16858"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21416FEA" w14:textId="568104D1" w:rsidR="00F5795E" w:rsidDel="00DE59C1" w:rsidRDefault="00F5795E">
      <w:pPr>
        <w:widowControl w:val="0"/>
        <w:autoSpaceDE w:val="0"/>
        <w:autoSpaceDN w:val="0"/>
        <w:adjustRightInd w:val="0"/>
        <w:spacing w:after="0"/>
        <w:rPr>
          <w:ins w:id="16859" w:author="arkat" w:date="2017-10-11T10:04:00Z"/>
          <w:del w:id="16860" w:author="arkat" w:date="2017-10-11T11:07:00Z"/>
          <w:rFonts w:ascii="Times New Roman" w:hAnsi="Times New Roman" w:cs="Times New Roman"/>
          <w:szCs w:val="24"/>
        </w:rPr>
        <w:pPrChange w:id="16861" w:author="arkat" w:date="2017-10-11T11:07:00Z">
          <w:pPr>
            <w:widowControl w:val="0"/>
            <w:autoSpaceDE w:val="0"/>
            <w:autoSpaceDN w:val="0"/>
            <w:adjustRightInd w:val="0"/>
            <w:spacing w:after="140" w:line="288" w:lineRule="auto"/>
            <w:ind w:left="480" w:hanging="480"/>
          </w:pPr>
        </w:pPrChange>
      </w:pPr>
      <w:ins w:id="16862" w:author="arkat" w:date="2017-10-11T10:04:00Z">
        <w:del w:id="16863"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666F306F" w14:textId="33C046DF" w:rsidR="00F5795E" w:rsidDel="00DE59C1" w:rsidRDefault="00F5795E">
      <w:pPr>
        <w:widowControl w:val="0"/>
        <w:autoSpaceDE w:val="0"/>
        <w:autoSpaceDN w:val="0"/>
        <w:adjustRightInd w:val="0"/>
        <w:spacing w:after="0"/>
        <w:rPr>
          <w:ins w:id="16864" w:author="arkat" w:date="2017-10-11T10:04:00Z"/>
          <w:del w:id="16865" w:author="arkat" w:date="2017-10-11T11:07:00Z"/>
          <w:rFonts w:ascii="Times New Roman" w:hAnsi="Times New Roman" w:cs="Times New Roman"/>
          <w:szCs w:val="24"/>
        </w:rPr>
        <w:pPrChange w:id="16866" w:author="arkat" w:date="2017-10-11T11:07:00Z">
          <w:pPr>
            <w:widowControl w:val="0"/>
            <w:autoSpaceDE w:val="0"/>
            <w:autoSpaceDN w:val="0"/>
            <w:adjustRightInd w:val="0"/>
            <w:spacing w:after="140" w:line="288" w:lineRule="auto"/>
            <w:ind w:left="480" w:hanging="480"/>
          </w:pPr>
        </w:pPrChange>
      </w:pPr>
      <w:ins w:id="16867" w:author="arkat" w:date="2017-10-11T10:04:00Z">
        <w:del w:id="16868"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52A1F6A7" w14:textId="5C8D1823" w:rsidR="00F5795E" w:rsidDel="00DE59C1" w:rsidRDefault="00F5795E">
      <w:pPr>
        <w:widowControl w:val="0"/>
        <w:autoSpaceDE w:val="0"/>
        <w:autoSpaceDN w:val="0"/>
        <w:adjustRightInd w:val="0"/>
        <w:spacing w:after="0"/>
        <w:rPr>
          <w:ins w:id="16869" w:author="arkat" w:date="2017-10-11T10:04:00Z"/>
          <w:del w:id="16870" w:author="arkat" w:date="2017-10-11T11:07:00Z"/>
          <w:rFonts w:ascii="Times New Roman" w:hAnsi="Times New Roman" w:cs="Times New Roman"/>
          <w:szCs w:val="24"/>
        </w:rPr>
        <w:pPrChange w:id="16871" w:author="arkat" w:date="2017-10-11T11:07:00Z">
          <w:pPr>
            <w:widowControl w:val="0"/>
            <w:autoSpaceDE w:val="0"/>
            <w:autoSpaceDN w:val="0"/>
            <w:adjustRightInd w:val="0"/>
            <w:spacing w:after="140" w:line="288" w:lineRule="auto"/>
            <w:ind w:left="480" w:hanging="480"/>
          </w:pPr>
        </w:pPrChange>
      </w:pPr>
      <w:ins w:id="16872" w:author="arkat" w:date="2017-10-11T10:04:00Z">
        <w:del w:id="16873"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2A8046D3" w14:textId="1D2ADC5E" w:rsidR="00F5795E" w:rsidDel="00DE59C1" w:rsidRDefault="00F5795E">
      <w:pPr>
        <w:widowControl w:val="0"/>
        <w:autoSpaceDE w:val="0"/>
        <w:autoSpaceDN w:val="0"/>
        <w:adjustRightInd w:val="0"/>
        <w:spacing w:after="0"/>
        <w:rPr>
          <w:ins w:id="16874" w:author="arkat" w:date="2017-10-11T10:04:00Z"/>
          <w:del w:id="16875" w:author="arkat" w:date="2017-10-11T11:07:00Z"/>
          <w:rFonts w:ascii="Times New Roman" w:hAnsi="Times New Roman" w:cs="Times New Roman"/>
          <w:szCs w:val="24"/>
        </w:rPr>
        <w:pPrChange w:id="16876" w:author="arkat" w:date="2017-10-11T11:07:00Z">
          <w:pPr>
            <w:widowControl w:val="0"/>
            <w:autoSpaceDE w:val="0"/>
            <w:autoSpaceDN w:val="0"/>
            <w:adjustRightInd w:val="0"/>
            <w:spacing w:after="140" w:line="288" w:lineRule="auto"/>
            <w:ind w:left="480" w:hanging="480"/>
          </w:pPr>
        </w:pPrChange>
      </w:pPr>
      <w:ins w:id="16877" w:author="arkat" w:date="2017-10-11T10:04:00Z">
        <w:del w:id="16878"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1629E48C" w14:textId="0135B6C1" w:rsidR="00F5795E" w:rsidDel="00DE59C1" w:rsidRDefault="00F5795E">
      <w:pPr>
        <w:widowControl w:val="0"/>
        <w:autoSpaceDE w:val="0"/>
        <w:autoSpaceDN w:val="0"/>
        <w:adjustRightInd w:val="0"/>
        <w:spacing w:after="0"/>
        <w:rPr>
          <w:ins w:id="16879" w:author="arkat" w:date="2017-10-11T10:04:00Z"/>
          <w:del w:id="16880" w:author="arkat" w:date="2017-10-11T11:07:00Z"/>
          <w:rFonts w:ascii="Times New Roman" w:hAnsi="Times New Roman" w:cs="Times New Roman"/>
          <w:szCs w:val="24"/>
        </w:rPr>
        <w:pPrChange w:id="16881" w:author="arkat" w:date="2017-10-11T11:07:00Z">
          <w:pPr>
            <w:widowControl w:val="0"/>
            <w:autoSpaceDE w:val="0"/>
            <w:autoSpaceDN w:val="0"/>
            <w:adjustRightInd w:val="0"/>
            <w:spacing w:after="140" w:line="288" w:lineRule="auto"/>
            <w:ind w:left="480" w:hanging="480"/>
          </w:pPr>
        </w:pPrChange>
      </w:pPr>
      <w:ins w:id="16882" w:author="arkat" w:date="2017-10-11T10:04:00Z">
        <w:del w:id="16883"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603184CE" w14:textId="090796D2" w:rsidR="00F5795E" w:rsidDel="00DE59C1" w:rsidRDefault="00F5795E">
      <w:pPr>
        <w:widowControl w:val="0"/>
        <w:autoSpaceDE w:val="0"/>
        <w:autoSpaceDN w:val="0"/>
        <w:adjustRightInd w:val="0"/>
        <w:spacing w:after="0"/>
        <w:rPr>
          <w:ins w:id="16884" w:author="arkat" w:date="2017-10-11T10:04:00Z"/>
          <w:del w:id="16885" w:author="arkat" w:date="2017-10-11T11:07:00Z"/>
          <w:rFonts w:ascii="Times New Roman" w:hAnsi="Times New Roman" w:cs="Times New Roman"/>
          <w:szCs w:val="24"/>
        </w:rPr>
        <w:pPrChange w:id="16886" w:author="arkat" w:date="2017-10-11T11:07:00Z">
          <w:pPr>
            <w:widowControl w:val="0"/>
            <w:autoSpaceDE w:val="0"/>
            <w:autoSpaceDN w:val="0"/>
            <w:adjustRightInd w:val="0"/>
            <w:spacing w:after="140" w:line="288" w:lineRule="auto"/>
            <w:ind w:left="480" w:hanging="480"/>
          </w:pPr>
        </w:pPrChange>
      </w:pPr>
      <w:ins w:id="16887" w:author="arkat" w:date="2017-10-11T10:04:00Z">
        <w:del w:id="16888"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66C0CAA5" w14:textId="2306DAEE" w:rsidR="00F5795E" w:rsidDel="00DE59C1" w:rsidRDefault="00F5795E">
      <w:pPr>
        <w:widowControl w:val="0"/>
        <w:autoSpaceDE w:val="0"/>
        <w:autoSpaceDN w:val="0"/>
        <w:adjustRightInd w:val="0"/>
        <w:spacing w:after="0"/>
        <w:rPr>
          <w:ins w:id="16889" w:author="arkat" w:date="2017-10-11T10:04:00Z"/>
          <w:del w:id="16890" w:author="arkat" w:date="2017-10-11T11:07:00Z"/>
          <w:rFonts w:ascii="Times New Roman" w:hAnsi="Times New Roman" w:cs="Times New Roman"/>
          <w:szCs w:val="24"/>
        </w:rPr>
        <w:pPrChange w:id="16891" w:author="arkat" w:date="2017-10-11T11:07:00Z">
          <w:pPr>
            <w:widowControl w:val="0"/>
            <w:autoSpaceDE w:val="0"/>
            <w:autoSpaceDN w:val="0"/>
            <w:adjustRightInd w:val="0"/>
            <w:spacing w:after="140" w:line="288" w:lineRule="auto"/>
            <w:ind w:left="480" w:hanging="480"/>
          </w:pPr>
        </w:pPrChange>
      </w:pPr>
      <w:ins w:id="16892" w:author="arkat" w:date="2017-10-11T10:04:00Z">
        <w:del w:id="16893"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0D2B06CB" w14:textId="59099AB5" w:rsidR="00F5795E" w:rsidDel="00DE59C1" w:rsidRDefault="00F5795E">
      <w:pPr>
        <w:widowControl w:val="0"/>
        <w:autoSpaceDE w:val="0"/>
        <w:autoSpaceDN w:val="0"/>
        <w:adjustRightInd w:val="0"/>
        <w:spacing w:after="0"/>
        <w:rPr>
          <w:ins w:id="16894" w:author="arkat" w:date="2017-10-11T10:04:00Z"/>
          <w:del w:id="16895" w:author="arkat" w:date="2017-10-11T11:07:00Z"/>
          <w:rFonts w:ascii="Times New Roman" w:hAnsi="Times New Roman" w:cs="Times New Roman"/>
          <w:szCs w:val="24"/>
        </w:rPr>
        <w:pPrChange w:id="16896" w:author="arkat" w:date="2017-10-11T11:07:00Z">
          <w:pPr>
            <w:widowControl w:val="0"/>
            <w:autoSpaceDE w:val="0"/>
            <w:autoSpaceDN w:val="0"/>
            <w:adjustRightInd w:val="0"/>
            <w:spacing w:after="140" w:line="288" w:lineRule="auto"/>
            <w:ind w:left="480" w:hanging="480"/>
          </w:pPr>
        </w:pPrChange>
      </w:pPr>
      <w:ins w:id="16897" w:author="arkat" w:date="2017-10-11T10:04:00Z">
        <w:del w:id="16898" w:author="arkat" w:date="2017-10-11T11:07:00Z">
          <w:r w:rsidDel="00DE59C1">
            <w:rPr>
              <w:rFonts w:ascii="Times New Roman" w:hAnsi="Times New Roman" w:cs="Times New Roman"/>
              <w:szCs w:val="24"/>
            </w:rPr>
            <w:delText>Volzer, H. 2010. An Overview of BPMN 2 . 0 and its Potential Use. 2–3.</w:delText>
          </w:r>
        </w:del>
      </w:ins>
    </w:p>
    <w:p w14:paraId="46B04DF9" w14:textId="4B988676" w:rsidR="00F5795E" w:rsidDel="00DE59C1" w:rsidRDefault="00F5795E">
      <w:pPr>
        <w:widowControl w:val="0"/>
        <w:autoSpaceDE w:val="0"/>
        <w:autoSpaceDN w:val="0"/>
        <w:adjustRightInd w:val="0"/>
        <w:spacing w:after="0"/>
        <w:rPr>
          <w:ins w:id="16899" w:author="arkat" w:date="2017-10-11T10:04:00Z"/>
          <w:del w:id="16900" w:author="arkat" w:date="2017-10-11T11:07:00Z"/>
          <w:rFonts w:ascii="Times New Roman" w:hAnsi="Times New Roman" w:cs="Times New Roman"/>
          <w:szCs w:val="24"/>
        </w:rPr>
        <w:pPrChange w:id="16901" w:author="arkat" w:date="2017-10-11T11:07:00Z">
          <w:pPr>
            <w:widowControl w:val="0"/>
            <w:autoSpaceDE w:val="0"/>
            <w:autoSpaceDN w:val="0"/>
            <w:adjustRightInd w:val="0"/>
            <w:spacing w:after="140" w:line="288" w:lineRule="auto"/>
            <w:ind w:left="480" w:hanging="480"/>
          </w:pPr>
        </w:pPrChange>
      </w:pPr>
      <w:ins w:id="16902" w:author="arkat" w:date="2017-10-11T10:04:00Z">
        <w:del w:id="16903"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74AC1415" w14:textId="201B83DE" w:rsidR="00F5795E" w:rsidDel="00DE59C1" w:rsidRDefault="00F5795E">
      <w:pPr>
        <w:widowControl w:val="0"/>
        <w:autoSpaceDE w:val="0"/>
        <w:autoSpaceDN w:val="0"/>
        <w:adjustRightInd w:val="0"/>
        <w:spacing w:after="0"/>
        <w:rPr>
          <w:ins w:id="16904" w:author="arkat" w:date="2017-10-11T10:04:00Z"/>
          <w:del w:id="16905" w:author="arkat" w:date="2017-10-11T11:07:00Z"/>
          <w:rFonts w:ascii="Times New Roman" w:hAnsi="Times New Roman" w:cs="Times New Roman"/>
          <w:szCs w:val="24"/>
        </w:rPr>
        <w:pPrChange w:id="16906" w:author="arkat" w:date="2017-10-11T11:07:00Z">
          <w:pPr>
            <w:widowControl w:val="0"/>
            <w:autoSpaceDE w:val="0"/>
            <w:autoSpaceDN w:val="0"/>
            <w:adjustRightInd w:val="0"/>
            <w:spacing w:after="140" w:line="288" w:lineRule="auto"/>
            <w:ind w:left="480" w:hanging="480"/>
          </w:pPr>
        </w:pPrChange>
      </w:pPr>
      <w:ins w:id="16907" w:author="arkat" w:date="2017-10-11T10:04:00Z">
        <w:del w:id="16908"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088B668A" w14:textId="28F17988" w:rsidR="00F5795E" w:rsidDel="00DE59C1" w:rsidRDefault="00F5795E">
      <w:pPr>
        <w:widowControl w:val="0"/>
        <w:autoSpaceDE w:val="0"/>
        <w:autoSpaceDN w:val="0"/>
        <w:adjustRightInd w:val="0"/>
        <w:spacing w:after="0"/>
        <w:rPr>
          <w:ins w:id="16909" w:author="arkat" w:date="2017-10-11T10:04:00Z"/>
          <w:del w:id="16910" w:author="arkat" w:date="2017-10-11T11:07:00Z"/>
        </w:rPr>
        <w:pPrChange w:id="16911" w:author="arkat" w:date="2017-10-11T11:07:00Z">
          <w:pPr>
            <w:widowControl w:val="0"/>
            <w:autoSpaceDE w:val="0"/>
            <w:autoSpaceDN w:val="0"/>
            <w:adjustRightInd w:val="0"/>
            <w:spacing w:after="140" w:line="288" w:lineRule="auto"/>
            <w:ind w:left="480" w:hanging="480"/>
          </w:pPr>
        </w:pPrChange>
      </w:pPr>
      <w:ins w:id="16912" w:author="arkat" w:date="2017-10-11T10:04:00Z">
        <w:del w:id="16913"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4CA99978" w14:textId="52D0217C" w:rsidR="00F5795E" w:rsidDel="00DE59C1" w:rsidRDefault="00F5795E">
      <w:pPr>
        <w:widowControl w:val="0"/>
        <w:autoSpaceDE w:val="0"/>
        <w:autoSpaceDN w:val="0"/>
        <w:adjustRightInd w:val="0"/>
        <w:spacing w:after="0"/>
        <w:rPr>
          <w:ins w:id="16914" w:author="arkat" w:date="2017-10-11T10:04:00Z"/>
          <w:del w:id="16915" w:author="arkat" w:date="2017-10-11T11:07:00Z"/>
          <w:rFonts w:ascii="Times New Roman" w:hAnsi="Times New Roman" w:cs="Times New Roman"/>
          <w:szCs w:val="24"/>
        </w:rPr>
      </w:pPr>
    </w:p>
    <w:p w14:paraId="217164E4" w14:textId="754F4F83" w:rsidR="00F5795E" w:rsidDel="00DE59C1" w:rsidRDefault="00F5795E">
      <w:pPr>
        <w:widowControl w:val="0"/>
        <w:autoSpaceDE w:val="0"/>
        <w:autoSpaceDN w:val="0"/>
        <w:adjustRightInd w:val="0"/>
        <w:spacing w:after="0"/>
        <w:rPr>
          <w:ins w:id="16916" w:author="arkat" w:date="2017-10-11T10:04:00Z"/>
          <w:del w:id="16917" w:author="arkat" w:date="2017-10-11T11:07:00Z"/>
          <w:rFonts w:ascii="Times New Roman" w:hAnsi="Times New Roman" w:cs="Times New Roman"/>
          <w:szCs w:val="24"/>
        </w:rPr>
        <w:pPrChange w:id="16918" w:author="arkat" w:date="2017-10-11T11:07:00Z">
          <w:pPr>
            <w:widowControl w:val="0"/>
            <w:autoSpaceDE w:val="0"/>
            <w:autoSpaceDN w:val="0"/>
            <w:adjustRightInd w:val="0"/>
            <w:spacing w:after="140" w:line="288" w:lineRule="auto"/>
            <w:ind w:left="480" w:hanging="480"/>
          </w:pPr>
        </w:pPrChange>
      </w:pPr>
      <w:ins w:id="16919" w:author="arkat" w:date="2017-10-11T10:04:00Z">
        <w:del w:id="16920"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16383F92" w14:textId="65647A02" w:rsidR="00F5795E" w:rsidDel="00DE59C1" w:rsidRDefault="00F5795E">
      <w:pPr>
        <w:widowControl w:val="0"/>
        <w:autoSpaceDE w:val="0"/>
        <w:autoSpaceDN w:val="0"/>
        <w:adjustRightInd w:val="0"/>
        <w:spacing w:after="0"/>
        <w:rPr>
          <w:ins w:id="16921" w:author="arkat" w:date="2017-10-11T10:04:00Z"/>
          <w:del w:id="16922" w:author="arkat" w:date="2017-10-11T11:07:00Z"/>
          <w:rFonts w:ascii="Times New Roman" w:hAnsi="Times New Roman" w:cs="Times New Roman"/>
          <w:szCs w:val="24"/>
        </w:rPr>
        <w:pPrChange w:id="16923" w:author="arkat" w:date="2017-10-11T11:07:00Z">
          <w:pPr>
            <w:widowControl w:val="0"/>
            <w:autoSpaceDE w:val="0"/>
            <w:autoSpaceDN w:val="0"/>
            <w:adjustRightInd w:val="0"/>
            <w:spacing w:after="140" w:line="288" w:lineRule="auto"/>
            <w:ind w:left="480" w:hanging="480"/>
          </w:pPr>
        </w:pPrChange>
      </w:pPr>
      <w:ins w:id="16924" w:author="arkat" w:date="2017-10-11T10:04:00Z">
        <w:del w:id="16925"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06EB751F" w14:textId="5AA991BD" w:rsidR="00F5795E" w:rsidDel="00DE59C1" w:rsidRDefault="00F5795E">
      <w:pPr>
        <w:widowControl w:val="0"/>
        <w:autoSpaceDE w:val="0"/>
        <w:autoSpaceDN w:val="0"/>
        <w:adjustRightInd w:val="0"/>
        <w:spacing w:after="0"/>
        <w:rPr>
          <w:ins w:id="16926" w:author="arkat" w:date="2017-10-11T10:04:00Z"/>
          <w:del w:id="16927" w:author="arkat" w:date="2017-10-11T11:07:00Z"/>
          <w:rFonts w:ascii="Times New Roman" w:hAnsi="Times New Roman" w:cs="Times New Roman"/>
          <w:szCs w:val="24"/>
        </w:rPr>
        <w:pPrChange w:id="16928" w:author="arkat" w:date="2017-10-11T11:07:00Z">
          <w:pPr>
            <w:widowControl w:val="0"/>
            <w:autoSpaceDE w:val="0"/>
            <w:autoSpaceDN w:val="0"/>
            <w:adjustRightInd w:val="0"/>
            <w:spacing w:after="140" w:line="288" w:lineRule="auto"/>
            <w:ind w:left="480" w:hanging="480"/>
          </w:pPr>
        </w:pPrChange>
      </w:pPr>
      <w:ins w:id="16929" w:author="arkat" w:date="2017-10-11T10:04:00Z">
        <w:del w:id="16930" w:author="arkat" w:date="2017-10-11T11:07:00Z">
          <w:r w:rsidDel="00DE59C1">
            <w:rPr>
              <w:rFonts w:ascii="Times New Roman" w:hAnsi="Times New Roman" w:cs="Times New Roman"/>
              <w:szCs w:val="24"/>
            </w:rPr>
            <w:delText>Arkin, A. &amp; Intalio 2002. Business Process Modeling Language. 98.</w:delText>
          </w:r>
        </w:del>
      </w:ins>
    </w:p>
    <w:p w14:paraId="11F8D8C4" w14:textId="79ECC00E" w:rsidR="00F5795E" w:rsidDel="00DE59C1" w:rsidRDefault="00F5795E">
      <w:pPr>
        <w:widowControl w:val="0"/>
        <w:autoSpaceDE w:val="0"/>
        <w:autoSpaceDN w:val="0"/>
        <w:adjustRightInd w:val="0"/>
        <w:spacing w:after="0"/>
        <w:rPr>
          <w:ins w:id="16931" w:author="arkat" w:date="2017-10-11T10:04:00Z"/>
          <w:del w:id="16932" w:author="arkat" w:date="2017-10-11T11:07:00Z"/>
          <w:rFonts w:ascii="Times New Roman" w:hAnsi="Times New Roman" w:cs="Times New Roman"/>
          <w:szCs w:val="24"/>
        </w:rPr>
        <w:pPrChange w:id="16933" w:author="arkat" w:date="2017-10-11T11:07:00Z">
          <w:pPr>
            <w:widowControl w:val="0"/>
            <w:autoSpaceDE w:val="0"/>
            <w:autoSpaceDN w:val="0"/>
            <w:adjustRightInd w:val="0"/>
            <w:spacing w:after="140" w:line="288" w:lineRule="auto"/>
            <w:ind w:left="480" w:hanging="480"/>
          </w:pPr>
        </w:pPrChange>
      </w:pPr>
      <w:ins w:id="16934" w:author="arkat" w:date="2017-10-11T10:04:00Z">
        <w:del w:id="16935"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12A09B04" w14:textId="3A0C3F00" w:rsidR="00F5795E" w:rsidDel="00DE59C1" w:rsidRDefault="00F5795E">
      <w:pPr>
        <w:widowControl w:val="0"/>
        <w:autoSpaceDE w:val="0"/>
        <w:autoSpaceDN w:val="0"/>
        <w:adjustRightInd w:val="0"/>
        <w:spacing w:after="0"/>
        <w:rPr>
          <w:ins w:id="16936" w:author="arkat" w:date="2017-10-11T10:04:00Z"/>
          <w:del w:id="16937" w:author="arkat" w:date="2017-10-11T11:07:00Z"/>
          <w:rFonts w:ascii="Times New Roman" w:hAnsi="Times New Roman" w:cs="Times New Roman"/>
          <w:szCs w:val="24"/>
        </w:rPr>
        <w:pPrChange w:id="16938" w:author="arkat" w:date="2017-10-11T11:07:00Z">
          <w:pPr>
            <w:widowControl w:val="0"/>
            <w:autoSpaceDE w:val="0"/>
            <w:autoSpaceDN w:val="0"/>
            <w:adjustRightInd w:val="0"/>
            <w:spacing w:after="140" w:line="288" w:lineRule="auto"/>
            <w:ind w:left="480" w:hanging="480"/>
          </w:pPr>
        </w:pPrChange>
      </w:pPr>
      <w:ins w:id="16939" w:author="arkat" w:date="2017-10-11T10:04:00Z">
        <w:del w:id="16940"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3667AAB1" w14:textId="03F0F864" w:rsidR="00F5795E" w:rsidDel="00DE59C1" w:rsidRDefault="00F5795E">
      <w:pPr>
        <w:widowControl w:val="0"/>
        <w:autoSpaceDE w:val="0"/>
        <w:autoSpaceDN w:val="0"/>
        <w:adjustRightInd w:val="0"/>
        <w:spacing w:after="0"/>
        <w:rPr>
          <w:ins w:id="16941" w:author="arkat" w:date="2017-10-11T10:04:00Z"/>
          <w:del w:id="16942" w:author="arkat" w:date="2017-10-11T11:07:00Z"/>
          <w:rFonts w:ascii="Times New Roman" w:hAnsi="Times New Roman" w:cs="Times New Roman"/>
          <w:szCs w:val="24"/>
        </w:rPr>
        <w:pPrChange w:id="16943" w:author="arkat" w:date="2017-10-11T11:07:00Z">
          <w:pPr>
            <w:widowControl w:val="0"/>
            <w:autoSpaceDE w:val="0"/>
            <w:autoSpaceDN w:val="0"/>
            <w:adjustRightInd w:val="0"/>
            <w:spacing w:after="140" w:line="288" w:lineRule="auto"/>
            <w:ind w:left="480" w:hanging="480"/>
          </w:pPr>
        </w:pPrChange>
      </w:pPr>
      <w:ins w:id="16944" w:author="arkat" w:date="2017-10-11T10:04:00Z">
        <w:del w:id="16945"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420C11A8" w14:textId="0CD9C13D" w:rsidR="00F5795E" w:rsidDel="00DE59C1" w:rsidRDefault="00F5795E">
      <w:pPr>
        <w:widowControl w:val="0"/>
        <w:autoSpaceDE w:val="0"/>
        <w:autoSpaceDN w:val="0"/>
        <w:adjustRightInd w:val="0"/>
        <w:spacing w:after="0"/>
        <w:rPr>
          <w:ins w:id="16946" w:author="arkat" w:date="2017-10-11T10:04:00Z"/>
          <w:del w:id="16947" w:author="arkat" w:date="2017-10-11T11:07:00Z"/>
          <w:rFonts w:ascii="Times New Roman" w:hAnsi="Times New Roman" w:cs="Times New Roman"/>
          <w:szCs w:val="24"/>
        </w:rPr>
        <w:pPrChange w:id="16948" w:author="arkat" w:date="2017-10-11T11:07:00Z">
          <w:pPr>
            <w:widowControl w:val="0"/>
            <w:autoSpaceDE w:val="0"/>
            <w:autoSpaceDN w:val="0"/>
            <w:adjustRightInd w:val="0"/>
            <w:spacing w:after="140" w:line="288" w:lineRule="auto"/>
            <w:ind w:left="480" w:hanging="480"/>
          </w:pPr>
        </w:pPrChange>
      </w:pPr>
      <w:ins w:id="16949" w:author="arkat" w:date="2017-10-11T10:04:00Z">
        <w:del w:id="16950"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640E2D33" w14:textId="34C44DCF" w:rsidR="00F5795E" w:rsidDel="00DE59C1" w:rsidRDefault="00F5795E">
      <w:pPr>
        <w:widowControl w:val="0"/>
        <w:autoSpaceDE w:val="0"/>
        <w:autoSpaceDN w:val="0"/>
        <w:adjustRightInd w:val="0"/>
        <w:spacing w:after="0"/>
        <w:rPr>
          <w:ins w:id="16951" w:author="arkat" w:date="2017-10-11T10:04:00Z"/>
          <w:del w:id="16952" w:author="arkat" w:date="2017-10-11T11:07:00Z"/>
          <w:rFonts w:ascii="Times New Roman" w:hAnsi="Times New Roman" w:cs="Times New Roman"/>
          <w:szCs w:val="24"/>
        </w:rPr>
        <w:pPrChange w:id="16953" w:author="arkat" w:date="2017-10-11T11:07:00Z">
          <w:pPr>
            <w:widowControl w:val="0"/>
            <w:autoSpaceDE w:val="0"/>
            <w:autoSpaceDN w:val="0"/>
            <w:adjustRightInd w:val="0"/>
            <w:spacing w:after="140" w:line="288" w:lineRule="auto"/>
            <w:ind w:left="480" w:hanging="480"/>
          </w:pPr>
        </w:pPrChange>
      </w:pPr>
      <w:ins w:id="16954" w:author="arkat" w:date="2017-10-11T10:04:00Z">
        <w:del w:id="16955"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0EE8EF32" w14:textId="1E15B3E1" w:rsidR="00F5795E" w:rsidDel="00DE59C1" w:rsidRDefault="00F5795E">
      <w:pPr>
        <w:widowControl w:val="0"/>
        <w:autoSpaceDE w:val="0"/>
        <w:autoSpaceDN w:val="0"/>
        <w:adjustRightInd w:val="0"/>
        <w:spacing w:after="0"/>
        <w:rPr>
          <w:ins w:id="16956" w:author="arkat" w:date="2017-10-11T10:04:00Z"/>
          <w:del w:id="16957" w:author="arkat" w:date="2017-10-11T11:07:00Z"/>
          <w:rFonts w:ascii="Times New Roman" w:hAnsi="Times New Roman" w:cs="Times New Roman"/>
          <w:szCs w:val="24"/>
        </w:rPr>
        <w:pPrChange w:id="16958" w:author="arkat" w:date="2017-10-11T11:07:00Z">
          <w:pPr>
            <w:widowControl w:val="0"/>
            <w:autoSpaceDE w:val="0"/>
            <w:autoSpaceDN w:val="0"/>
            <w:adjustRightInd w:val="0"/>
            <w:spacing w:after="140" w:line="288" w:lineRule="auto"/>
            <w:ind w:left="480" w:hanging="480"/>
          </w:pPr>
        </w:pPrChange>
      </w:pPr>
      <w:ins w:id="16959" w:author="arkat" w:date="2017-10-11T10:04:00Z">
        <w:del w:id="16960"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192D19B3" w14:textId="6F5BC39A" w:rsidR="00F5795E" w:rsidDel="00DE59C1" w:rsidRDefault="00F5795E">
      <w:pPr>
        <w:widowControl w:val="0"/>
        <w:autoSpaceDE w:val="0"/>
        <w:autoSpaceDN w:val="0"/>
        <w:adjustRightInd w:val="0"/>
        <w:spacing w:after="0"/>
        <w:rPr>
          <w:ins w:id="16961" w:author="arkat" w:date="2017-10-11T10:04:00Z"/>
          <w:del w:id="16962" w:author="arkat" w:date="2017-10-11T11:07:00Z"/>
          <w:rFonts w:ascii="Times New Roman" w:hAnsi="Times New Roman" w:cs="Times New Roman"/>
          <w:szCs w:val="24"/>
        </w:rPr>
        <w:pPrChange w:id="16963" w:author="arkat" w:date="2017-10-11T11:07:00Z">
          <w:pPr>
            <w:widowControl w:val="0"/>
            <w:autoSpaceDE w:val="0"/>
            <w:autoSpaceDN w:val="0"/>
            <w:adjustRightInd w:val="0"/>
            <w:spacing w:after="140" w:line="288" w:lineRule="auto"/>
            <w:ind w:left="480" w:hanging="480"/>
          </w:pPr>
        </w:pPrChange>
      </w:pPr>
      <w:ins w:id="16964" w:author="arkat" w:date="2017-10-11T10:04:00Z">
        <w:del w:id="16965"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723F94E8" w14:textId="42EE88E3" w:rsidR="00F5795E" w:rsidDel="00DE59C1" w:rsidRDefault="00F5795E">
      <w:pPr>
        <w:widowControl w:val="0"/>
        <w:autoSpaceDE w:val="0"/>
        <w:autoSpaceDN w:val="0"/>
        <w:adjustRightInd w:val="0"/>
        <w:spacing w:after="0"/>
        <w:rPr>
          <w:ins w:id="16966" w:author="arkat" w:date="2017-10-11T10:04:00Z"/>
          <w:del w:id="16967" w:author="arkat" w:date="2017-10-11T11:07:00Z"/>
          <w:rFonts w:ascii="Times New Roman" w:hAnsi="Times New Roman" w:cs="Times New Roman"/>
          <w:szCs w:val="24"/>
        </w:rPr>
        <w:pPrChange w:id="16968" w:author="arkat" w:date="2017-10-11T11:07:00Z">
          <w:pPr>
            <w:widowControl w:val="0"/>
            <w:autoSpaceDE w:val="0"/>
            <w:autoSpaceDN w:val="0"/>
            <w:adjustRightInd w:val="0"/>
            <w:spacing w:after="140" w:line="288" w:lineRule="auto"/>
            <w:ind w:left="480" w:hanging="480"/>
          </w:pPr>
        </w:pPrChange>
      </w:pPr>
      <w:ins w:id="16969" w:author="arkat" w:date="2017-10-11T10:04:00Z">
        <w:del w:id="16970"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0C4080EB" w14:textId="60AC0A41" w:rsidR="00F5795E" w:rsidDel="00DE59C1" w:rsidRDefault="00F5795E">
      <w:pPr>
        <w:widowControl w:val="0"/>
        <w:autoSpaceDE w:val="0"/>
        <w:autoSpaceDN w:val="0"/>
        <w:adjustRightInd w:val="0"/>
        <w:spacing w:after="0"/>
        <w:rPr>
          <w:ins w:id="16971" w:author="arkat" w:date="2017-10-11T10:04:00Z"/>
          <w:del w:id="16972" w:author="arkat" w:date="2017-10-11T11:07:00Z"/>
          <w:rFonts w:ascii="Times New Roman" w:hAnsi="Times New Roman" w:cs="Times New Roman"/>
          <w:szCs w:val="24"/>
        </w:rPr>
        <w:pPrChange w:id="16973" w:author="arkat" w:date="2017-10-11T11:07:00Z">
          <w:pPr>
            <w:widowControl w:val="0"/>
            <w:autoSpaceDE w:val="0"/>
            <w:autoSpaceDN w:val="0"/>
            <w:adjustRightInd w:val="0"/>
            <w:spacing w:after="140" w:line="288" w:lineRule="auto"/>
            <w:ind w:left="480" w:hanging="480"/>
          </w:pPr>
        </w:pPrChange>
      </w:pPr>
      <w:ins w:id="16974" w:author="arkat" w:date="2017-10-11T10:04:00Z">
        <w:del w:id="16975"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219E7BEF" w14:textId="29643957" w:rsidR="00F5795E" w:rsidDel="00DE59C1" w:rsidRDefault="00F5795E">
      <w:pPr>
        <w:widowControl w:val="0"/>
        <w:autoSpaceDE w:val="0"/>
        <w:autoSpaceDN w:val="0"/>
        <w:adjustRightInd w:val="0"/>
        <w:spacing w:after="0"/>
        <w:rPr>
          <w:ins w:id="16976" w:author="arkat" w:date="2017-10-11T10:04:00Z"/>
          <w:del w:id="16977" w:author="arkat" w:date="2017-10-11T11:07:00Z"/>
          <w:rFonts w:ascii="Times New Roman" w:hAnsi="Times New Roman" w:cs="Times New Roman"/>
          <w:szCs w:val="24"/>
        </w:rPr>
        <w:pPrChange w:id="16978" w:author="arkat" w:date="2017-10-11T11:07:00Z">
          <w:pPr>
            <w:widowControl w:val="0"/>
            <w:autoSpaceDE w:val="0"/>
            <w:autoSpaceDN w:val="0"/>
            <w:adjustRightInd w:val="0"/>
            <w:spacing w:after="140" w:line="288" w:lineRule="auto"/>
            <w:ind w:left="480" w:hanging="480"/>
          </w:pPr>
        </w:pPrChange>
      </w:pPr>
      <w:ins w:id="16979" w:author="arkat" w:date="2017-10-11T10:04:00Z">
        <w:del w:id="16980"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58053B04" w14:textId="60EB6059" w:rsidR="00F5795E" w:rsidDel="00DE59C1" w:rsidRDefault="00F5795E">
      <w:pPr>
        <w:widowControl w:val="0"/>
        <w:autoSpaceDE w:val="0"/>
        <w:autoSpaceDN w:val="0"/>
        <w:adjustRightInd w:val="0"/>
        <w:spacing w:after="0"/>
        <w:rPr>
          <w:ins w:id="16981" w:author="arkat" w:date="2017-10-11T10:04:00Z"/>
          <w:del w:id="16982" w:author="arkat" w:date="2017-10-11T11:07:00Z"/>
          <w:rFonts w:ascii="Times New Roman" w:hAnsi="Times New Roman" w:cs="Times New Roman"/>
          <w:szCs w:val="24"/>
        </w:rPr>
        <w:pPrChange w:id="16983" w:author="arkat" w:date="2017-10-11T11:07:00Z">
          <w:pPr>
            <w:widowControl w:val="0"/>
            <w:autoSpaceDE w:val="0"/>
            <w:autoSpaceDN w:val="0"/>
            <w:adjustRightInd w:val="0"/>
            <w:spacing w:after="140" w:line="288" w:lineRule="auto"/>
            <w:ind w:left="480" w:hanging="480"/>
          </w:pPr>
        </w:pPrChange>
      </w:pPr>
      <w:ins w:id="16984" w:author="arkat" w:date="2017-10-11T10:04:00Z">
        <w:del w:id="16985"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5BB5F553" w14:textId="772584CA" w:rsidR="00F5795E" w:rsidDel="00DE59C1" w:rsidRDefault="00F5795E">
      <w:pPr>
        <w:widowControl w:val="0"/>
        <w:autoSpaceDE w:val="0"/>
        <w:autoSpaceDN w:val="0"/>
        <w:adjustRightInd w:val="0"/>
        <w:spacing w:after="0"/>
        <w:rPr>
          <w:ins w:id="16986" w:author="arkat" w:date="2017-10-11T10:04:00Z"/>
          <w:del w:id="16987" w:author="arkat" w:date="2017-10-11T11:07:00Z"/>
          <w:rFonts w:ascii="Times New Roman" w:hAnsi="Times New Roman" w:cs="Times New Roman"/>
          <w:szCs w:val="24"/>
        </w:rPr>
        <w:pPrChange w:id="16988" w:author="arkat" w:date="2017-10-11T11:07:00Z">
          <w:pPr>
            <w:widowControl w:val="0"/>
            <w:autoSpaceDE w:val="0"/>
            <w:autoSpaceDN w:val="0"/>
            <w:adjustRightInd w:val="0"/>
            <w:spacing w:after="140" w:line="288" w:lineRule="auto"/>
            <w:ind w:left="480" w:hanging="480"/>
          </w:pPr>
        </w:pPrChange>
      </w:pPr>
      <w:ins w:id="16989" w:author="arkat" w:date="2017-10-11T10:04:00Z">
        <w:del w:id="16990"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6E914811" w14:textId="549D6D8C" w:rsidR="00F5795E" w:rsidDel="00DE59C1" w:rsidRDefault="00F5795E">
      <w:pPr>
        <w:widowControl w:val="0"/>
        <w:autoSpaceDE w:val="0"/>
        <w:autoSpaceDN w:val="0"/>
        <w:adjustRightInd w:val="0"/>
        <w:spacing w:after="0"/>
        <w:rPr>
          <w:ins w:id="16991" w:author="arkat" w:date="2017-10-11T10:04:00Z"/>
          <w:del w:id="16992" w:author="arkat" w:date="2017-10-11T11:07:00Z"/>
          <w:rFonts w:ascii="Times New Roman" w:hAnsi="Times New Roman" w:cs="Times New Roman"/>
          <w:szCs w:val="24"/>
        </w:rPr>
        <w:pPrChange w:id="16993" w:author="arkat" w:date="2017-10-11T11:07:00Z">
          <w:pPr>
            <w:widowControl w:val="0"/>
            <w:autoSpaceDE w:val="0"/>
            <w:autoSpaceDN w:val="0"/>
            <w:adjustRightInd w:val="0"/>
            <w:spacing w:after="140" w:line="288" w:lineRule="auto"/>
            <w:ind w:left="480" w:hanging="480"/>
          </w:pPr>
        </w:pPrChange>
      </w:pPr>
      <w:ins w:id="16994" w:author="arkat" w:date="2017-10-11T10:04:00Z">
        <w:del w:id="16995"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5686A8FD" w14:textId="740557AD" w:rsidR="00F5795E" w:rsidDel="00DE59C1" w:rsidRDefault="00F5795E">
      <w:pPr>
        <w:widowControl w:val="0"/>
        <w:autoSpaceDE w:val="0"/>
        <w:autoSpaceDN w:val="0"/>
        <w:adjustRightInd w:val="0"/>
        <w:spacing w:after="0"/>
        <w:rPr>
          <w:ins w:id="16996" w:author="arkat" w:date="2017-10-11T10:04:00Z"/>
          <w:del w:id="16997" w:author="arkat" w:date="2017-10-11T11:07:00Z"/>
          <w:rFonts w:ascii="Times New Roman" w:hAnsi="Times New Roman" w:cs="Times New Roman"/>
          <w:szCs w:val="24"/>
        </w:rPr>
        <w:pPrChange w:id="16998" w:author="arkat" w:date="2017-10-11T11:07:00Z">
          <w:pPr>
            <w:widowControl w:val="0"/>
            <w:autoSpaceDE w:val="0"/>
            <w:autoSpaceDN w:val="0"/>
            <w:adjustRightInd w:val="0"/>
            <w:spacing w:after="140" w:line="288" w:lineRule="auto"/>
            <w:ind w:left="480" w:hanging="480"/>
          </w:pPr>
        </w:pPrChange>
      </w:pPr>
      <w:ins w:id="16999" w:author="arkat" w:date="2017-10-11T10:04:00Z">
        <w:del w:id="17000"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070DD2A5" w14:textId="311D12D5" w:rsidR="00F5795E" w:rsidDel="00DE59C1" w:rsidRDefault="00F5795E">
      <w:pPr>
        <w:widowControl w:val="0"/>
        <w:autoSpaceDE w:val="0"/>
        <w:autoSpaceDN w:val="0"/>
        <w:adjustRightInd w:val="0"/>
        <w:spacing w:after="0"/>
        <w:rPr>
          <w:ins w:id="17001" w:author="arkat" w:date="2017-10-11T10:04:00Z"/>
          <w:del w:id="17002" w:author="arkat" w:date="2017-10-11T11:07:00Z"/>
          <w:rFonts w:ascii="Times New Roman" w:hAnsi="Times New Roman" w:cs="Times New Roman"/>
          <w:szCs w:val="24"/>
        </w:rPr>
        <w:pPrChange w:id="17003" w:author="arkat" w:date="2017-10-11T11:07:00Z">
          <w:pPr>
            <w:widowControl w:val="0"/>
            <w:autoSpaceDE w:val="0"/>
            <w:autoSpaceDN w:val="0"/>
            <w:adjustRightInd w:val="0"/>
            <w:spacing w:after="140" w:line="288" w:lineRule="auto"/>
            <w:ind w:left="480" w:hanging="480"/>
          </w:pPr>
        </w:pPrChange>
      </w:pPr>
      <w:ins w:id="17004" w:author="arkat" w:date="2017-10-11T10:04:00Z">
        <w:del w:id="17005"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3856CA86" w14:textId="135518CA" w:rsidR="00F5795E" w:rsidDel="00DE59C1" w:rsidRDefault="00F5795E">
      <w:pPr>
        <w:widowControl w:val="0"/>
        <w:autoSpaceDE w:val="0"/>
        <w:autoSpaceDN w:val="0"/>
        <w:adjustRightInd w:val="0"/>
        <w:spacing w:after="0"/>
        <w:rPr>
          <w:ins w:id="17006" w:author="arkat" w:date="2017-10-11T10:04:00Z"/>
          <w:del w:id="17007" w:author="arkat" w:date="2017-10-11T11:07:00Z"/>
          <w:rFonts w:ascii="Times New Roman" w:hAnsi="Times New Roman" w:cs="Times New Roman"/>
          <w:szCs w:val="24"/>
        </w:rPr>
        <w:pPrChange w:id="17008" w:author="arkat" w:date="2017-10-11T11:07:00Z">
          <w:pPr>
            <w:widowControl w:val="0"/>
            <w:autoSpaceDE w:val="0"/>
            <w:autoSpaceDN w:val="0"/>
            <w:adjustRightInd w:val="0"/>
            <w:spacing w:after="140" w:line="288" w:lineRule="auto"/>
            <w:ind w:left="480" w:hanging="480"/>
          </w:pPr>
        </w:pPrChange>
      </w:pPr>
      <w:ins w:id="17009" w:author="arkat" w:date="2017-10-11T10:04:00Z">
        <w:del w:id="17010"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74A45490" w14:textId="5513172D" w:rsidR="00F5795E" w:rsidDel="00DE59C1" w:rsidRDefault="00F5795E">
      <w:pPr>
        <w:widowControl w:val="0"/>
        <w:autoSpaceDE w:val="0"/>
        <w:autoSpaceDN w:val="0"/>
        <w:adjustRightInd w:val="0"/>
        <w:spacing w:after="0"/>
        <w:rPr>
          <w:ins w:id="17011" w:author="arkat" w:date="2017-10-11T10:04:00Z"/>
          <w:del w:id="17012" w:author="arkat" w:date="2017-10-11T11:07:00Z"/>
          <w:rFonts w:ascii="Times New Roman" w:hAnsi="Times New Roman" w:cs="Times New Roman"/>
          <w:szCs w:val="24"/>
        </w:rPr>
        <w:pPrChange w:id="17013" w:author="arkat" w:date="2017-10-11T11:07:00Z">
          <w:pPr>
            <w:widowControl w:val="0"/>
            <w:autoSpaceDE w:val="0"/>
            <w:autoSpaceDN w:val="0"/>
            <w:adjustRightInd w:val="0"/>
            <w:spacing w:after="140" w:line="288" w:lineRule="auto"/>
            <w:ind w:left="480" w:hanging="480"/>
          </w:pPr>
        </w:pPrChange>
      </w:pPr>
      <w:ins w:id="17014" w:author="arkat" w:date="2017-10-11T10:04:00Z">
        <w:del w:id="17015"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F4D0901" w14:textId="35B0D7F7" w:rsidR="00F5795E" w:rsidDel="00DE59C1" w:rsidRDefault="00F5795E">
      <w:pPr>
        <w:widowControl w:val="0"/>
        <w:autoSpaceDE w:val="0"/>
        <w:autoSpaceDN w:val="0"/>
        <w:adjustRightInd w:val="0"/>
        <w:spacing w:after="0"/>
        <w:rPr>
          <w:ins w:id="17016" w:author="arkat" w:date="2017-10-11T10:04:00Z"/>
          <w:del w:id="17017" w:author="arkat" w:date="2017-10-11T11:07:00Z"/>
          <w:rFonts w:ascii="Times New Roman" w:hAnsi="Times New Roman" w:cs="Times New Roman"/>
          <w:szCs w:val="24"/>
        </w:rPr>
        <w:pPrChange w:id="17018" w:author="arkat" w:date="2017-10-11T11:07:00Z">
          <w:pPr>
            <w:widowControl w:val="0"/>
            <w:autoSpaceDE w:val="0"/>
            <w:autoSpaceDN w:val="0"/>
            <w:adjustRightInd w:val="0"/>
            <w:spacing w:after="140" w:line="288" w:lineRule="auto"/>
            <w:ind w:left="480" w:hanging="480"/>
          </w:pPr>
        </w:pPrChange>
      </w:pPr>
      <w:ins w:id="17019" w:author="arkat" w:date="2017-10-11T10:04:00Z">
        <w:del w:id="17020"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295F4C66" w14:textId="7E7FFA4D" w:rsidR="00F5795E" w:rsidDel="00DE59C1" w:rsidRDefault="00F5795E">
      <w:pPr>
        <w:widowControl w:val="0"/>
        <w:autoSpaceDE w:val="0"/>
        <w:autoSpaceDN w:val="0"/>
        <w:adjustRightInd w:val="0"/>
        <w:spacing w:after="0"/>
        <w:rPr>
          <w:ins w:id="17021" w:author="arkat" w:date="2017-10-11T10:04:00Z"/>
          <w:del w:id="17022" w:author="arkat" w:date="2017-10-11T11:07:00Z"/>
          <w:rFonts w:ascii="Times New Roman" w:hAnsi="Times New Roman" w:cs="Times New Roman"/>
          <w:szCs w:val="24"/>
        </w:rPr>
        <w:pPrChange w:id="17023" w:author="arkat" w:date="2017-10-11T11:07:00Z">
          <w:pPr>
            <w:widowControl w:val="0"/>
            <w:autoSpaceDE w:val="0"/>
            <w:autoSpaceDN w:val="0"/>
            <w:adjustRightInd w:val="0"/>
            <w:spacing w:after="140" w:line="288" w:lineRule="auto"/>
            <w:ind w:left="480" w:hanging="480"/>
          </w:pPr>
        </w:pPrChange>
      </w:pPr>
      <w:ins w:id="17024" w:author="arkat" w:date="2017-10-11T10:04:00Z">
        <w:del w:id="17025"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4802A126" w14:textId="4FB4887D" w:rsidR="00F5795E" w:rsidDel="00DE59C1" w:rsidRDefault="00F5795E">
      <w:pPr>
        <w:widowControl w:val="0"/>
        <w:autoSpaceDE w:val="0"/>
        <w:autoSpaceDN w:val="0"/>
        <w:adjustRightInd w:val="0"/>
        <w:spacing w:after="0"/>
        <w:rPr>
          <w:ins w:id="17026" w:author="arkat" w:date="2017-10-11T10:04:00Z"/>
          <w:del w:id="17027" w:author="arkat" w:date="2017-10-11T11:07:00Z"/>
          <w:rFonts w:ascii="Times New Roman" w:hAnsi="Times New Roman" w:cs="Times New Roman"/>
          <w:szCs w:val="24"/>
        </w:rPr>
        <w:pPrChange w:id="17028" w:author="arkat" w:date="2017-10-11T11:07:00Z">
          <w:pPr>
            <w:widowControl w:val="0"/>
            <w:autoSpaceDE w:val="0"/>
            <w:autoSpaceDN w:val="0"/>
            <w:adjustRightInd w:val="0"/>
            <w:spacing w:after="140" w:line="288" w:lineRule="auto"/>
            <w:ind w:left="480" w:hanging="480"/>
          </w:pPr>
        </w:pPrChange>
      </w:pPr>
      <w:ins w:id="17029" w:author="arkat" w:date="2017-10-11T10:04:00Z">
        <w:del w:id="17030"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27ECFC35" w14:textId="3E88352B" w:rsidR="00F5795E" w:rsidDel="00DE59C1" w:rsidRDefault="00F5795E">
      <w:pPr>
        <w:widowControl w:val="0"/>
        <w:autoSpaceDE w:val="0"/>
        <w:autoSpaceDN w:val="0"/>
        <w:adjustRightInd w:val="0"/>
        <w:spacing w:after="0"/>
        <w:rPr>
          <w:ins w:id="17031" w:author="arkat" w:date="2017-10-11T10:04:00Z"/>
          <w:del w:id="17032" w:author="arkat" w:date="2017-10-11T11:07:00Z"/>
          <w:rFonts w:ascii="Times New Roman" w:hAnsi="Times New Roman" w:cs="Times New Roman"/>
          <w:szCs w:val="24"/>
        </w:rPr>
        <w:pPrChange w:id="17033" w:author="arkat" w:date="2017-10-11T11:07:00Z">
          <w:pPr>
            <w:widowControl w:val="0"/>
            <w:autoSpaceDE w:val="0"/>
            <w:autoSpaceDN w:val="0"/>
            <w:adjustRightInd w:val="0"/>
            <w:spacing w:after="140" w:line="288" w:lineRule="auto"/>
            <w:ind w:left="480" w:hanging="480"/>
          </w:pPr>
        </w:pPrChange>
      </w:pPr>
      <w:ins w:id="17034" w:author="arkat" w:date="2017-10-11T10:04:00Z">
        <w:del w:id="17035"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49944915" w14:textId="0F861543" w:rsidR="00F5795E" w:rsidDel="00DE59C1" w:rsidRDefault="00F5795E">
      <w:pPr>
        <w:widowControl w:val="0"/>
        <w:autoSpaceDE w:val="0"/>
        <w:autoSpaceDN w:val="0"/>
        <w:adjustRightInd w:val="0"/>
        <w:spacing w:after="0"/>
        <w:rPr>
          <w:ins w:id="17036" w:author="arkat" w:date="2017-10-11T10:04:00Z"/>
          <w:del w:id="17037" w:author="arkat" w:date="2017-10-11T11:07:00Z"/>
          <w:rFonts w:ascii="Times New Roman" w:hAnsi="Times New Roman" w:cs="Times New Roman"/>
          <w:szCs w:val="24"/>
        </w:rPr>
        <w:pPrChange w:id="17038" w:author="arkat" w:date="2017-10-11T11:07:00Z">
          <w:pPr>
            <w:widowControl w:val="0"/>
            <w:autoSpaceDE w:val="0"/>
            <w:autoSpaceDN w:val="0"/>
            <w:adjustRightInd w:val="0"/>
            <w:spacing w:after="140" w:line="288" w:lineRule="auto"/>
            <w:ind w:left="480" w:hanging="480"/>
          </w:pPr>
        </w:pPrChange>
      </w:pPr>
      <w:ins w:id="17039" w:author="arkat" w:date="2017-10-11T10:04:00Z">
        <w:del w:id="17040"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58C47D93" w14:textId="6274E23A" w:rsidR="00F5795E" w:rsidDel="00DE59C1" w:rsidRDefault="00F5795E">
      <w:pPr>
        <w:widowControl w:val="0"/>
        <w:autoSpaceDE w:val="0"/>
        <w:autoSpaceDN w:val="0"/>
        <w:adjustRightInd w:val="0"/>
        <w:spacing w:after="0"/>
        <w:rPr>
          <w:ins w:id="17041" w:author="arkat" w:date="2017-10-11T10:04:00Z"/>
          <w:del w:id="17042" w:author="arkat" w:date="2017-10-11T11:07:00Z"/>
          <w:rFonts w:ascii="Times New Roman" w:hAnsi="Times New Roman" w:cs="Times New Roman"/>
          <w:szCs w:val="24"/>
        </w:rPr>
        <w:pPrChange w:id="17043" w:author="arkat" w:date="2017-10-11T11:07:00Z">
          <w:pPr>
            <w:widowControl w:val="0"/>
            <w:autoSpaceDE w:val="0"/>
            <w:autoSpaceDN w:val="0"/>
            <w:adjustRightInd w:val="0"/>
            <w:spacing w:after="140" w:line="288" w:lineRule="auto"/>
            <w:ind w:left="480" w:hanging="480"/>
          </w:pPr>
        </w:pPrChange>
      </w:pPr>
      <w:ins w:id="17044" w:author="arkat" w:date="2017-10-11T10:04:00Z">
        <w:del w:id="17045"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05124D2B" w14:textId="29355D1D" w:rsidR="00F5795E" w:rsidDel="00DE59C1" w:rsidRDefault="00F5795E">
      <w:pPr>
        <w:widowControl w:val="0"/>
        <w:autoSpaceDE w:val="0"/>
        <w:autoSpaceDN w:val="0"/>
        <w:adjustRightInd w:val="0"/>
        <w:spacing w:after="0"/>
        <w:rPr>
          <w:ins w:id="17046" w:author="arkat" w:date="2017-10-11T10:04:00Z"/>
          <w:del w:id="17047" w:author="arkat" w:date="2017-10-11T11:07:00Z"/>
          <w:rFonts w:ascii="Times New Roman" w:hAnsi="Times New Roman" w:cs="Times New Roman"/>
          <w:szCs w:val="24"/>
        </w:rPr>
        <w:pPrChange w:id="17048" w:author="arkat" w:date="2017-10-11T11:07:00Z">
          <w:pPr>
            <w:widowControl w:val="0"/>
            <w:autoSpaceDE w:val="0"/>
            <w:autoSpaceDN w:val="0"/>
            <w:adjustRightInd w:val="0"/>
            <w:spacing w:after="140" w:line="288" w:lineRule="auto"/>
            <w:ind w:left="480" w:hanging="480"/>
          </w:pPr>
        </w:pPrChange>
      </w:pPr>
      <w:ins w:id="17049" w:author="arkat" w:date="2017-10-11T10:04:00Z">
        <w:del w:id="17050"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2A271927" w14:textId="1E6A052D" w:rsidR="00F5795E" w:rsidDel="00DE59C1" w:rsidRDefault="00F5795E">
      <w:pPr>
        <w:widowControl w:val="0"/>
        <w:autoSpaceDE w:val="0"/>
        <w:autoSpaceDN w:val="0"/>
        <w:adjustRightInd w:val="0"/>
        <w:spacing w:after="0"/>
        <w:rPr>
          <w:ins w:id="17051" w:author="arkat" w:date="2017-10-11T10:04:00Z"/>
          <w:del w:id="17052" w:author="arkat" w:date="2017-10-11T11:07:00Z"/>
          <w:rFonts w:ascii="Times New Roman" w:hAnsi="Times New Roman" w:cs="Times New Roman"/>
          <w:szCs w:val="24"/>
        </w:rPr>
        <w:pPrChange w:id="17053" w:author="arkat" w:date="2017-10-11T11:07:00Z">
          <w:pPr>
            <w:widowControl w:val="0"/>
            <w:autoSpaceDE w:val="0"/>
            <w:autoSpaceDN w:val="0"/>
            <w:adjustRightInd w:val="0"/>
            <w:spacing w:after="140" w:line="288" w:lineRule="auto"/>
            <w:ind w:left="480" w:hanging="480"/>
          </w:pPr>
        </w:pPrChange>
      </w:pPr>
      <w:ins w:id="17054" w:author="arkat" w:date="2017-10-11T10:04:00Z">
        <w:del w:id="17055"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38FCBF4A" w14:textId="5C08D99C" w:rsidR="00F5795E" w:rsidDel="00DE59C1" w:rsidRDefault="00F5795E">
      <w:pPr>
        <w:widowControl w:val="0"/>
        <w:autoSpaceDE w:val="0"/>
        <w:autoSpaceDN w:val="0"/>
        <w:adjustRightInd w:val="0"/>
        <w:spacing w:after="0"/>
        <w:rPr>
          <w:ins w:id="17056" w:author="arkat" w:date="2017-10-11T10:04:00Z"/>
          <w:del w:id="17057" w:author="arkat" w:date="2017-10-11T11:07:00Z"/>
          <w:rFonts w:ascii="Times New Roman" w:hAnsi="Times New Roman" w:cs="Times New Roman"/>
          <w:szCs w:val="24"/>
        </w:rPr>
        <w:pPrChange w:id="17058" w:author="arkat" w:date="2017-10-11T11:07:00Z">
          <w:pPr>
            <w:widowControl w:val="0"/>
            <w:autoSpaceDE w:val="0"/>
            <w:autoSpaceDN w:val="0"/>
            <w:adjustRightInd w:val="0"/>
            <w:spacing w:after="140" w:line="288" w:lineRule="auto"/>
            <w:ind w:left="480" w:hanging="480"/>
          </w:pPr>
        </w:pPrChange>
      </w:pPr>
      <w:ins w:id="17059" w:author="arkat" w:date="2017-10-11T10:04:00Z">
        <w:del w:id="17060"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534356B8" w14:textId="5E9AC0CA" w:rsidR="00F5795E" w:rsidDel="00DE59C1" w:rsidRDefault="00F5795E">
      <w:pPr>
        <w:widowControl w:val="0"/>
        <w:autoSpaceDE w:val="0"/>
        <w:autoSpaceDN w:val="0"/>
        <w:adjustRightInd w:val="0"/>
        <w:spacing w:after="0"/>
        <w:rPr>
          <w:ins w:id="17061" w:author="arkat" w:date="2017-10-11T10:04:00Z"/>
          <w:del w:id="17062" w:author="arkat" w:date="2017-10-11T11:07:00Z"/>
          <w:rFonts w:ascii="Times New Roman" w:hAnsi="Times New Roman" w:cs="Times New Roman"/>
          <w:szCs w:val="24"/>
        </w:rPr>
        <w:pPrChange w:id="17063" w:author="arkat" w:date="2017-10-11T11:07:00Z">
          <w:pPr>
            <w:widowControl w:val="0"/>
            <w:autoSpaceDE w:val="0"/>
            <w:autoSpaceDN w:val="0"/>
            <w:adjustRightInd w:val="0"/>
            <w:spacing w:after="140" w:line="288" w:lineRule="auto"/>
            <w:ind w:left="480" w:hanging="480"/>
          </w:pPr>
        </w:pPrChange>
      </w:pPr>
      <w:ins w:id="17064" w:author="arkat" w:date="2017-10-11T10:04:00Z">
        <w:del w:id="17065"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5962ACB4" w14:textId="05B2FFE7" w:rsidR="00F5795E" w:rsidDel="00DE59C1" w:rsidRDefault="00F5795E">
      <w:pPr>
        <w:widowControl w:val="0"/>
        <w:autoSpaceDE w:val="0"/>
        <w:autoSpaceDN w:val="0"/>
        <w:adjustRightInd w:val="0"/>
        <w:spacing w:after="0"/>
        <w:rPr>
          <w:ins w:id="17066" w:author="arkat" w:date="2017-10-11T10:04:00Z"/>
          <w:del w:id="17067" w:author="arkat" w:date="2017-10-11T11:07:00Z"/>
          <w:rFonts w:ascii="Times New Roman" w:hAnsi="Times New Roman" w:cs="Times New Roman"/>
          <w:szCs w:val="24"/>
        </w:rPr>
        <w:pPrChange w:id="17068" w:author="arkat" w:date="2017-10-11T11:07:00Z">
          <w:pPr>
            <w:widowControl w:val="0"/>
            <w:autoSpaceDE w:val="0"/>
            <w:autoSpaceDN w:val="0"/>
            <w:adjustRightInd w:val="0"/>
            <w:spacing w:after="140" w:line="288" w:lineRule="auto"/>
            <w:ind w:left="480" w:hanging="480"/>
          </w:pPr>
        </w:pPrChange>
      </w:pPr>
      <w:ins w:id="17069" w:author="arkat" w:date="2017-10-11T10:04:00Z">
        <w:del w:id="17070"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398869C1" w14:textId="6C87AD97" w:rsidR="00F5795E" w:rsidDel="00DE59C1" w:rsidRDefault="00F5795E">
      <w:pPr>
        <w:widowControl w:val="0"/>
        <w:autoSpaceDE w:val="0"/>
        <w:autoSpaceDN w:val="0"/>
        <w:adjustRightInd w:val="0"/>
        <w:spacing w:after="0"/>
        <w:rPr>
          <w:ins w:id="17071" w:author="arkat" w:date="2017-10-11T10:04:00Z"/>
          <w:del w:id="17072" w:author="arkat" w:date="2017-10-11T11:07:00Z"/>
          <w:rFonts w:ascii="Times New Roman" w:hAnsi="Times New Roman" w:cs="Times New Roman"/>
          <w:szCs w:val="24"/>
        </w:rPr>
        <w:pPrChange w:id="17073" w:author="arkat" w:date="2017-10-11T11:07:00Z">
          <w:pPr>
            <w:widowControl w:val="0"/>
            <w:autoSpaceDE w:val="0"/>
            <w:autoSpaceDN w:val="0"/>
            <w:adjustRightInd w:val="0"/>
            <w:spacing w:after="140" w:line="288" w:lineRule="auto"/>
            <w:ind w:left="480" w:hanging="480"/>
          </w:pPr>
        </w:pPrChange>
      </w:pPr>
      <w:ins w:id="17074" w:author="arkat" w:date="2017-10-11T10:04:00Z">
        <w:del w:id="17075"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414DEE53" w14:textId="42CD1472" w:rsidR="00F5795E" w:rsidDel="00DE59C1" w:rsidRDefault="00F5795E">
      <w:pPr>
        <w:widowControl w:val="0"/>
        <w:autoSpaceDE w:val="0"/>
        <w:autoSpaceDN w:val="0"/>
        <w:adjustRightInd w:val="0"/>
        <w:spacing w:after="0"/>
        <w:rPr>
          <w:ins w:id="17076" w:author="arkat" w:date="2017-10-11T10:04:00Z"/>
          <w:del w:id="17077" w:author="arkat" w:date="2017-10-11T11:07:00Z"/>
          <w:rFonts w:ascii="Times New Roman" w:hAnsi="Times New Roman" w:cs="Times New Roman"/>
          <w:szCs w:val="24"/>
        </w:rPr>
        <w:pPrChange w:id="17078" w:author="arkat" w:date="2017-10-11T11:07:00Z">
          <w:pPr>
            <w:widowControl w:val="0"/>
            <w:autoSpaceDE w:val="0"/>
            <w:autoSpaceDN w:val="0"/>
            <w:adjustRightInd w:val="0"/>
            <w:spacing w:after="140" w:line="288" w:lineRule="auto"/>
            <w:ind w:left="480" w:hanging="480"/>
          </w:pPr>
        </w:pPrChange>
      </w:pPr>
      <w:ins w:id="17079" w:author="arkat" w:date="2017-10-11T10:04:00Z">
        <w:del w:id="17080"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65BCBE7E" w14:textId="4B042FA1" w:rsidR="00F5795E" w:rsidDel="00DE59C1" w:rsidRDefault="00F5795E">
      <w:pPr>
        <w:widowControl w:val="0"/>
        <w:autoSpaceDE w:val="0"/>
        <w:autoSpaceDN w:val="0"/>
        <w:adjustRightInd w:val="0"/>
        <w:spacing w:after="0"/>
        <w:rPr>
          <w:ins w:id="17081" w:author="arkat" w:date="2017-10-11T10:04:00Z"/>
          <w:del w:id="17082" w:author="arkat" w:date="2017-10-11T11:07:00Z"/>
          <w:rFonts w:ascii="Times New Roman" w:hAnsi="Times New Roman" w:cs="Times New Roman"/>
          <w:szCs w:val="24"/>
        </w:rPr>
        <w:pPrChange w:id="17083" w:author="arkat" w:date="2017-10-11T11:07:00Z">
          <w:pPr>
            <w:widowControl w:val="0"/>
            <w:autoSpaceDE w:val="0"/>
            <w:autoSpaceDN w:val="0"/>
            <w:adjustRightInd w:val="0"/>
            <w:spacing w:after="140" w:line="288" w:lineRule="auto"/>
            <w:ind w:left="480" w:hanging="480"/>
          </w:pPr>
        </w:pPrChange>
      </w:pPr>
      <w:ins w:id="17084" w:author="arkat" w:date="2017-10-11T10:04:00Z">
        <w:del w:id="17085"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14E4C789" w14:textId="61BEFE6C" w:rsidR="00F5795E" w:rsidDel="00DE59C1" w:rsidRDefault="00F5795E">
      <w:pPr>
        <w:widowControl w:val="0"/>
        <w:autoSpaceDE w:val="0"/>
        <w:autoSpaceDN w:val="0"/>
        <w:adjustRightInd w:val="0"/>
        <w:spacing w:after="0"/>
        <w:rPr>
          <w:ins w:id="17086" w:author="arkat" w:date="2017-10-11T10:04:00Z"/>
          <w:del w:id="17087" w:author="arkat" w:date="2017-10-11T11:07:00Z"/>
          <w:rFonts w:ascii="Times New Roman" w:hAnsi="Times New Roman" w:cs="Times New Roman"/>
          <w:szCs w:val="24"/>
        </w:rPr>
        <w:pPrChange w:id="17088" w:author="arkat" w:date="2017-10-11T11:07:00Z">
          <w:pPr>
            <w:widowControl w:val="0"/>
            <w:autoSpaceDE w:val="0"/>
            <w:autoSpaceDN w:val="0"/>
            <w:adjustRightInd w:val="0"/>
            <w:spacing w:after="140" w:line="288" w:lineRule="auto"/>
            <w:ind w:left="480" w:hanging="480"/>
          </w:pPr>
        </w:pPrChange>
      </w:pPr>
      <w:ins w:id="17089" w:author="arkat" w:date="2017-10-11T10:04:00Z">
        <w:del w:id="17090"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27C78B7E" w14:textId="478A5CE6" w:rsidR="00F5795E" w:rsidDel="00DE59C1" w:rsidRDefault="00F5795E">
      <w:pPr>
        <w:widowControl w:val="0"/>
        <w:autoSpaceDE w:val="0"/>
        <w:autoSpaceDN w:val="0"/>
        <w:adjustRightInd w:val="0"/>
        <w:spacing w:after="0"/>
        <w:rPr>
          <w:ins w:id="17091" w:author="arkat" w:date="2017-10-11T10:04:00Z"/>
          <w:del w:id="17092" w:author="arkat" w:date="2017-10-11T11:07:00Z"/>
          <w:rFonts w:ascii="Times New Roman" w:hAnsi="Times New Roman" w:cs="Times New Roman"/>
          <w:szCs w:val="24"/>
        </w:rPr>
        <w:pPrChange w:id="17093" w:author="arkat" w:date="2017-10-11T11:07:00Z">
          <w:pPr>
            <w:widowControl w:val="0"/>
            <w:autoSpaceDE w:val="0"/>
            <w:autoSpaceDN w:val="0"/>
            <w:adjustRightInd w:val="0"/>
            <w:spacing w:after="140" w:line="288" w:lineRule="auto"/>
            <w:ind w:left="480" w:hanging="480"/>
          </w:pPr>
        </w:pPrChange>
      </w:pPr>
      <w:ins w:id="17094" w:author="arkat" w:date="2017-10-11T10:04:00Z">
        <w:del w:id="17095"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2D3F2782" w14:textId="0944EADF" w:rsidR="00F5795E" w:rsidDel="00DE59C1" w:rsidRDefault="00F5795E">
      <w:pPr>
        <w:widowControl w:val="0"/>
        <w:autoSpaceDE w:val="0"/>
        <w:autoSpaceDN w:val="0"/>
        <w:adjustRightInd w:val="0"/>
        <w:spacing w:after="0"/>
        <w:rPr>
          <w:ins w:id="17096" w:author="arkat" w:date="2017-10-11T10:04:00Z"/>
          <w:del w:id="17097" w:author="arkat" w:date="2017-10-11T11:07:00Z"/>
          <w:rFonts w:ascii="Times New Roman" w:hAnsi="Times New Roman" w:cs="Times New Roman"/>
          <w:szCs w:val="24"/>
        </w:rPr>
        <w:pPrChange w:id="17098" w:author="arkat" w:date="2017-10-11T11:07:00Z">
          <w:pPr>
            <w:widowControl w:val="0"/>
            <w:autoSpaceDE w:val="0"/>
            <w:autoSpaceDN w:val="0"/>
            <w:adjustRightInd w:val="0"/>
            <w:spacing w:after="140" w:line="288" w:lineRule="auto"/>
            <w:ind w:left="480" w:hanging="480"/>
          </w:pPr>
        </w:pPrChange>
      </w:pPr>
      <w:ins w:id="17099" w:author="arkat" w:date="2017-10-11T10:04:00Z">
        <w:del w:id="17100"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6ADB6BAF" w14:textId="7467C016" w:rsidR="00F5795E" w:rsidDel="00DE59C1" w:rsidRDefault="00F5795E">
      <w:pPr>
        <w:widowControl w:val="0"/>
        <w:autoSpaceDE w:val="0"/>
        <w:autoSpaceDN w:val="0"/>
        <w:adjustRightInd w:val="0"/>
        <w:spacing w:after="0"/>
        <w:rPr>
          <w:ins w:id="17101" w:author="arkat" w:date="2017-10-11T10:04:00Z"/>
          <w:del w:id="17102" w:author="arkat" w:date="2017-10-11T11:07:00Z"/>
          <w:rFonts w:ascii="Times New Roman" w:hAnsi="Times New Roman" w:cs="Times New Roman"/>
          <w:szCs w:val="24"/>
        </w:rPr>
        <w:pPrChange w:id="17103" w:author="arkat" w:date="2017-10-11T11:07:00Z">
          <w:pPr>
            <w:widowControl w:val="0"/>
            <w:autoSpaceDE w:val="0"/>
            <w:autoSpaceDN w:val="0"/>
            <w:adjustRightInd w:val="0"/>
            <w:spacing w:after="140" w:line="288" w:lineRule="auto"/>
            <w:ind w:left="480" w:hanging="480"/>
          </w:pPr>
        </w:pPrChange>
      </w:pPr>
      <w:ins w:id="17104" w:author="arkat" w:date="2017-10-11T10:04:00Z">
        <w:del w:id="17105"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7EBF0105" w14:textId="6CADAEAD" w:rsidR="00F5795E" w:rsidDel="00DE59C1" w:rsidRDefault="00F5795E">
      <w:pPr>
        <w:widowControl w:val="0"/>
        <w:autoSpaceDE w:val="0"/>
        <w:autoSpaceDN w:val="0"/>
        <w:adjustRightInd w:val="0"/>
        <w:spacing w:after="0"/>
        <w:rPr>
          <w:ins w:id="17106" w:author="arkat" w:date="2017-10-11T10:04:00Z"/>
          <w:del w:id="17107" w:author="arkat" w:date="2017-10-11T11:07:00Z"/>
          <w:rFonts w:ascii="Times New Roman" w:hAnsi="Times New Roman" w:cs="Times New Roman"/>
          <w:szCs w:val="24"/>
        </w:rPr>
        <w:pPrChange w:id="17108" w:author="arkat" w:date="2017-10-11T11:07:00Z">
          <w:pPr>
            <w:widowControl w:val="0"/>
            <w:autoSpaceDE w:val="0"/>
            <w:autoSpaceDN w:val="0"/>
            <w:adjustRightInd w:val="0"/>
            <w:spacing w:after="140" w:line="288" w:lineRule="auto"/>
            <w:ind w:left="480" w:hanging="480"/>
          </w:pPr>
        </w:pPrChange>
      </w:pPr>
      <w:ins w:id="17109" w:author="arkat" w:date="2017-10-11T10:04:00Z">
        <w:del w:id="17110"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0097251D" w14:textId="632EF3B9" w:rsidR="00F5795E" w:rsidDel="00DE59C1" w:rsidRDefault="00F5795E">
      <w:pPr>
        <w:widowControl w:val="0"/>
        <w:autoSpaceDE w:val="0"/>
        <w:autoSpaceDN w:val="0"/>
        <w:adjustRightInd w:val="0"/>
        <w:spacing w:after="0"/>
        <w:rPr>
          <w:ins w:id="17111" w:author="arkat" w:date="2017-10-11T10:04:00Z"/>
          <w:del w:id="17112" w:author="arkat" w:date="2017-10-11T11:07:00Z"/>
          <w:rFonts w:ascii="Times New Roman" w:hAnsi="Times New Roman" w:cs="Times New Roman"/>
          <w:szCs w:val="24"/>
        </w:rPr>
        <w:pPrChange w:id="17113" w:author="arkat" w:date="2017-10-11T11:07:00Z">
          <w:pPr>
            <w:widowControl w:val="0"/>
            <w:autoSpaceDE w:val="0"/>
            <w:autoSpaceDN w:val="0"/>
            <w:adjustRightInd w:val="0"/>
            <w:spacing w:after="140" w:line="288" w:lineRule="auto"/>
            <w:ind w:left="480" w:hanging="480"/>
          </w:pPr>
        </w:pPrChange>
      </w:pPr>
      <w:ins w:id="17114" w:author="arkat" w:date="2017-10-11T10:04:00Z">
        <w:del w:id="17115"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41778C99" w14:textId="591A9F67" w:rsidR="00F5795E" w:rsidDel="00DE59C1" w:rsidRDefault="00F5795E">
      <w:pPr>
        <w:widowControl w:val="0"/>
        <w:autoSpaceDE w:val="0"/>
        <w:autoSpaceDN w:val="0"/>
        <w:adjustRightInd w:val="0"/>
        <w:spacing w:after="0"/>
        <w:rPr>
          <w:ins w:id="17116" w:author="arkat" w:date="2017-10-11T10:04:00Z"/>
          <w:del w:id="17117" w:author="arkat" w:date="2017-10-11T11:07:00Z"/>
          <w:rFonts w:ascii="Times New Roman" w:hAnsi="Times New Roman" w:cs="Times New Roman"/>
          <w:szCs w:val="24"/>
        </w:rPr>
        <w:pPrChange w:id="17118" w:author="arkat" w:date="2017-10-11T11:07:00Z">
          <w:pPr>
            <w:widowControl w:val="0"/>
            <w:autoSpaceDE w:val="0"/>
            <w:autoSpaceDN w:val="0"/>
            <w:adjustRightInd w:val="0"/>
            <w:spacing w:after="140" w:line="288" w:lineRule="auto"/>
            <w:ind w:left="480" w:hanging="480"/>
          </w:pPr>
        </w:pPrChange>
      </w:pPr>
      <w:ins w:id="17119" w:author="arkat" w:date="2017-10-11T10:04:00Z">
        <w:del w:id="17120"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225992DD" w14:textId="25D04D7F" w:rsidR="00F5795E" w:rsidDel="00DE59C1" w:rsidRDefault="00F5795E">
      <w:pPr>
        <w:widowControl w:val="0"/>
        <w:autoSpaceDE w:val="0"/>
        <w:autoSpaceDN w:val="0"/>
        <w:adjustRightInd w:val="0"/>
        <w:spacing w:after="0"/>
        <w:rPr>
          <w:ins w:id="17121" w:author="arkat" w:date="2017-10-11T10:04:00Z"/>
          <w:del w:id="17122" w:author="arkat" w:date="2017-10-11T11:07:00Z"/>
          <w:rFonts w:ascii="Times New Roman" w:hAnsi="Times New Roman" w:cs="Times New Roman"/>
          <w:szCs w:val="24"/>
        </w:rPr>
        <w:pPrChange w:id="17123" w:author="arkat" w:date="2017-10-11T11:07:00Z">
          <w:pPr>
            <w:widowControl w:val="0"/>
            <w:autoSpaceDE w:val="0"/>
            <w:autoSpaceDN w:val="0"/>
            <w:adjustRightInd w:val="0"/>
            <w:spacing w:after="140" w:line="288" w:lineRule="auto"/>
            <w:ind w:left="480" w:hanging="480"/>
          </w:pPr>
        </w:pPrChange>
      </w:pPr>
      <w:ins w:id="17124" w:author="arkat" w:date="2017-10-11T10:04:00Z">
        <w:del w:id="17125"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6163FFF3" w14:textId="5308D811" w:rsidR="00F5795E" w:rsidDel="00DE59C1" w:rsidRDefault="00F5795E">
      <w:pPr>
        <w:widowControl w:val="0"/>
        <w:autoSpaceDE w:val="0"/>
        <w:autoSpaceDN w:val="0"/>
        <w:adjustRightInd w:val="0"/>
        <w:spacing w:after="0"/>
        <w:rPr>
          <w:ins w:id="17126" w:author="arkat" w:date="2017-10-11T10:04:00Z"/>
          <w:del w:id="17127" w:author="arkat" w:date="2017-10-11T11:07:00Z"/>
          <w:rFonts w:ascii="Times New Roman" w:hAnsi="Times New Roman" w:cs="Times New Roman"/>
          <w:szCs w:val="24"/>
        </w:rPr>
        <w:pPrChange w:id="17128" w:author="arkat" w:date="2017-10-11T11:07:00Z">
          <w:pPr>
            <w:widowControl w:val="0"/>
            <w:autoSpaceDE w:val="0"/>
            <w:autoSpaceDN w:val="0"/>
            <w:adjustRightInd w:val="0"/>
            <w:spacing w:after="140" w:line="288" w:lineRule="auto"/>
            <w:ind w:left="480" w:hanging="480"/>
          </w:pPr>
        </w:pPrChange>
      </w:pPr>
      <w:ins w:id="17129" w:author="arkat" w:date="2017-10-11T10:04:00Z">
        <w:del w:id="17130"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545EFB0C" w14:textId="0BDEAC69" w:rsidR="00F5795E" w:rsidDel="00DE59C1" w:rsidRDefault="00F5795E">
      <w:pPr>
        <w:widowControl w:val="0"/>
        <w:autoSpaceDE w:val="0"/>
        <w:autoSpaceDN w:val="0"/>
        <w:adjustRightInd w:val="0"/>
        <w:spacing w:after="0"/>
        <w:rPr>
          <w:ins w:id="17131" w:author="arkat" w:date="2017-10-11T10:04:00Z"/>
          <w:del w:id="17132" w:author="arkat" w:date="2017-10-11T11:07:00Z"/>
          <w:rFonts w:ascii="Times New Roman" w:hAnsi="Times New Roman" w:cs="Times New Roman"/>
          <w:szCs w:val="24"/>
        </w:rPr>
        <w:pPrChange w:id="17133" w:author="arkat" w:date="2017-10-11T11:07:00Z">
          <w:pPr>
            <w:widowControl w:val="0"/>
            <w:autoSpaceDE w:val="0"/>
            <w:autoSpaceDN w:val="0"/>
            <w:adjustRightInd w:val="0"/>
            <w:spacing w:after="140" w:line="288" w:lineRule="auto"/>
            <w:ind w:left="480" w:hanging="480"/>
          </w:pPr>
        </w:pPrChange>
      </w:pPr>
      <w:ins w:id="17134" w:author="arkat" w:date="2017-10-11T10:04:00Z">
        <w:del w:id="17135"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5AD1D92B" w14:textId="37A745BA" w:rsidR="00F5795E" w:rsidDel="00DE59C1" w:rsidRDefault="00F5795E">
      <w:pPr>
        <w:widowControl w:val="0"/>
        <w:autoSpaceDE w:val="0"/>
        <w:autoSpaceDN w:val="0"/>
        <w:adjustRightInd w:val="0"/>
        <w:spacing w:after="0"/>
        <w:rPr>
          <w:ins w:id="17136" w:author="arkat" w:date="2017-10-11T10:04:00Z"/>
          <w:del w:id="17137" w:author="arkat" w:date="2017-10-11T11:07:00Z"/>
          <w:rFonts w:ascii="Times New Roman" w:hAnsi="Times New Roman" w:cs="Times New Roman"/>
          <w:szCs w:val="24"/>
        </w:rPr>
        <w:pPrChange w:id="17138" w:author="arkat" w:date="2017-10-11T11:07:00Z">
          <w:pPr>
            <w:widowControl w:val="0"/>
            <w:autoSpaceDE w:val="0"/>
            <w:autoSpaceDN w:val="0"/>
            <w:adjustRightInd w:val="0"/>
            <w:spacing w:after="140" w:line="288" w:lineRule="auto"/>
            <w:ind w:left="480" w:hanging="480"/>
          </w:pPr>
        </w:pPrChange>
      </w:pPr>
      <w:ins w:id="17139" w:author="arkat" w:date="2017-10-11T10:04:00Z">
        <w:del w:id="17140"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3F853058" w14:textId="2FFFEBAE" w:rsidR="00F5795E" w:rsidDel="00DE59C1" w:rsidRDefault="00F5795E">
      <w:pPr>
        <w:widowControl w:val="0"/>
        <w:autoSpaceDE w:val="0"/>
        <w:autoSpaceDN w:val="0"/>
        <w:adjustRightInd w:val="0"/>
        <w:spacing w:after="0"/>
        <w:rPr>
          <w:ins w:id="17141" w:author="arkat" w:date="2017-10-11T10:04:00Z"/>
          <w:del w:id="17142" w:author="arkat" w:date="2017-10-11T11:07:00Z"/>
          <w:rFonts w:ascii="Times New Roman" w:hAnsi="Times New Roman" w:cs="Times New Roman"/>
          <w:szCs w:val="24"/>
        </w:rPr>
        <w:pPrChange w:id="17143" w:author="arkat" w:date="2017-10-11T11:07:00Z">
          <w:pPr>
            <w:widowControl w:val="0"/>
            <w:autoSpaceDE w:val="0"/>
            <w:autoSpaceDN w:val="0"/>
            <w:adjustRightInd w:val="0"/>
            <w:spacing w:after="140" w:line="288" w:lineRule="auto"/>
            <w:ind w:left="480" w:hanging="480"/>
          </w:pPr>
        </w:pPrChange>
      </w:pPr>
      <w:ins w:id="17144" w:author="arkat" w:date="2017-10-11T10:04:00Z">
        <w:del w:id="17145"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739C851E" w14:textId="08013AD2" w:rsidR="00F5795E" w:rsidDel="00DE59C1" w:rsidRDefault="00F5795E">
      <w:pPr>
        <w:widowControl w:val="0"/>
        <w:autoSpaceDE w:val="0"/>
        <w:autoSpaceDN w:val="0"/>
        <w:adjustRightInd w:val="0"/>
        <w:spacing w:after="0"/>
        <w:rPr>
          <w:ins w:id="17146" w:author="arkat" w:date="2017-10-11T10:04:00Z"/>
          <w:del w:id="17147" w:author="arkat" w:date="2017-10-11T11:07:00Z"/>
          <w:rFonts w:ascii="Times New Roman" w:hAnsi="Times New Roman" w:cs="Times New Roman"/>
          <w:szCs w:val="24"/>
        </w:rPr>
        <w:pPrChange w:id="17148" w:author="arkat" w:date="2017-10-11T11:07:00Z">
          <w:pPr>
            <w:widowControl w:val="0"/>
            <w:autoSpaceDE w:val="0"/>
            <w:autoSpaceDN w:val="0"/>
            <w:adjustRightInd w:val="0"/>
            <w:spacing w:after="140" w:line="288" w:lineRule="auto"/>
            <w:ind w:left="480" w:hanging="480"/>
          </w:pPr>
        </w:pPrChange>
      </w:pPr>
      <w:ins w:id="17149" w:author="arkat" w:date="2017-10-11T10:04:00Z">
        <w:del w:id="17150" w:author="arkat" w:date="2017-10-11T11:07:00Z">
          <w:r w:rsidDel="00DE59C1">
            <w:rPr>
              <w:rFonts w:ascii="Times New Roman" w:hAnsi="Times New Roman" w:cs="Times New Roman"/>
              <w:szCs w:val="24"/>
            </w:rPr>
            <w:delText>Volzer, H. 2010. An Overview of BPMN 2 . 0 and its Potential Use. 2–3.</w:delText>
          </w:r>
        </w:del>
      </w:ins>
    </w:p>
    <w:p w14:paraId="56ABD858" w14:textId="55C4D137" w:rsidR="00F5795E" w:rsidDel="00DE59C1" w:rsidRDefault="00F5795E">
      <w:pPr>
        <w:widowControl w:val="0"/>
        <w:autoSpaceDE w:val="0"/>
        <w:autoSpaceDN w:val="0"/>
        <w:adjustRightInd w:val="0"/>
        <w:spacing w:after="0"/>
        <w:rPr>
          <w:ins w:id="17151" w:author="arkat" w:date="2017-10-11T10:04:00Z"/>
          <w:del w:id="17152" w:author="arkat" w:date="2017-10-11T11:07:00Z"/>
          <w:rFonts w:ascii="Times New Roman" w:hAnsi="Times New Roman" w:cs="Times New Roman"/>
          <w:szCs w:val="24"/>
        </w:rPr>
        <w:pPrChange w:id="17153" w:author="arkat" w:date="2017-10-11T11:07:00Z">
          <w:pPr>
            <w:widowControl w:val="0"/>
            <w:autoSpaceDE w:val="0"/>
            <w:autoSpaceDN w:val="0"/>
            <w:adjustRightInd w:val="0"/>
            <w:spacing w:after="140" w:line="288" w:lineRule="auto"/>
            <w:ind w:left="480" w:hanging="480"/>
          </w:pPr>
        </w:pPrChange>
      </w:pPr>
      <w:ins w:id="17154" w:author="arkat" w:date="2017-10-11T10:04:00Z">
        <w:del w:id="17155"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199778F8" w14:textId="1A8C714F" w:rsidR="00F5795E" w:rsidDel="00DE59C1" w:rsidRDefault="00F5795E">
      <w:pPr>
        <w:widowControl w:val="0"/>
        <w:autoSpaceDE w:val="0"/>
        <w:autoSpaceDN w:val="0"/>
        <w:adjustRightInd w:val="0"/>
        <w:spacing w:after="0"/>
        <w:rPr>
          <w:ins w:id="17156" w:author="arkat" w:date="2017-10-11T10:04:00Z"/>
          <w:del w:id="17157" w:author="arkat" w:date="2017-10-11T11:07:00Z"/>
          <w:rFonts w:ascii="Times New Roman" w:hAnsi="Times New Roman" w:cs="Times New Roman"/>
          <w:szCs w:val="24"/>
        </w:rPr>
        <w:pPrChange w:id="17158" w:author="arkat" w:date="2017-10-11T11:07:00Z">
          <w:pPr>
            <w:widowControl w:val="0"/>
            <w:autoSpaceDE w:val="0"/>
            <w:autoSpaceDN w:val="0"/>
            <w:adjustRightInd w:val="0"/>
            <w:spacing w:after="140" w:line="288" w:lineRule="auto"/>
            <w:ind w:left="480" w:hanging="480"/>
          </w:pPr>
        </w:pPrChange>
      </w:pPr>
      <w:ins w:id="17159" w:author="arkat" w:date="2017-10-11T10:04:00Z">
        <w:del w:id="17160"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63088321" w14:textId="727448FD" w:rsidR="00F5795E" w:rsidDel="00DE59C1" w:rsidRDefault="00F5795E">
      <w:pPr>
        <w:widowControl w:val="0"/>
        <w:autoSpaceDE w:val="0"/>
        <w:autoSpaceDN w:val="0"/>
        <w:adjustRightInd w:val="0"/>
        <w:spacing w:after="0"/>
        <w:rPr>
          <w:ins w:id="17161" w:author="arkat" w:date="2017-10-11T10:04:00Z"/>
          <w:del w:id="17162" w:author="arkat" w:date="2017-10-11T11:07:00Z"/>
        </w:rPr>
        <w:pPrChange w:id="17163" w:author="arkat" w:date="2017-10-11T11:07:00Z">
          <w:pPr>
            <w:widowControl w:val="0"/>
            <w:autoSpaceDE w:val="0"/>
            <w:autoSpaceDN w:val="0"/>
            <w:adjustRightInd w:val="0"/>
            <w:spacing w:after="140" w:line="288" w:lineRule="auto"/>
            <w:ind w:left="480" w:hanging="480"/>
          </w:pPr>
        </w:pPrChange>
      </w:pPr>
      <w:ins w:id="17164" w:author="arkat" w:date="2017-10-11T10:04:00Z">
        <w:del w:id="17165"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2A684EBC" w14:textId="72210F0A" w:rsidR="00F5795E" w:rsidDel="00DE59C1" w:rsidRDefault="00F5795E">
      <w:pPr>
        <w:widowControl w:val="0"/>
        <w:autoSpaceDE w:val="0"/>
        <w:autoSpaceDN w:val="0"/>
        <w:adjustRightInd w:val="0"/>
        <w:spacing w:after="0"/>
        <w:rPr>
          <w:ins w:id="17166" w:author="arkat" w:date="2017-10-11T10:04:00Z"/>
          <w:del w:id="17167" w:author="arkat" w:date="2017-10-11T11:07:00Z"/>
          <w:rFonts w:ascii="Times New Roman" w:hAnsi="Times New Roman" w:cs="Times New Roman"/>
          <w:szCs w:val="24"/>
        </w:rPr>
      </w:pPr>
    </w:p>
    <w:p w14:paraId="7EA15371" w14:textId="0ADD2F6A" w:rsidR="00F5795E" w:rsidDel="00DE59C1" w:rsidRDefault="00F5795E">
      <w:pPr>
        <w:widowControl w:val="0"/>
        <w:autoSpaceDE w:val="0"/>
        <w:autoSpaceDN w:val="0"/>
        <w:adjustRightInd w:val="0"/>
        <w:spacing w:after="0"/>
        <w:rPr>
          <w:ins w:id="17168" w:author="arkat" w:date="2017-10-11T10:04:00Z"/>
          <w:del w:id="17169" w:author="arkat" w:date="2017-10-11T11:07:00Z"/>
          <w:rFonts w:ascii="Times New Roman" w:hAnsi="Times New Roman" w:cs="Times New Roman"/>
          <w:szCs w:val="24"/>
        </w:rPr>
        <w:pPrChange w:id="17170" w:author="arkat" w:date="2017-10-11T11:07:00Z">
          <w:pPr>
            <w:widowControl w:val="0"/>
            <w:autoSpaceDE w:val="0"/>
            <w:autoSpaceDN w:val="0"/>
            <w:adjustRightInd w:val="0"/>
            <w:spacing w:after="140" w:line="288" w:lineRule="auto"/>
            <w:ind w:left="480" w:hanging="480"/>
          </w:pPr>
        </w:pPrChange>
      </w:pPr>
      <w:ins w:id="17171" w:author="arkat" w:date="2017-10-11T10:04:00Z">
        <w:del w:id="17172"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0E0B0B64" w14:textId="193D4422" w:rsidR="00F5795E" w:rsidDel="00DE59C1" w:rsidRDefault="00F5795E">
      <w:pPr>
        <w:widowControl w:val="0"/>
        <w:autoSpaceDE w:val="0"/>
        <w:autoSpaceDN w:val="0"/>
        <w:adjustRightInd w:val="0"/>
        <w:spacing w:after="0"/>
        <w:rPr>
          <w:ins w:id="17173" w:author="arkat" w:date="2017-10-11T10:04:00Z"/>
          <w:del w:id="17174" w:author="arkat" w:date="2017-10-11T11:07:00Z"/>
          <w:rFonts w:ascii="Times New Roman" w:hAnsi="Times New Roman" w:cs="Times New Roman"/>
          <w:szCs w:val="24"/>
        </w:rPr>
        <w:pPrChange w:id="17175" w:author="arkat" w:date="2017-10-11T11:07:00Z">
          <w:pPr>
            <w:widowControl w:val="0"/>
            <w:autoSpaceDE w:val="0"/>
            <w:autoSpaceDN w:val="0"/>
            <w:adjustRightInd w:val="0"/>
            <w:spacing w:after="140" w:line="288" w:lineRule="auto"/>
            <w:ind w:left="480" w:hanging="480"/>
          </w:pPr>
        </w:pPrChange>
      </w:pPr>
      <w:ins w:id="17176" w:author="arkat" w:date="2017-10-11T10:04:00Z">
        <w:del w:id="17177"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58C0C030" w14:textId="5E6B8585" w:rsidR="00F5795E" w:rsidDel="00DE59C1" w:rsidRDefault="00F5795E">
      <w:pPr>
        <w:widowControl w:val="0"/>
        <w:autoSpaceDE w:val="0"/>
        <w:autoSpaceDN w:val="0"/>
        <w:adjustRightInd w:val="0"/>
        <w:spacing w:after="0"/>
        <w:rPr>
          <w:ins w:id="17178" w:author="arkat" w:date="2017-10-11T10:04:00Z"/>
          <w:del w:id="17179" w:author="arkat" w:date="2017-10-11T11:07:00Z"/>
          <w:rFonts w:ascii="Times New Roman" w:hAnsi="Times New Roman" w:cs="Times New Roman"/>
          <w:szCs w:val="24"/>
        </w:rPr>
        <w:pPrChange w:id="17180" w:author="arkat" w:date="2017-10-11T11:07:00Z">
          <w:pPr>
            <w:widowControl w:val="0"/>
            <w:autoSpaceDE w:val="0"/>
            <w:autoSpaceDN w:val="0"/>
            <w:adjustRightInd w:val="0"/>
            <w:spacing w:after="140" w:line="288" w:lineRule="auto"/>
            <w:ind w:left="480" w:hanging="480"/>
          </w:pPr>
        </w:pPrChange>
      </w:pPr>
      <w:ins w:id="17181" w:author="arkat" w:date="2017-10-11T10:04:00Z">
        <w:del w:id="17182" w:author="arkat" w:date="2017-10-11T11:07:00Z">
          <w:r w:rsidDel="00DE59C1">
            <w:rPr>
              <w:rFonts w:ascii="Times New Roman" w:hAnsi="Times New Roman" w:cs="Times New Roman"/>
              <w:szCs w:val="24"/>
            </w:rPr>
            <w:delText>Arkin, A. &amp; Intalio 2002. Business Process Modeling Language. 98.</w:delText>
          </w:r>
        </w:del>
      </w:ins>
    </w:p>
    <w:p w14:paraId="7599C880" w14:textId="32C5E6D2" w:rsidR="00F5795E" w:rsidDel="00DE59C1" w:rsidRDefault="00F5795E">
      <w:pPr>
        <w:widowControl w:val="0"/>
        <w:autoSpaceDE w:val="0"/>
        <w:autoSpaceDN w:val="0"/>
        <w:adjustRightInd w:val="0"/>
        <w:spacing w:after="0"/>
        <w:rPr>
          <w:ins w:id="17183" w:author="arkat" w:date="2017-10-11T10:04:00Z"/>
          <w:del w:id="17184" w:author="arkat" w:date="2017-10-11T11:07:00Z"/>
          <w:rFonts w:ascii="Times New Roman" w:hAnsi="Times New Roman" w:cs="Times New Roman"/>
          <w:szCs w:val="24"/>
        </w:rPr>
        <w:pPrChange w:id="17185" w:author="arkat" w:date="2017-10-11T11:07:00Z">
          <w:pPr>
            <w:widowControl w:val="0"/>
            <w:autoSpaceDE w:val="0"/>
            <w:autoSpaceDN w:val="0"/>
            <w:adjustRightInd w:val="0"/>
            <w:spacing w:after="140" w:line="288" w:lineRule="auto"/>
            <w:ind w:left="480" w:hanging="480"/>
          </w:pPr>
        </w:pPrChange>
      </w:pPr>
      <w:ins w:id="17186" w:author="arkat" w:date="2017-10-11T10:04:00Z">
        <w:del w:id="17187"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27ADD940" w14:textId="5F1B5154" w:rsidR="00F5795E" w:rsidDel="00DE59C1" w:rsidRDefault="00F5795E">
      <w:pPr>
        <w:widowControl w:val="0"/>
        <w:autoSpaceDE w:val="0"/>
        <w:autoSpaceDN w:val="0"/>
        <w:adjustRightInd w:val="0"/>
        <w:spacing w:after="0"/>
        <w:rPr>
          <w:ins w:id="17188" w:author="arkat" w:date="2017-10-11T10:04:00Z"/>
          <w:del w:id="17189" w:author="arkat" w:date="2017-10-11T11:07:00Z"/>
          <w:rFonts w:ascii="Times New Roman" w:hAnsi="Times New Roman" w:cs="Times New Roman"/>
          <w:szCs w:val="24"/>
        </w:rPr>
        <w:pPrChange w:id="17190" w:author="arkat" w:date="2017-10-11T11:07:00Z">
          <w:pPr>
            <w:widowControl w:val="0"/>
            <w:autoSpaceDE w:val="0"/>
            <w:autoSpaceDN w:val="0"/>
            <w:adjustRightInd w:val="0"/>
            <w:spacing w:after="140" w:line="288" w:lineRule="auto"/>
            <w:ind w:left="480" w:hanging="480"/>
          </w:pPr>
        </w:pPrChange>
      </w:pPr>
      <w:ins w:id="17191" w:author="arkat" w:date="2017-10-11T10:04:00Z">
        <w:del w:id="17192"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537444BD" w14:textId="111B2001" w:rsidR="00F5795E" w:rsidDel="00DE59C1" w:rsidRDefault="00F5795E">
      <w:pPr>
        <w:widowControl w:val="0"/>
        <w:autoSpaceDE w:val="0"/>
        <w:autoSpaceDN w:val="0"/>
        <w:adjustRightInd w:val="0"/>
        <w:spacing w:after="0"/>
        <w:rPr>
          <w:ins w:id="17193" w:author="arkat" w:date="2017-10-11T10:04:00Z"/>
          <w:del w:id="17194" w:author="arkat" w:date="2017-10-11T11:07:00Z"/>
          <w:rFonts w:ascii="Times New Roman" w:hAnsi="Times New Roman" w:cs="Times New Roman"/>
          <w:szCs w:val="24"/>
        </w:rPr>
        <w:pPrChange w:id="17195" w:author="arkat" w:date="2017-10-11T11:07:00Z">
          <w:pPr>
            <w:widowControl w:val="0"/>
            <w:autoSpaceDE w:val="0"/>
            <w:autoSpaceDN w:val="0"/>
            <w:adjustRightInd w:val="0"/>
            <w:spacing w:after="140" w:line="288" w:lineRule="auto"/>
            <w:ind w:left="480" w:hanging="480"/>
          </w:pPr>
        </w:pPrChange>
      </w:pPr>
      <w:ins w:id="17196" w:author="arkat" w:date="2017-10-11T10:04:00Z">
        <w:del w:id="17197"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2E7DF45B" w14:textId="1CF05A68" w:rsidR="00F5795E" w:rsidDel="00DE59C1" w:rsidRDefault="00F5795E">
      <w:pPr>
        <w:widowControl w:val="0"/>
        <w:autoSpaceDE w:val="0"/>
        <w:autoSpaceDN w:val="0"/>
        <w:adjustRightInd w:val="0"/>
        <w:spacing w:after="0"/>
        <w:rPr>
          <w:ins w:id="17198" w:author="arkat" w:date="2017-10-11T10:04:00Z"/>
          <w:del w:id="17199" w:author="arkat" w:date="2017-10-11T11:07:00Z"/>
          <w:rFonts w:ascii="Times New Roman" w:hAnsi="Times New Roman" w:cs="Times New Roman"/>
          <w:szCs w:val="24"/>
        </w:rPr>
        <w:pPrChange w:id="17200" w:author="arkat" w:date="2017-10-11T11:07:00Z">
          <w:pPr>
            <w:widowControl w:val="0"/>
            <w:autoSpaceDE w:val="0"/>
            <w:autoSpaceDN w:val="0"/>
            <w:adjustRightInd w:val="0"/>
            <w:spacing w:after="140" w:line="288" w:lineRule="auto"/>
            <w:ind w:left="480" w:hanging="480"/>
          </w:pPr>
        </w:pPrChange>
      </w:pPr>
      <w:ins w:id="17201" w:author="arkat" w:date="2017-10-11T10:04:00Z">
        <w:del w:id="17202"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31141DE7" w14:textId="744E22DF" w:rsidR="00F5795E" w:rsidDel="00DE59C1" w:rsidRDefault="00F5795E">
      <w:pPr>
        <w:widowControl w:val="0"/>
        <w:autoSpaceDE w:val="0"/>
        <w:autoSpaceDN w:val="0"/>
        <w:adjustRightInd w:val="0"/>
        <w:spacing w:after="0"/>
        <w:rPr>
          <w:ins w:id="17203" w:author="arkat" w:date="2017-10-11T10:04:00Z"/>
          <w:del w:id="17204" w:author="arkat" w:date="2017-10-11T11:07:00Z"/>
          <w:rFonts w:ascii="Times New Roman" w:hAnsi="Times New Roman" w:cs="Times New Roman"/>
          <w:szCs w:val="24"/>
        </w:rPr>
        <w:pPrChange w:id="17205" w:author="arkat" w:date="2017-10-11T11:07:00Z">
          <w:pPr>
            <w:widowControl w:val="0"/>
            <w:autoSpaceDE w:val="0"/>
            <w:autoSpaceDN w:val="0"/>
            <w:adjustRightInd w:val="0"/>
            <w:spacing w:after="140" w:line="288" w:lineRule="auto"/>
            <w:ind w:left="480" w:hanging="480"/>
          </w:pPr>
        </w:pPrChange>
      </w:pPr>
      <w:ins w:id="17206" w:author="arkat" w:date="2017-10-11T10:04:00Z">
        <w:del w:id="17207"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6BCBEE66" w14:textId="7E71063C" w:rsidR="00F5795E" w:rsidDel="00DE59C1" w:rsidRDefault="00F5795E">
      <w:pPr>
        <w:widowControl w:val="0"/>
        <w:autoSpaceDE w:val="0"/>
        <w:autoSpaceDN w:val="0"/>
        <w:adjustRightInd w:val="0"/>
        <w:spacing w:after="0"/>
        <w:rPr>
          <w:ins w:id="17208" w:author="arkat" w:date="2017-10-11T10:04:00Z"/>
          <w:del w:id="17209" w:author="arkat" w:date="2017-10-11T11:07:00Z"/>
          <w:rFonts w:ascii="Times New Roman" w:hAnsi="Times New Roman" w:cs="Times New Roman"/>
          <w:szCs w:val="24"/>
        </w:rPr>
        <w:pPrChange w:id="17210" w:author="arkat" w:date="2017-10-11T11:07:00Z">
          <w:pPr>
            <w:widowControl w:val="0"/>
            <w:autoSpaceDE w:val="0"/>
            <w:autoSpaceDN w:val="0"/>
            <w:adjustRightInd w:val="0"/>
            <w:spacing w:after="140" w:line="288" w:lineRule="auto"/>
            <w:ind w:left="480" w:hanging="480"/>
          </w:pPr>
        </w:pPrChange>
      </w:pPr>
      <w:ins w:id="17211" w:author="arkat" w:date="2017-10-11T10:04:00Z">
        <w:del w:id="17212"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0985A3D6" w14:textId="3C98D685" w:rsidR="00F5795E" w:rsidDel="00DE59C1" w:rsidRDefault="00F5795E">
      <w:pPr>
        <w:widowControl w:val="0"/>
        <w:autoSpaceDE w:val="0"/>
        <w:autoSpaceDN w:val="0"/>
        <w:adjustRightInd w:val="0"/>
        <w:spacing w:after="0"/>
        <w:rPr>
          <w:ins w:id="17213" w:author="arkat" w:date="2017-10-11T10:04:00Z"/>
          <w:del w:id="17214" w:author="arkat" w:date="2017-10-11T11:07:00Z"/>
          <w:rFonts w:ascii="Times New Roman" w:hAnsi="Times New Roman" w:cs="Times New Roman"/>
          <w:szCs w:val="24"/>
        </w:rPr>
        <w:pPrChange w:id="17215" w:author="arkat" w:date="2017-10-11T11:07:00Z">
          <w:pPr>
            <w:widowControl w:val="0"/>
            <w:autoSpaceDE w:val="0"/>
            <w:autoSpaceDN w:val="0"/>
            <w:adjustRightInd w:val="0"/>
            <w:spacing w:after="140" w:line="288" w:lineRule="auto"/>
            <w:ind w:left="480" w:hanging="480"/>
          </w:pPr>
        </w:pPrChange>
      </w:pPr>
      <w:ins w:id="17216" w:author="arkat" w:date="2017-10-11T10:04:00Z">
        <w:del w:id="17217"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66EB080E" w14:textId="39A125B3" w:rsidR="00F5795E" w:rsidDel="00DE59C1" w:rsidRDefault="00F5795E">
      <w:pPr>
        <w:widowControl w:val="0"/>
        <w:autoSpaceDE w:val="0"/>
        <w:autoSpaceDN w:val="0"/>
        <w:adjustRightInd w:val="0"/>
        <w:spacing w:after="0"/>
        <w:rPr>
          <w:ins w:id="17218" w:author="arkat" w:date="2017-10-11T10:04:00Z"/>
          <w:del w:id="17219" w:author="arkat" w:date="2017-10-11T11:07:00Z"/>
          <w:rFonts w:ascii="Times New Roman" w:hAnsi="Times New Roman" w:cs="Times New Roman"/>
          <w:szCs w:val="24"/>
        </w:rPr>
        <w:pPrChange w:id="17220" w:author="arkat" w:date="2017-10-11T11:07:00Z">
          <w:pPr>
            <w:widowControl w:val="0"/>
            <w:autoSpaceDE w:val="0"/>
            <w:autoSpaceDN w:val="0"/>
            <w:adjustRightInd w:val="0"/>
            <w:spacing w:after="140" w:line="288" w:lineRule="auto"/>
            <w:ind w:left="480" w:hanging="480"/>
          </w:pPr>
        </w:pPrChange>
      </w:pPr>
      <w:ins w:id="17221" w:author="arkat" w:date="2017-10-11T10:04:00Z">
        <w:del w:id="17222"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61A0ED95" w14:textId="427300AD" w:rsidR="00F5795E" w:rsidDel="00DE59C1" w:rsidRDefault="00F5795E">
      <w:pPr>
        <w:widowControl w:val="0"/>
        <w:autoSpaceDE w:val="0"/>
        <w:autoSpaceDN w:val="0"/>
        <w:adjustRightInd w:val="0"/>
        <w:spacing w:after="0"/>
        <w:rPr>
          <w:ins w:id="17223" w:author="arkat" w:date="2017-10-11T10:04:00Z"/>
          <w:del w:id="17224" w:author="arkat" w:date="2017-10-11T11:07:00Z"/>
          <w:rFonts w:ascii="Times New Roman" w:hAnsi="Times New Roman" w:cs="Times New Roman"/>
          <w:szCs w:val="24"/>
        </w:rPr>
        <w:pPrChange w:id="17225" w:author="arkat" w:date="2017-10-11T11:07:00Z">
          <w:pPr>
            <w:widowControl w:val="0"/>
            <w:autoSpaceDE w:val="0"/>
            <w:autoSpaceDN w:val="0"/>
            <w:adjustRightInd w:val="0"/>
            <w:spacing w:after="140" w:line="288" w:lineRule="auto"/>
            <w:ind w:left="480" w:hanging="480"/>
          </w:pPr>
        </w:pPrChange>
      </w:pPr>
      <w:ins w:id="17226" w:author="arkat" w:date="2017-10-11T10:04:00Z">
        <w:del w:id="17227"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75C74790" w14:textId="72E6A86D" w:rsidR="00F5795E" w:rsidDel="00DE59C1" w:rsidRDefault="00F5795E">
      <w:pPr>
        <w:widowControl w:val="0"/>
        <w:autoSpaceDE w:val="0"/>
        <w:autoSpaceDN w:val="0"/>
        <w:adjustRightInd w:val="0"/>
        <w:spacing w:after="0"/>
        <w:rPr>
          <w:ins w:id="17228" w:author="arkat" w:date="2017-10-11T10:04:00Z"/>
          <w:del w:id="17229" w:author="arkat" w:date="2017-10-11T11:07:00Z"/>
          <w:rFonts w:ascii="Times New Roman" w:hAnsi="Times New Roman" w:cs="Times New Roman"/>
          <w:szCs w:val="24"/>
        </w:rPr>
        <w:pPrChange w:id="17230" w:author="arkat" w:date="2017-10-11T11:07:00Z">
          <w:pPr>
            <w:widowControl w:val="0"/>
            <w:autoSpaceDE w:val="0"/>
            <w:autoSpaceDN w:val="0"/>
            <w:adjustRightInd w:val="0"/>
            <w:spacing w:after="140" w:line="288" w:lineRule="auto"/>
            <w:ind w:left="480" w:hanging="480"/>
          </w:pPr>
        </w:pPrChange>
      </w:pPr>
      <w:ins w:id="17231" w:author="arkat" w:date="2017-10-11T10:04:00Z">
        <w:del w:id="17232"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791168BA" w14:textId="2145F05C" w:rsidR="00F5795E" w:rsidDel="00DE59C1" w:rsidRDefault="00F5795E">
      <w:pPr>
        <w:widowControl w:val="0"/>
        <w:autoSpaceDE w:val="0"/>
        <w:autoSpaceDN w:val="0"/>
        <w:adjustRightInd w:val="0"/>
        <w:spacing w:after="0"/>
        <w:rPr>
          <w:ins w:id="17233" w:author="arkat" w:date="2017-10-11T10:04:00Z"/>
          <w:del w:id="17234" w:author="arkat" w:date="2017-10-11T11:07:00Z"/>
          <w:rFonts w:ascii="Times New Roman" w:hAnsi="Times New Roman" w:cs="Times New Roman"/>
          <w:szCs w:val="24"/>
        </w:rPr>
        <w:pPrChange w:id="17235" w:author="arkat" w:date="2017-10-11T11:07:00Z">
          <w:pPr>
            <w:widowControl w:val="0"/>
            <w:autoSpaceDE w:val="0"/>
            <w:autoSpaceDN w:val="0"/>
            <w:adjustRightInd w:val="0"/>
            <w:spacing w:after="140" w:line="288" w:lineRule="auto"/>
            <w:ind w:left="480" w:hanging="480"/>
          </w:pPr>
        </w:pPrChange>
      </w:pPr>
      <w:ins w:id="17236" w:author="arkat" w:date="2017-10-11T10:04:00Z">
        <w:del w:id="17237"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2BEBACDF" w14:textId="1795833F" w:rsidR="00F5795E" w:rsidDel="00DE59C1" w:rsidRDefault="00F5795E">
      <w:pPr>
        <w:widowControl w:val="0"/>
        <w:autoSpaceDE w:val="0"/>
        <w:autoSpaceDN w:val="0"/>
        <w:adjustRightInd w:val="0"/>
        <w:spacing w:after="0"/>
        <w:rPr>
          <w:ins w:id="17238" w:author="arkat" w:date="2017-10-11T10:04:00Z"/>
          <w:del w:id="17239" w:author="arkat" w:date="2017-10-11T11:07:00Z"/>
          <w:rFonts w:ascii="Times New Roman" w:hAnsi="Times New Roman" w:cs="Times New Roman"/>
          <w:szCs w:val="24"/>
        </w:rPr>
        <w:pPrChange w:id="17240" w:author="arkat" w:date="2017-10-11T11:07:00Z">
          <w:pPr>
            <w:widowControl w:val="0"/>
            <w:autoSpaceDE w:val="0"/>
            <w:autoSpaceDN w:val="0"/>
            <w:adjustRightInd w:val="0"/>
            <w:spacing w:after="140" w:line="288" w:lineRule="auto"/>
            <w:ind w:left="480" w:hanging="480"/>
          </w:pPr>
        </w:pPrChange>
      </w:pPr>
      <w:ins w:id="17241" w:author="arkat" w:date="2017-10-11T10:04:00Z">
        <w:del w:id="17242"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0B539FE3" w14:textId="28CB115C" w:rsidR="00F5795E" w:rsidDel="00DE59C1" w:rsidRDefault="00F5795E">
      <w:pPr>
        <w:widowControl w:val="0"/>
        <w:autoSpaceDE w:val="0"/>
        <w:autoSpaceDN w:val="0"/>
        <w:adjustRightInd w:val="0"/>
        <w:spacing w:after="0"/>
        <w:rPr>
          <w:ins w:id="17243" w:author="arkat" w:date="2017-10-11T10:04:00Z"/>
          <w:del w:id="17244" w:author="arkat" w:date="2017-10-11T11:07:00Z"/>
          <w:rFonts w:ascii="Times New Roman" w:hAnsi="Times New Roman" w:cs="Times New Roman"/>
          <w:szCs w:val="24"/>
        </w:rPr>
        <w:pPrChange w:id="17245" w:author="arkat" w:date="2017-10-11T11:07:00Z">
          <w:pPr>
            <w:widowControl w:val="0"/>
            <w:autoSpaceDE w:val="0"/>
            <w:autoSpaceDN w:val="0"/>
            <w:adjustRightInd w:val="0"/>
            <w:spacing w:after="140" w:line="288" w:lineRule="auto"/>
            <w:ind w:left="480" w:hanging="480"/>
          </w:pPr>
        </w:pPrChange>
      </w:pPr>
      <w:ins w:id="17246" w:author="arkat" w:date="2017-10-11T10:04:00Z">
        <w:del w:id="17247"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222975C6" w14:textId="591918D8" w:rsidR="00F5795E" w:rsidDel="00DE59C1" w:rsidRDefault="00F5795E">
      <w:pPr>
        <w:widowControl w:val="0"/>
        <w:autoSpaceDE w:val="0"/>
        <w:autoSpaceDN w:val="0"/>
        <w:adjustRightInd w:val="0"/>
        <w:spacing w:after="0"/>
        <w:rPr>
          <w:ins w:id="17248" w:author="arkat" w:date="2017-10-11T10:04:00Z"/>
          <w:del w:id="17249" w:author="arkat" w:date="2017-10-11T11:07:00Z"/>
          <w:rFonts w:ascii="Times New Roman" w:hAnsi="Times New Roman" w:cs="Times New Roman"/>
          <w:szCs w:val="24"/>
        </w:rPr>
        <w:pPrChange w:id="17250" w:author="arkat" w:date="2017-10-11T11:07:00Z">
          <w:pPr>
            <w:widowControl w:val="0"/>
            <w:autoSpaceDE w:val="0"/>
            <w:autoSpaceDN w:val="0"/>
            <w:adjustRightInd w:val="0"/>
            <w:spacing w:after="140" w:line="288" w:lineRule="auto"/>
            <w:ind w:left="480" w:hanging="480"/>
          </w:pPr>
        </w:pPrChange>
      </w:pPr>
      <w:ins w:id="17251" w:author="arkat" w:date="2017-10-11T10:04:00Z">
        <w:del w:id="17252"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2B97EA26" w14:textId="5ECBA111" w:rsidR="00F5795E" w:rsidDel="00DE59C1" w:rsidRDefault="00F5795E">
      <w:pPr>
        <w:widowControl w:val="0"/>
        <w:autoSpaceDE w:val="0"/>
        <w:autoSpaceDN w:val="0"/>
        <w:adjustRightInd w:val="0"/>
        <w:spacing w:after="0"/>
        <w:rPr>
          <w:ins w:id="17253" w:author="arkat" w:date="2017-10-11T10:04:00Z"/>
          <w:del w:id="17254" w:author="arkat" w:date="2017-10-11T11:07:00Z"/>
          <w:rFonts w:ascii="Times New Roman" w:hAnsi="Times New Roman" w:cs="Times New Roman"/>
          <w:szCs w:val="24"/>
        </w:rPr>
        <w:pPrChange w:id="17255" w:author="arkat" w:date="2017-10-11T11:07:00Z">
          <w:pPr>
            <w:widowControl w:val="0"/>
            <w:autoSpaceDE w:val="0"/>
            <w:autoSpaceDN w:val="0"/>
            <w:adjustRightInd w:val="0"/>
            <w:spacing w:after="140" w:line="288" w:lineRule="auto"/>
            <w:ind w:left="480" w:hanging="480"/>
          </w:pPr>
        </w:pPrChange>
      </w:pPr>
      <w:ins w:id="17256" w:author="arkat" w:date="2017-10-11T10:04:00Z">
        <w:del w:id="17257"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7DFE76A3" w14:textId="1FAC9268" w:rsidR="00F5795E" w:rsidDel="00DE59C1" w:rsidRDefault="00F5795E">
      <w:pPr>
        <w:widowControl w:val="0"/>
        <w:autoSpaceDE w:val="0"/>
        <w:autoSpaceDN w:val="0"/>
        <w:adjustRightInd w:val="0"/>
        <w:spacing w:after="0"/>
        <w:rPr>
          <w:ins w:id="17258" w:author="arkat" w:date="2017-10-11T10:04:00Z"/>
          <w:del w:id="17259" w:author="arkat" w:date="2017-10-11T11:07:00Z"/>
          <w:rFonts w:ascii="Times New Roman" w:hAnsi="Times New Roman" w:cs="Times New Roman"/>
          <w:szCs w:val="24"/>
        </w:rPr>
        <w:pPrChange w:id="17260" w:author="arkat" w:date="2017-10-11T11:07:00Z">
          <w:pPr>
            <w:widowControl w:val="0"/>
            <w:autoSpaceDE w:val="0"/>
            <w:autoSpaceDN w:val="0"/>
            <w:adjustRightInd w:val="0"/>
            <w:spacing w:after="140" w:line="288" w:lineRule="auto"/>
            <w:ind w:left="480" w:hanging="480"/>
          </w:pPr>
        </w:pPrChange>
      </w:pPr>
      <w:ins w:id="17261" w:author="arkat" w:date="2017-10-11T10:04:00Z">
        <w:del w:id="17262"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261A4C51" w14:textId="4959802F" w:rsidR="00F5795E" w:rsidDel="00DE59C1" w:rsidRDefault="00F5795E">
      <w:pPr>
        <w:widowControl w:val="0"/>
        <w:autoSpaceDE w:val="0"/>
        <w:autoSpaceDN w:val="0"/>
        <w:adjustRightInd w:val="0"/>
        <w:spacing w:after="0"/>
        <w:rPr>
          <w:ins w:id="17263" w:author="arkat" w:date="2017-10-11T10:04:00Z"/>
          <w:del w:id="17264" w:author="arkat" w:date="2017-10-11T11:07:00Z"/>
          <w:rFonts w:ascii="Times New Roman" w:hAnsi="Times New Roman" w:cs="Times New Roman"/>
          <w:szCs w:val="24"/>
        </w:rPr>
        <w:pPrChange w:id="17265" w:author="arkat" w:date="2017-10-11T11:07:00Z">
          <w:pPr>
            <w:widowControl w:val="0"/>
            <w:autoSpaceDE w:val="0"/>
            <w:autoSpaceDN w:val="0"/>
            <w:adjustRightInd w:val="0"/>
            <w:spacing w:after="140" w:line="288" w:lineRule="auto"/>
            <w:ind w:left="480" w:hanging="480"/>
          </w:pPr>
        </w:pPrChange>
      </w:pPr>
      <w:ins w:id="17266" w:author="arkat" w:date="2017-10-11T10:04:00Z">
        <w:del w:id="17267"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9EE9811" w14:textId="458B490E" w:rsidR="00F5795E" w:rsidDel="00DE59C1" w:rsidRDefault="00F5795E">
      <w:pPr>
        <w:widowControl w:val="0"/>
        <w:autoSpaceDE w:val="0"/>
        <w:autoSpaceDN w:val="0"/>
        <w:adjustRightInd w:val="0"/>
        <w:spacing w:after="0"/>
        <w:rPr>
          <w:ins w:id="17268" w:author="arkat" w:date="2017-10-11T10:04:00Z"/>
          <w:del w:id="17269" w:author="arkat" w:date="2017-10-11T11:07:00Z"/>
          <w:rFonts w:ascii="Times New Roman" w:hAnsi="Times New Roman" w:cs="Times New Roman"/>
          <w:szCs w:val="24"/>
        </w:rPr>
        <w:pPrChange w:id="17270" w:author="arkat" w:date="2017-10-11T11:07:00Z">
          <w:pPr>
            <w:widowControl w:val="0"/>
            <w:autoSpaceDE w:val="0"/>
            <w:autoSpaceDN w:val="0"/>
            <w:adjustRightInd w:val="0"/>
            <w:spacing w:after="140" w:line="288" w:lineRule="auto"/>
            <w:ind w:left="480" w:hanging="480"/>
          </w:pPr>
        </w:pPrChange>
      </w:pPr>
      <w:ins w:id="17271" w:author="arkat" w:date="2017-10-11T10:04:00Z">
        <w:del w:id="17272"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314C9972" w14:textId="0ED12501" w:rsidR="00F5795E" w:rsidDel="00DE59C1" w:rsidRDefault="00F5795E">
      <w:pPr>
        <w:widowControl w:val="0"/>
        <w:autoSpaceDE w:val="0"/>
        <w:autoSpaceDN w:val="0"/>
        <w:adjustRightInd w:val="0"/>
        <w:spacing w:after="0"/>
        <w:rPr>
          <w:ins w:id="17273" w:author="arkat" w:date="2017-10-11T10:04:00Z"/>
          <w:del w:id="17274" w:author="arkat" w:date="2017-10-11T11:07:00Z"/>
          <w:rFonts w:ascii="Times New Roman" w:hAnsi="Times New Roman" w:cs="Times New Roman"/>
          <w:szCs w:val="24"/>
        </w:rPr>
        <w:pPrChange w:id="17275" w:author="arkat" w:date="2017-10-11T11:07:00Z">
          <w:pPr>
            <w:widowControl w:val="0"/>
            <w:autoSpaceDE w:val="0"/>
            <w:autoSpaceDN w:val="0"/>
            <w:adjustRightInd w:val="0"/>
            <w:spacing w:after="140" w:line="288" w:lineRule="auto"/>
            <w:ind w:left="480" w:hanging="480"/>
          </w:pPr>
        </w:pPrChange>
      </w:pPr>
      <w:ins w:id="17276" w:author="arkat" w:date="2017-10-11T10:04:00Z">
        <w:del w:id="17277"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62A77903" w14:textId="4DF2D00D" w:rsidR="00F5795E" w:rsidDel="00DE59C1" w:rsidRDefault="00F5795E">
      <w:pPr>
        <w:widowControl w:val="0"/>
        <w:autoSpaceDE w:val="0"/>
        <w:autoSpaceDN w:val="0"/>
        <w:adjustRightInd w:val="0"/>
        <w:spacing w:after="0"/>
        <w:rPr>
          <w:ins w:id="17278" w:author="arkat" w:date="2017-10-11T10:04:00Z"/>
          <w:del w:id="17279" w:author="arkat" w:date="2017-10-11T11:07:00Z"/>
          <w:rFonts w:ascii="Times New Roman" w:hAnsi="Times New Roman" w:cs="Times New Roman"/>
          <w:szCs w:val="24"/>
        </w:rPr>
        <w:pPrChange w:id="17280" w:author="arkat" w:date="2017-10-11T11:07:00Z">
          <w:pPr>
            <w:widowControl w:val="0"/>
            <w:autoSpaceDE w:val="0"/>
            <w:autoSpaceDN w:val="0"/>
            <w:adjustRightInd w:val="0"/>
            <w:spacing w:after="140" w:line="288" w:lineRule="auto"/>
            <w:ind w:left="480" w:hanging="480"/>
          </w:pPr>
        </w:pPrChange>
      </w:pPr>
      <w:ins w:id="17281" w:author="arkat" w:date="2017-10-11T10:04:00Z">
        <w:del w:id="17282"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4DDA56AF" w14:textId="0FB80959" w:rsidR="00F5795E" w:rsidDel="00DE59C1" w:rsidRDefault="00F5795E">
      <w:pPr>
        <w:widowControl w:val="0"/>
        <w:autoSpaceDE w:val="0"/>
        <w:autoSpaceDN w:val="0"/>
        <w:adjustRightInd w:val="0"/>
        <w:spacing w:after="0"/>
        <w:rPr>
          <w:ins w:id="17283" w:author="arkat" w:date="2017-10-11T10:04:00Z"/>
          <w:del w:id="17284" w:author="arkat" w:date="2017-10-11T11:07:00Z"/>
          <w:rFonts w:ascii="Times New Roman" w:hAnsi="Times New Roman" w:cs="Times New Roman"/>
          <w:szCs w:val="24"/>
        </w:rPr>
        <w:pPrChange w:id="17285" w:author="arkat" w:date="2017-10-11T11:07:00Z">
          <w:pPr>
            <w:widowControl w:val="0"/>
            <w:autoSpaceDE w:val="0"/>
            <w:autoSpaceDN w:val="0"/>
            <w:adjustRightInd w:val="0"/>
            <w:spacing w:after="140" w:line="288" w:lineRule="auto"/>
            <w:ind w:left="480" w:hanging="480"/>
          </w:pPr>
        </w:pPrChange>
      </w:pPr>
      <w:ins w:id="17286" w:author="arkat" w:date="2017-10-11T10:04:00Z">
        <w:del w:id="17287"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4C3C554F" w14:textId="5153C06D" w:rsidR="00F5795E" w:rsidDel="00DE59C1" w:rsidRDefault="00F5795E">
      <w:pPr>
        <w:widowControl w:val="0"/>
        <w:autoSpaceDE w:val="0"/>
        <w:autoSpaceDN w:val="0"/>
        <w:adjustRightInd w:val="0"/>
        <w:spacing w:after="0"/>
        <w:rPr>
          <w:ins w:id="17288" w:author="arkat" w:date="2017-10-11T10:04:00Z"/>
          <w:del w:id="17289" w:author="arkat" w:date="2017-10-11T11:07:00Z"/>
          <w:rFonts w:ascii="Times New Roman" w:hAnsi="Times New Roman" w:cs="Times New Roman"/>
          <w:szCs w:val="24"/>
        </w:rPr>
        <w:pPrChange w:id="17290" w:author="arkat" w:date="2017-10-11T11:07:00Z">
          <w:pPr>
            <w:widowControl w:val="0"/>
            <w:autoSpaceDE w:val="0"/>
            <w:autoSpaceDN w:val="0"/>
            <w:adjustRightInd w:val="0"/>
            <w:spacing w:after="140" w:line="288" w:lineRule="auto"/>
            <w:ind w:left="480" w:hanging="480"/>
          </w:pPr>
        </w:pPrChange>
      </w:pPr>
      <w:ins w:id="17291" w:author="arkat" w:date="2017-10-11T10:04:00Z">
        <w:del w:id="17292"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41A19A74" w14:textId="37D65979" w:rsidR="00F5795E" w:rsidDel="00DE59C1" w:rsidRDefault="00F5795E">
      <w:pPr>
        <w:widowControl w:val="0"/>
        <w:autoSpaceDE w:val="0"/>
        <w:autoSpaceDN w:val="0"/>
        <w:adjustRightInd w:val="0"/>
        <w:spacing w:after="0"/>
        <w:rPr>
          <w:ins w:id="17293" w:author="arkat" w:date="2017-10-11T10:04:00Z"/>
          <w:del w:id="17294" w:author="arkat" w:date="2017-10-11T11:07:00Z"/>
          <w:rFonts w:ascii="Times New Roman" w:hAnsi="Times New Roman" w:cs="Times New Roman"/>
          <w:szCs w:val="24"/>
        </w:rPr>
        <w:pPrChange w:id="17295" w:author="arkat" w:date="2017-10-11T11:07:00Z">
          <w:pPr>
            <w:widowControl w:val="0"/>
            <w:autoSpaceDE w:val="0"/>
            <w:autoSpaceDN w:val="0"/>
            <w:adjustRightInd w:val="0"/>
            <w:spacing w:after="140" w:line="288" w:lineRule="auto"/>
            <w:ind w:left="480" w:hanging="480"/>
          </w:pPr>
        </w:pPrChange>
      </w:pPr>
      <w:ins w:id="17296" w:author="arkat" w:date="2017-10-11T10:04:00Z">
        <w:del w:id="17297"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6FAF3D6A" w14:textId="3EA84559" w:rsidR="00F5795E" w:rsidDel="00DE59C1" w:rsidRDefault="00F5795E">
      <w:pPr>
        <w:widowControl w:val="0"/>
        <w:autoSpaceDE w:val="0"/>
        <w:autoSpaceDN w:val="0"/>
        <w:adjustRightInd w:val="0"/>
        <w:spacing w:after="0"/>
        <w:rPr>
          <w:ins w:id="17298" w:author="arkat" w:date="2017-10-11T10:04:00Z"/>
          <w:del w:id="17299" w:author="arkat" w:date="2017-10-11T11:07:00Z"/>
          <w:rFonts w:ascii="Times New Roman" w:hAnsi="Times New Roman" w:cs="Times New Roman"/>
          <w:szCs w:val="24"/>
        </w:rPr>
        <w:pPrChange w:id="17300" w:author="arkat" w:date="2017-10-11T11:07:00Z">
          <w:pPr>
            <w:widowControl w:val="0"/>
            <w:autoSpaceDE w:val="0"/>
            <w:autoSpaceDN w:val="0"/>
            <w:adjustRightInd w:val="0"/>
            <w:spacing w:after="140" w:line="288" w:lineRule="auto"/>
            <w:ind w:left="480" w:hanging="480"/>
          </w:pPr>
        </w:pPrChange>
      </w:pPr>
      <w:ins w:id="17301" w:author="arkat" w:date="2017-10-11T10:04:00Z">
        <w:del w:id="17302"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30D3ED37" w14:textId="3BA40ABD" w:rsidR="00F5795E" w:rsidDel="00DE59C1" w:rsidRDefault="00F5795E">
      <w:pPr>
        <w:widowControl w:val="0"/>
        <w:autoSpaceDE w:val="0"/>
        <w:autoSpaceDN w:val="0"/>
        <w:adjustRightInd w:val="0"/>
        <w:spacing w:after="0"/>
        <w:rPr>
          <w:ins w:id="17303" w:author="arkat" w:date="2017-10-11T10:04:00Z"/>
          <w:del w:id="17304" w:author="arkat" w:date="2017-10-11T11:07:00Z"/>
          <w:rFonts w:ascii="Times New Roman" w:hAnsi="Times New Roman" w:cs="Times New Roman"/>
          <w:szCs w:val="24"/>
        </w:rPr>
        <w:pPrChange w:id="17305" w:author="arkat" w:date="2017-10-11T11:07:00Z">
          <w:pPr>
            <w:widowControl w:val="0"/>
            <w:autoSpaceDE w:val="0"/>
            <w:autoSpaceDN w:val="0"/>
            <w:adjustRightInd w:val="0"/>
            <w:spacing w:after="140" w:line="288" w:lineRule="auto"/>
            <w:ind w:left="480" w:hanging="480"/>
          </w:pPr>
        </w:pPrChange>
      </w:pPr>
      <w:ins w:id="17306" w:author="arkat" w:date="2017-10-11T10:04:00Z">
        <w:del w:id="17307"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4D402B6D" w14:textId="61EEAFD7" w:rsidR="00F5795E" w:rsidDel="00DE59C1" w:rsidRDefault="00F5795E">
      <w:pPr>
        <w:widowControl w:val="0"/>
        <w:autoSpaceDE w:val="0"/>
        <w:autoSpaceDN w:val="0"/>
        <w:adjustRightInd w:val="0"/>
        <w:spacing w:after="0"/>
        <w:rPr>
          <w:ins w:id="17308" w:author="arkat" w:date="2017-10-11T10:04:00Z"/>
          <w:del w:id="17309" w:author="arkat" w:date="2017-10-11T11:07:00Z"/>
          <w:rFonts w:ascii="Times New Roman" w:hAnsi="Times New Roman" w:cs="Times New Roman"/>
          <w:szCs w:val="24"/>
        </w:rPr>
        <w:pPrChange w:id="17310" w:author="arkat" w:date="2017-10-11T11:07:00Z">
          <w:pPr>
            <w:widowControl w:val="0"/>
            <w:autoSpaceDE w:val="0"/>
            <w:autoSpaceDN w:val="0"/>
            <w:adjustRightInd w:val="0"/>
            <w:spacing w:after="140" w:line="288" w:lineRule="auto"/>
            <w:ind w:left="480" w:hanging="480"/>
          </w:pPr>
        </w:pPrChange>
      </w:pPr>
      <w:ins w:id="17311" w:author="arkat" w:date="2017-10-11T10:04:00Z">
        <w:del w:id="17312"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31CEC346" w14:textId="455D6E85" w:rsidR="00F5795E" w:rsidDel="00DE59C1" w:rsidRDefault="00F5795E">
      <w:pPr>
        <w:widowControl w:val="0"/>
        <w:autoSpaceDE w:val="0"/>
        <w:autoSpaceDN w:val="0"/>
        <w:adjustRightInd w:val="0"/>
        <w:spacing w:after="0"/>
        <w:rPr>
          <w:ins w:id="17313" w:author="arkat" w:date="2017-10-11T10:04:00Z"/>
          <w:del w:id="17314" w:author="arkat" w:date="2017-10-11T11:07:00Z"/>
          <w:rFonts w:ascii="Times New Roman" w:hAnsi="Times New Roman" w:cs="Times New Roman"/>
          <w:szCs w:val="24"/>
        </w:rPr>
        <w:pPrChange w:id="17315" w:author="arkat" w:date="2017-10-11T11:07:00Z">
          <w:pPr>
            <w:widowControl w:val="0"/>
            <w:autoSpaceDE w:val="0"/>
            <w:autoSpaceDN w:val="0"/>
            <w:adjustRightInd w:val="0"/>
            <w:spacing w:after="140" w:line="288" w:lineRule="auto"/>
            <w:ind w:left="480" w:hanging="480"/>
          </w:pPr>
        </w:pPrChange>
      </w:pPr>
      <w:ins w:id="17316" w:author="arkat" w:date="2017-10-11T10:04:00Z">
        <w:del w:id="17317"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642623A1" w14:textId="30834030" w:rsidR="00F5795E" w:rsidDel="00DE59C1" w:rsidRDefault="00F5795E">
      <w:pPr>
        <w:widowControl w:val="0"/>
        <w:autoSpaceDE w:val="0"/>
        <w:autoSpaceDN w:val="0"/>
        <w:adjustRightInd w:val="0"/>
        <w:spacing w:after="0"/>
        <w:rPr>
          <w:ins w:id="17318" w:author="arkat" w:date="2017-10-11T10:04:00Z"/>
          <w:del w:id="17319" w:author="arkat" w:date="2017-10-11T11:07:00Z"/>
          <w:rFonts w:ascii="Times New Roman" w:hAnsi="Times New Roman" w:cs="Times New Roman"/>
          <w:szCs w:val="24"/>
        </w:rPr>
        <w:pPrChange w:id="17320" w:author="arkat" w:date="2017-10-11T11:07:00Z">
          <w:pPr>
            <w:widowControl w:val="0"/>
            <w:autoSpaceDE w:val="0"/>
            <w:autoSpaceDN w:val="0"/>
            <w:adjustRightInd w:val="0"/>
            <w:spacing w:after="140" w:line="288" w:lineRule="auto"/>
            <w:ind w:left="480" w:hanging="480"/>
          </w:pPr>
        </w:pPrChange>
      </w:pPr>
      <w:ins w:id="17321" w:author="arkat" w:date="2017-10-11T10:04:00Z">
        <w:del w:id="17322"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2631B11B" w14:textId="79F76A61" w:rsidR="00F5795E" w:rsidDel="00DE59C1" w:rsidRDefault="00F5795E">
      <w:pPr>
        <w:widowControl w:val="0"/>
        <w:autoSpaceDE w:val="0"/>
        <w:autoSpaceDN w:val="0"/>
        <w:adjustRightInd w:val="0"/>
        <w:spacing w:after="0"/>
        <w:rPr>
          <w:ins w:id="17323" w:author="arkat" w:date="2017-10-11T10:04:00Z"/>
          <w:del w:id="17324" w:author="arkat" w:date="2017-10-11T11:07:00Z"/>
          <w:rFonts w:ascii="Times New Roman" w:hAnsi="Times New Roman" w:cs="Times New Roman"/>
          <w:szCs w:val="24"/>
        </w:rPr>
        <w:pPrChange w:id="17325" w:author="arkat" w:date="2017-10-11T11:07:00Z">
          <w:pPr>
            <w:widowControl w:val="0"/>
            <w:autoSpaceDE w:val="0"/>
            <w:autoSpaceDN w:val="0"/>
            <w:adjustRightInd w:val="0"/>
            <w:spacing w:after="140" w:line="288" w:lineRule="auto"/>
            <w:ind w:left="480" w:hanging="480"/>
          </w:pPr>
        </w:pPrChange>
      </w:pPr>
      <w:ins w:id="17326" w:author="arkat" w:date="2017-10-11T10:04:00Z">
        <w:del w:id="17327"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5B641593" w14:textId="28201CE4" w:rsidR="00F5795E" w:rsidDel="00DE59C1" w:rsidRDefault="00F5795E">
      <w:pPr>
        <w:widowControl w:val="0"/>
        <w:autoSpaceDE w:val="0"/>
        <w:autoSpaceDN w:val="0"/>
        <w:adjustRightInd w:val="0"/>
        <w:spacing w:after="0"/>
        <w:rPr>
          <w:ins w:id="17328" w:author="arkat" w:date="2017-10-11T10:04:00Z"/>
          <w:del w:id="17329" w:author="arkat" w:date="2017-10-11T11:07:00Z"/>
          <w:rFonts w:ascii="Times New Roman" w:hAnsi="Times New Roman" w:cs="Times New Roman"/>
          <w:szCs w:val="24"/>
        </w:rPr>
        <w:pPrChange w:id="17330" w:author="arkat" w:date="2017-10-11T11:07:00Z">
          <w:pPr>
            <w:widowControl w:val="0"/>
            <w:autoSpaceDE w:val="0"/>
            <w:autoSpaceDN w:val="0"/>
            <w:adjustRightInd w:val="0"/>
            <w:spacing w:after="140" w:line="288" w:lineRule="auto"/>
            <w:ind w:left="480" w:hanging="480"/>
          </w:pPr>
        </w:pPrChange>
      </w:pPr>
      <w:ins w:id="17331" w:author="arkat" w:date="2017-10-11T10:04:00Z">
        <w:del w:id="17332"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299C8E28" w14:textId="6E7AC534" w:rsidR="00F5795E" w:rsidDel="00DE59C1" w:rsidRDefault="00F5795E">
      <w:pPr>
        <w:widowControl w:val="0"/>
        <w:autoSpaceDE w:val="0"/>
        <w:autoSpaceDN w:val="0"/>
        <w:adjustRightInd w:val="0"/>
        <w:spacing w:after="0"/>
        <w:rPr>
          <w:ins w:id="17333" w:author="arkat" w:date="2017-10-11T10:04:00Z"/>
          <w:del w:id="17334" w:author="arkat" w:date="2017-10-11T11:07:00Z"/>
          <w:rFonts w:ascii="Times New Roman" w:hAnsi="Times New Roman" w:cs="Times New Roman"/>
          <w:szCs w:val="24"/>
        </w:rPr>
        <w:pPrChange w:id="17335" w:author="arkat" w:date="2017-10-11T11:07:00Z">
          <w:pPr>
            <w:widowControl w:val="0"/>
            <w:autoSpaceDE w:val="0"/>
            <w:autoSpaceDN w:val="0"/>
            <w:adjustRightInd w:val="0"/>
            <w:spacing w:after="140" w:line="288" w:lineRule="auto"/>
            <w:ind w:left="480" w:hanging="480"/>
          </w:pPr>
        </w:pPrChange>
      </w:pPr>
      <w:ins w:id="17336" w:author="arkat" w:date="2017-10-11T10:04:00Z">
        <w:del w:id="17337"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760661A1" w14:textId="7A53A541" w:rsidR="00F5795E" w:rsidDel="00DE59C1" w:rsidRDefault="00F5795E">
      <w:pPr>
        <w:widowControl w:val="0"/>
        <w:autoSpaceDE w:val="0"/>
        <w:autoSpaceDN w:val="0"/>
        <w:adjustRightInd w:val="0"/>
        <w:spacing w:after="0"/>
        <w:rPr>
          <w:ins w:id="17338" w:author="arkat" w:date="2017-10-11T10:04:00Z"/>
          <w:del w:id="17339" w:author="arkat" w:date="2017-10-11T11:07:00Z"/>
          <w:rFonts w:ascii="Times New Roman" w:hAnsi="Times New Roman" w:cs="Times New Roman"/>
          <w:szCs w:val="24"/>
        </w:rPr>
        <w:pPrChange w:id="17340" w:author="arkat" w:date="2017-10-11T11:07:00Z">
          <w:pPr>
            <w:widowControl w:val="0"/>
            <w:autoSpaceDE w:val="0"/>
            <w:autoSpaceDN w:val="0"/>
            <w:adjustRightInd w:val="0"/>
            <w:spacing w:after="140" w:line="288" w:lineRule="auto"/>
            <w:ind w:left="480" w:hanging="480"/>
          </w:pPr>
        </w:pPrChange>
      </w:pPr>
      <w:ins w:id="17341" w:author="arkat" w:date="2017-10-11T10:04:00Z">
        <w:del w:id="17342"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6DDC5A2B" w14:textId="4C36F73C" w:rsidR="00F5795E" w:rsidDel="00DE59C1" w:rsidRDefault="00F5795E">
      <w:pPr>
        <w:widowControl w:val="0"/>
        <w:autoSpaceDE w:val="0"/>
        <w:autoSpaceDN w:val="0"/>
        <w:adjustRightInd w:val="0"/>
        <w:spacing w:after="0"/>
        <w:rPr>
          <w:ins w:id="17343" w:author="arkat" w:date="2017-10-11T10:04:00Z"/>
          <w:del w:id="17344" w:author="arkat" w:date="2017-10-11T11:07:00Z"/>
          <w:rFonts w:ascii="Times New Roman" w:hAnsi="Times New Roman" w:cs="Times New Roman"/>
          <w:szCs w:val="24"/>
        </w:rPr>
        <w:pPrChange w:id="17345" w:author="arkat" w:date="2017-10-11T11:07:00Z">
          <w:pPr>
            <w:widowControl w:val="0"/>
            <w:autoSpaceDE w:val="0"/>
            <w:autoSpaceDN w:val="0"/>
            <w:adjustRightInd w:val="0"/>
            <w:spacing w:after="140" w:line="288" w:lineRule="auto"/>
            <w:ind w:left="480" w:hanging="480"/>
          </w:pPr>
        </w:pPrChange>
      </w:pPr>
      <w:ins w:id="17346" w:author="arkat" w:date="2017-10-11T10:04:00Z">
        <w:del w:id="17347"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397C070D" w14:textId="335BC14A" w:rsidR="00F5795E" w:rsidDel="00DE59C1" w:rsidRDefault="00F5795E">
      <w:pPr>
        <w:widowControl w:val="0"/>
        <w:autoSpaceDE w:val="0"/>
        <w:autoSpaceDN w:val="0"/>
        <w:adjustRightInd w:val="0"/>
        <w:spacing w:after="0"/>
        <w:rPr>
          <w:ins w:id="17348" w:author="arkat" w:date="2017-10-11T10:04:00Z"/>
          <w:del w:id="17349" w:author="arkat" w:date="2017-10-11T11:07:00Z"/>
          <w:rFonts w:ascii="Times New Roman" w:hAnsi="Times New Roman" w:cs="Times New Roman"/>
          <w:szCs w:val="24"/>
        </w:rPr>
        <w:pPrChange w:id="17350" w:author="arkat" w:date="2017-10-11T11:07:00Z">
          <w:pPr>
            <w:widowControl w:val="0"/>
            <w:autoSpaceDE w:val="0"/>
            <w:autoSpaceDN w:val="0"/>
            <w:adjustRightInd w:val="0"/>
            <w:spacing w:after="140" w:line="288" w:lineRule="auto"/>
            <w:ind w:left="480" w:hanging="480"/>
          </w:pPr>
        </w:pPrChange>
      </w:pPr>
      <w:ins w:id="17351" w:author="arkat" w:date="2017-10-11T10:04:00Z">
        <w:del w:id="17352"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6627590F" w14:textId="212F4900" w:rsidR="00F5795E" w:rsidDel="00DE59C1" w:rsidRDefault="00F5795E">
      <w:pPr>
        <w:widowControl w:val="0"/>
        <w:autoSpaceDE w:val="0"/>
        <w:autoSpaceDN w:val="0"/>
        <w:adjustRightInd w:val="0"/>
        <w:spacing w:after="0"/>
        <w:rPr>
          <w:ins w:id="17353" w:author="arkat" w:date="2017-10-11T10:04:00Z"/>
          <w:del w:id="17354" w:author="arkat" w:date="2017-10-11T11:07:00Z"/>
          <w:rFonts w:ascii="Times New Roman" w:hAnsi="Times New Roman" w:cs="Times New Roman"/>
          <w:szCs w:val="24"/>
        </w:rPr>
        <w:pPrChange w:id="17355" w:author="arkat" w:date="2017-10-11T11:07:00Z">
          <w:pPr>
            <w:widowControl w:val="0"/>
            <w:autoSpaceDE w:val="0"/>
            <w:autoSpaceDN w:val="0"/>
            <w:adjustRightInd w:val="0"/>
            <w:spacing w:after="140" w:line="288" w:lineRule="auto"/>
            <w:ind w:left="480" w:hanging="480"/>
          </w:pPr>
        </w:pPrChange>
      </w:pPr>
      <w:ins w:id="17356" w:author="arkat" w:date="2017-10-11T10:04:00Z">
        <w:del w:id="17357"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0E907E67" w14:textId="73AEAA0E" w:rsidR="00F5795E" w:rsidDel="00DE59C1" w:rsidRDefault="00F5795E">
      <w:pPr>
        <w:widowControl w:val="0"/>
        <w:autoSpaceDE w:val="0"/>
        <w:autoSpaceDN w:val="0"/>
        <w:adjustRightInd w:val="0"/>
        <w:spacing w:after="0"/>
        <w:rPr>
          <w:ins w:id="17358" w:author="arkat" w:date="2017-10-11T10:04:00Z"/>
          <w:del w:id="17359" w:author="arkat" w:date="2017-10-11T11:07:00Z"/>
          <w:rFonts w:ascii="Times New Roman" w:hAnsi="Times New Roman" w:cs="Times New Roman"/>
          <w:szCs w:val="24"/>
        </w:rPr>
        <w:pPrChange w:id="17360" w:author="arkat" w:date="2017-10-11T11:07:00Z">
          <w:pPr>
            <w:widowControl w:val="0"/>
            <w:autoSpaceDE w:val="0"/>
            <w:autoSpaceDN w:val="0"/>
            <w:adjustRightInd w:val="0"/>
            <w:spacing w:after="140" w:line="288" w:lineRule="auto"/>
            <w:ind w:left="480" w:hanging="480"/>
          </w:pPr>
        </w:pPrChange>
      </w:pPr>
      <w:ins w:id="17361" w:author="arkat" w:date="2017-10-11T10:04:00Z">
        <w:del w:id="17362"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584DE2C0" w14:textId="4D4F2895" w:rsidR="00F5795E" w:rsidDel="00DE59C1" w:rsidRDefault="00F5795E">
      <w:pPr>
        <w:widowControl w:val="0"/>
        <w:autoSpaceDE w:val="0"/>
        <w:autoSpaceDN w:val="0"/>
        <w:adjustRightInd w:val="0"/>
        <w:spacing w:after="0"/>
        <w:rPr>
          <w:ins w:id="17363" w:author="arkat" w:date="2017-10-11T10:04:00Z"/>
          <w:del w:id="17364" w:author="arkat" w:date="2017-10-11T11:07:00Z"/>
          <w:rFonts w:ascii="Times New Roman" w:hAnsi="Times New Roman" w:cs="Times New Roman"/>
          <w:szCs w:val="24"/>
        </w:rPr>
        <w:pPrChange w:id="17365" w:author="arkat" w:date="2017-10-11T11:07:00Z">
          <w:pPr>
            <w:widowControl w:val="0"/>
            <w:autoSpaceDE w:val="0"/>
            <w:autoSpaceDN w:val="0"/>
            <w:adjustRightInd w:val="0"/>
            <w:spacing w:after="140" w:line="288" w:lineRule="auto"/>
            <w:ind w:left="480" w:hanging="480"/>
          </w:pPr>
        </w:pPrChange>
      </w:pPr>
      <w:ins w:id="17366" w:author="arkat" w:date="2017-10-11T10:04:00Z">
        <w:del w:id="17367"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3F00B578" w14:textId="70D4B78B" w:rsidR="00F5795E" w:rsidDel="00DE59C1" w:rsidRDefault="00F5795E">
      <w:pPr>
        <w:widowControl w:val="0"/>
        <w:autoSpaceDE w:val="0"/>
        <w:autoSpaceDN w:val="0"/>
        <w:adjustRightInd w:val="0"/>
        <w:spacing w:after="0"/>
        <w:rPr>
          <w:ins w:id="17368" w:author="arkat" w:date="2017-10-11T10:04:00Z"/>
          <w:del w:id="17369" w:author="arkat" w:date="2017-10-11T11:07:00Z"/>
          <w:rFonts w:ascii="Times New Roman" w:hAnsi="Times New Roman" w:cs="Times New Roman"/>
          <w:szCs w:val="24"/>
        </w:rPr>
        <w:pPrChange w:id="17370" w:author="arkat" w:date="2017-10-11T11:07:00Z">
          <w:pPr>
            <w:widowControl w:val="0"/>
            <w:autoSpaceDE w:val="0"/>
            <w:autoSpaceDN w:val="0"/>
            <w:adjustRightInd w:val="0"/>
            <w:spacing w:after="140" w:line="288" w:lineRule="auto"/>
            <w:ind w:left="480" w:hanging="480"/>
          </w:pPr>
        </w:pPrChange>
      </w:pPr>
      <w:ins w:id="17371" w:author="arkat" w:date="2017-10-11T10:04:00Z">
        <w:del w:id="17372"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193E8EA5" w14:textId="26E1FBBA" w:rsidR="00F5795E" w:rsidDel="00DE59C1" w:rsidRDefault="00F5795E">
      <w:pPr>
        <w:widowControl w:val="0"/>
        <w:autoSpaceDE w:val="0"/>
        <w:autoSpaceDN w:val="0"/>
        <w:adjustRightInd w:val="0"/>
        <w:spacing w:after="0"/>
        <w:rPr>
          <w:ins w:id="17373" w:author="arkat" w:date="2017-10-11T10:04:00Z"/>
          <w:del w:id="17374" w:author="arkat" w:date="2017-10-11T11:07:00Z"/>
          <w:rFonts w:ascii="Times New Roman" w:hAnsi="Times New Roman" w:cs="Times New Roman"/>
          <w:szCs w:val="24"/>
        </w:rPr>
        <w:pPrChange w:id="17375" w:author="arkat" w:date="2017-10-11T11:07:00Z">
          <w:pPr>
            <w:widowControl w:val="0"/>
            <w:autoSpaceDE w:val="0"/>
            <w:autoSpaceDN w:val="0"/>
            <w:adjustRightInd w:val="0"/>
            <w:spacing w:after="140" w:line="288" w:lineRule="auto"/>
            <w:ind w:left="480" w:hanging="480"/>
          </w:pPr>
        </w:pPrChange>
      </w:pPr>
      <w:ins w:id="17376" w:author="arkat" w:date="2017-10-11T10:04:00Z">
        <w:del w:id="17377"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0FF2FF73" w14:textId="543D2288" w:rsidR="00F5795E" w:rsidDel="00DE59C1" w:rsidRDefault="00F5795E">
      <w:pPr>
        <w:widowControl w:val="0"/>
        <w:autoSpaceDE w:val="0"/>
        <w:autoSpaceDN w:val="0"/>
        <w:adjustRightInd w:val="0"/>
        <w:spacing w:after="0"/>
        <w:rPr>
          <w:ins w:id="17378" w:author="arkat" w:date="2017-10-11T10:04:00Z"/>
          <w:del w:id="17379" w:author="arkat" w:date="2017-10-11T11:07:00Z"/>
          <w:rFonts w:ascii="Times New Roman" w:hAnsi="Times New Roman" w:cs="Times New Roman"/>
          <w:szCs w:val="24"/>
        </w:rPr>
        <w:pPrChange w:id="17380" w:author="arkat" w:date="2017-10-11T11:07:00Z">
          <w:pPr>
            <w:widowControl w:val="0"/>
            <w:autoSpaceDE w:val="0"/>
            <w:autoSpaceDN w:val="0"/>
            <w:adjustRightInd w:val="0"/>
            <w:spacing w:after="140" w:line="288" w:lineRule="auto"/>
            <w:ind w:left="480" w:hanging="480"/>
          </w:pPr>
        </w:pPrChange>
      </w:pPr>
      <w:ins w:id="17381" w:author="arkat" w:date="2017-10-11T10:04:00Z">
        <w:del w:id="17382"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783E9865" w14:textId="3FE4C1EE" w:rsidR="00F5795E" w:rsidDel="00DE59C1" w:rsidRDefault="00F5795E">
      <w:pPr>
        <w:widowControl w:val="0"/>
        <w:autoSpaceDE w:val="0"/>
        <w:autoSpaceDN w:val="0"/>
        <w:adjustRightInd w:val="0"/>
        <w:spacing w:after="0"/>
        <w:rPr>
          <w:ins w:id="17383" w:author="arkat" w:date="2017-10-11T10:04:00Z"/>
          <w:del w:id="17384" w:author="arkat" w:date="2017-10-11T11:07:00Z"/>
          <w:rFonts w:ascii="Times New Roman" w:hAnsi="Times New Roman" w:cs="Times New Roman"/>
          <w:szCs w:val="24"/>
        </w:rPr>
        <w:pPrChange w:id="17385" w:author="arkat" w:date="2017-10-11T11:07:00Z">
          <w:pPr>
            <w:widowControl w:val="0"/>
            <w:autoSpaceDE w:val="0"/>
            <w:autoSpaceDN w:val="0"/>
            <w:adjustRightInd w:val="0"/>
            <w:spacing w:after="140" w:line="288" w:lineRule="auto"/>
            <w:ind w:left="480" w:hanging="480"/>
          </w:pPr>
        </w:pPrChange>
      </w:pPr>
      <w:ins w:id="17386" w:author="arkat" w:date="2017-10-11T10:04:00Z">
        <w:del w:id="17387"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14694EAF" w14:textId="10D3F533" w:rsidR="00F5795E" w:rsidDel="00DE59C1" w:rsidRDefault="00F5795E">
      <w:pPr>
        <w:widowControl w:val="0"/>
        <w:autoSpaceDE w:val="0"/>
        <w:autoSpaceDN w:val="0"/>
        <w:adjustRightInd w:val="0"/>
        <w:spacing w:after="0"/>
        <w:rPr>
          <w:ins w:id="17388" w:author="arkat" w:date="2017-10-11T10:04:00Z"/>
          <w:del w:id="17389" w:author="arkat" w:date="2017-10-11T11:07:00Z"/>
          <w:rFonts w:ascii="Times New Roman" w:hAnsi="Times New Roman" w:cs="Times New Roman"/>
          <w:szCs w:val="24"/>
        </w:rPr>
        <w:pPrChange w:id="17390" w:author="arkat" w:date="2017-10-11T11:07:00Z">
          <w:pPr>
            <w:widowControl w:val="0"/>
            <w:autoSpaceDE w:val="0"/>
            <w:autoSpaceDN w:val="0"/>
            <w:adjustRightInd w:val="0"/>
            <w:spacing w:after="140" w:line="288" w:lineRule="auto"/>
            <w:ind w:left="480" w:hanging="480"/>
          </w:pPr>
        </w:pPrChange>
      </w:pPr>
      <w:ins w:id="17391" w:author="arkat" w:date="2017-10-11T10:04:00Z">
        <w:del w:id="17392"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26FC49F2" w14:textId="728B5B84" w:rsidR="00F5795E" w:rsidDel="00DE59C1" w:rsidRDefault="00F5795E">
      <w:pPr>
        <w:widowControl w:val="0"/>
        <w:autoSpaceDE w:val="0"/>
        <w:autoSpaceDN w:val="0"/>
        <w:adjustRightInd w:val="0"/>
        <w:spacing w:after="0"/>
        <w:rPr>
          <w:ins w:id="17393" w:author="arkat" w:date="2017-10-11T10:04:00Z"/>
          <w:del w:id="17394" w:author="arkat" w:date="2017-10-11T11:07:00Z"/>
          <w:rFonts w:ascii="Times New Roman" w:hAnsi="Times New Roman" w:cs="Times New Roman"/>
          <w:szCs w:val="24"/>
        </w:rPr>
        <w:pPrChange w:id="17395" w:author="arkat" w:date="2017-10-11T11:07:00Z">
          <w:pPr>
            <w:widowControl w:val="0"/>
            <w:autoSpaceDE w:val="0"/>
            <w:autoSpaceDN w:val="0"/>
            <w:adjustRightInd w:val="0"/>
            <w:spacing w:after="140" w:line="288" w:lineRule="auto"/>
            <w:ind w:left="480" w:hanging="480"/>
          </w:pPr>
        </w:pPrChange>
      </w:pPr>
      <w:ins w:id="17396" w:author="arkat" w:date="2017-10-11T10:04:00Z">
        <w:del w:id="17397"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37AD8F7F" w14:textId="0A61A9FD" w:rsidR="00F5795E" w:rsidDel="00DE59C1" w:rsidRDefault="00F5795E">
      <w:pPr>
        <w:widowControl w:val="0"/>
        <w:autoSpaceDE w:val="0"/>
        <w:autoSpaceDN w:val="0"/>
        <w:adjustRightInd w:val="0"/>
        <w:spacing w:after="0"/>
        <w:rPr>
          <w:ins w:id="17398" w:author="arkat" w:date="2017-10-11T10:04:00Z"/>
          <w:del w:id="17399" w:author="arkat" w:date="2017-10-11T11:07:00Z"/>
          <w:rFonts w:ascii="Times New Roman" w:hAnsi="Times New Roman" w:cs="Times New Roman"/>
          <w:szCs w:val="24"/>
        </w:rPr>
        <w:pPrChange w:id="17400" w:author="arkat" w:date="2017-10-11T11:07:00Z">
          <w:pPr>
            <w:widowControl w:val="0"/>
            <w:autoSpaceDE w:val="0"/>
            <w:autoSpaceDN w:val="0"/>
            <w:adjustRightInd w:val="0"/>
            <w:spacing w:after="140" w:line="288" w:lineRule="auto"/>
            <w:ind w:left="480" w:hanging="480"/>
          </w:pPr>
        </w:pPrChange>
      </w:pPr>
      <w:ins w:id="17401" w:author="arkat" w:date="2017-10-11T10:04:00Z">
        <w:del w:id="17402"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1866D906" w14:textId="5FC3060E" w:rsidR="00F5795E" w:rsidDel="00DE59C1" w:rsidRDefault="00F5795E">
      <w:pPr>
        <w:widowControl w:val="0"/>
        <w:autoSpaceDE w:val="0"/>
        <w:autoSpaceDN w:val="0"/>
        <w:adjustRightInd w:val="0"/>
        <w:spacing w:after="0"/>
        <w:rPr>
          <w:ins w:id="17403" w:author="arkat" w:date="2017-10-11T10:04:00Z"/>
          <w:del w:id="17404" w:author="arkat" w:date="2017-10-11T11:07:00Z"/>
          <w:rFonts w:ascii="Times New Roman" w:hAnsi="Times New Roman" w:cs="Times New Roman"/>
          <w:szCs w:val="24"/>
        </w:rPr>
        <w:pPrChange w:id="17405" w:author="arkat" w:date="2017-10-11T11:07:00Z">
          <w:pPr>
            <w:widowControl w:val="0"/>
            <w:autoSpaceDE w:val="0"/>
            <w:autoSpaceDN w:val="0"/>
            <w:adjustRightInd w:val="0"/>
            <w:spacing w:after="140" w:line="288" w:lineRule="auto"/>
            <w:ind w:left="480" w:hanging="480"/>
          </w:pPr>
        </w:pPrChange>
      </w:pPr>
      <w:ins w:id="17406" w:author="arkat" w:date="2017-10-11T10:04:00Z">
        <w:del w:id="17407" w:author="arkat" w:date="2017-10-11T11:07:00Z">
          <w:r w:rsidDel="00DE59C1">
            <w:rPr>
              <w:rFonts w:ascii="Times New Roman" w:hAnsi="Times New Roman" w:cs="Times New Roman"/>
              <w:szCs w:val="24"/>
            </w:rPr>
            <w:delText>Volzer, H. 2010. An Overview of BPMN 2 . 0 and its Potential Use. 2–3.</w:delText>
          </w:r>
        </w:del>
      </w:ins>
    </w:p>
    <w:p w14:paraId="3CA08582" w14:textId="4C0DF978" w:rsidR="00F5795E" w:rsidDel="00DE59C1" w:rsidRDefault="00F5795E">
      <w:pPr>
        <w:widowControl w:val="0"/>
        <w:autoSpaceDE w:val="0"/>
        <w:autoSpaceDN w:val="0"/>
        <w:adjustRightInd w:val="0"/>
        <w:spacing w:after="0"/>
        <w:rPr>
          <w:ins w:id="17408" w:author="arkat" w:date="2017-10-11T10:04:00Z"/>
          <w:del w:id="17409" w:author="arkat" w:date="2017-10-11T11:07:00Z"/>
          <w:rFonts w:ascii="Times New Roman" w:hAnsi="Times New Roman" w:cs="Times New Roman"/>
          <w:szCs w:val="24"/>
        </w:rPr>
        <w:pPrChange w:id="17410" w:author="arkat" w:date="2017-10-11T11:07:00Z">
          <w:pPr>
            <w:widowControl w:val="0"/>
            <w:autoSpaceDE w:val="0"/>
            <w:autoSpaceDN w:val="0"/>
            <w:adjustRightInd w:val="0"/>
            <w:spacing w:after="140" w:line="288" w:lineRule="auto"/>
            <w:ind w:left="480" w:hanging="480"/>
          </w:pPr>
        </w:pPrChange>
      </w:pPr>
      <w:ins w:id="17411" w:author="arkat" w:date="2017-10-11T10:04:00Z">
        <w:del w:id="17412"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752EAD41" w14:textId="4D2C05C2" w:rsidR="00F5795E" w:rsidDel="00DE59C1" w:rsidRDefault="00F5795E">
      <w:pPr>
        <w:widowControl w:val="0"/>
        <w:autoSpaceDE w:val="0"/>
        <w:autoSpaceDN w:val="0"/>
        <w:adjustRightInd w:val="0"/>
        <w:spacing w:after="0"/>
        <w:rPr>
          <w:ins w:id="17413" w:author="arkat" w:date="2017-10-11T10:04:00Z"/>
          <w:del w:id="17414" w:author="arkat" w:date="2017-10-11T11:07:00Z"/>
          <w:rFonts w:ascii="Times New Roman" w:hAnsi="Times New Roman" w:cs="Times New Roman"/>
          <w:szCs w:val="24"/>
        </w:rPr>
        <w:pPrChange w:id="17415" w:author="arkat" w:date="2017-10-11T11:07:00Z">
          <w:pPr>
            <w:widowControl w:val="0"/>
            <w:autoSpaceDE w:val="0"/>
            <w:autoSpaceDN w:val="0"/>
            <w:adjustRightInd w:val="0"/>
            <w:spacing w:after="140" w:line="288" w:lineRule="auto"/>
            <w:ind w:left="480" w:hanging="480"/>
          </w:pPr>
        </w:pPrChange>
      </w:pPr>
      <w:ins w:id="17416" w:author="arkat" w:date="2017-10-11T10:04:00Z">
        <w:del w:id="17417"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1AB99F6F" w14:textId="00F02536" w:rsidR="00F5795E" w:rsidDel="00DE59C1" w:rsidRDefault="00F5795E">
      <w:pPr>
        <w:widowControl w:val="0"/>
        <w:autoSpaceDE w:val="0"/>
        <w:autoSpaceDN w:val="0"/>
        <w:adjustRightInd w:val="0"/>
        <w:spacing w:after="0"/>
        <w:rPr>
          <w:ins w:id="17418" w:author="arkat" w:date="2017-10-11T10:04:00Z"/>
          <w:del w:id="17419" w:author="arkat" w:date="2017-10-11T11:07:00Z"/>
        </w:rPr>
        <w:pPrChange w:id="17420" w:author="arkat" w:date="2017-10-11T11:07:00Z">
          <w:pPr>
            <w:widowControl w:val="0"/>
            <w:autoSpaceDE w:val="0"/>
            <w:autoSpaceDN w:val="0"/>
            <w:adjustRightInd w:val="0"/>
            <w:spacing w:after="140" w:line="288" w:lineRule="auto"/>
            <w:ind w:left="480" w:hanging="480"/>
          </w:pPr>
        </w:pPrChange>
      </w:pPr>
      <w:ins w:id="17421" w:author="arkat" w:date="2017-10-11T10:04:00Z">
        <w:del w:id="17422"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7185C213" w14:textId="17D02C5C" w:rsidR="00F5795E" w:rsidDel="00DE59C1" w:rsidRDefault="00F5795E">
      <w:pPr>
        <w:widowControl w:val="0"/>
        <w:autoSpaceDE w:val="0"/>
        <w:autoSpaceDN w:val="0"/>
        <w:adjustRightInd w:val="0"/>
        <w:spacing w:after="0"/>
        <w:rPr>
          <w:ins w:id="17423" w:author="arkat" w:date="2017-10-11T10:04:00Z"/>
          <w:del w:id="17424" w:author="arkat" w:date="2017-10-11T11:07:00Z"/>
          <w:rFonts w:ascii="Times New Roman" w:hAnsi="Times New Roman" w:cs="Times New Roman"/>
          <w:szCs w:val="24"/>
        </w:rPr>
      </w:pPr>
    </w:p>
    <w:p w14:paraId="337353B5" w14:textId="57CAD905" w:rsidR="00F5795E" w:rsidDel="00DE59C1" w:rsidRDefault="00F5795E">
      <w:pPr>
        <w:widowControl w:val="0"/>
        <w:autoSpaceDE w:val="0"/>
        <w:autoSpaceDN w:val="0"/>
        <w:adjustRightInd w:val="0"/>
        <w:spacing w:after="0"/>
        <w:rPr>
          <w:ins w:id="17425" w:author="arkat" w:date="2017-10-11T10:04:00Z"/>
          <w:del w:id="17426" w:author="arkat" w:date="2017-10-11T11:07:00Z"/>
          <w:rFonts w:ascii="Times New Roman" w:hAnsi="Times New Roman" w:cs="Times New Roman"/>
          <w:szCs w:val="24"/>
        </w:rPr>
        <w:pPrChange w:id="17427" w:author="arkat" w:date="2017-10-11T11:07:00Z">
          <w:pPr>
            <w:widowControl w:val="0"/>
            <w:autoSpaceDE w:val="0"/>
            <w:autoSpaceDN w:val="0"/>
            <w:adjustRightInd w:val="0"/>
            <w:spacing w:after="140" w:line="288" w:lineRule="auto"/>
            <w:ind w:left="480" w:hanging="480"/>
          </w:pPr>
        </w:pPrChange>
      </w:pPr>
      <w:ins w:id="17428" w:author="arkat" w:date="2017-10-11T10:04:00Z">
        <w:del w:id="17429"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6A5F0385" w14:textId="0AE4391B" w:rsidR="00F5795E" w:rsidDel="00DE59C1" w:rsidRDefault="00F5795E">
      <w:pPr>
        <w:widowControl w:val="0"/>
        <w:autoSpaceDE w:val="0"/>
        <w:autoSpaceDN w:val="0"/>
        <w:adjustRightInd w:val="0"/>
        <w:spacing w:after="0"/>
        <w:rPr>
          <w:ins w:id="17430" w:author="arkat" w:date="2017-10-11T10:04:00Z"/>
          <w:del w:id="17431" w:author="arkat" w:date="2017-10-11T11:07:00Z"/>
          <w:rFonts w:ascii="Times New Roman" w:hAnsi="Times New Roman" w:cs="Times New Roman"/>
          <w:szCs w:val="24"/>
        </w:rPr>
        <w:pPrChange w:id="17432" w:author="arkat" w:date="2017-10-11T11:07:00Z">
          <w:pPr>
            <w:widowControl w:val="0"/>
            <w:autoSpaceDE w:val="0"/>
            <w:autoSpaceDN w:val="0"/>
            <w:adjustRightInd w:val="0"/>
            <w:spacing w:after="140" w:line="288" w:lineRule="auto"/>
            <w:ind w:left="480" w:hanging="480"/>
          </w:pPr>
        </w:pPrChange>
      </w:pPr>
      <w:ins w:id="17433" w:author="arkat" w:date="2017-10-11T10:04:00Z">
        <w:del w:id="17434"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5A16EB11" w14:textId="706F667F" w:rsidR="00F5795E" w:rsidDel="00DE59C1" w:rsidRDefault="00F5795E">
      <w:pPr>
        <w:widowControl w:val="0"/>
        <w:autoSpaceDE w:val="0"/>
        <w:autoSpaceDN w:val="0"/>
        <w:adjustRightInd w:val="0"/>
        <w:spacing w:after="0"/>
        <w:rPr>
          <w:ins w:id="17435" w:author="arkat" w:date="2017-10-11T10:04:00Z"/>
          <w:del w:id="17436" w:author="arkat" w:date="2017-10-11T11:07:00Z"/>
          <w:rFonts w:ascii="Times New Roman" w:hAnsi="Times New Roman" w:cs="Times New Roman"/>
          <w:szCs w:val="24"/>
        </w:rPr>
        <w:pPrChange w:id="17437" w:author="arkat" w:date="2017-10-11T11:07:00Z">
          <w:pPr>
            <w:widowControl w:val="0"/>
            <w:autoSpaceDE w:val="0"/>
            <w:autoSpaceDN w:val="0"/>
            <w:adjustRightInd w:val="0"/>
            <w:spacing w:after="140" w:line="288" w:lineRule="auto"/>
            <w:ind w:left="480" w:hanging="480"/>
          </w:pPr>
        </w:pPrChange>
      </w:pPr>
      <w:ins w:id="17438" w:author="arkat" w:date="2017-10-11T10:04:00Z">
        <w:del w:id="17439" w:author="arkat" w:date="2017-10-11T11:07:00Z">
          <w:r w:rsidDel="00DE59C1">
            <w:rPr>
              <w:rFonts w:ascii="Times New Roman" w:hAnsi="Times New Roman" w:cs="Times New Roman"/>
              <w:szCs w:val="24"/>
            </w:rPr>
            <w:delText>Arkin, A. &amp; Intalio 2002. Business Process Modeling Language. 98.</w:delText>
          </w:r>
        </w:del>
      </w:ins>
    </w:p>
    <w:p w14:paraId="3C44DEA4" w14:textId="61B0850D" w:rsidR="00F5795E" w:rsidDel="00DE59C1" w:rsidRDefault="00F5795E">
      <w:pPr>
        <w:widowControl w:val="0"/>
        <w:autoSpaceDE w:val="0"/>
        <w:autoSpaceDN w:val="0"/>
        <w:adjustRightInd w:val="0"/>
        <w:spacing w:after="0"/>
        <w:rPr>
          <w:ins w:id="17440" w:author="arkat" w:date="2017-10-11T10:04:00Z"/>
          <w:del w:id="17441" w:author="arkat" w:date="2017-10-11T11:07:00Z"/>
          <w:rFonts w:ascii="Times New Roman" w:hAnsi="Times New Roman" w:cs="Times New Roman"/>
          <w:szCs w:val="24"/>
        </w:rPr>
        <w:pPrChange w:id="17442" w:author="arkat" w:date="2017-10-11T11:07:00Z">
          <w:pPr>
            <w:widowControl w:val="0"/>
            <w:autoSpaceDE w:val="0"/>
            <w:autoSpaceDN w:val="0"/>
            <w:adjustRightInd w:val="0"/>
            <w:spacing w:after="140" w:line="288" w:lineRule="auto"/>
            <w:ind w:left="480" w:hanging="480"/>
          </w:pPr>
        </w:pPrChange>
      </w:pPr>
      <w:ins w:id="17443" w:author="arkat" w:date="2017-10-11T10:04:00Z">
        <w:del w:id="17444"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391E0FE5" w14:textId="16816006" w:rsidR="00F5795E" w:rsidDel="00DE59C1" w:rsidRDefault="00F5795E">
      <w:pPr>
        <w:widowControl w:val="0"/>
        <w:autoSpaceDE w:val="0"/>
        <w:autoSpaceDN w:val="0"/>
        <w:adjustRightInd w:val="0"/>
        <w:spacing w:after="0"/>
        <w:rPr>
          <w:ins w:id="17445" w:author="arkat" w:date="2017-10-11T10:04:00Z"/>
          <w:del w:id="17446" w:author="arkat" w:date="2017-10-11T11:07:00Z"/>
          <w:rFonts w:ascii="Times New Roman" w:hAnsi="Times New Roman" w:cs="Times New Roman"/>
          <w:szCs w:val="24"/>
        </w:rPr>
        <w:pPrChange w:id="17447" w:author="arkat" w:date="2017-10-11T11:07:00Z">
          <w:pPr>
            <w:widowControl w:val="0"/>
            <w:autoSpaceDE w:val="0"/>
            <w:autoSpaceDN w:val="0"/>
            <w:adjustRightInd w:val="0"/>
            <w:spacing w:after="140" w:line="288" w:lineRule="auto"/>
            <w:ind w:left="480" w:hanging="480"/>
          </w:pPr>
        </w:pPrChange>
      </w:pPr>
      <w:ins w:id="17448" w:author="arkat" w:date="2017-10-11T10:04:00Z">
        <w:del w:id="17449"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5154A79F" w14:textId="0D1CFCE1" w:rsidR="00F5795E" w:rsidDel="00DE59C1" w:rsidRDefault="00F5795E">
      <w:pPr>
        <w:widowControl w:val="0"/>
        <w:autoSpaceDE w:val="0"/>
        <w:autoSpaceDN w:val="0"/>
        <w:adjustRightInd w:val="0"/>
        <w:spacing w:after="0"/>
        <w:rPr>
          <w:ins w:id="17450" w:author="arkat" w:date="2017-10-11T10:04:00Z"/>
          <w:del w:id="17451" w:author="arkat" w:date="2017-10-11T11:07:00Z"/>
          <w:rFonts w:ascii="Times New Roman" w:hAnsi="Times New Roman" w:cs="Times New Roman"/>
          <w:szCs w:val="24"/>
        </w:rPr>
        <w:pPrChange w:id="17452" w:author="arkat" w:date="2017-10-11T11:07:00Z">
          <w:pPr>
            <w:widowControl w:val="0"/>
            <w:autoSpaceDE w:val="0"/>
            <w:autoSpaceDN w:val="0"/>
            <w:adjustRightInd w:val="0"/>
            <w:spacing w:after="140" w:line="288" w:lineRule="auto"/>
            <w:ind w:left="480" w:hanging="480"/>
          </w:pPr>
        </w:pPrChange>
      </w:pPr>
      <w:ins w:id="17453" w:author="arkat" w:date="2017-10-11T10:04:00Z">
        <w:del w:id="17454"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37AF5A06" w14:textId="57AD4D63" w:rsidR="00F5795E" w:rsidDel="00DE59C1" w:rsidRDefault="00F5795E">
      <w:pPr>
        <w:widowControl w:val="0"/>
        <w:autoSpaceDE w:val="0"/>
        <w:autoSpaceDN w:val="0"/>
        <w:adjustRightInd w:val="0"/>
        <w:spacing w:after="0"/>
        <w:rPr>
          <w:ins w:id="17455" w:author="arkat" w:date="2017-10-11T10:04:00Z"/>
          <w:del w:id="17456" w:author="arkat" w:date="2017-10-11T11:07:00Z"/>
          <w:rFonts w:ascii="Times New Roman" w:hAnsi="Times New Roman" w:cs="Times New Roman"/>
          <w:szCs w:val="24"/>
        </w:rPr>
        <w:pPrChange w:id="17457" w:author="arkat" w:date="2017-10-11T11:07:00Z">
          <w:pPr>
            <w:widowControl w:val="0"/>
            <w:autoSpaceDE w:val="0"/>
            <w:autoSpaceDN w:val="0"/>
            <w:adjustRightInd w:val="0"/>
            <w:spacing w:after="140" w:line="288" w:lineRule="auto"/>
            <w:ind w:left="480" w:hanging="480"/>
          </w:pPr>
        </w:pPrChange>
      </w:pPr>
      <w:ins w:id="17458" w:author="arkat" w:date="2017-10-11T10:04:00Z">
        <w:del w:id="17459"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5D1D7B29" w14:textId="0443795A" w:rsidR="00F5795E" w:rsidDel="00DE59C1" w:rsidRDefault="00F5795E">
      <w:pPr>
        <w:widowControl w:val="0"/>
        <w:autoSpaceDE w:val="0"/>
        <w:autoSpaceDN w:val="0"/>
        <w:adjustRightInd w:val="0"/>
        <w:spacing w:after="0"/>
        <w:rPr>
          <w:ins w:id="17460" w:author="arkat" w:date="2017-10-11T10:04:00Z"/>
          <w:del w:id="17461" w:author="arkat" w:date="2017-10-11T11:07:00Z"/>
          <w:rFonts w:ascii="Times New Roman" w:hAnsi="Times New Roman" w:cs="Times New Roman"/>
          <w:szCs w:val="24"/>
        </w:rPr>
        <w:pPrChange w:id="17462" w:author="arkat" w:date="2017-10-11T11:07:00Z">
          <w:pPr>
            <w:widowControl w:val="0"/>
            <w:autoSpaceDE w:val="0"/>
            <w:autoSpaceDN w:val="0"/>
            <w:adjustRightInd w:val="0"/>
            <w:spacing w:after="140" w:line="288" w:lineRule="auto"/>
            <w:ind w:left="480" w:hanging="480"/>
          </w:pPr>
        </w:pPrChange>
      </w:pPr>
      <w:ins w:id="17463" w:author="arkat" w:date="2017-10-11T10:04:00Z">
        <w:del w:id="17464"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4F0AABB6" w14:textId="00EEC851" w:rsidR="00F5795E" w:rsidDel="00DE59C1" w:rsidRDefault="00F5795E">
      <w:pPr>
        <w:widowControl w:val="0"/>
        <w:autoSpaceDE w:val="0"/>
        <w:autoSpaceDN w:val="0"/>
        <w:adjustRightInd w:val="0"/>
        <w:spacing w:after="0"/>
        <w:rPr>
          <w:ins w:id="17465" w:author="arkat" w:date="2017-10-11T10:04:00Z"/>
          <w:del w:id="17466" w:author="arkat" w:date="2017-10-11T11:07:00Z"/>
          <w:rFonts w:ascii="Times New Roman" w:hAnsi="Times New Roman" w:cs="Times New Roman"/>
          <w:szCs w:val="24"/>
        </w:rPr>
        <w:pPrChange w:id="17467" w:author="arkat" w:date="2017-10-11T11:07:00Z">
          <w:pPr>
            <w:widowControl w:val="0"/>
            <w:autoSpaceDE w:val="0"/>
            <w:autoSpaceDN w:val="0"/>
            <w:adjustRightInd w:val="0"/>
            <w:spacing w:after="140" w:line="288" w:lineRule="auto"/>
            <w:ind w:left="480" w:hanging="480"/>
          </w:pPr>
        </w:pPrChange>
      </w:pPr>
      <w:ins w:id="17468" w:author="arkat" w:date="2017-10-11T10:04:00Z">
        <w:del w:id="17469"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676A3A75" w14:textId="6ED8687B" w:rsidR="00F5795E" w:rsidDel="00DE59C1" w:rsidRDefault="00F5795E">
      <w:pPr>
        <w:widowControl w:val="0"/>
        <w:autoSpaceDE w:val="0"/>
        <w:autoSpaceDN w:val="0"/>
        <w:adjustRightInd w:val="0"/>
        <w:spacing w:after="0"/>
        <w:rPr>
          <w:ins w:id="17470" w:author="arkat" w:date="2017-10-11T10:04:00Z"/>
          <w:del w:id="17471" w:author="arkat" w:date="2017-10-11T11:07:00Z"/>
          <w:rFonts w:ascii="Times New Roman" w:hAnsi="Times New Roman" w:cs="Times New Roman"/>
          <w:szCs w:val="24"/>
        </w:rPr>
        <w:pPrChange w:id="17472" w:author="arkat" w:date="2017-10-11T11:07:00Z">
          <w:pPr>
            <w:widowControl w:val="0"/>
            <w:autoSpaceDE w:val="0"/>
            <w:autoSpaceDN w:val="0"/>
            <w:adjustRightInd w:val="0"/>
            <w:spacing w:after="140" w:line="288" w:lineRule="auto"/>
            <w:ind w:left="480" w:hanging="480"/>
          </w:pPr>
        </w:pPrChange>
      </w:pPr>
      <w:ins w:id="17473" w:author="arkat" w:date="2017-10-11T10:04:00Z">
        <w:del w:id="17474"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7151966F" w14:textId="3E744AAE" w:rsidR="00F5795E" w:rsidDel="00DE59C1" w:rsidRDefault="00F5795E">
      <w:pPr>
        <w:widowControl w:val="0"/>
        <w:autoSpaceDE w:val="0"/>
        <w:autoSpaceDN w:val="0"/>
        <w:adjustRightInd w:val="0"/>
        <w:spacing w:after="0"/>
        <w:rPr>
          <w:ins w:id="17475" w:author="arkat" w:date="2017-10-11T10:04:00Z"/>
          <w:del w:id="17476" w:author="arkat" w:date="2017-10-11T11:07:00Z"/>
          <w:rFonts w:ascii="Times New Roman" w:hAnsi="Times New Roman" w:cs="Times New Roman"/>
          <w:szCs w:val="24"/>
        </w:rPr>
        <w:pPrChange w:id="17477" w:author="arkat" w:date="2017-10-11T11:07:00Z">
          <w:pPr>
            <w:widowControl w:val="0"/>
            <w:autoSpaceDE w:val="0"/>
            <w:autoSpaceDN w:val="0"/>
            <w:adjustRightInd w:val="0"/>
            <w:spacing w:after="140" w:line="288" w:lineRule="auto"/>
            <w:ind w:left="480" w:hanging="480"/>
          </w:pPr>
        </w:pPrChange>
      </w:pPr>
      <w:ins w:id="17478" w:author="arkat" w:date="2017-10-11T10:04:00Z">
        <w:del w:id="17479"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62050ACC" w14:textId="028D20A3" w:rsidR="00F5795E" w:rsidDel="00DE59C1" w:rsidRDefault="00F5795E">
      <w:pPr>
        <w:widowControl w:val="0"/>
        <w:autoSpaceDE w:val="0"/>
        <w:autoSpaceDN w:val="0"/>
        <w:adjustRightInd w:val="0"/>
        <w:spacing w:after="0"/>
        <w:rPr>
          <w:ins w:id="17480" w:author="arkat" w:date="2017-10-11T10:04:00Z"/>
          <w:del w:id="17481" w:author="arkat" w:date="2017-10-11T11:07:00Z"/>
          <w:rFonts w:ascii="Times New Roman" w:hAnsi="Times New Roman" w:cs="Times New Roman"/>
          <w:szCs w:val="24"/>
        </w:rPr>
        <w:pPrChange w:id="17482" w:author="arkat" w:date="2017-10-11T11:07:00Z">
          <w:pPr>
            <w:widowControl w:val="0"/>
            <w:autoSpaceDE w:val="0"/>
            <w:autoSpaceDN w:val="0"/>
            <w:adjustRightInd w:val="0"/>
            <w:spacing w:after="140" w:line="288" w:lineRule="auto"/>
            <w:ind w:left="480" w:hanging="480"/>
          </w:pPr>
        </w:pPrChange>
      </w:pPr>
      <w:ins w:id="17483" w:author="arkat" w:date="2017-10-11T10:04:00Z">
        <w:del w:id="17484"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767C124B" w14:textId="0A9A00ED" w:rsidR="00F5795E" w:rsidDel="00DE59C1" w:rsidRDefault="00F5795E">
      <w:pPr>
        <w:widowControl w:val="0"/>
        <w:autoSpaceDE w:val="0"/>
        <w:autoSpaceDN w:val="0"/>
        <w:adjustRightInd w:val="0"/>
        <w:spacing w:after="0"/>
        <w:rPr>
          <w:ins w:id="17485" w:author="arkat" w:date="2017-10-11T10:04:00Z"/>
          <w:del w:id="17486" w:author="arkat" w:date="2017-10-11T11:07:00Z"/>
          <w:rFonts w:ascii="Times New Roman" w:hAnsi="Times New Roman" w:cs="Times New Roman"/>
          <w:szCs w:val="24"/>
        </w:rPr>
        <w:pPrChange w:id="17487" w:author="arkat" w:date="2017-10-11T11:07:00Z">
          <w:pPr>
            <w:widowControl w:val="0"/>
            <w:autoSpaceDE w:val="0"/>
            <w:autoSpaceDN w:val="0"/>
            <w:adjustRightInd w:val="0"/>
            <w:spacing w:after="140" w:line="288" w:lineRule="auto"/>
            <w:ind w:left="480" w:hanging="480"/>
          </w:pPr>
        </w:pPrChange>
      </w:pPr>
      <w:ins w:id="17488" w:author="arkat" w:date="2017-10-11T10:04:00Z">
        <w:del w:id="17489"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10D6AD74" w14:textId="7D4AE038" w:rsidR="00F5795E" w:rsidDel="00DE59C1" w:rsidRDefault="00F5795E">
      <w:pPr>
        <w:widowControl w:val="0"/>
        <w:autoSpaceDE w:val="0"/>
        <w:autoSpaceDN w:val="0"/>
        <w:adjustRightInd w:val="0"/>
        <w:spacing w:after="0"/>
        <w:rPr>
          <w:ins w:id="17490" w:author="arkat" w:date="2017-10-11T10:04:00Z"/>
          <w:del w:id="17491" w:author="arkat" w:date="2017-10-11T11:07:00Z"/>
          <w:rFonts w:ascii="Times New Roman" w:hAnsi="Times New Roman" w:cs="Times New Roman"/>
          <w:szCs w:val="24"/>
        </w:rPr>
        <w:pPrChange w:id="17492" w:author="arkat" w:date="2017-10-11T11:07:00Z">
          <w:pPr>
            <w:widowControl w:val="0"/>
            <w:autoSpaceDE w:val="0"/>
            <w:autoSpaceDN w:val="0"/>
            <w:adjustRightInd w:val="0"/>
            <w:spacing w:after="140" w:line="288" w:lineRule="auto"/>
            <w:ind w:left="480" w:hanging="480"/>
          </w:pPr>
        </w:pPrChange>
      </w:pPr>
      <w:ins w:id="17493" w:author="arkat" w:date="2017-10-11T10:04:00Z">
        <w:del w:id="17494"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16C8E554" w14:textId="0F65CC46" w:rsidR="00F5795E" w:rsidDel="00DE59C1" w:rsidRDefault="00F5795E">
      <w:pPr>
        <w:widowControl w:val="0"/>
        <w:autoSpaceDE w:val="0"/>
        <w:autoSpaceDN w:val="0"/>
        <w:adjustRightInd w:val="0"/>
        <w:spacing w:after="0"/>
        <w:rPr>
          <w:ins w:id="17495" w:author="arkat" w:date="2017-10-11T10:04:00Z"/>
          <w:del w:id="17496" w:author="arkat" w:date="2017-10-11T11:07:00Z"/>
          <w:rFonts w:ascii="Times New Roman" w:hAnsi="Times New Roman" w:cs="Times New Roman"/>
          <w:szCs w:val="24"/>
        </w:rPr>
        <w:pPrChange w:id="17497" w:author="arkat" w:date="2017-10-11T11:07:00Z">
          <w:pPr>
            <w:widowControl w:val="0"/>
            <w:autoSpaceDE w:val="0"/>
            <w:autoSpaceDN w:val="0"/>
            <w:adjustRightInd w:val="0"/>
            <w:spacing w:after="140" w:line="288" w:lineRule="auto"/>
            <w:ind w:left="480" w:hanging="480"/>
          </w:pPr>
        </w:pPrChange>
      </w:pPr>
      <w:ins w:id="17498" w:author="arkat" w:date="2017-10-11T10:04:00Z">
        <w:del w:id="17499"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3412851C" w14:textId="15CF9A20" w:rsidR="00F5795E" w:rsidDel="00DE59C1" w:rsidRDefault="00F5795E">
      <w:pPr>
        <w:widowControl w:val="0"/>
        <w:autoSpaceDE w:val="0"/>
        <w:autoSpaceDN w:val="0"/>
        <w:adjustRightInd w:val="0"/>
        <w:spacing w:after="0"/>
        <w:rPr>
          <w:ins w:id="17500" w:author="arkat" w:date="2017-10-11T10:04:00Z"/>
          <w:del w:id="17501" w:author="arkat" w:date="2017-10-11T11:07:00Z"/>
          <w:rFonts w:ascii="Times New Roman" w:hAnsi="Times New Roman" w:cs="Times New Roman"/>
          <w:szCs w:val="24"/>
        </w:rPr>
        <w:pPrChange w:id="17502" w:author="arkat" w:date="2017-10-11T11:07:00Z">
          <w:pPr>
            <w:widowControl w:val="0"/>
            <w:autoSpaceDE w:val="0"/>
            <w:autoSpaceDN w:val="0"/>
            <w:adjustRightInd w:val="0"/>
            <w:spacing w:after="140" w:line="288" w:lineRule="auto"/>
            <w:ind w:left="480" w:hanging="480"/>
          </w:pPr>
        </w:pPrChange>
      </w:pPr>
      <w:ins w:id="17503" w:author="arkat" w:date="2017-10-11T10:04:00Z">
        <w:del w:id="17504"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4589427C" w14:textId="149A0056" w:rsidR="00F5795E" w:rsidDel="00DE59C1" w:rsidRDefault="00F5795E">
      <w:pPr>
        <w:widowControl w:val="0"/>
        <w:autoSpaceDE w:val="0"/>
        <w:autoSpaceDN w:val="0"/>
        <w:adjustRightInd w:val="0"/>
        <w:spacing w:after="0"/>
        <w:rPr>
          <w:ins w:id="17505" w:author="arkat" w:date="2017-10-11T10:04:00Z"/>
          <w:del w:id="17506" w:author="arkat" w:date="2017-10-11T11:07:00Z"/>
          <w:rFonts w:ascii="Times New Roman" w:hAnsi="Times New Roman" w:cs="Times New Roman"/>
          <w:szCs w:val="24"/>
        </w:rPr>
        <w:pPrChange w:id="17507" w:author="arkat" w:date="2017-10-11T11:07:00Z">
          <w:pPr>
            <w:widowControl w:val="0"/>
            <w:autoSpaceDE w:val="0"/>
            <w:autoSpaceDN w:val="0"/>
            <w:adjustRightInd w:val="0"/>
            <w:spacing w:after="140" w:line="288" w:lineRule="auto"/>
            <w:ind w:left="480" w:hanging="480"/>
          </w:pPr>
        </w:pPrChange>
      </w:pPr>
      <w:ins w:id="17508" w:author="arkat" w:date="2017-10-11T10:04:00Z">
        <w:del w:id="17509"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3DC87B8B" w14:textId="2D58CB93" w:rsidR="00F5795E" w:rsidDel="00DE59C1" w:rsidRDefault="00F5795E">
      <w:pPr>
        <w:widowControl w:val="0"/>
        <w:autoSpaceDE w:val="0"/>
        <w:autoSpaceDN w:val="0"/>
        <w:adjustRightInd w:val="0"/>
        <w:spacing w:after="0"/>
        <w:rPr>
          <w:ins w:id="17510" w:author="arkat" w:date="2017-10-11T10:04:00Z"/>
          <w:del w:id="17511" w:author="arkat" w:date="2017-10-11T11:07:00Z"/>
          <w:rFonts w:ascii="Times New Roman" w:hAnsi="Times New Roman" w:cs="Times New Roman"/>
          <w:szCs w:val="24"/>
        </w:rPr>
        <w:pPrChange w:id="17512" w:author="arkat" w:date="2017-10-11T11:07:00Z">
          <w:pPr>
            <w:widowControl w:val="0"/>
            <w:autoSpaceDE w:val="0"/>
            <w:autoSpaceDN w:val="0"/>
            <w:adjustRightInd w:val="0"/>
            <w:spacing w:after="140" w:line="288" w:lineRule="auto"/>
            <w:ind w:left="480" w:hanging="480"/>
          </w:pPr>
        </w:pPrChange>
      </w:pPr>
      <w:ins w:id="17513" w:author="arkat" w:date="2017-10-11T10:04:00Z">
        <w:del w:id="17514"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4F385DEF" w14:textId="3D0412A4" w:rsidR="00F5795E" w:rsidDel="00DE59C1" w:rsidRDefault="00F5795E">
      <w:pPr>
        <w:widowControl w:val="0"/>
        <w:autoSpaceDE w:val="0"/>
        <w:autoSpaceDN w:val="0"/>
        <w:adjustRightInd w:val="0"/>
        <w:spacing w:after="0"/>
        <w:rPr>
          <w:ins w:id="17515" w:author="arkat" w:date="2017-10-11T10:04:00Z"/>
          <w:del w:id="17516" w:author="arkat" w:date="2017-10-11T11:07:00Z"/>
          <w:rFonts w:ascii="Times New Roman" w:hAnsi="Times New Roman" w:cs="Times New Roman"/>
          <w:szCs w:val="24"/>
        </w:rPr>
        <w:pPrChange w:id="17517" w:author="arkat" w:date="2017-10-11T11:07:00Z">
          <w:pPr>
            <w:widowControl w:val="0"/>
            <w:autoSpaceDE w:val="0"/>
            <w:autoSpaceDN w:val="0"/>
            <w:adjustRightInd w:val="0"/>
            <w:spacing w:after="140" w:line="288" w:lineRule="auto"/>
            <w:ind w:left="480" w:hanging="480"/>
          </w:pPr>
        </w:pPrChange>
      </w:pPr>
      <w:ins w:id="17518" w:author="arkat" w:date="2017-10-11T10:04:00Z">
        <w:del w:id="17519"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40787CE1" w14:textId="69A3CECA" w:rsidR="00F5795E" w:rsidDel="00DE59C1" w:rsidRDefault="00F5795E">
      <w:pPr>
        <w:widowControl w:val="0"/>
        <w:autoSpaceDE w:val="0"/>
        <w:autoSpaceDN w:val="0"/>
        <w:adjustRightInd w:val="0"/>
        <w:spacing w:after="0"/>
        <w:rPr>
          <w:ins w:id="17520" w:author="arkat" w:date="2017-10-11T10:04:00Z"/>
          <w:del w:id="17521" w:author="arkat" w:date="2017-10-11T11:07:00Z"/>
          <w:rFonts w:ascii="Times New Roman" w:hAnsi="Times New Roman" w:cs="Times New Roman"/>
          <w:szCs w:val="24"/>
        </w:rPr>
        <w:pPrChange w:id="17522" w:author="arkat" w:date="2017-10-11T11:07:00Z">
          <w:pPr>
            <w:widowControl w:val="0"/>
            <w:autoSpaceDE w:val="0"/>
            <w:autoSpaceDN w:val="0"/>
            <w:adjustRightInd w:val="0"/>
            <w:spacing w:after="140" w:line="288" w:lineRule="auto"/>
            <w:ind w:left="480" w:hanging="480"/>
          </w:pPr>
        </w:pPrChange>
      </w:pPr>
      <w:ins w:id="17523" w:author="arkat" w:date="2017-10-11T10:04:00Z">
        <w:del w:id="17524"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695BA285" w14:textId="6F5A3E6C" w:rsidR="00F5795E" w:rsidDel="00DE59C1" w:rsidRDefault="00F5795E">
      <w:pPr>
        <w:widowControl w:val="0"/>
        <w:autoSpaceDE w:val="0"/>
        <w:autoSpaceDN w:val="0"/>
        <w:adjustRightInd w:val="0"/>
        <w:spacing w:after="0"/>
        <w:rPr>
          <w:ins w:id="17525" w:author="arkat" w:date="2017-10-11T10:04:00Z"/>
          <w:del w:id="17526" w:author="arkat" w:date="2017-10-11T11:07:00Z"/>
          <w:rFonts w:ascii="Times New Roman" w:hAnsi="Times New Roman" w:cs="Times New Roman"/>
          <w:szCs w:val="24"/>
        </w:rPr>
        <w:pPrChange w:id="17527" w:author="arkat" w:date="2017-10-11T11:07:00Z">
          <w:pPr>
            <w:widowControl w:val="0"/>
            <w:autoSpaceDE w:val="0"/>
            <w:autoSpaceDN w:val="0"/>
            <w:adjustRightInd w:val="0"/>
            <w:spacing w:after="140" w:line="288" w:lineRule="auto"/>
            <w:ind w:left="480" w:hanging="480"/>
          </w:pPr>
        </w:pPrChange>
      </w:pPr>
      <w:ins w:id="17528" w:author="arkat" w:date="2017-10-11T10:04:00Z">
        <w:del w:id="17529"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7B76BFE6" w14:textId="7419A699" w:rsidR="00F5795E" w:rsidDel="00DE59C1" w:rsidRDefault="00F5795E">
      <w:pPr>
        <w:widowControl w:val="0"/>
        <w:autoSpaceDE w:val="0"/>
        <w:autoSpaceDN w:val="0"/>
        <w:adjustRightInd w:val="0"/>
        <w:spacing w:after="0"/>
        <w:rPr>
          <w:ins w:id="17530" w:author="arkat" w:date="2017-10-11T10:04:00Z"/>
          <w:del w:id="17531" w:author="arkat" w:date="2017-10-11T11:07:00Z"/>
          <w:rFonts w:ascii="Times New Roman" w:hAnsi="Times New Roman" w:cs="Times New Roman"/>
          <w:szCs w:val="24"/>
        </w:rPr>
        <w:pPrChange w:id="17532" w:author="arkat" w:date="2017-10-11T11:07:00Z">
          <w:pPr>
            <w:widowControl w:val="0"/>
            <w:autoSpaceDE w:val="0"/>
            <w:autoSpaceDN w:val="0"/>
            <w:adjustRightInd w:val="0"/>
            <w:spacing w:after="140" w:line="288" w:lineRule="auto"/>
            <w:ind w:left="480" w:hanging="480"/>
          </w:pPr>
        </w:pPrChange>
      </w:pPr>
      <w:ins w:id="17533" w:author="arkat" w:date="2017-10-11T10:04:00Z">
        <w:del w:id="17534"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15ACD6DD" w14:textId="787DA62A" w:rsidR="00F5795E" w:rsidDel="00DE59C1" w:rsidRDefault="00F5795E">
      <w:pPr>
        <w:widowControl w:val="0"/>
        <w:autoSpaceDE w:val="0"/>
        <w:autoSpaceDN w:val="0"/>
        <w:adjustRightInd w:val="0"/>
        <w:spacing w:after="0"/>
        <w:rPr>
          <w:ins w:id="17535" w:author="arkat" w:date="2017-10-11T10:04:00Z"/>
          <w:del w:id="17536" w:author="arkat" w:date="2017-10-11T11:07:00Z"/>
          <w:rFonts w:ascii="Times New Roman" w:hAnsi="Times New Roman" w:cs="Times New Roman"/>
          <w:szCs w:val="24"/>
        </w:rPr>
        <w:pPrChange w:id="17537" w:author="arkat" w:date="2017-10-11T11:07:00Z">
          <w:pPr>
            <w:widowControl w:val="0"/>
            <w:autoSpaceDE w:val="0"/>
            <w:autoSpaceDN w:val="0"/>
            <w:adjustRightInd w:val="0"/>
            <w:spacing w:after="140" w:line="288" w:lineRule="auto"/>
            <w:ind w:left="480" w:hanging="480"/>
          </w:pPr>
        </w:pPrChange>
      </w:pPr>
      <w:ins w:id="17538" w:author="arkat" w:date="2017-10-11T10:04:00Z">
        <w:del w:id="17539"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22BB9CF3" w14:textId="1213E4C1" w:rsidR="00F5795E" w:rsidDel="00DE59C1" w:rsidRDefault="00F5795E">
      <w:pPr>
        <w:widowControl w:val="0"/>
        <w:autoSpaceDE w:val="0"/>
        <w:autoSpaceDN w:val="0"/>
        <w:adjustRightInd w:val="0"/>
        <w:spacing w:after="0"/>
        <w:rPr>
          <w:ins w:id="17540" w:author="arkat" w:date="2017-10-11T10:04:00Z"/>
          <w:del w:id="17541" w:author="arkat" w:date="2017-10-11T11:07:00Z"/>
          <w:rFonts w:ascii="Times New Roman" w:hAnsi="Times New Roman" w:cs="Times New Roman"/>
          <w:szCs w:val="24"/>
        </w:rPr>
        <w:pPrChange w:id="17542" w:author="arkat" w:date="2017-10-11T11:07:00Z">
          <w:pPr>
            <w:widowControl w:val="0"/>
            <w:autoSpaceDE w:val="0"/>
            <w:autoSpaceDN w:val="0"/>
            <w:adjustRightInd w:val="0"/>
            <w:spacing w:after="140" w:line="288" w:lineRule="auto"/>
            <w:ind w:left="480" w:hanging="480"/>
          </w:pPr>
        </w:pPrChange>
      </w:pPr>
      <w:ins w:id="17543" w:author="arkat" w:date="2017-10-11T10:04:00Z">
        <w:del w:id="17544"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1280E6C1" w14:textId="64AFA303" w:rsidR="00F5795E" w:rsidDel="00DE59C1" w:rsidRDefault="00F5795E">
      <w:pPr>
        <w:widowControl w:val="0"/>
        <w:autoSpaceDE w:val="0"/>
        <w:autoSpaceDN w:val="0"/>
        <w:adjustRightInd w:val="0"/>
        <w:spacing w:after="0"/>
        <w:rPr>
          <w:ins w:id="17545" w:author="arkat" w:date="2017-10-11T10:04:00Z"/>
          <w:del w:id="17546" w:author="arkat" w:date="2017-10-11T11:07:00Z"/>
          <w:rFonts w:ascii="Times New Roman" w:hAnsi="Times New Roman" w:cs="Times New Roman"/>
          <w:szCs w:val="24"/>
        </w:rPr>
        <w:pPrChange w:id="17547" w:author="arkat" w:date="2017-10-11T11:07:00Z">
          <w:pPr>
            <w:widowControl w:val="0"/>
            <w:autoSpaceDE w:val="0"/>
            <w:autoSpaceDN w:val="0"/>
            <w:adjustRightInd w:val="0"/>
            <w:spacing w:after="140" w:line="288" w:lineRule="auto"/>
            <w:ind w:left="480" w:hanging="480"/>
          </w:pPr>
        </w:pPrChange>
      </w:pPr>
      <w:ins w:id="17548" w:author="arkat" w:date="2017-10-11T10:04:00Z">
        <w:del w:id="17549"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762130BC" w14:textId="063CCDE4" w:rsidR="00F5795E" w:rsidDel="00DE59C1" w:rsidRDefault="00F5795E">
      <w:pPr>
        <w:widowControl w:val="0"/>
        <w:autoSpaceDE w:val="0"/>
        <w:autoSpaceDN w:val="0"/>
        <w:adjustRightInd w:val="0"/>
        <w:spacing w:after="0"/>
        <w:rPr>
          <w:ins w:id="17550" w:author="arkat" w:date="2017-10-11T10:04:00Z"/>
          <w:del w:id="17551" w:author="arkat" w:date="2017-10-11T11:07:00Z"/>
          <w:rFonts w:ascii="Times New Roman" w:hAnsi="Times New Roman" w:cs="Times New Roman"/>
          <w:szCs w:val="24"/>
        </w:rPr>
        <w:pPrChange w:id="17552" w:author="arkat" w:date="2017-10-11T11:07:00Z">
          <w:pPr>
            <w:widowControl w:val="0"/>
            <w:autoSpaceDE w:val="0"/>
            <w:autoSpaceDN w:val="0"/>
            <w:adjustRightInd w:val="0"/>
            <w:spacing w:after="140" w:line="288" w:lineRule="auto"/>
            <w:ind w:left="480" w:hanging="480"/>
          </w:pPr>
        </w:pPrChange>
      </w:pPr>
      <w:ins w:id="17553" w:author="arkat" w:date="2017-10-11T10:04:00Z">
        <w:del w:id="17554"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72578618" w14:textId="48A0EE03" w:rsidR="00F5795E" w:rsidDel="00DE59C1" w:rsidRDefault="00F5795E">
      <w:pPr>
        <w:widowControl w:val="0"/>
        <w:autoSpaceDE w:val="0"/>
        <w:autoSpaceDN w:val="0"/>
        <w:adjustRightInd w:val="0"/>
        <w:spacing w:after="0"/>
        <w:rPr>
          <w:ins w:id="17555" w:author="arkat" w:date="2017-10-11T10:04:00Z"/>
          <w:del w:id="17556" w:author="arkat" w:date="2017-10-11T11:07:00Z"/>
          <w:rFonts w:ascii="Times New Roman" w:hAnsi="Times New Roman" w:cs="Times New Roman"/>
          <w:szCs w:val="24"/>
        </w:rPr>
        <w:pPrChange w:id="17557" w:author="arkat" w:date="2017-10-11T11:07:00Z">
          <w:pPr>
            <w:widowControl w:val="0"/>
            <w:autoSpaceDE w:val="0"/>
            <w:autoSpaceDN w:val="0"/>
            <w:adjustRightInd w:val="0"/>
            <w:spacing w:after="140" w:line="288" w:lineRule="auto"/>
            <w:ind w:left="480" w:hanging="480"/>
          </w:pPr>
        </w:pPrChange>
      </w:pPr>
      <w:ins w:id="17558" w:author="arkat" w:date="2017-10-11T10:04:00Z">
        <w:del w:id="17559"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22C032D8" w14:textId="5210029B" w:rsidR="00F5795E" w:rsidDel="00DE59C1" w:rsidRDefault="00F5795E">
      <w:pPr>
        <w:widowControl w:val="0"/>
        <w:autoSpaceDE w:val="0"/>
        <w:autoSpaceDN w:val="0"/>
        <w:adjustRightInd w:val="0"/>
        <w:spacing w:after="0"/>
        <w:rPr>
          <w:ins w:id="17560" w:author="arkat" w:date="2017-10-11T10:04:00Z"/>
          <w:del w:id="17561" w:author="arkat" w:date="2017-10-11T11:07:00Z"/>
          <w:rFonts w:ascii="Times New Roman" w:hAnsi="Times New Roman" w:cs="Times New Roman"/>
          <w:szCs w:val="24"/>
        </w:rPr>
        <w:pPrChange w:id="17562" w:author="arkat" w:date="2017-10-11T11:07:00Z">
          <w:pPr>
            <w:widowControl w:val="0"/>
            <w:autoSpaceDE w:val="0"/>
            <w:autoSpaceDN w:val="0"/>
            <w:adjustRightInd w:val="0"/>
            <w:spacing w:after="140" w:line="288" w:lineRule="auto"/>
            <w:ind w:left="480" w:hanging="480"/>
          </w:pPr>
        </w:pPrChange>
      </w:pPr>
      <w:ins w:id="17563" w:author="arkat" w:date="2017-10-11T10:04:00Z">
        <w:del w:id="17564"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426B4024" w14:textId="1857AA37" w:rsidR="00F5795E" w:rsidDel="00DE59C1" w:rsidRDefault="00F5795E">
      <w:pPr>
        <w:widowControl w:val="0"/>
        <w:autoSpaceDE w:val="0"/>
        <w:autoSpaceDN w:val="0"/>
        <w:adjustRightInd w:val="0"/>
        <w:spacing w:after="0"/>
        <w:rPr>
          <w:ins w:id="17565" w:author="arkat" w:date="2017-10-11T10:04:00Z"/>
          <w:del w:id="17566" w:author="arkat" w:date="2017-10-11T11:07:00Z"/>
          <w:rFonts w:ascii="Times New Roman" w:hAnsi="Times New Roman" w:cs="Times New Roman"/>
          <w:szCs w:val="24"/>
        </w:rPr>
        <w:pPrChange w:id="17567" w:author="arkat" w:date="2017-10-11T11:07:00Z">
          <w:pPr>
            <w:widowControl w:val="0"/>
            <w:autoSpaceDE w:val="0"/>
            <w:autoSpaceDN w:val="0"/>
            <w:adjustRightInd w:val="0"/>
            <w:spacing w:after="140" w:line="288" w:lineRule="auto"/>
            <w:ind w:left="480" w:hanging="480"/>
          </w:pPr>
        </w:pPrChange>
      </w:pPr>
      <w:ins w:id="17568" w:author="arkat" w:date="2017-10-11T10:04:00Z">
        <w:del w:id="17569"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27887D58" w14:textId="4A984E8B" w:rsidR="00F5795E" w:rsidDel="00DE59C1" w:rsidRDefault="00F5795E">
      <w:pPr>
        <w:widowControl w:val="0"/>
        <w:autoSpaceDE w:val="0"/>
        <w:autoSpaceDN w:val="0"/>
        <w:adjustRightInd w:val="0"/>
        <w:spacing w:after="0"/>
        <w:rPr>
          <w:ins w:id="17570" w:author="arkat" w:date="2017-10-11T10:04:00Z"/>
          <w:del w:id="17571" w:author="arkat" w:date="2017-10-11T11:07:00Z"/>
          <w:rFonts w:ascii="Times New Roman" w:hAnsi="Times New Roman" w:cs="Times New Roman"/>
          <w:szCs w:val="24"/>
        </w:rPr>
        <w:pPrChange w:id="17572" w:author="arkat" w:date="2017-10-11T11:07:00Z">
          <w:pPr>
            <w:widowControl w:val="0"/>
            <w:autoSpaceDE w:val="0"/>
            <w:autoSpaceDN w:val="0"/>
            <w:adjustRightInd w:val="0"/>
            <w:spacing w:after="140" w:line="288" w:lineRule="auto"/>
            <w:ind w:left="480" w:hanging="480"/>
          </w:pPr>
        </w:pPrChange>
      </w:pPr>
      <w:ins w:id="17573" w:author="arkat" w:date="2017-10-11T10:04:00Z">
        <w:del w:id="17574"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3A3D71C2" w14:textId="3A16C6FF" w:rsidR="00F5795E" w:rsidDel="00DE59C1" w:rsidRDefault="00F5795E">
      <w:pPr>
        <w:widowControl w:val="0"/>
        <w:autoSpaceDE w:val="0"/>
        <w:autoSpaceDN w:val="0"/>
        <w:adjustRightInd w:val="0"/>
        <w:spacing w:after="0"/>
        <w:rPr>
          <w:ins w:id="17575" w:author="arkat" w:date="2017-10-11T10:04:00Z"/>
          <w:del w:id="17576" w:author="arkat" w:date="2017-10-11T11:07:00Z"/>
          <w:rFonts w:ascii="Times New Roman" w:hAnsi="Times New Roman" w:cs="Times New Roman"/>
          <w:szCs w:val="24"/>
        </w:rPr>
        <w:pPrChange w:id="17577" w:author="arkat" w:date="2017-10-11T11:07:00Z">
          <w:pPr>
            <w:widowControl w:val="0"/>
            <w:autoSpaceDE w:val="0"/>
            <w:autoSpaceDN w:val="0"/>
            <w:adjustRightInd w:val="0"/>
            <w:spacing w:after="140" w:line="288" w:lineRule="auto"/>
            <w:ind w:left="480" w:hanging="480"/>
          </w:pPr>
        </w:pPrChange>
      </w:pPr>
      <w:ins w:id="17578" w:author="arkat" w:date="2017-10-11T10:04:00Z">
        <w:del w:id="17579"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624202AE" w14:textId="7C7CB628" w:rsidR="00F5795E" w:rsidDel="00DE59C1" w:rsidRDefault="00F5795E">
      <w:pPr>
        <w:widowControl w:val="0"/>
        <w:autoSpaceDE w:val="0"/>
        <w:autoSpaceDN w:val="0"/>
        <w:adjustRightInd w:val="0"/>
        <w:spacing w:after="0"/>
        <w:rPr>
          <w:ins w:id="17580" w:author="arkat" w:date="2017-10-11T10:04:00Z"/>
          <w:del w:id="17581" w:author="arkat" w:date="2017-10-11T11:07:00Z"/>
          <w:rFonts w:ascii="Times New Roman" w:hAnsi="Times New Roman" w:cs="Times New Roman"/>
          <w:szCs w:val="24"/>
        </w:rPr>
        <w:pPrChange w:id="17582" w:author="arkat" w:date="2017-10-11T11:07:00Z">
          <w:pPr>
            <w:widowControl w:val="0"/>
            <w:autoSpaceDE w:val="0"/>
            <w:autoSpaceDN w:val="0"/>
            <w:adjustRightInd w:val="0"/>
            <w:spacing w:after="140" w:line="288" w:lineRule="auto"/>
            <w:ind w:left="480" w:hanging="480"/>
          </w:pPr>
        </w:pPrChange>
      </w:pPr>
      <w:ins w:id="17583" w:author="arkat" w:date="2017-10-11T10:04:00Z">
        <w:del w:id="17584"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196DB9EF" w14:textId="5E0874AE" w:rsidR="00F5795E" w:rsidDel="00DE59C1" w:rsidRDefault="00F5795E">
      <w:pPr>
        <w:widowControl w:val="0"/>
        <w:autoSpaceDE w:val="0"/>
        <w:autoSpaceDN w:val="0"/>
        <w:adjustRightInd w:val="0"/>
        <w:spacing w:after="0"/>
        <w:rPr>
          <w:ins w:id="17585" w:author="arkat" w:date="2017-10-11T10:04:00Z"/>
          <w:del w:id="17586" w:author="arkat" w:date="2017-10-11T11:07:00Z"/>
          <w:rFonts w:ascii="Times New Roman" w:hAnsi="Times New Roman" w:cs="Times New Roman"/>
          <w:szCs w:val="24"/>
        </w:rPr>
        <w:pPrChange w:id="17587" w:author="arkat" w:date="2017-10-11T11:07:00Z">
          <w:pPr>
            <w:widowControl w:val="0"/>
            <w:autoSpaceDE w:val="0"/>
            <w:autoSpaceDN w:val="0"/>
            <w:adjustRightInd w:val="0"/>
            <w:spacing w:after="140" w:line="288" w:lineRule="auto"/>
            <w:ind w:left="480" w:hanging="480"/>
          </w:pPr>
        </w:pPrChange>
      </w:pPr>
      <w:ins w:id="17588" w:author="arkat" w:date="2017-10-11T10:04:00Z">
        <w:del w:id="17589"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2182CECE" w14:textId="7E572864" w:rsidR="00F5795E" w:rsidDel="00DE59C1" w:rsidRDefault="00F5795E">
      <w:pPr>
        <w:widowControl w:val="0"/>
        <w:autoSpaceDE w:val="0"/>
        <w:autoSpaceDN w:val="0"/>
        <w:adjustRightInd w:val="0"/>
        <w:spacing w:after="0"/>
        <w:rPr>
          <w:ins w:id="17590" w:author="arkat" w:date="2017-10-11T10:04:00Z"/>
          <w:del w:id="17591" w:author="arkat" w:date="2017-10-11T11:07:00Z"/>
          <w:rFonts w:ascii="Times New Roman" w:hAnsi="Times New Roman" w:cs="Times New Roman"/>
          <w:szCs w:val="24"/>
        </w:rPr>
        <w:pPrChange w:id="17592" w:author="arkat" w:date="2017-10-11T11:07:00Z">
          <w:pPr>
            <w:widowControl w:val="0"/>
            <w:autoSpaceDE w:val="0"/>
            <w:autoSpaceDN w:val="0"/>
            <w:adjustRightInd w:val="0"/>
            <w:spacing w:after="140" w:line="288" w:lineRule="auto"/>
            <w:ind w:left="480" w:hanging="480"/>
          </w:pPr>
        </w:pPrChange>
      </w:pPr>
      <w:ins w:id="17593" w:author="arkat" w:date="2017-10-11T10:04:00Z">
        <w:del w:id="17594"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32448B87" w14:textId="035F0E4F" w:rsidR="00F5795E" w:rsidDel="00DE59C1" w:rsidRDefault="00F5795E">
      <w:pPr>
        <w:widowControl w:val="0"/>
        <w:autoSpaceDE w:val="0"/>
        <w:autoSpaceDN w:val="0"/>
        <w:adjustRightInd w:val="0"/>
        <w:spacing w:after="0"/>
        <w:rPr>
          <w:ins w:id="17595" w:author="arkat" w:date="2017-10-11T10:04:00Z"/>
          <w:del w:id="17596" w:author="arkat" w:date="2017-10-11T11:07:00Z"/>
          <w:rFonts w:ascii="Times New Roman" w:hAnsi="Times New Roman" w:cs="Times New Roman"/>
          <w:szCs w:val="24"/>
        </w:rPr>
        <w:pPrChange w:id="17597" w:author="arkat" w:date="2017-10-11T11:07:00Z">
          <w:pPr>
            <w:widowControl w:val="0"/>
            <w:autoSpaceDE w:val="0"/>
            <w:autoSpaceDN w:val="0"/>
            <w:adjustRightInd w:val="0"/>
            <w:spacing w:after="140" w:line="288" w:lineRule="auto"/>
            <w:ind w:left="480" w:hanging="480"/>
          </w:pPr>
        </w:pPrChange>
      </w:pPr>
      <w:ins w:id="17598" w:author="arkat" w:date="2017-10-11T10:04:00Z">
        <w:del w:id="17599"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0AA999F4" w14:textId="02AED018" w:rsidR="00F5795E" w:rsidDel="00DE59C1" w:rsidRDefault="00F5795E">
      <w:pPr>
        <w:widowControl w:val="0"/>
        <w:autoSpaceDE w:val="0"/>
        <w:autoSpaceDN w:val="0"/>
        <w:adjustRightInd w:val="0"/>
        <w:spacing w:after="0"/>
        <w:rPr>
          <w:ins w:id="17600" w:author="arkat" w:date="2017-10-11T10:04:00Z"/>
          <w:del w:id="17601" w:author="arkat" w:date="2017-10-11T11:07:00Z"/>
          <w:rFonts w:ascii="Times New Roman" w:hAnsi="Times New Roman" w:cs="Times New Roman"/>
          <w:szCs w:val="24"/>
        </w:rPr>
        <w:pPrChange w:id="17602" w:author="arkat" w:date="2017-10-11T11:07:00Z">
          <w:pPr>
            <w:widowControl w:val="0"/>
            <w:autoSpaceDE w:val="0"/>
            <w:autoSpaceDN w:val="0"/>
            <w:adjustRightInd w:val="0"/>
            <w:spacing w:after="140" w:line="288" w:lineRule="auto"/>
            <w:ind w:left="480" w:hanging="480"/>
          </w:pPr>
        </w:pPrChange>
      </w:pPr>
      <w:ins w:id="17603" w:author="arkat" w:date="2017-10-11T10:04:00Z">
        <w:del w:id="17604"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2783EC4D" w14:textId="70E967C2" w:rsidR="00F5795E" w:rsidDel="00DE59C1" w:rsidRDefault="00F5795E">
      <w:pPr>
        <w:widowControl w:val="0"/>
        <w:autoSpaceDE w:val="0"/>
        <w:autoSpaceDN w:val="0"/>
        <w:adjustRightInd w:val="0"/>
        <w:spacing w:after="0"/>
        <w:rPr>
          <w:ins w:id="17605" w:author="arkat" w:date="2017-10-11T10:04:00Z"/>
          <w:del w:id="17606" w:author="arkat" w:date="2017-10-11T11:07:00Z"/>
          <w:rFonts w:ascii="Times New Roman" w:hAnsi="Times New Roman" w:cs="Times New Roman"/>
          <w:szCs w:val="24"/>
        </w:rPr>
        <w:pPrChange w:id="17607" w:author="arkat" w:date="2017-10-11T11:07:00Z">
          <w:pPr>
            <w:widowControl w:val="0"/>
            <w:autoSpaceDE w:val="0"/>
            <w:autoSpaceDN w:val="0"/>
            <w:adjustRightInd w:val="0"/>
            <w:spacing w:after="140" w:line="288" w:lineRule="auto"/>
            <w:ind w:left="480" w:hanging="480"/>
          </w:pPr>
        </w:pPrChange>
      </w:pPr>
      <w:ins w:id="17608" w:author="arkat" w:date="2017-10-11T10:04:00Z">
        <w:del w:id="17609"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0B0D0477" w14:textId="33FD06A5" w:rsidR="00F5795E" w:rsidDel="00DE59C1" w:rsidRDefault="00F5795E">
      <w:pPr>
        <w:widowControl w:val="0"/>
        <w:autoSpaceDE w:val="0"/>
        <w:autoSpaceDN w:val="0"/>
        <w:adjustRightInd w:val="0"/>
        <w:spacing w:after="0"/>
        <w:rPr>
          <w:ins w:id="17610" w:author="arkat" w:date="2017-10-11T10:04:00Z"/>
          <w:del w:id="17611" w:author="arkat" w:date="2017-10-11T11:07:00Z"/>
          <w:rFonts w:ascii="Times New Roman" w:hAnsi="Times New Roman" w:cs="Times New Roman"/>
          <w:szCs w:val="24"/>
        </w:rPr>
        <w:pPrChange w:id="17612" w:author="arkat" w:date="2017-10-11T11:07:00Z">
          <w:pPr>
            <w:widowControl w:val="0"/>
            <w:autoSpaceDE w:val="0"/>
            <w:autoSpaceDN w:val="0"/>
            <w:adjustRightInd w:val="0"/>
            <w:spacing w:after="140" w:line="288" w:lineRule="auto"/>
            <w:ind w:left="480" w:hanging="480"/>
          </w:pPr>
        </w:pPrChange>
      </w:pPr>
      <w:ins w:id="17613" w:author="arkat" w:date="2017-10-11T10:04:00Z">
        <w:del w:id="17614"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0D710F71" w14:textId="683D24E4" w:rsidR="00F5795E" w:rsidDel="00DE59C1" w:rsidRDefault="00F5795E">
      <w:pPr>
        <w:widowControl w:val="0"/>
        <w:autoSpaceDE w:val="0"/>
        <w:autoSpaceDN w:val="0"/>
        <w:adjustRightInd w:val="0"/>
        <w:spacing w:after="0"/>
        <w:rPr>
          <w:ins w:id="17615" w:author="arkat" w:date="2017-10-11T10:04:00Z"/>
          <w:del w:id="17616" w:author="arkat" w:date="2017-10-11T11:07:00Z"/>
          <w:rFonts w:ascii="Times New Roman" w:hAnsi="Times New Roman" w:cs="Times New Roman"/>
          <w:szCs w:val="24"/>
        </w:rPr>
        <w:pPrChange w:id="17617" w:author="arkat" w:date="2017-10-11T11:07:00Z">
          <w:pPr>
            <w:widowControl w:val="0"/>
            <w:autoSpaceDE w:val="0"/>
            <w:autoSpaceDN w:val="0"/>
            <w:adjustRightInd w:val="0"/>
            <w:spacing w:after="140" w:line="288" w:lineRule="auto"/>
            <w:ind w:left="480" w:hanging="480"/>
          </w:pPr>
        </w:pPrChange>
      </w:pPr>
      <w:ins w:id="17618" w:author="arkat" w:date="2017-10-11T10:04:00Z">
        <w:del w:id="17619"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456A1D18" w14:textId="4A19C7BC" w:rsidR="00F5795E" w:rsidDel="00DE59C1" w:rsidRDefault="00F5795E">
      <w:pPr>
        <w:widowControl w:val="0"/>
        <w:autoSpaceDE w:val="0"/>
        <w:autoSpaceDN w:val="0"/>
        <w:adjustRightInd w:val="0"/>
        <w:spacing w:after="0"/>
        <w:rPr>
          <w:ins w:id="17620" w:author="arkat" w:date="2017-10-11T10:04:00Z"/>
          <w:del w:id="17621" w:author="arkat" w:date="2017-10-11T11:07:00Z"/>
          <w:rFonts w:ascii="Times New Roman" w:hAnsi="Times New Roman" w:cs="Times New Roman"/>
          <w:szCs w:val="24"/>
        </w:rPr>
        <w:pPrChange w:id="17622" w:author="arkat" w:date="2017-10-11T11:07:00Z">
          <w:pPr>
            <w:widowControl w:val="0"/>
            <w:autoSpaceDE w:val="0"/>
            <w:autoSpaceDN w:val="0"/>
            <w:adjustRightInd w:val="0"/>
            <w:spacing w:after="140" w:line="288" w:lineRule="auto"/>
            <w:ind w:left="480" w:hanging="480"/>
          </w:pPr>
        </w:pPrChange>
      </w:pPr>
      <w:ins w:id="17623" w:author="arkat" w:date="2017-10-11T10:04:00Z">
        <w:del w:id="17624"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12EB00A8" w14:textId="5A1044C5" w:rsidR="00F5795E" w:rsidDel="00DE59C1" w:rsidRDefault="00F5795E">
      <w:pPr>
        <w:widowControl w:val="0"/>
        <w:autoSpaceDE w:val="0"/>
        <w:autoSpaceDN w:val="0"/>
        <w:adjustRightInd w:val="0"/>
        <w:spacing w:after="0"/>
        <w:rPr>
          <w:ins w:id="17625" w:author="arkat" w:date="2017-10-11T10:04:00Z"/>
          <w:del w:id="17626" w:author="arkat" w:date="2017-10-11T11:07:00Z"/>
          <w:rFonts w:ascii="Times New Roman" w:hAnsi="Times New Roman" w:cs="Times New Roman"/>
          <w:szCs w:val="24"/>
        </w:rPr>
        <w:pPrChange w:id="17627" w:author="arkat" w:date="2017-10-11T11:07:00Z">
          <w:pPr>
            <w:widowControl w:val="0"/>
            <w:autoSpaceDE w:val="0"/>
            <w:autoSpaceDN w:val="0"/>
            <w:adjustRightInd w:val="0"/>
            <w:spacing w:after="140" w:line="288" w:lineRule="auto"/>
            <w:ind w:left="480" w:hanging="480"/>
          </w:pPr>
        </w:pPrChange>
      </w:pPr>
      <w:ins w:id="17628" w:author="arkat" w:date="2017-10-11T10:04:00Z">
        <w:del w:id="17629"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5C84E5D3" w14:textId="70268B40" w:rsidR="00F5795E" w:rsidDel="00DE59C1" w:rsidRDefault="00F5795E">
      <w:pPr>
        <w:widowControl w:val="0"/>
        <w:autoSpaceDE w:val="0"/>
        <w:autoSpaceDN w:val="0"/>
        <w:adjustRightInd w:val="0"/>
        <w:spacing w:after="0"/>
        <w:rPr>
          <w:ins w:id="17630" w:author="arkat" w:date="2017-10-11T10:04:00Z"/>
          <w:del w:id="17631" w:author="arkat" w:date="2017-10-11T11:07:00Z"/>
          <w:rFonts w:ascii="Times New Roman" w:hAnsi="Times New Roman" w:cs="Times New Roman"/>
          <w:szCs w:val="24"/>
        </w:rPr>
        <w:pPrChange w:id="17632" w:author="arkat" w:date="2017-10-11T11:07:00Z">
          <w:pPr>
            <w:widowControl w:val="0"/>
            <w:autoSpaceDE w:val="0"/>
            <w:autoSpaceDN w:val="0"/>
            <w:adjustRightInd w:val="0"/>
            <w:spacing w:after="140" w:line="288" w:lineRule="auto"/>
            <w:ind w:left="480" w:hanging="480"/>
          </w:pPr>
        </w:pPrChange>
      </w:pPr>
      <w:ins w:id="17633" w:author="arkat" w:date="2017-10-11T10:04:00Z">
        <w:del w:id="17634"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7171C3B7" w14:textId="3EA9448D" w:rsidR="00F5795E" w:rsidDel="00DE59C1" w:rsidRDefault="00F5795E">
      <w:pPr>
        <w:widowControl w:val="0"/>
        <w:autoSpaceDE w:val="0"/>
        <w:autoSpaceDN w:val="0"/>
        <w:adjustRightInd w:val="0"/>
        <w:spacing w:after="0"/>
        <w:rPr>
          <w:ins w:id="17635" w:author="arkat" w:date="2017-10-11T10:04:00Z"/>
          <w:del w:id="17636" w:author="arkat" w:date="2017-10-11T11:07:00Z"/>
          <w:rFonts w:ascii="Times New Roman" w:hAnsi="Times New Roman" w:cs="Times New Roman"/>
          <w:szCs w:val="24"/>
        </w:rPr>
        <w:pPrChange w:id="17637" w:author="arkat" w:date="2017-10-11T11:07:00Z">
          <w:pPr>
            <w:widowControl w:val="0"/>
            <w:autoSpaceDE w:val="0"/>
            <w:autoSpaceDN w:val="0"/>
            <w:adjustRightInd w:val="0"/>
            <w:spacing w:after="140" w:line="288" w:lineRule="auto"/>
            <w:ind w:left="480" w:hanging="480"/>
          </w:pPr>
        </w:pPrChange>
      </w:pPr>
      <w:ins w:id="17638" w:author="arkat" w:date="2017-10-11T10:04:00Z">
        <w:del w:id="17639"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346E2B2F" w14:textId="768C10C1" w:rsidR="00F5795E" w:rsidDel="00DE59C1" w:rsidRDefault="00F5795E">
      <w:pPr>
        <w:widowControl w:val="0"/>
        <w:autoSpaceDE w:val="0"/>
        <w:autoSpaceDN w:val="0"/>
        <w:adjustRightInd w:val="0"/>
        <w:spacing w:after="0"/>
        <w:rPr>
          <w:ins w:id="17640" w:author="arkat" w:date="2017-10-11T10:04:00Z"/>
          <w:del w:id="17641" w:author="arkat" w:date="2017-10-11T11:07:00Z"/>
          <w:rFonts w:ascii="Times New Roman" w:hAnsi="Times New Roman" w:cs="Times New Roman"/>
          <w:szCs w:val="24"/>
        </w:rPr>
        <w:pPrChange w:id="17642" w:author="arkat" w:date="2017-10-11T11:07:00Z">
          <w:pPr>
            <w:widowControl w:val="0"/>
            <w:autoSpaceDE w:val="0"/>
            <w:autoSpaceDN w:val="0"/>
            <w:adjustRightInd w:val="0"/>
            <w:spacing w:after="140" w:line="288" w:lineRule="auto"/>
            <w:ind w:left="480" w:hanging="480"/>
          </w:pPr>
        </w:pPrChange>
      </w:pPr>
      <w:ins w:id="17643" w:author="arkat" w:date="2017-10-11T10:04:00Z">
        <w:del w:id="17644"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017B6C8A" w14:textId="1DD39ED0" w:rsidR="00F5795E" w:rsidDel="00DE59C1" w:rsidRDefault="00F5795E">
      <w:pPr>
        <w:widowControl w:val="0"/>
        <w:autoSpaceDE w:val="0"/>
        <w:autoSpaceDN w:val="0"/>
        <w:adjustRightInd w:val="0"/>
        <w:spacing w:after="0"/>
        <w:rPr>
          <w:ins w:id="17645" w:author="arkat" w:date="2017-10-11T10:04:00Z"/>
          <w:del w:id="17646" w:author="arkat" w:date="2017-10-11T11:07:00Z"/>
          <w:rFonts w:ascii="Times New Roman" w:hAnsi="Times New Roman" w:cs="Times New Roman"/>
          <w:szCs w:val="24"/>
        </w:rPr>
        <w:pPrChange w:id="17647" w:author="arkat" w:date="2017-10-11T11:07:00Z">
          <w:pPr>
            <w:widowControl w:val="0"/>
            <w:autoSpaceDE w:val="0"/>
            <w:autoSpaceDN w:val="0"/>
            <w:adjustRightInd w:val="0"/>
            <w:spacing w:after="140" w:line="288" w:lineRule="auto"/>
            <w:ind w:left="480" w:hanging="480"/>
          </w:pPr>
        </w:pPrChange>
      </w:pPr>
      <w:ins w:id="17648" w:author="arkat" w:date="2017-10-11T10:04:00Z">
        <w:del w:id="17649"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76FFA207" w14:textId="0860A5BA" w:rsidR="00F5795E" w:rsidDel="00DE59C1" w:rsidRDefault="00F5795E">
      <w:pPr>
        <w:widowControl w:val="0"/>
        <w:autoSpaceDE w:val="0"/>
        <w:autoSpaceDN w:val="0"/>
        <w:adjustRightInd w:val="0"/>
        <w:spacing w:after="0"/>
        <w:rPr>
          <w:ins w:id="17650" w:author="arkat" w:date="2017-10-11T10:04:00Z"/>
          <w:del w:id="17651" w:author="arkat" w:date="2017-10-11T11:07:00Z"/>
          <w:rFonts w:ascii="Times New Roman" w:hAnsi="Times New Roman" w:cs="Times New Roman"/>
          <w:szCs w:val="24"/>
        </w:rPr>
        <w:pPrChange w:id="17652" w:author="arkat" w:date="2017-10-11T11:07:00Z">
          <w:pPr>
            <w:widowControl w:val="0"/>
            <w:autoSpaceDE w:val="0"/>
            <w:autoSpaceDN w:val="0"/>
            <w:adjustRightInd w:val="0"/>
            <w:spacing w:after="140" w:line="288" w:lineRule="auto"/>
            <w:ind w:left="480" w:hanging="480"/>
          </w:pPr>
        </w:pPrChange>
      </w:pPr>
      <w:ins w:id="17653" w:author="arkat" w:date="2017-10-11T10:04:00Z">
        <w:del w:id="17654"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47F7D3B7" w14:textId="08BDA19C" w:rsidR="00F5795E" w:rsidDel="00DE59C1" w:rsidRDefault="00F5795E">
      <w:pPr>
        <w:widowControl w:val="0"/>
        <w:autoSpaceDE w:val="0"/>
        <w:autoSpaceDN w:val="0"/>
        <w:adjustRightInd w:val="0"/>
        <w:spacing w:after="0"/>
        <w:rPr>
          <w:ins w:id="17655" w:author="arkat" w:date="2017-10-11T10:04:00Z"/>
          <w:del w:id="17656" w:author="arkat" w:date="2017-10-11T11:07:00Z"/>
          <w:rFonts w:ascii="Times New Roman" w:hAnsi="Times New Roman" w:cs="Times New Roman"/>
          <w:szCs w:val="24"/>
        </w:rPr>
        <w:pPrChange w:id="17657" w:author="arkat" w:date="2017-10-11T11:07:00Z">
          <w:pPr>
            <w:widowControl w:val="0"/>
            <w:autoSpaceDE w:val="0"/>
            <w:autoSpaceDN w:val="0"/>
            <w:adjustRightInd w:val="0"/>
            <w:spacing w:after="140" w:line="288" w:lineRule="auto"/>
            <w:ind w:left="480" w:hanging="480"/>
          </w:pPr>
        </w:pPrChange>
      </w:pPr>
      <w:ins w:id="17658" w:author="arkat" w:date="2017-10-11T10:04:00Z">
        <w:del w:id="17659"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0981EB86" w14:textId="6DED9E7B" w:rsidR="00F5795E" w:rsidDel="00DE59C1" w:rsidRDefault="00F5795E">
      <w:pPr>
        <w:widowControl w:val="0"/>
        <w:autoSpaceDE w:val="0"/>
        <w:autoSpaceDN w:val="0"/>
        <w:adjustRightInd w:val="0"/>
        <w:spacing w:after="0"/>
        <w:rPr>
          <w:ins w:id="17660" w:author="arkat" w:date="2017-10-11T10:04:00Z"/>
          <w:del w:id="17661" w:author="arkat" w:date="2017-10-11T11:07:00Z"/>
          <w:rFonts w:ascii="Times New Roman" w:hAnsi="Times New Roman" w:cs="Times New Roman"/>
          <w:szCs w:val="24"/>
        </w:rPr>
        <w:pPrChange w:id="17662" w:author="arkat" w:date="2017-10-11T11:07:00Z">
          <w:pPr>
            <w:widowControl w:val="0"/>
            <w:autoSpaceDE w:val="0"/>
            <w:autoSpaceDN w:val="0"/>
            <w:adjustRightInd w:val="0"/>
            <w:spacing w:after="140" w:line="288" w:lineRule="auto"/>
            <w:ind w:left="480" w:hanging="480"/>
          </w:pPr>
        </w:pPrChange>
      </w:pPr>
      <w:ins w:id="17663" w:author="arkat" w:date="2017-10-11T10:04:00Z">
        <w:del w:id="17664" w:author="arkat" w:date="2017-10-11T11:07:00Z">
          <w:r w:rsidDel="00DE59C1">
            <w:rPr>
              <w:rFonts w:ascii="Times New Roman" w:hAnsi="Times New Roman" w:cs="Times New Roman"/>
              <w:szCs w:val="24"/>
            </w:rPr>
            <w:delText>Volzer, H. 2010. An Overview of BPMN 2 . 0 and its Potential Use. 2–3.</w:delText>
          </w:r>
        </w:del>
      </w:ins>
    </w:p>
    <w:p w14:paraId="58353790" w14:textId="4A98856F" w:rsidR="00F5795E" w:rsidDel="00DE59C1" w:rsidRDefault="00F5795E">
      <w:pPr>
        <w:widowControl w:val="0"/>
        <w:autoSpaceDE w:val="0"/>
        <w:autoSpaceDN w:val="0"/>
        <w:adjustRightInd w:val="0"/>
        <w:spacing w:after="0"/>
        <w:rPr>
          <w:ins w:id="17665" w:author="arkat" w:date="2017-10-11T10:04:00Z"/>
          <w:del w:id="17666" w:author="arkat" w:date="2017-10-11T11:07:00Z"/>
          <w:rFonts w:ascii="Times New Roman" w:hAnsi="Times New Roman" w:cs="Times New Roman"/>
          <w:szCs w:val="24"/>
        </w:rPr>
        <w:pPrChange w:id="17667" w:author="arkat" w:date="2017-10-11T11:07:00Z">
          <w:pPr>
            <w:widowControl w:val="0"/>
            <w:autoSpaceDE w:val="0"/>
            <w:autoSpaceDN w:val="0"/>
            <w:adjustRightInd w:val="0"/>
            <w:spacing w:after="140" w:line="288" w:lineRule="auto"/>
            <w:ind w:left="480" w:hanging="480"/>
          </w:pPr>
        </w:pPrChange>
      </w:pPr>
      <w:ins w:id="17668" w:author="arkat" w:date="2017-10-11T10:04:00Z">
        <w:del w:id="17669"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0CA17EE2" w14:textId="081E0BD7" w:rsidR="00F5795E" w:rsidDel="00DE59C1" w:rsidRDefault="00F5795E">
      <w:pPr>
        <w:widowControl w:val="0"/>
        <w:autoSpaceDE w:val="0"/>
        <w:autoSpaceDN w:val="0"/>
        <w:adjustRightInd w:val="0"/>
        <w:spacing w:after="0"/>
        <w:rPr>
          <w:ins w:id="17670" w:author="arkat" w:date="2017-10-11T10:04:00Z"/>
          <w:del w:id="17671" w:author="arkat" w:date="2017-10-11T11:07:00Z"/>
          <w:rFonts w:ascii="Times New Roman" w:hAnsi="Times New Roman" w:cs="Times New Roman"/>
          <w:szCs w:val="24"/>
        </w:rPr>
        <w:pPrChange w:id="17672" w:author="arkat" w:date="2017-10-11T11:07:00Z">
          <w:pPr>
            <w:widowControl w:val="0"/>
            <w:autoSpaceDE w:val="0"/>
            <w:autoSpaceDN w:val="0"/>
            <w:adjustRightInd w:val="0"/>
            <w:spacing w:after="140" w:line="288" w:lineRule="auto"/>
            <w:ind w:left="480" w:hanging="480"/>
          </w:pPr>
        </w:pPrChange>
      </w:pPr>
      <w:ins w:id="17673" w:author="arkat" w:date="2017-10-11T10:04:00Z">
        <w:del w:id="17674"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2A8D6956" w14:textId="55D2E183" w:rsidR="00F5795E" w:rsidDel="00DE59C1" w:rsidRDefault="00F5795E">
      <w:pPr>
        <w:widowControl w:val="0"/>
        <w:autoSpaceDE w:val="0"/>
        <w:autoSpaceDN w:val="0"/>
        <w:adjustRightInd w:val="0"/>
        <w:spacing w:after="0"/>
        <w:rPr>
          <w:ins w:id="17675" w:author="arkat" w:date="2017-10-11T10:04:00Z"/>
          <w:del w:id="17676" w:author="arkat" w:date="2017-10-11T11:07:00Z"/>
        </w:rPr>
        <w:pPrChange w:id="17677" w:author="arkat" w:date="2017-10-11T11:07:00Z">
          <w:pPr>
            <w:widowControl w:val="0"/>
            <w:autoSpaceDE w:val="0"/>
            <w:autoSpaceDN w:val="0"/>
            <w:adjustRightInd w:val="0"/>
            <w:spacing w:after="140" w:line="288" w:lineRule="auto"/>
            <w:ind w:left="480" w:hanging="480"/>
          </w:pPr>
        </w:pPrChange>
      </w:pPr>
      <w:ins w:id="17678" w:author="arkat" w:date="2017-10-11T10:04:00Z">
        <w:del w:id="17679"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14159794" w14:textId="16224180" w:rsidR="00F5795E" w:rsidDel="00DE59C1" w:rsidRDefault="00F5795E">
      <w:pPr>
        <w:widowControl w:val="0"/>
        <w:autoSpaceDE w:val="0"/>
        <w:autoSpaceDN w:val="0"/>
        <w:adjustRightInd w:val="0"/>
        <w:spacing w:after="0"/>
        <w:rPr>
          <w:ins w:id="17680" w:author="arkat" w:date="2017-10-11T10:05:00Z"/>
          <w:del w:id="17681" w:author="arkat" w:date="2017-10-11T11:07:00Z"/>
          <w:rFonts w:ascii="Times New Roman" w:hAnsi="Times New Roman" w:cs="Times New Roman"/>
          <w:szCs w:val="24"/>
        </w:rPr>
      </w:pPr>
    </w:p>
    <w:p w14:paraId="1B64D2B9" w14:textId="3AAA2E49" w:rsidR="00F5795E" w:rsidDel="00DE59C1" w:rsidRDefault="00F5795E">
      <w:pPr>
        <w:widowControl w:val="0"/>
        <w:autoSpaceDE w:val="0"/>
        <w:autoSpaceDN w:val="0"/>
        <w:adjustRightInd w:val="0"/>
        <w:spacing w:after="0"/>
        <w:rPr>
          <w:ins w:id="17682" w:author="arkat" w:date="2017-10-11T10:05:00Z"/>
          <w:del w:id="17683" w:author="arkat" w:date="2017-10-11T11:07:00Z"/>
          <w:rFonts w:ascii="Times New Roman" w:hAnsi="Times New Roman" w:cs="Times New Roman"/>
          <w:szCs w:val="24"/>
        </w:rPr>
        <w:pPrChange w:id="17684" w:author="arkat" w:date="2017-10-11T11:07:00Z">
          <w:pPr>
            <w:widowControl w:val="0"/>
            <w:autoSpaceDE w:val="0"/>
            <w:autoSpaceDN w:val="0"/>
            <w:adjustRightInd w:val="0"/>
            <w:spacing w:after="140" w:line="288" w:lineRule="auto"/>
            <w:ind w:left="480" w:hanging="480"/>
          </w:pPr>
        </w:pPrChange>
      </w:pPr>
      <w:ins w:id="17685" w:author="arkat" w:date="2017-10-11T10:05:00Z">
        <w:del w:id="17686"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05F4C167" w14:textId="7D949A84" w:rsidR="00F5795E" w:rsidDel="00DE59C1" w:rsidRDefault="00F5795E">
      <w:pPr>
        <w:widowControl w:val="0"/>
        <w:autoSpaceDE w:val="0"/>
        <w:autoSpaceDN w:val="0"/>
        <w:adjustRightInd w:val="0"/>
        <w:spacing w:after="0"/>
        <w:rPr>
          <w:ins w:id="17687" w:author="arkat" w:date="2017-10-11T10:05:00Z"/>
          <w:del w:id="17688" w:author="arkat" w:date="2017-10-11T11:07:00Z"/>
          <w:rFonts w:ascii="Times New Roman" w:hAnsi="Times New Roman" w:cs="Times New Roman"/>
          <w:szCs w:val="24"/>
        </w:rPr>
        <w:pPrChange w:id="17689" w:author="arkat" w:date="2017-10-11T11:07:00Z">
          <w:pPr>
            <w:widowControl w:val="0"/>
            <w:autoSpaceDE w:val="0"/>
            <w:autoSpaceDN w:val="0"/>
            <w:adjustRightInd w:val="0"/>
            <w:spacing w:after="140" w:line="288" w:lineRule="auto"/>
            <w:ind w:left="480" w:hanging="480"/>
          </w:pPr>
        </w:pPrChange>
      </w:pPr>
      <w:ins w:id="17690" w:author="arkat" w:date="2017-10-11T10:05:00Z">
        <w:del w:id="17691"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19AC36C1" w14:textId="09917C47" w:rsidR="00F5795E" w:rsidDel="00DE59C1" w:rsidRDefault="00F5795E">
      <w:pPr>
        <w:widowControl w:val="0"/>
        <w:autoSpaceDE w:val="0"/>
        <w:autoSpaceDN w:val="0"/>
        <w:adjustRightInd w:val="0"/>
        <w:spacing w:after="0"/>
        <w:rPr>
          <w:ins w:id="17692" w:author="arkat" w:date="2017-10-11T10:05:00Z"/>
          <w:del w:id="17693" w:author="arkat" w:date="2017-10-11T11:07:00Z"/>
          <w:rFonts w:ascii="Times New Roman" w:hAnsi="Times New Roman" w:cs="Times New Roman"/>
          <w:szCs w:val="24"/>
        </w:rPr>
        <w:pPrChange w:id="17694" w:author="arkat" w:date="2017-10-11T11:07:00Z">
          <w:pPr>
            <w:widowControl w:val="0"/>
            <w:autoSpaceDE w:val="0"/>
            <w:autoSpaceDN w:val="0"/>
            <w:adjustRightInd w:val="0"/>
            <w:spacing w:after="140" w:line="288" w:lineRule="auto"/>
            <w:ind w:left="480" w:hanging="480"/>
          </w:pPr>
        </w:pPrChange>
      </w:pPr>
      <w:ins w:id="17695" w:author="arkat" w:date="2017-10-11T10:05:00Z">
        <w:del w:id="17696" w:author="arkat" w:date="2017-10-11T11:07:00Z">
          <w:r w:rsidDel="00DE59C1">
            <w:rPr>
              <w:rFonts w:ascii="Times New Roman" w:hAnsi="Times New Roman" w:cs="Times New Roman"/>
              <w:szCs w:val="24"/>
            </w:rPr>
            <w:delText>Arkin, A. &amp; Intalio 2002. Business Process Modeling Language. 98.</w:delText>
          </w:r>
        </w:del>
      </w:ins>
    </w:p>
    <w:p w14:paraId="7EBD55A3" w14:textId="1B8DA361" w:rsidR="00F5795E" w:rsidDel="00DE59C1" w:rsidRDefault="00F5795E">
      <w:pPr>
        <w:widowControl w:val="0"/>
        <w:autoSpaceDE w:val="0"/>
        <w:autoSpaceDN w:val="0"/>
        <w:adjustRightInd w:val="0"/>
        <w:spacing w:after="0"/>
        <w:rPr>
          <w:ins w:id="17697" w:author="arkat" w:date="2017-10-11T10:05:00Z"/>
          <w:del w:id="17698" w:author="arkat" w:date="2017-10-11T11:07:00Z"/>
          <w:rFonts w:ascii="Times New Roman" w:hAnsi="Times New Roman" w:cs="Times New Roman"/>
          <w:szCs w:val="24"/>
        </w:rPr>
        <w:pPrChange w:id="17699" w:author="arkat" w:date="2017-10-11T11:07:00Z">
          <w:pPr>
            <w:widowControl w:val="0"/>
            <w:autoSpaceDE w:val="0"/>
            <w:autoSpaceDN w:val="0"/>
            <w:adjustRightInd w:val="0"/>
            <w:spacing w:after="140" w:line="288" w:lineRule="auto"/>
            <w:ind w:left="480" w:hanging="480"/>
          </w:pPr>
        </w:pPrChange>
      </w:pPr>
      <w:ins w:id="17700" w:author="arkat" w:date="2017-10-11T10:05:00Z">
        <w:del w:id="17701"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408B5204" w14:textId="4E9F21ED" w:rsidR="00F5795E" w:rsidDel="00DE59C1" w:rsidRDefault="00F5795E">
      <w:pPr>
        <w:widowControl w:val="0"/>
        <w:autoSpaceDE w:val="0"/>
        <w:autoSpaceDN w:val="0"/>
        <w:adjustRightInd w:val="0"/>
        <w:spacing w:after="0"/>
        <w:rPr>
          <w:ins w:id="17702" w:author="arkat" w:date="2017-10-11T10:05:00Z"/>
          <w:del w:id="17703" w:author="arkat" w:date="2017-10-11T11:07:00Z"/>
          <w:rFonts w:ascii="Times New Roman" w:hAnsi="Times New Roman" w:cs="Times New Roman"/>
          <w:szCs w:val="24"/>
        </w:rPr>
        <w:pPrChange w:id="17704" w:author="arkat" w:date="2017-10-11T11:07:00Z">
          <w:pPr>
            <w:widowControl w:val="0"/>
            <w:autoSpaceDE w:val="0"/>
            <w:autoSpaceDN w:val="0"/>
            <w:adjustRightInd w:val="0"/>
            <w:spacing w:after="140" w:line="288" w:lineRule="auto"/>
            <w:ind w:left="480" w:hanging="480"/>
          </w:pPr>
        </w:pPrChange>
      </w:pPr>
      <w:ins w:id="17705" w:author="arkat" w:date="2017-10-11T10:05:00Z">
        <w:del w:id="17706"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3BD62A69" w14:textId="4F96652A" w:rsidR="00F5795E" w:rsidDel="00DE59C1" w:rsidRDefault="00F5795E">
      <w:pPr>
        <w:widowControl w:val="0"/>
        <w:autoSpaceDE w:val="0"/>
        <w:autoSpaceDN w:val="0"/>
        <w:adjustRightInd w:val="0"/>
        <w:spacing w:after="0"/>
        <w:rPr>
          <w:ins w:id="17707" w:author="arkat" w:date="2017-10-11T10:05:00Z"/>
          <w:del w:id="17708" w:author="arkat" w:date="2017-10-11T11:07:00Z"/>
          <w:rFonts w:ascii="Times New Roman" w:hAnsi="Times New Roman" w:cs="Times New Roman"/>
          <w:szCs w:val="24"/>
        </w:rPr>
        <w:pPrChange w:id="17709" w:author="arkat" w:date="2017-10-11T11:07:00Z">
          <w:pPr>
            <w:widowControl w:val="0"/>
            <w:autoSpaceDE w:val="0"/>
            <w:autoSpaceDN w:val="0"/>
            <w:adjustRightInd w:val="0"/>
            <w:spacing w:after="140" w:line="288" w:lineRule="auto"/>
            <w:ind w:left="480" w:hanging="480"/>
          </w:pPr>
        </w:pPrChange>
      </w:pPr>
      <w:ins w:id="17710" w:author="arkat" w:date="2017-10-11T10:05:00Z">
        <w:del w:id="17711"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2225D883" w14:textId="66A04589" w:rsidR="00F5795E" w:rsidDel="00DE59C1" w:rsidRDefault="00F5795E">
      <w:pPr>
        <w:widowControl w:val="0"/>
        <w:autoSpaceDE w:val="0"/>
        <w:autoSpaceDN w:val="0"/>
        <w:adjustRightInd w:val="0"/>
        <w:spacing w:after="0"/>
        <w:rPr>
          <w:ins w:id="17712" w:author="arkat" w:date="2017-10-11T10:05:00Z"/>
          <w:del w:id="17713" w:author="arkat" w:date="2017-10-11T11:07:00Z"/>
          <w:rFonts w:ascii="Times New Roman" w:hAnsi="Times New Roman" w:cs="Times New Roman"/>
          <w:szCs w:val="24"/>
        </w:rPr>
        <w:pPrChange w:id="17714" w:author="arkat" w:date="2017-10-11T11:07:00Z">
          <w:pPr>
            <w:widowControl w:val="0"/>
            <w:autoSpaceDE w:val="0"/>
            <w:autoSpaceDN w:val="0"/>
            <w:adjustRightInd w:val="0"/>
            <w:spacing w:after="140" w:line="288" w:lineRule="auto"/>
            <w:ind w:left="480" w:hanging="480"/>
          </w:pPr>
        </w:pPrChange>
      </w:pPr>
      <w:ins w:id="17715" w:author="arkat" w:date="2017-10-11T10:05:00Z">
        <w:del w:id="17716"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20EFCF51" w14:textId="144CF027" w:rsidR="00F5795E" w:rsidDel="00DE59C1" w:rsidRDefault="00F5795E">
      <w:pPr>
        <w:widowControl w:val="0"/>
        <w:autoSpaceDE w:val="0"/>
        <w:autoSpaceDN w:val="0"/>
        <w:adjustRightInd w:val="0"/>
        <w:spacing w:after="0"/>
        <w:rPr>
          <w:ins w:id="17717" w:author="arkat" w:date="2017-10-11T10:05:00Z"/>
          <w:del w:id="17718" w:author="arkat" w:date="2017-10-11T11:07:00Z"/>
          <w:rFonts w:ascii="Times New Roman" w:hAnsi="Times New Roman" w:cs="Times New Roman"/>
          <w:szCs w:val="24"/>
        </w:rPr>
        <w:pPrChange w:id="17719" w:author="arkat" w:date="2017-10-11T11:07:00Z">
          <w:pPr>
            <w:widowControl w:val="0"/>
            <w:autoSpaceDE w:val="0"/>
            <w:autoSpaceDN w:val="0"/>
            <w:adjustRightInd w:val="0"/>
            <w:spacing w:after="140" w:line="288" w:lineRule="auto"/>
            <w:ind w:left="480" w:hanging="480"/>
          </w:pPr>
        </w:pPrChange>
      </w:pPr>
      <w:ins w:id="17720" w:author="arkat" w:date="2017-10-11T10:05:00Z">
        <w:del w:id="17721"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2AF112F8" w14:textId="4613B65C" w:rsidR="00F5795E" w:rsidDel="00DE59C1" w:rsidRDefault="00F5795E">
      <w:pPr>
        <w:widowControl w:val="0"/>
        <w:autoSpaceDE w:val="0"/>
        <w:autoSpaceDN w:val="0"/>
        <w:adjustRightInd w:val="0"/>
        <w:spacing w:after="0"/>
        <w:rPr>
          <w:ins w:id="17722" w:author="arkat" w:date="2017-10-11T10:05:00Z"/>
          <w:del w:id="17723" w:author="arkat" w:date="2017-10-11T11:07:00Z"/>
          <w:rFonts w:ascii="Times New Roman" w:hAnsi="Times New Roman" w:cs="Times New Roman"/>
          <w:szCs w:val="24"/>
        </w:rPr>
        <w:pPrChange w:id="17724" w:author="arkat" w:date="2017-10-11T11:07:00Z">
          <w:pPr>
            <w:widowControl w:val="0"/>
            <w:autoSpaceDE w:val="0"/>
            <w:autoSpaceDN w:val="0"/>
            <w:adjustRightInd w:val="0"/>
            <w:spacing w:after="140" w:line="288" w:lineRule="auto"/>
            <w:ind w:left="480" w:hanging="480"/>
          </w:pPr>
        </w:pPrChange>
      </w:pPr>
      <w:ins w:id="17725" w:author="arkat" w:date="2017-10-11T10:05:00Z">
        <w:del w:id="17726"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7D7184F0" w14:textId="277DDA8F" w:rsidR="00F5795E" w:rsidDel="00DE59C1" w:rsidRDefault="00F5795E">
      <w:pPr>
        <w:widowControl w:val="0"/>
        <w:autoSpaceDE w:val="0"/>
        <w:autoSpaceDN w:val="0"/>
        <w:adjustRightInd w:val="0"/>
        <w:spacing w:after="0"/>
        <w:rPr>
          <w:ins w:id="17727" w:author="arkat" w:date="2017-10-11T10:05:00Z"/>
          <w:del w:id="17728" w:author="arkat" w:date="2017-10-11T11:07:00Z"/>
          <w:rFonts w:ascii="Times New Roman" w:hAnsi="Times New Roman" w:cs="Times New Roman"/>
          <w:szCs w:val="24"/>
        </w:rPr>
        <w:pPrChange w:id="17729" w:author="arkat" w:date="2017-10-11T11:07:00Z">
          <w:pPr>
            <w:widowControl w:val="0"/>
            <w:autoSpaceDE w:val="0"/>
            <w:autoSpaceDN w:val="0"/>
            <w:adjustRightInd w:val="0"/>
            <w:spacing w:after="140" w:line="288" w:lineRule="auto"/>
            <w:ind w:left="480" w:hanging="480"/>
          </w:pPr>
        </w:pPrChange>
      </w:pPr>
      <w:ins w:id="17730" w:author="arkat" w:date="2017-10-11T10:05:00Z">
        <w:del w:id="17731"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0705EB05" w14:textId="773DE604" w:rsidR="00F5795E" w:rsidDel="00DE59C1" w:rsidRDefault="00F5795E">
      <w:pPr>
        <w:widowControl w:val="0"/>
        <w:autoSpaceDE w:val="0"/>
        <w:autoSpaceDN w:val="0"/>
        <w:adjustRightInd w:val="0"/>
        <w:spacing w:after="0"/>
        <w:rPr>
          <w:ins w:id="17732" w:author="arkat" w:date="2017-10-11T10:05:00Z"/>
          <w:del w:id="17733" w:author="arkat" w:date="2017-10-11T11:07:00Z"/>
          <w:rFonts w:ascii="Times New Roman" w:hAnsi="Times New Roman" w:cs="Times New Roman"/>
          <w:szCs w:val="24"/>
        </w:rPr>
        <w:pPrChange w:id="17734" w:author="arkat" w:date="2017-10-11T11:07:00Z">
          <w:pPr>
            <w:widowControl w:val="0"/>
            <w:autoSpaceDE w:val="0"/>
            <w:autoSpaceDN w:val="0"/>
            <w:adjustRightInd w:val="0"/>
            <w:spacing w:after="140" w:line="288" w:lineRule="auto"/>
            <w:ind w:left="480" w:hanging="480"/>
          </w:pPr>
        </w:pPrChange>
      </w:pPr>
      <w:ins w:id="17735" w:author="arkat" w:date="2017-10-11T10:05:00Z">
        <w:del w:id="17736"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0915CDCD" w14:textId="2AA74F7F" w:rsidR="00F5795E" w:rsidDel="00DE59C1" w:rsidRDefault="00F5795E">
      <w:pPr>
        <w:widowControl w:val="0"/>
        <w:autoSpaceDE w:val="0"/>
        <w:autoSpaceDN w:val="0"/>
        <w:adjustRightInd w:val="0"/>
        <w:spacing w:after="0"/>
        <w:rPr>
          <w:ins w:id="17737" w:author="arkat" w:date="2017-10-11T10:05:00Z"/>
          <w:del w:id="17738" w:author="arkat" w:date="2017-10-11T11:07:00Z"/>
          <w:rFonts w:ascii="Times New Roman" w:hAnsi="Times New Roman" w:cs="Times New Roman"/>
          <w:szCs w:val="24"/>
        </w:rPr>
        <w:pPrChange w:id="17739" w:author="arkat" w:date="2017-10-11T11:07:00Z">
          <w:pPr>
            <w:widowControl w:val="0"/>
            <w:autoSpaceDE w:val="0"/>
            <w:autoSpaceDN w:val="0"/>
            <w:adjustRightInd w:val="0"/>
            <w:spacing w:after="140" w:line="288" w:lineRule="auto"/>
            <w:ind w:left="480" w:hanging="480"/>
          </w:pPr>
        </w:pPrChange>
      </w:pPr>
      <w:ins w:id="17740" w:author="arkat" w:date="2017-10-11T10:05:00Z">
        <w:del w:id="17741"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2484E0AE" w14:textId="00D5F02C" w:rsidR="00F5795E" w:rsidDel="00DE59C1" w:rsidRDefault="00F5795E">
      <w:pPr>
        <w:widowControl w:val="0"/>
        <w:autoSpaceDE w:val="0"/>
        <w:autoSpaceDN w:val="0"/>
        <w:adjustRightInd w:val="0"/>
        <w:spacing w:after="0"/>
        <w:rPr>
          <w:ins w:id="17742" w:author="arkat" w:date="2017-10-11T10:05:00Z"/>
          <w:del w:id="17743" w:author="arkat" w:date="2017-10-11T11:07:00Z"/>
          <w:rFonts w:ascii="Times New Roman" w:hAnsi="Times New Roman" w:cs="Times New Roman"/>
          <w:szCs w:val="24"/>
        </w:rPr>
        <w:pPrChange w:id="17744" w:author="arkat" w:date="2017-10-11T11:07:00Z">
          <w:pPr>
            <w:widowControl w:val="0"/>
            <w:autoSpaceDE w:val="0"/>
            <w:autoSpaceDN w:val="0"/>
            <w:adjustRightInd w:val="0"/>
            <w:spacing w:after="140" w:line="288" w:lineRule="auto"/>
            <w:ind w:left="480" w:hanging="480"/>
          </w:pPr>
        </w:pPrChange>
      </w:pPr>
      <w:ins w:id="17745" w:author="arkat" w:date="2017-10-11T10:05:00Z">
        <w:del w:id="17746"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18AC3753" w14:textId="1B76CB87" w:rsidR="00F5795E" w:rsidDel="00DE59C1" w:rsidRDefault="00F5795E">
      <w:pPr>
        <w:widowControl w:val="0"/>
        <w:autoSpaceDE w:val="0"/>
        <w:autoSpaceDN w:val="0"/>
        <w:adjustRightInd w:val="0"/>
        <w:spacing w:after="0"/>
        <w:rPr>
          <w:ins w:id="17747" w:author="arkat" w:date="2017-10-11T10:05:00Z"/>
          <w:del w:id="17748" w:author="arkat" w:date="2017-10-11T11:07:00Z"/>
          <w:rFonts w:ascii="Times New Roman" w:hAnsi="Times New Roman" w:cs="Times New Roman"/>
          <w:szCs w:val="24"/>
        </w:rPr>
        <w:pPrChange w:id="17749" w:author="arkat" w:date="2017-10-11T11:07:00Z">
          <w:pPr>
            <w:widowControl w:val="0"/>
            <w:autoSpaceDE w:val="0"/>
            <w:autoSpaceDN w:val="0"/>
            <w:adjustRightInd w:val="0"/>
            <w:spacing w:after="140" w:line="288" w:lineRule="auto"/>
            <w:ind w:left="480" w:hanging="480"/>
          </w:pPr>
        </w:pPrChange>
      </w:pPr>
      <w:ins w:id="17750" w:author="arkat" w:date="2017-10-11T10:05:00Z">
        <w:del w:id="17751"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21D322E7" w14:textId="0FDD264C" w:rsidR="00F5795E" w:rsidDel="00DE59C1" w:rsidRDefault="00F5795E">
      <w:pPr>
        <w:widowControl w:val="0"/>
        <w:autoSpaceDE w:val="0"/>
        <w:autoSpaceDN w:val="0"/>
        <w:adjustRightInd w:val="0"/>
        <w:spacing w:after="0"/>
        <w:rPr>
          <w:ins w:id="17752" w:author="arkat" w:date="2017-10-11T10:05:00Z"/>
          <w:del w:id="17753" w:author="arkat" w:date="2017-10-11T11:07:00Z"/>
          <w:rFonts w:ascii="Times New Roman" w:hAnsi="Times New Roman" w:cs="Times New Roman"/>
          <w:szCs w:val="24"/>
        </w:rPr>
        <w:pPrChange w:id="17754" w:author="arkat" w:date="2017-10-11T11:07:00Z">
          <w:pPr>
            <w:widowControl w:val="0"/>
            <w:autoSpaceDE w:val="0"/>
            <w:autoSpaceDN w:val="0"/>
            <w:adjustRightInd w:val="0"/>
            <w:spacing w:after="140" w:line="288" w:lineRule="auto"/>
            <w:ind w:left="480" w:hanging="480"/>
          </w:pPr>
        </w:pPrChange>
      </w:pPr>
      <w:ins w:id="17755" w:author="arkat" w:date="2017-10-11T10:05:00Z">
        <w:del w:id="17756"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3BEEB0CA" w14:textId="25587063" w:rsidR="00F5795E" w:rsidDel="00DE59C1" w:rsidRDefault="00F5795E">
      <w:pPr>
        <w:widowControl w:val="0"/>
        <w:autoSpaceDE w:val="0"/>
        <w:autoSpaceDN w:val="0"/>
        <w:adjustRightInd w:val="0"/>
        <w:spacing w:after="0"/>
        <w:rPr>
          <w:ins w:id="17757" w:author="arkat" w:date="2017-10-11T10:05:00Z"/>
          <w:del w:id="17758" w:author="arkat" w:date="2017-10-11T11:07:00Z"/>
          <w:rFonts w:ascii="Times New Roman" w:hAnsi="Times New Roman" w:cs="Times New Roman"/>
          <w:szCs w:val="24"/>
        </w:rPr>
        <w:pPrChange w:id="17759" w:author="arkat" w:date="2017-10-11T11:07:00Z">
          <w:pPr>
            <w:widowControl w:val="0"/>
            <w:autoSpaceDE w:val="0"/>
            <w:autoSpaceDN w:val="0"/>
            <w:adjustRightInd w:val="0"/>
            <w:spacing w:after="140" w:line="288" w:lineRule="auto"/>
            <w:ind w:left="480" w:hanging="480"/>
          </w:pPr>
        </w:pPrChange>
      </w:pPr>
      <w:ins w:id="17760" w:author="arkat" w:date="2017-10-11T10:05:00Z">
        <w:del w:id="17761"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4F010A0D" w14:textId="469C95E7" w:rsidR="00F5795E" w:rsidDel="00DE59C1" w:rsidRDefault="00F5795E">
      <w:pPr>
        <w:widowControl w:val="0"/>
        <w:autoSpaceDE w:val="0"/>
        <w:autoSpaceDN w:val="0"/>
        <w:adjustRightInd w:val="0"/>
        <w:spacing w:after="0"/>
        <w:rPr>
          <w:ins w:id="17762" w:author="arkat" w:date="2017-10-11T10:05:00Z"/>
          <w:del w:id="17763" w:author="arkat" w:date="2017-10-11T11:07:00Z"/>
          <w:rFonts w:ascii="Times New Roman" w:hAnsi="Times New Roman" w:cs="Times New Roman"/>
          <w:szCs w:val="24"/>
        </w:rPr>
        <w:pPrChange w:id="17764" w:author="arkat" w:date="2017-10-11T11:07:00Z">
          <w:pPr>
            <w:widowControl w:val="0"/>
            <w:autoSpaceDE w:val="0"/>
            <w:autoSpaceDN w:val="0"/>
            <w:adjustRightInd w:val="0"/>
            <w:spacing w:after="140" w:line="288" w:lineRule="auto"/>
            <w:ind w:left="480" w:hanging="480"/>
          </w:pPr>
        </w:pPrChange>
      </w:pPr>
      <w:ins w:id="17765" w:author="arkat" w:date="2017-10-11T10:05:00Z">
        <w:del w:id="17766"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75EB784D" w14:textId="52A909AF" w:rsidR="00F5795E" w:rsidDel="00DE59C1" w:rsidRDefault="00F5795E">
      <w:pPr>
        <w:widowControl w:val="0"/>
        <w:autoSpaceDE w:val="0"/>
        <w:autoSpaceDN w:val="0"/>
        <w:adjustRightInd w:val="0"/>
        <w:spacing w:after="0"/>
        <w:rPr>
          <w:ins w:id="17767" w:author="arkat" w:date="2017-10-11T10:05:00Z"/>
          <w:del w:id="17768" w:author="arkat" w:date="2017-10-11T11:07:00Z"/>
          <w:rFonts w:ascii="Times New Roman" w:hAnsi="Times New Roman" w:cs="Times New Roman"/>
          <w:szCs w:val="24"/>
        </w:rPr>
        <w:pPrChange w:id="17769" w:author="arkat" w:date="2017-10-11T11:07:00Z">
          <w:pPr>
            <w:widowControl w:val="0"/>
            <w:autoSpaceDE w:val="0"/>
            <w:autoSpaceDN w:val="0"/>
            <w:adjustRightInd w:val="0"/>
            <w:spacing w:after="140" w:line="288" w:lineRule="auto"/>
            <w:ind w:left="480" w:hanging="480"/>
          </w:pPr>
        </w:pPrChange>
      </w:pPr>
      <w:ins w:id="17770" w:author="arkat" w:date="2017-10-11T10:05:00Z">
        <w:del w:id="17771"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65730B2C" w14:textId="39E558B7" w:rsidR="00F5795E" w:rsidDel="00DE59C1" w:rsidRDefault="00F5795E">
      <w:pPr>
        <w:widowControl w:val="0"/>
        <w:autoSpaceDE w:val="0"/>
        <w:autoSpaceDN w:val="0"/>
        <w:adjustRightInd w:val="0"/>
        <w:spacing w:after="0"/>
        <w:rPr>
          <w:ins w:id="17772" w:author="arkat" w:date="2017-10-11T10:05:00Z"/>
          <w:del w:id="17773" w:author="arkat" w:date="2017-10-11T11:07:00Z"/>
          <w:rFonts w:ascii="Times New Roman" w:hAnsi="Times New Roman" w:cs="Times New Roman"/>
          <w:szCs w:val="24"/>
        </w:rPr>
        <w:pPrChange w:id="17774" w:author="arkat" w:date="2017-10-11T11:07:00Z">
          <w:pPr>
            <w:widowControl w:val="0"/>
            <w:autoSpaceDE w:val="0"/>
            <w:autoSpaceDN w:val="0"/>
            <w:adjustRightInd w:val="0"/>
            <w:spacing w:after="140" w:line="288" w:lineRule="auto"/>
            <w:ind w:left="480" w:hanging="480"/>
          </w:pPr>
        </w:pPrChange>
      </w:pPr>
      <w:ins w:id="17775" w:author="arkat" w:date="2017-10-11T10:05:00Z">
        <w:del w:id="17776"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098071BA" w14:textId="77E780B6" w:rsidR="00F5795E" w:rsidDel="00DE59C1" w:rsidRDefault="00F5795E">
      <w:pPr>
        <w:widowControl w:val="0"/>
        <w:autoSpaceDE w:val="0"/>
        <w:autoSpaceDN w:val="0"/>
        <w:adjustRightInd w:val="0"/>
        <w:spacing w:after="0"/>
        <w:rPr>
          <w:ins w:id="17777" w:author="arkat" w:date="2017-10-11T10:05:00Z"/>
          <w:del w:id="17778" w:author="arkat" w:date="2017-10-11T11:07:00Z"/>
          <w:rFonts w:ascii="Times New Roman" w:hAnsi="Times New Roman" w:cs="Times New Roman"/>
          <w:szCs w:val="24"/>
        </w:rPr>
        <w:pPrChange w:id="17779" w:author="arkat" w:date="2017-10-11T11:07:00Z">
          <w:pPr>
            <w:widowControl w:val="0"/>
            <w:autoSpaceDE w:val="0"/>
            <w:autoSpaceDN w:val="0"/>
            <w:adjustRightInd w:val="0"/>
            <w:spacing w:after="140" w:line="288" w:lineRule="auto"/>
            <w:ind w:left="480" w:hanging="480"/>
          </w:pPr>
        </w:pPrChange>
      </w:pPr>
      <w:ins w:id="17780" w:author="arkat" w:date="2017-10-11T10:05:00Z">
        <w:del w:id="17781"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1F979EC6" w14:textId="6BB5027B" w:rsidR="00F5795E" w:rsidDel="00DE59C1" w:rsidRDefault="00F5795E">
      <w:pPr>
        <w:widowControl w:val="0"/>
        <w:autoSpaceDE w:val="0"/>
        <w:autoSpaceDN w:val="0"/>
        <w:adjustRightInd w:val="0"/>
        <w:spacing w:after="0"/>
        <w:rPr>
          <w:ins w:id="17782" w:author="arkat" w:date="2017-10-11T10:05:00Z"/>
          <w:del w:id="17783" w:author="arkat" w:date="2017-10-11T11:07:00Z"/>
          <w:rFonts w:ascii="Times New Roman" w:hAnsi="Times New Roman" w:cs="Times New Roman"/>
          <w:szCs w:val="24"/>
        </w:rPr>
        <w:pPrChange w:id="17784" w:author="arkat" w:date="2017-10-11T11:07:00Z">
          <w:pPr>
            <w:widowControl w:val="0"/>
            <w:autoSpaceDE w:val="0"/>
            <w:autoSpaceDN w:val="0"/>
            <w:adjustRightInd w:val="0"/>
            <w:spacing w:after="140" w:line="288" w:lineRule="auto"/>
            <w:ind w:left="480" w:hanging="480"/>
          </w:pPr>
        </w:pPrChange>
      </w:pPr>
      <w:ins w:id="17785" w:author="arkat" w:date="2017-10-11T10:05:00Z">
        <w:del w:id="17786"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6B2E03C" w14:textId="1A2D12DC" w:rsidR="00F5795E" w:rsidDel="00DE59C1" w:rsidRDefault="00F5795E">
      <w:pPr>
        <w:widowControl w:val="0"/>
        <w:autoSpaceDE w:val="0"/>
        <w:autoSpaceDN w:val="0"/>
        <w:adjustRightInd w:val="0"/>
        <w:spacing w:after="0"/>
        <w:rPr>
          <w:ins w:id="17787" w:author="arkat" w:date="2017-10-11T10:05:00Z"/>
          <w:del w:id="17788" w:author="arkat" w:date="2017-10-11T11:07:00Z"/>
          <w:rFonts w:ascii="Times New Roman" w:hAnsi="Times New Roman" w:cs="Times New Roman"/>
          <w:szCs w:val="24"/>
        </w:rPr>
        <w:pPrChange w:id="17789" w:author="arkat" w:date="2017-10-11T11:07:00Z">
          <w:pPr>
            <w:widowControl w:val="0"/>
            <w:autoSpaceDE w:val="0"/>
            <w:autoSpaceDN w:val="0"/>
            <w:adjustRightInd w:val="0"/>
            <w:spacing w:after="140" w:line="288" w:lineRule="auto"/>
            <w:ind w:left="480" w:hanging="480"/>
          </w:pPr>
        </w:pPrChange>
      </w:pPr>
      <w:ins w:id="17790" w:author="arkat" w:date="2017-10-11T10:05:00Z">
        <w:del w:id="17791"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67510A27" w14:textId="671AFEBD" w:rsidR="00F5795E" w:rsidDel="00DE59C1" w:rsidRDefault="00F5795E">
      <w:pPr>
        <w:widowControl w:val="0"/>
        <w:autoSpaceDE w:val="0"/>
        <w:autoSpaceDN w:val="0"/>
        <w:adjustRightInd w:val="0"/>
        <w:spacing w:after="0"/>
        <w:rPr>
          <w:ins w:id="17792" w:author="arkat" w:date="2017-10-11T10:05:00Z"/>
          <w:del w:id="17793" w:author="arkat" w:date="2017-10-11T11:07:00Z"/>
          <w:rFonts w:ascii="Times New Roman" w:hAnsi="Times New Roman" w:cs="Times New Roman"/>
          <w:szCs w:val="24"/>
        </w:rPr>
        <w:pPrChange w:id="17794" w:author="arkat" w:date="2017-10-11T11:07:00Z">
          <w:pPr>
            <w:widowControl w:val="0"/>
            <w:autoSpaceDE w:val="0"/>
            <w:autoSpaceDN w:val="0"/>
            <w:adjustRightInd w:val="0"/>
            <w:spacing w:after="140" w:line="288" w:lineRule="auto"/>
            <w:ind w:left="480" w:hanging="480"/>
          </w:pPr>
        </w:pPrChange>
      </w:pPr>
      <w:ins w:id="17795" w:author="arkat" w:date="2017-10-11T10:05:00Z">
        <w:del w:id="17796"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2AFF6864" w14:textId="033BC7A0" w:rsidR="00F5795E" w:rsidDel="00DE59C1" w:rsidRDefault="00F5795E">
      <w:pPr>
        <w:widowControl w:val="0"/>
        <w:autoSpaceDE w:val="0"/>
        <w:autoSpaceDN w:val="0"/>
        <w:adjustRightInd w:val="0"/>
        <w:spacing w:after="0"/>
        <w:rPr>
          <w:ins w:id="17797" w:author="arkat" w:date="2017-10-11T10:05:00Z"/>
          <w:del w:id="17798" w:author="arkat" w:date="2017-10-11T11:07:00Z"/>
          <w:rFonts w:ascii="Times New Roman" w:hAnsi="Times New Roman" w:cs="Times New Roman"/>
          <w:szCs w:val="24"/>
        </w:rPr>
        <w:pPrChange w:id="17799" w:author="arkat" w:date="2017-10-11T11:07:00Z">
          <w:pPr>
            <w:widowControl w:val="0"/>
            <w:autoSpaceDE w:val="0"/>
            <w:autoSpaceDN w:val="0"/>
            <w:adjustRightInd w:val="0"/>
            <w:spacing w:after="140" w:line="288" w:lineRule="auto"/>
            <w:ind w:left="480" w:hanging="480"/>
          </w:pPr>
        </w:pPrChange>
      </w:pPr>
      <w:ins w:id="17800" w:author="arkat" w:date="2017-10-11T10:05:00Z">
        <w:del w:id="17801"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23547F39" w14:textId="36CF7562" w:rsidR="00F5795E" w:rsidDel="00DE59C1" w:rsidRDefault="00F5795E">
      <w:pPr>
        <w:widowControl w:val="0"/>
        <w:autoSpaceDE w:val="0"/>
        <w:autoSpaceDN w:val="0"/>
        <w:adjustRightInd w:val="0"/>
        <w:spacing w:after="0"/>
        <w:rPr>
          <w:ins w:id="17802" w:author="arkat" w:date="2017-10-11T10:05:00Z"/>
          <w:del w:id="17803" w:author="arkat" w:date="2017-10-11T11:07:00Z"/>
          <w:rFonts w:ascii="Times New Roman" w:hAnsi="Times New Roman" w:cs="Times New Roman"/>
          <w:szCs w:val="24"/>
        </w:rPr>
        <w:pPrChange w:id="17804" w:author="arkat" w:date="2017-10-11T11:07:00Z">
          <w:pPr>
            <w:widowControl w:val="0"/>
            <w:autoSpaceDE w:val="0"/>
            <w:autoSpaceDN w:val="0"/>
            <w:adjustRightInd w:val="0"/>
            <w:spacing w:after="140" w:line="288" w:lineRule="auto"/>
            <w:ind w:left="480" w:hanging="480"/>
          </w:pPr>
        </w:pPrChange>
      </w:pPr>
      <w:ins w:id="17805" w:author="arkat" w:date="2017-10-11T10:05:00Z">
        <w:del w:id="17806"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7BA17EB4" w14:textId="62817969" w:rsidR="00F5795E" w:rsidDel="00DE59C1" w:rsidRDefault="00F5795E">
      <w:pPr>
        <w:widowControl w:val="0"/>
        <w:autoSpaceDE w:val="0"/>
        <w:autoSpaceDN w:val="0"/>
        <w:adjustRightInd w:val="0"/>
        <w:spacing w:after="0"/>
        <w:rPr>
          <w:ins w:id="17807" w:author="arkat" w:date="2017-10-11T10:05:00Z"/>
          <w:del w:id="17808" w:author="arkat" w:date="2017-10-11T11:07:00Z"/>
          <w:rFonts w:ascii="Times New Roman" w:hAnsi="Times New Roman" w:cs="Times New Roman"/>
          <w:szCs w:val="24"/>
        </w:rPr>
        <w:pPrChange w:id="17809" w:author="arkat" w:date="2017-10-11T11:07:00Z">
          <w:pPr>
            <w:widowControl w:val="0"/>
            <w:autoSpaceDE w:val="0"/>
            <w:autoSpaceDN w:val="0"/>
            <w:adjustRightInd w:val="0"/>
            <w:spacing w:after="140" w:line="288" w:lineRule="auto"/>
            <w:ind w:left="480" w:hanging="480"/>
          </w:pPr>
        </w:pPrChange>
      </w:pPr>
      <w:ins w:id="17810" w:author="arkat" w:date="2017-10-11T10:05:00Z">
        <w:del w:id="17811"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7D86A6CA" w14:textId="42F3F223" w:rsidR="00F5795E" w:rsidDel="00DE59C1" w:rsidRDefault="00F5795E">
      <w:pPr>
        <w:widowControl w:val="0"/>
        <w:autoSpaceDE w:val="0"/>
        <w:autoSpaceDN w:val="0"/>
        <w:adjustRightInd w:val="0"/>
        <w:spacing w:after="0"/>
        <w:rPr>
          <w:ins w:id="17812" w:author="arkat" w:date="2017-10-11T10:05:00Z"/>
          <w:del w:id="17813" w:author="arkat" w:date="2017-10-11T11:07:00Z"/>
          <w:rFonts w:ascii="Times New Roman" w:hAnsi="Times New Roman" w:cs="Times New Roman"/>
          <w:szCs w:val="24"/>
        </w:rPr>
        <w:pPrChange w:id="17814" w:author="arkat" w:date="2017-10-11T11:07:00Z">
          <w:pPr>
            <w:widowControl w:val="0"/>
            <w:autoSpaceDE w:val="0"/>
            <w:autoSpaceDN w:val="0"/>
            <w:adjustRightInd w:val="0"/>
            <w:spacing w:after="140" w:line="288" w:lineRule="auto"/>
            <w:ind w:left="480" w:hanging="480"/>
          </w:pPr>
        </w:pPrChange>
      </w:pPr>
      <w:ins w:id="17815" w:author="arkat" w:date="2017-10-11T10:05:00Z">
        <w:del w:id="17816"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31B986B3" w14:textId="239CF1D9" w:rsidR="00F5795E" w:rsidDel="00DE59C1" w:rsidRDefault="00F5795E">
      <w:pPr>
        <w:widowControl w:val="0"/>
        <w:autoSpaceDE w:val="0"/>
        <w:autoSpaceDN w:val="0"/>
        <w:adjustRightInd w:val="0"/>
        <w:spacing w:after="0"/>
        <w:rPr>
          <w:ins w:id="17817" w:author="arkat" w:date="2017-10-11T10:05:00Z"/>
          <w:del w:id="17818" w:author="arkat" w:date="2017-10-11T11:07:00Z"/>
          <w:rFonts w:ascii="Times New Roman" w:hAnsi="Times New Roman" w:cs="Times New Roman"/>
          <w:szCs w:val="24"/>
        </w:rPr>
        <w:pPrChange w:id="17819" w:author="arkat" w:date="2017-10-11T11:07:00Z">
          <w:pPr>
            <w:widowControl w:val="0"/>
            <w:autoSpaceDE w:val="0"/>
            <w:autoSpaceDN w:val="0"/>
            <w:adjustRightInd w:val="0"/>
            <w:spacing w:after="140" w:line="288" w:lineRule="auto"/>
            <w:ind w:left="480" w:hanging="480"/>
          </w:pPr>
        </w:pPrChange>
      </w:pPr>
      <w:ins w:id="17820" w:author="arkat" w:date="2017-10-11T10:05:00Z">
        <w:del w:id="17821"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3571497C" w14:textId="022EEB58" w:rsidR="00F5795E" w:rsidDel="00DE59C1" w:rsidRDefault="00F5795E">
      <w:pPr>
        <w:widowControl w:val="0"/>
        <w:autoSpaceDE w:val="0"/>
        <w:autoSpaceDN w:val="0"/>
        <w:adjustRightInd w:val="0"/>
        <w:spacing w:after="0"/>
        <w:rPr>
          <w:ins w:id="17822" w:author="arkat" w:date="2017-10-11T10:05:00Z"/>
          <w:del w:id="17823" w:author="arkat" w:date="2017-10-11T11:07:00Z"/>
          <w:rFonts w:ascii="Times New Roman" w:hAnsi="Times New Roman" w:cs="Times New Roman"/>
          <w:szCs w:val="24"/>
        </w:rPr>
        <w:pPrChange w:id="17824" w:author="arkat" w:date="2017-10-11T11:07:00Z">
          <w:pPr>
            <w:widowControl w:val="0"/>
            <w:autoSpaceDE w:val="0"/>
            <w:autoSpaceDN w:val="0"/>
            <w:adjustRightInd w:val="0"/>
            <w:spacing w:after="140" w:line="288" w:lineRule="auto"/>
            <w:ind w:left="480" w:hanging="480"/>
          </w:pPr>
        </w:pPrChange>
      </w:pPr>
      <w:ins w:id="17825" w:author="arkat" w:date="2017-10-11T10:05:00Z">
        <w:del w:id="17826"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561CE653" w14:textId="2DD57B1D" w:rsidR="00F5795E" w:rsidDel="00DE59C1" w:rsidRDefault="00F5795E">
      <w:pPr>
        <w:widowControl w:val="0"/>
        <w:autoSpaceDE w:val="0"/>
        <w:autoSpaceDN w:val="0"/>
        <w:adjustRightInd w:val="0"/>
        <w:spacing w:after="0"/>
        <w:rPr>
          <w:ins w:id="17827" w:author="arkat" w:date="2017-10-11T10:05:00Z"/>
          <w:del w:id="17828" w:author="arkat" w:date="2017-10-11T11:07:00Z"/>
          <w:rFonts w:ascii="Times New Roman" w:hAnsi="Times New Roman" w:cs="Times New Roman"/>
          <w:szCs w:val="24"/>
        </w:rPr>
        <w:pPrChange w:id="17829" w:author="arkat" w:date="2017-10-11T11:07:00Z">
          <w:pPr>
            <w:widowControl w:val="0"/>
            <w:autoSpaceDE w:val="0"/>
            <w:autoSpaceDN w:val="0"/>
            <w:adjustRightInd w:val="0"/>
            <w:spacing w:after="140" w:line="288" w:lineRule="auto"/>
            <w:ind w:left="480" w:hanging="480"/>
          </w:pPr>
        </w:pPrChange>
      </w:pPr>
      <w:ins w:id="17830" w:author="arkat" w:date="2017-10-11T10:05:00Z">
        <w:del w:id="17831"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2DBCD48C" w14:textId="2FAA1E9B" w:rsidR="00F5795E" w:rsidDel="00DE59C1" w:rsidRDefault="00F5795E">
      <w:pPr>
        <w:widowControl w:val="0"/>
        <w:autoSpaceDE w:val="0"/>
        <w:autoSpaceDN w:val="0"/>
        <w:adjustRightInd w:val="0"/>
        <w:spacing w:after="0"/>
        <w:rPr>
          <w:ins w:id="17832" w:author="arkat" w:date="2017-10-11T10:05:00Z"/>
          <w:del w:id="17833" w:author="arkat" w:date="2017-10-11T11:07:00Z"/>
          <w:rFonts w:ascii="Times New Roman" w:hAnsi="Times New Roman" w:cs="Times New Roman"/>
          <w:szCs w:val="24"/>
        </w:rPr>
        <w:pPrChange w:id="17834" w:author="arkat" w:date="2017-10-11T11:07:00Z">
          <w:pPr>
            <w:widowControl w:val="0"/>
            <w:autoSpaceDE w:val="0"/>
            <w:autoSpaceDN w:val="0"/>
            <w:adjustRightInd w:val="0"/>
            <w:spacing w:after="140" w:line="288" w:lineRule="auto"/>
            <w:ind w:left="480" w:hanging="480"/>
          </w:pPr>
        </w:pPrChange>
      </w:pPr>
      <w:ins w:id="17835" w:author="arkat" w:date="2017-10-11T10:05:00Z">
        <w:del w:id="17836"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4032C2E5" w14:textId="570B93F2" w:rsidR="00F5795E" w:rsidDel="00DE59C1" w:rsidRDefault="00F5795E">
      <w:pPr>
        <w:widowControl w:val="0"/>
        <w:autoSpaceDE w:val="0"/>
        <w:autoSpaceDN w:val="0"/>
        <w:adjustRightInd w:val="0"/>
        <w:spacing w:after="0"/>
        <w:rPr>
          <w:ins w:id="17837" w:author="arkat" w:date="2017-10-11T10:05:00Z"/>
          <w:del w:id="17838" w:author="arkat" w:date="2017-10-11T11:07:00Z"/>
          <w:rFonts w:ascii="Times New Roman" w:hAnsi="Times New Roman" w:cs="Times New Roman"/>
          <w:szCs w:val="24"/>
        </w:rPr>
        <w:pPrChange w:id="17839" w:author="arkat" w:date="2017-10-11T11:07:00Z">
          <w:pPr>
            <w:widowControl w:val="0"/>
            <w:autoSpaceDE w:val="0"/>
            <w:autoSpaceDN w:val="0"/>
            <w:adjustRightInd w:val="0"/>
            <w:spacing w:after="140" w:line="288" w:lineRule="auto"/>
            <w:ind w:left="480" w:hanging="480"/>
          </w:pPr>
        </w:pPrChange>
      </w:pPr>
      <w:ins w:id="17840" w:author="arkat" w:date="2017-10-11T10:05:00Z">
        <w:del w:id="17841"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766BA254" w14:textId="5354299F" w:rsidR="00F5795E" w:rsidDel="00DE59C1" w:rsidRDefault="00F5795E">
      <w:pPr>
        <w:widowControl w:val="0"/>
        <w:autoSpaceDE w:val="0"/>
        <w:autoSpaceDN w:val="0"/>
        <w:adjustRightInd w:val="0"/>
        <w:spacing w:after="0"/>
        <w:rPr>
          <w:ins w:id="17842" w:author="arkat" w:date="2017-10-11T10:05:00Z"/>
          <w:del w:id="17843" w:author="arkat" w:date="2017-10-11T11:07:00Z"/>
          <w:rFonts w:ascii="Times New Roman" w:hAnsi="Times New Roman" w:cs="Times New Roman"/>
          <w:szCs w:val="24"/>
        </w:rPr>
        <w:pPrChange w:id="17844" w:author="arkat" w:date="2017-10-11T11:07:00Z">
          <w:pPr>
            <w:widowControl w:val="0"/>
            <w:autoSpaceDE w:val="0"/>
            <w:autoSpaceDN w:val="0"/>
            <w:adjustRightInd w:val="0"/>
            <w:spacing w:after="140" w:line="288" w:lineRule="auto"/>
            <w:ind w:left="480" w:hanging="480"/>
          </w:pPr>
        </w:pPrChange>
      </w:pPr>
      <w:ins w:id="17845" w:author="arkat" w:date="2017-10-11T10:05:00Z">
        <w:del w:id="17846"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1A3F7A3D" w14:textId="5167A0B8" w:rsidR="00F5795E" w:rsidDel="00DE59C1" w:rsidRDefault="00F5795E">
      <w:pPr>
        <w:widowControl w:val="0"/>
        <w:autoSpaceDE w:val="0"/>
        <w:autoSpaceDN w:val="0"/>
        <w:adjustRightInd w:val="0"/>
        <w:spacing w:after="0"/>
        <w:rPr>
          <w:ins w:id="17847" w:author="arkat" w:date="2017-10-11T10:05:00Z"/>
          <w:del w:id="17848" w:author="arkat" w:date="2017-10-11T11:07:00Z"/>
          <w:rFonts w:ascii="Times New Roman" w:hAnsi="Times New Roman" w:cs="Times New Roman"/>
          <w:szCs w:val="24"/>
        </w:rPr>
        <w:pPrChange w:id="17849" w:author="arkat" w:date="2017-10-11T11:07:00Z">
          <w:pPr>
            <w:widowControl w:val="0"/>
            <w:autoSpaceDE w:val="0"/>
            <w:autoSpaceDN w:val="0"/>
            <w:adjustRightInd w:val="0"/>
            <w:spacing w:after="140" w:line="288" w:lineRule="auto"/>
            <w:ind w:left="480" w:hanging="480"/>
          </w:pPr>
        </w:pPrChange>
      </w:pPr>
      <w:ins w:id="17850" w:author="arkat" w:date="2017-10-11T10:05:00Z">
        <w:del w:id="17851"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1041243F" w14:textId="491FD9E0" w:rsidR="00F5795E" w:rsidDel="00DE59C1" w:rsidRDefault="00F5795E">
      <w:pPr>
        <w:widowControl w:val="0"/>
        <w:autoSpaceDE w:val="0"/>
        <w:autoSpaceDN w:val="0"/>
        <w:adjustRightInd w:val="0"/>
        <w:spacing w:after="0"/>
        <w:rPr>
          <w:ins w:id="17852" w:author="arkat" w:date="2017-10-11T10:05:00Z"/>
          <w:del w:id="17853" w:author="arkat" w:date="2017-10-11T11:07:00Z"/>
          <w:rFonts w:ascii="Times New Roman" w:hAnsi="Times New Roman" w:cs="Times New Roman"/>
          <w:szCs w:val="24"/>
        </w:rPr>
        <w:pPrChange w:id="17854" w:author="arkat" w:date="2017-10-11T11:07:00Z">
          <w:pPr>
            <w:widowControl w:val="0"/>
            <w:autoSpaceDE w:val="0"/>
            <w:autoSpaceDN w:val="0"/>
            <w:adjustRightInd w:val="0"/>
            <w:spacing w:after="140" w:line="288" w:lineRule="auto"/>
            <w:ind w:left="480" w:hanging="480"/>
          </w:pPr>
        </w:pPrChange>
      </w:pPr>
      <w:ins w:id="17855" w:author="arkat" w:date="2017-10-11T10:05:00Z">
        <w:del w:id="17856"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2E182D33" w14:textId="51DEF64C" w:rsidR="00F5795E" w:rsidDel="00DE59C1" w:rsidRDefault="00F5795E">
      <w:pPr>
        <w:widowControl w:val="0"/>
        <w:autoSpaceDE w:val="0"/>
        <w:autoSpaceDN w:val="0"/>
        <w:adjustRightInd w:val="0"/>
        <w:spacing w:after="0"/>
        <w:rPr>
          <w:ins w:id="17857" w:author="arkat" w:date="2017-10-11T10:05:00Z"/>
          <w:del w:id="17858" w:author="arkat" w:date="2017-10-11T11:07:00Z"/>
          <w:rFonts w:ascii="Times New Roman" w:hAnsi="Times New Roman" w:cs="Times New Roman"/>
          <w:szCs w:val="24"/>
        </w:rPr>
        <w:pPrChange w:id="17859" w:author="arkat" w:date="2017-10-11T11:07:00Z">
          <w:pPr>
            <w:widowControl w:val="0"/>
            <w:autoSpaceDE w:val="0"/>
            <w:autoSpaceDN w:val="0"/>
            <w:adjustRightInd w:val="0"/>
            <w:spacing w:after="140" w:line="288" w:lineRule="auto"/>
            <w:ind w:left="480" w:hanging="480"/>
          </w:pPr>
        </w:pPrChange>
      </w:pPr>
      <w:ins w:id="17860" w:author="arkat" w:date="2017-10-11T10:05:00Z">
        <w:del w:id="17861"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708ACCB9" w14:textId="3E44FF01" w:rsidR="00F5795E" w:rsidDel="00DE59C1" w:rsidRDefault="00F5795E">
      <w:pPr>
        <w:widowControl w:val="0"/>
        <w:autoSpaceDE w:val="0"/>
        <w:autoSpaceDN w:val="0"/>
        <w:adjustRightInd w:val="0"/>
        <w:spacing w:after="0"/>
        <w:rPr>
          <w:ins w:id="17862" w:author="arkat" w:date="2017-10-11T10:05:00Z"/>
          <w:del w:id="17863" w:author="arkat" w:date="2017-10-11T11:07:00Z"/>
          <w:rFonts w:ascii="Times New Roman" w:hAnsi="Times New Roman" w:cs="Times New Roman"/>
          <w:szCs w:val="24"/>
        </w:rPr>
        <w:pPrChange w:id="17864" w:author="arkat" w:date="2017-10-11T11:07:00Z">
          <w:pPr>
            <w:widowControl w:val="0"/>
            <w:autoSpaceDE w:val="0"/>
            <w:autoSpaceDN w:val="0"/>
            <w:adjustRightInd w:val="0"/>
            <w:spacing w:after="140" w:line="288" w:lineRule="auto"/>
            <w:ind w:left="480" w:hanging="480"/>
          </w:pPr>
        </w:pPrChange>
      </w:pPr>
      <w:ins w:id="17865" w:author="arkat" w:date="2017-10-11T10:05:00Z">
        <w:del w:id="17866"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17DCD530" w14:textId="649E8FA4" w:rsidR="00F5795E" w:rsidDel="00DE59C1" w:rsidRDefault="00F5795E">
      <w:pPr>
        <w:widowControl w:val="0"/>
        <w:autoSpaceDE w:val="0"/>
        <w:autoSpaceDN w:val="0"/>
        <w:adjustRightInd w:val="0"/>
        <w:spacing w:after="0"/>
        <w:rPr>
          <w:ins w:id="17867" w:author="arkat" w:date="2017-10-11T10:05:00Z"/>
          <w:del w:id="17868" w:author="arkat" w:date="2017-10-11T11:07:00Z"/>
          <w:rFonts w:ascii="Times New Roman" w:hAnsi="Times New Roman" w:cs="Times New Roman"/>
          <w:szCs w:val="24"/>
        </w:rPr>
        <w:pPrChange w:id="17869" w:author="arkat" w:date="2017-10-11T11:07:00Z">
          <w:pPr>
            <w:widowControl w:val="0"/>
            <w:autoSpaceDE w:val="0"/>
            <w:autoSpaceDN w:val="0"/>
            <w:adjustRightInd w:val="0"/>
            <w:spacing w:after="140" w:line="288" w:lineRule="auto"/>
            <w:ind w:left="480" w:hanging="480"/>
          </w:pPr>
        </w:pPrChange>
      </w:pPr>
      <w:ins w:id="17870" w:author="arkat" w:date="2017-10-11T10:05:00Z">
        <w:del w:id="17871"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0DEB4F35" w14:textId="33042595" w:rsidR="00F5795E" w:rsidDel="00DE59C1" w:rsidRDefault="00F5795E">
      <w:pPr>
        <w:widowControl w:val="0"/>
        <w:autoSpaceDE w:val="0"/>
        <w:autoSpaceDN w:val="0"/>
        <w:adjustRightInd w:val="0"/>
        <w:spacing w:after="0"/>
        <w:rPr>
          <w:ins w:id="17872" w:author="arkat" w:date="2017-10-11T10:05:00Z"/>
          <w:del w:id="17873" w:author="arkat" w:date="2017-10-11T11:07:00Z"/>
          <w:rFonts w:ascii="Times New Roman" w:hAnsi="Times New Roman" w:cs="Times New Roman"/>
          <w:szCs w:val="24"/>
        </w:rPr>
        <w:pPrChange w:id="17874" w:author="arkat" w:date="2017-10-11T11:07:00Z">
          <w:pPr>
            <w:widowControl w:val="0"/>
            <w:autoSpaceDE w:val="0"/>
            <w:autoSpaceDN w:val="0"/>
            <w:adjustRightInd w:val="0"/>
            <w:spacing w:after="140" w:line="288" w:lineRule="auto"/>
            <w:ind w:left="480" w:hanging="480"/>
          </w:pPr>
        </w:pPrChange>
      </w:pPr>
      <w:ins w:id="17875" w:author="arkat" w:date="2017-10-11T10:05:00Z">
        <w:del w:id="17876"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174A63A5" w14:textId="4D5EDF4A" w:rsidR="00F5795E" w:rsidDel="00DE59C1" w:rsidRDefault="00F5795E">
      <w:pPr>
        <w:widowControl w:val="0"/>
        <w:autoSpaceDE w:val="0"/>
        <w:autoSpaceDN w:val="0"/>
        <w:adjustRightInd w:val="0"/>
        <w:spacing w:after="0"/>
        <w:rPr>
          <w:ins w:id="17877" w:author="arkat" w:date="2017-10-11T10:05:00Z"/>
          <w:del w:id="17878" w:author="arkat" w:date="2017-10-11T11:07:00Z"/>
          <w:rFonts w:ascii="Times New Roman" w:hAnsi="Times New Roman" w:cs="Times New Roman"/>
          <w:szCs w:val="24"/>
        </w:rPr>
        <w:pPrChange w:id="17879" w:author="arkat" w:date="2017-10-11T11:07:00Z">
          <w:pPr>
            <w:widowControl w:val="0"/>
            <w:autoSpaceDE w:val="0"/>
            <w:autoSpaceDN w:val="0"/>
            <w:adjustRightInd w:val="0"/>
            <w:spacing w:after="140" w:line="288" w:lineRule="auto"/>
            <w:ind w:left="480" w:hanging="480"/>
          </w:pPr>
        </w:pPrChange>
      </w:pPr>
      <w:ins w:id="17880" w:author="arkat" w:date="2017-10-11T10:05:00Z">
        <w:del w:id="17881"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1BDD7E0C" w14:textId="4BA90ACD" w:rsidR="00F5795E" w:rsidDel="00DE59C1" w:rsidRDefault="00F5795E">
      <w:pPr>
        <w:widowControl w:val="0"/>
        <w:autoSpaceDE w:val="0"/>
        <w:autoSpaceDN w:val="0"/>
        <w:adjustRightInd w:val="0"/>
        <w:spacing w:after="0"/>
        <w:rPr>
          <w:ins w:id="17882" w:author="arkat" w:date="2017-10-11T10:05:00Z"/>
          <w:del w:id="17883" w:author="arkat" w:date="2017-10-11T11:07:00Z"/>
          <w:rFonts w:ascii="Times New Roman" w:hAnsi="Times New Roman" w:cs="Times New Roman"/>
          <w:szCs w:val="24"/>
        </w:rPr>
        <w:pPrChange w:id="17884" w:author="arkat" w:date="2017-10-11T11:07:00Z">
          <w:pPr>
            <w:widowControl w:val="0"/>
            <w:autoSpaceDE w:val="0"/>
            <w:autoSpaceDN w:val="0"/>
            <w:adjustRightInd w:val="0"/>
            <w:spacing w:after="140" w:line="288" w:lineRule="auto"/>
            <w:ind w:left="480" w:hanging="480"/>
          </w:pPr>
        </w:pPrChange>
      </w:pPr>
      <w:ins w:id="17885" w:author="arkat" w:date="2017-10-11T10:05:00Z">
        <w:del w:id="17886"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1B394251" w14:textId="756D54E2" w:rsidR="00F5795E" w:rsidDel="00DE59C1" w:rsidRDefault="00F5795E">
      <w:pPr>
        <w:widowControl w:val="0"/>
        <w:autoSpaceDE w:val="0"/>
        <w:autoSpaceDN w:val="0"/>
        <w:adjustRightInd w:val="0"/>
        <w:spacing w:after="0"/>
        <w:rPr>
          <w:ins w:id="17887" w:author="arkat" w:date="2017-10-11T10:05:00Z"/>
          <w:del w:id="17888" w:author="arkat" w:date="2017-10-11T11:07:00Z"/>
          <w:rFonts w:ascii="Times New Roman" w:hAnsi="Times New Roman" w:cs="Times New Roman"/>
          <w:szCs w:val="24"/>
        </w:rPr>
        <w:pPrChange w:id="17889" w:author="arkat" w:date="2017-10-11T11:07:00Z">
          <w:pPr>
            <w:widowControl w:val="0"/>
            <w:autoSpaceDE w:val="0"/>
            <w:autoSpaceDN w:val="0"/>
            <w:adjustRightInd w:val="0"/>
            <w:spacing w:after="140" w:line="288" w:lineRule="auto"/>
            <w:ind w:left="480" w:hanging="480"/>
          </w:pPr>
        </w:pPrChange>
      </w:pPr>
      <w:ins w:id="17890" w:author="arkat" w:date="2017-10-11T10:05:00Z">
        <w:del w:id="17891"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7EB1DA7D" w14:textId="62E9D27A" w:rsidR="00F5795E" w:rsidDel="00DE59C1" w:rsidRDefault="00F5795E">
      <w:pPr>
        <w:widowControl w:val="0"/>
        <w:autoSpaceDE w:val="0"/>
        <w:autoSpaceDN w:val="0"/>
        <w:adjustRightInd w:val="0"/>
        <w:spacing w:after="0"/>
        <w:rPr>
          <w:ins w:id="17892" w:author="arkat" w:date="2017-10-11T10:05:00Z"/>
          <w:del w:id="17893" w:author="arkat" w:date="2017-10-11T11:07:00Z"/>
          <w:rFonts w:ascii="Times New Roman" w:hAnsi="Times New Roman" w:cs="Times New Roman"/>
          <w:szCs w:val="24"/>
        </w:rPr>
        <w:pPrChange w:id="17894" w:author="arkat" w:date="2017-10-11T11:07:00Z">
          <w:pPr>
            <w:widowControl w:val="0"/>
            <w:autoSpaceDE w:val="0"/>
            <w:autoSpaceDN w:val="0"/>
            <w:adjustRightInd w:val="0"/>
            <w:spacing w:after="140" w:line="288" w:lineRule="auto"/>
            <w:ind w:left="480" w:hanging="480"/>
          </w:pPr>
        </w:pPrChange>
      </w:pPr>
      <w:ins w:id="17895" w:author="arkat" w:date="2017-10-11T10:05:00Z">
        <w:del w:id="17896"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0817EF0A" w14:textId="4F4EDC24" w:rsidR="00F5795E" w:rsidDel="00DE59C1" w:rsidRDefault="00F5795E">
      <w:pPr>
        <w:widowControl w:val="0"/>
        <w:autoSpaceDE w:val="0"/>
        <w:autoSpaceDN w:val="0"/>
        <w:adjustRightInd w:val="0"/>
        <w:spacing w:after="0"/>
        <w:rPr>
          <w:ins w:id="17897" w:author="arkat" w:date="2017-10-11T10:05:00Z"/>
          <w:del w:id="17898" w:author="arkat" w:date="2017-10-11T11:07:00Z"/>
          <w:rFonts w:ascii="Times New Roman" w:hAnsi="Times New Roman" w:cs="Times New Roman"/>
          <w:szCs w:val="24"/>
        </w:rPr>
        <w:pPrChange w:id="17899" w:author="arkat" w:date="2017-10-11T11:07:00Z">
          <w:pPr>
            <w:widowControl w:val="0"/>
            <w:autoSpaceDE w:val="0"/>
            <w:autoSpaceDN w:val="0"/>
            <w:adjustRightInd w:val="0"/>
            <w:spacing w:after="140" w:line="288" w:lineRule="auto"/>
            <w:ind w:left="480" w:hanging="480"/>
          </w:pPr>
        </w:pPrChange>
      </w:pPr>
      <w:ins w:id="17900" w:author="arkat" w:date="2017-10-11T10:05:00Z">
        <w:del w:id="17901"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193A0F67" w14:textId="18765BA6" w:rsidR="00F5795E" w:rsidDel="00DE59C1" w:rsidRDefault="00F5795E">
      <w:pPr>
        <w:widowControl w:val="0"/>
        <w:autoSpaceDE w:val="0"/>
        <w:autoSpaceDN w:val="0"/>
        <w:adjustRightInd w:val="0"/>
        <w:spacing w:after="0"/>
        <w:rPr>
          <w:ins w:id="17902" w:author="arkat" w:date="2017-10-11T10:05:00Z"/>
          <w:del w:id="17903" w:author="arkat" w:date="2017-10-11T11:07:00Z"/>
          <w:rFonts w:ascii="Times New Roman" w:hAnsi="Times New Roman" w:cs="Times New Roman"/>
          <w:szCs w:val="24"/>
        </w:rPr>
        <w:pPrChange w:id="17904" w:author="arkat" w:date="2017-10-11T11:07:00Z">
          <w:pPr>
            <w:widowControl w:val="0"/>
            <w:autoSpaceDE w:val="0"/>
            <w:autoSpaceDN w:val="0"/>
            <w:adjustRightInd w:val="0"/>
            <w:spacing w:after="140" w:line="288" w:lineRule="auto"/>
            <w:ind w:left="480" w:hanging="480"/>
          </w:pPr>
        </w:pPrChange>
      </w:pPr>
      <w:ins w:id="17905" w:author="arkat" w:date="2017-10-11T10:05:00Z">
        <w:del w:id="17906"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636DA1CE" w14:textId="624F26DB" w:rsidR="00F5795E" w:rsidDel="00DE59C1" w:rsidRDefault="00F5795E">
      <w:pPr>
        <w:widowControl w:val="0"/>
        <w:autoSpaceDE w:val="0"/>
        <w:autoSpaceDN w:val="0"/>
        <w:adjustRightInd w:val="0"/>
        <w:spacing w:after="0"/>
        <w:rPr>
          <w:ins w:id="17907" w:author="arkat" w:date="2017-10-11T10:05:00Z"/>
          <w:del w:id="17908" w:author="arkat" w:date="2017-10-11T11:07:00Z"/>
          <w:rFonts w:ascii="Times New Roman" w:hAnsi="Times New Roman" w:cs="Times New Roman"/>
          <w:szCs w:val="24"/>
        </w:rPr>
        <w:pPrChange w:id="17909" w:author="arkat" w:date="2017-10-11T11:07:00Z">
          <w:pPr>
            <w:widowControl w:val="0"/>
            <w:autoSpaceDE w:val="0"/>
            <w:autoSpaceDN w:val="0"/>
            <w:adjustRightInd w:val="0"/>
            <w:spacing w:after="140" w:line="288" w:lineRule="auto"/>
            <w:ind w:left="480" w:hanging="480"/>
          </w:pPr>
        </w:pPrChange>
      </w:pPr>
      <w:ins w:id="17910" w:author="arkat" w:date="2017-10-11T10:05:00Z">
        <w:del w:id="17911" w:author="arkat" w:date="2017-10-11T11:07:00Z">
          <w:r w:rsidDel="00DE59C1">
            <w:rPr>
              <w:rFonts w:ascii="Times New Roman" w:hAnsi="Times New Roman" w:cs="Times New Roman"/>
              <w:szCs w:val="24"/>
            </w:rPr>
            <w:delText xml:space="preserve">Trickovié, I. 2000. </w:delText>
          </w:r>
          <w:r w:rsidDel="00DE59C1">
            <w:rPr>
              <w:rFonts w:ascii="Times New Roman" w:hAnsi="Times New Roman" w:cs="Times New Roman"/>
              <w:i/>
              <w:iCs/>
              <w:szCs w:val="24"/>
            </w:rPr>
            <w:delText>Formalizing Activity Diagram of Uml By Petri Nets</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Emisamsorg</w:delText>
          </w:r>
          <w:r w:rsidDel="00DE59C1">
            <w:rPr>
              <w:rFonts w:ascii="Times New Roman" w:hAnsi="Times New Roman" w:cs="Times New Roman"/>
              <w:szCs w:val="24"/>
            </w:rPr>
            <w:delText>, Tersedia di http://www.emis.ams.org/journals/NSJOM/Papers/30_3/NSJOM_30_3_161_171.pdf.</w:delText>
          </w:r>
        </w:del>
      </w:ins>
    </w:p>
    <w:p w14:paraId="7FE54F4C" w14:textId="4072543D" w:rsidR="00F5795E" w:rsidDel="00DE59C1" w:rsidRDefault="00F5795E">
      <w:pPr>
        <w:widowControl w:val="0"/>
        <w:autoSpaceDE w:val="0"/>
        <w:autoSpaceDN w:val="0"/>
        <w:adjustRightInd w:val="0"/>
        <w:spacing w:after="0"/>
        <w:rPr>
          <w:ins w:id="17912" w:author="arkat" w:date="2017-10-11T10:05:00Z"/>
          <w:del w:id="17913" w:author="arkat" w:date="2017-10-11T11:07:00Z"/>
          <w:rFonts w:ascii="Times New Roman" w:hAnsi="Times New Roman" w:cs="Times New Roman"/>
          <w:szCs w:val="24"/>
        </w:rPr>
        <w:pPrChange w:id="17914" w:author="arkat" w:date="2017-10-11T11:07:00Z">
          <w:pPr>
            <w:widowControl w:val="0"/>
            <w:autoSpaceDE w:val="0"/>
            <w:autoSpaceDN w:val="0"/>
            <w:adjustRightInd w:val="0"/>
            <w:spacing w:after="140" w:line="288" w:lineRule="auto"/>
            <w:ind w:left="480" w:hanging="480"/>
          </w:pPr>
        </w:pPrChange>
      </w:pPr>
      <w:ins w:id="17915" w:author="arkat" w:date="2017-10-11T10:05:00Z">
        <w:del w:id="17916"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1B20134B" w14:textId="611367DD" w:rsidR="00F5795E" w:rsidDel="00DE59C1" w:rsidRDefault="00F5795E">
      <w:pPr>
        <w:widowControl w:val="0"/>
        <w:autoSpaceDE w:val="0"/>
        <w:autoSpaceDN w:val="0"/>
        <w:adjustRightInd w:val="0"/>
        <w:spacing w:after="0"/>
        <w:rPr>
          <w:ins w:id="17917" w:author="arkat" w:date="2017-10-11T10:05:00Z"/>
          <w:del w:id="17918" w:author="arkat" w:date="2017-10-11T11:07:00Z"/>
          <w:rFonts w:ascii="Times New Roman" w:hAnsi="Times New Roman" w:cs="Times New Roman"/>
          <w:szCs w:val="24"/>
        </w:rPr>
        <w:pPrChange w:id="17919" w:author="arkat" w:date="2017-10-11T11:07:00Z">
          <w:pPr>
            <w:widowControl w:val="0"/>
            <w:autoSpaceDE w:val="0"/>
            <w:autoSpaceDN w:val="0"/>
            <w:adjustRightInd w:val="0"/>
            <w:spacing w:after="140" w:line="288" w:lineRule="auto"/>
            <w:ind w:left="480" w:hanging="480"/>
          </w:pPr>
        </w:pPrChange>
      </w:pPr>
      <w:ins w:id="17920" w:author="arkat" w:date="2017-10-11T10:05:00Z">
        <w:del w:id="17921"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3890E150" w14:textId="408472B6" w:rsidR="00F5795E" w:rsidDel="00DE59C1" w:rsidRDefault="00F5795E">
      <w:pPr>
        <w:widowControl w:val="0"/>
        <w:autoSpaceDE w:val="0"/>
        <w:autoSpaceDN w:val="0"/>
        <w:adjustRightInd w:val="0"/>
        <w:spacing w:after="0"/>
        <w:rPr>
          <w:ins w:id="17922" w:author="arkat" w:date="2017-10-11T10:05:00Z"/>
          <w:del w:id="17923" w:author="arkat" w:date="2017-10-11T11:07:00Z"/>
          <w:rFonts w:ascii="Times New Roman" w:hAnsi="Times New Roman" w:cs="Times New Roman"/>
          <w:szCs w:val="24"/>
        </w:rPr>
        <w:pPrChange w:id="17924" w:author="arkat" w:date="2017-10-11T11:07:00Z">
          <w:pPr>
            <w:widowControl w:val="0"/>
            <w:autoSpaceDE w:val="0"/>
            <w:autoSpaceDN w:val="0"/>
            <w:adjustRightInd w:val="0"/>
            <w:spacing w:after="140" w:line="288" w:lineRule="auto"/>
            <w:ind w:left="480" w:hanging="480"/>
          </w:pPr>
        </w:pPrChange>
      </w:pPr>
      <w:ins w:id="17925" w:author="arkat" w:date="2017-10-11T10:05:00Z">
        <w:del w:id="17926" w:author="arkat" w:date="2017-10-11T11:07:00Z">
          <w:r w:rsidDel="00DE59C1">
            <w:rPr>
              <w:rFonts w:ascii="Times New Roman" w:hAnsi="Times New Roman" w:cs="Times New Roman"/>
              <w:szCs w:val="24"/>
            </w:rPr>
            <w:delText>Volzer, H. 2010. An Overview of BPMN 2 . 0 and its Potential Use. 2–3.</w:delText>
          </w:r>
        </w:del>
      </w:ins>
    </w:p>
    <w:p w14:paraId="29209554" w14:textId="67955566" w:rsidR="00F5795E" w:rsidDel="00DE59C1" w:rsidRDefault="00F5795E">
      <w:pPr>
        <w:widowControl w:val="0"/>
        <w:autoSpaceDE w:val="0"/>
        <w:autoSpaceDN w:val="0"/>
        <w:adjustRightInd w:val="0"/>
        <w:spacing w:after="0"/>
        <w:rPr>
          <w:ins w:id="17927" w:author="arkat" w:date="2017-10-11T10:05:00Z"/>
          <w:del w:id="17928" w:author="arkat" w:date="2017-10-11T11:07:00Z"/>
          <w:rFonts w:ascii="Times New Roman" w:hAnsi="Times New Roman" w:cs="Times New Roman"/>
          <w:szCs w:val="24"/>
        </w:rPr>
        <w:pPrChange w:id="17929" w:author="arkat" w:date="2017-10-11T11:07:00Z">
          <w:pPr>
            <w:widowControl w:val="0"/>
            <w:autoSpaceDE w:val="0"/>
            <w:autoSpaceDN w:val="0"/>
            <w:adjustRightInd w:val="0"/>
            <w:spacing w:after="140" w:line="288" w:lineRule="auto"/>
            <w:ind w:left="480" w:hanging="480"/>
          </w:pPr>
        </w:pPrChange>
      </w:pPr>
      <w:ins w:id="17930" w:author="arkat" w:date="2017-10-11T10:05:00Z">
        <w:del w:id="17931"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620D7422" w14:textId="2C1FAF0A" w:rsidR="00F5795E" w:rsidDel="00DE59C1" w:rsidRDefault="00F5795E">
      <w:pPr>
        <w:widowControl w:val="0"/>
        <w:autoSpaceDE w:val="0"/>
        <w:autoSpaceDN w:val="0"/>
        <w:adjustRightInd w:val="0"/>
        <w:spacing w:after="0"/>
        <w:rPr>
          <w:ins w:id="17932" w:author="arkat" w:date="2017-10-11T10:05:00Z"/>
          <w:del w:id="17933" w:author="arkat" w:date="2017-10-11T11:07:00Z"/>
          <w:rFonts w:ascii="Times New Roman" w:hAnsi="Times New Roman" w:cs="Times New Roman"/>
          <w:szCs w:val="24"/>
        </w:rPr>
        <w:pPrChange w:id="17934" w:author="arkat" w:date="2017-10-11T11:07:00Z">
          <w:pPr>
            <w:widowControl w:val="0"/>
            <w:autoSpaceDE w:val="0"/>
            <w:autoSpaceDN w:val="0"/>
            <w:adjustRightInd w:val="0"/>
            <w:spacing w:after="140" w:line="288" w:lineRule="auto"/>
            <w:ind w:left="480" w:hanging="480"/>
          </w:pPr>
        </w:pPrChange>
      </w:pPr>
      <w:ins w:id="17935" w:author="arkat" w:date="2017-10-11T10:05:00Z">
        <w:del w:id="17936"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392D142B" w14:textId="000C98F9" w:rsidR="00F5795E" w:rsidDel="00DE59C1" w:rsidRDefault="00F5795E">
      <w:pPr>
        <w:widowControl w:val="0"/>
        <w:autoSpaceDE w:val="0"/>
        <w:autoSpaceDN w:val="0"/>
        <w:adjustRightInd w:val="0"/>
        <w:spacing w:after="0"/>
        <w:rPr>
          <w:ins w:id="17937" w:author="arkat" w:date="2017-10-11T10:05:00Z"/>
          <w:del w:id="17938" w:author="arkat" w:date="2017-10-11T11:07:00Z"/>
        </w:rPr>
        <w:pPrChange w:id="17939" w:author="arkat" w:date="2017-10-11T11:07:00Z">
          <w:pPr>
            <w:widowControl w:val="0"/>
            <w:autoSpaceDE w:val="0"/>
            <w:autoSpaceDN w:val="0"/>
            <w:adjustRightInd w:val="0"/>
            <w:spacing w:after="140" w:line="288" w:lineRule="auto"/>
            <w:ind w:left="480" w:hanging="480"/>
          </w:pPr>
        </w:pPrChange>
      </w:pPr>
      <w:ins w:id="17940" w:author="arkat" w:date="2017-10-11T10:05:00Z">
        <w:del w:id="17941"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2FF7F779" w14:textId="7E552FA4" w:rsidR="00F5795E" w:rsidDel="00DE59C1" w:rsidRDefault="00F5795E">
      <w:pPr>
        <w:widowControl w:val="0"/>
        <w:autoSpaceDE w:val="0"/>
        <w:autoSpaceDN w:val="0"/>
        <w:adjustRightInd w:val="0"/>
        <w:spacing w:after="0"/>
        <w:rPr>
          <w:ins w:id="17942" w:author="arkat" w:date="2017-10-11T10:05:00Z"/>
          <w:del w:id="17943" w:author="arkat" w:date="2017-10-11T11:07:00Z"/>
          <w:rFonts w:ascii="Times New Roman" w:hAnsi="Times New Roman" w:cs="Times New Roman"/>
          <w:szCs w:val="24"/>
        </w:rPr>
      </w:pPr>
    </w:p>
    <w:p w14:paraId="56DDBAC4" w14:textId="6FF9892F" w:rsidR="00F5795E" w:rsidDel="00DE59C1" w:rsidRDefault="00F5795E">
      <w:pPr>
        <w:widowControl w:val="0"/>
        <w:autoSpaceDE w:val="0"/>
        <w:autoSpaceDN w:val="0"/>
        <w:adjustRightInd w:val="0"/>
        <w:spacing w:after="0"/>
        <w:rPr>
          <w:ins w:id="17944" w:author="arkat" w:date="2017-10-11T10:05:00Z"/>
          <w:del w:id="17945" w:author="arkat" w:date="2017-10-11T11:07:00Z"/>
          <w:rFonts w:ascii="Times New Roman" w:hAnsi="Times New Roman" w:cs="Times New Roman"/>
          <w:szCs w:val="24"/>
        </w:rPr>
        <w:pPrChange w:id="17946" w:author="arkat" w:date="2017-10-11T11:07:00Z">
          <w:pPr>
            <w:widowControl w:val="0"/>
            <w:autoSpaceDE w:val="0"/>
            <w:autoSpaceDN w:val="0"/>
            <w:adjustRightInd w:val="0"/>
            <w:spacing w:after="140" w:line="288" w:lineRule="auto"/>
            <w:ind w:left="480" w:hanging="480"/>
          </w:pPr>
        </w:pPrChange>
      </w:pPr>
      <w:ins w:id="17947" w:author="arkat" w:date="2017-10-11T10:05:00Z">
        <w:del w:id="17948"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1352DAEE" w14:textId="4452C54D" w:rsidR="00F5795E" w:rsidDel="00DE59C1" w:rsidRDefault="00F5795E">
      <w:pPr>
        <w:widowControl w:val="0"/>
        <w:autoSpaceDE w:val="0"/>
        <w:autoSpaceDN w:val="0"/>
        <w:adjustRightInd w:val="0"/>
        <w:spacing w:after="0"/>
        <w:rPr>
          <w:ins w:id="17949" w:author="arkat" w:date="2017-10-11T10:05:00Z"/>
          <w:del w:id="17950" w:author="arkat" w:date="2017-10-11T11:07:00Z"/>
          <w:rFonts w:ascii="Times New Roman" w:hAnsi="Times New Roman" w:cs="Times New Roman"/>
          <w:szCs w:val="24"/>
        </w:rPr>
        <w:pPrChange w:id="17951" w:author="arkat" w:date="2017-10-11T11:07:00Z">
          <w:pPr>
            <w:widowControl w:val="0"/>
            <w:autoSpaceDE w:val="0"/>
            <w:autoSpaceDN w:val="0"/>
            <w:adjustRightInd w:val="0"/>
            <w:spacing w:after="140" w:line="288" w:lineRule="auto"/>
            <w:ind w:left="480" w:hanging="480"/>
          </w:pPr>
        </w:pPrChange>
      </w:pPr>
      <w:ins w:id="17952" w:author="arkat" w:date="2017-10-11T10:05:00Z">
        <w:del w:id="17953"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6CA59B40" w14:textId="3667E826" w:rsidR="00F5795E" w:rsidDel="00DE59C1" w:rsidRDefault="00F5795E">
      <w:pPr>
        <w:widowControl w:val="0"/>
        <w:autoSpaceDE w:val="0"/>
        <w:autoSpaceDN w:val="0"/>
        <w:adjustRightInd w:val="0"/>
        <w:spacing w:after="0"/>
        <w:rPr>
          <w:ins w:id="17954" w:author="arkat" w:date="2017-10-11T10:05:00Z"/>
          <w:del w:id="17955" w:author="arkat" w:date="2017-10-11T11:07:00Z"/>
          <w:rFonts w:ascii="Times New Roman" w:hAnsi="Times New Roman" w:cs="Times New Roman"/>
          <w:szCs w:val="24"/>
        </w:rPr>
        <w:pPrChange w:id="17956" w:author="arkat" w:date="2017-10-11T11:07:00Z">
          <w:pPr>
            <w:widowControl w:val="0"/>
            <w:autoSpaceDE w:val="0"/>
            <w:autoSpaceDN w:val="0"/>
            <w:adjustRightInd w:val="0"/>
            <w:spacing w:after="140" w:line="288" w:lineRule="auto"/>
            <w:ind w:left="480" w:hanging="480"/>
          </w:pPr>
        </w:pPrChange>
      </w:pPr>
      <w:ins w:id="17957" w:author="arkat" w:date="2017-10-11T10:05:00Z">
        <w:del w:id="17958" w:author="arkat" w:date="2017-10-11T11:07:00Z">
          <w:r w:rsidDel="00DE59C1">
            <w:rPr>
              <w:rFonts w:ascii="Times New Roman" w:hAnsi="Times New Roman" w:cs="Times New Roman"/>
              <w:szCs w:val="24"/>
            </w:rPr>
            <w:delText>Arkin, A. &amp; Intalio 2002. Business Process Modeling Language. 98.</w:delText>
          </w:r>
        </w:del>
      </w:ins>
    </w:p>
    <w:p w14:paraId="2841C855" w14:textId="0084AF27" w:rsidR="00F5795E" w:rsidDel="00DE59C1" w:rsidRDefault="00F5795E">
      <w:pPr>
        <w:widowControl w:val="0"/>
        <w:autoSpaceDE w:val="0"/>
        <w:autoSpaceDN w:val="0"/>
        <w:adjustRightInd w:val="0"/>
        <w:spacing w:after="0"/>
        <w:rPr>
          <w:ins w:id="17959" w:author="arkat" w:date="2017-10-11T10:05:00Z"/>
          <w:del w:id="17960" w:author="arkat" w:date="2017-10-11T11:07:00Z"/>
          <w:rFonts w:ascii="Times New Roman" w:hAnsi="Times New Roman" w:cs="Times New Roman"/>
          <w:szCs w:val="24"/>
        </w:rPr>
        <w:pPrChange w:id="17961" w:author="arkat" w:date="2017-10-11T11:07:00Z">
          <w:pPr>
            <w:widowControl w:val="0"/>
            <w:autoSpaceDE w:val="0"/>
            <w:autoSpaceDN w:val="0"/>
            <w:adjustRightInd w:val="0"/>
            <w:spacing w:after="140" w:line="288" w:lineRule="auto"/>
            <w:ind w:left="480" w:hanging="480"/>
          </w:pPr>
        </w:pPrChange>
      </w:pPr>
      <w:ins w:id="17962" w:author="arkat" w:date="2017-10-11T10:05:00Z">
        <w:del w:id="17963"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7EAF35DF" w14:textId="1B4AD3E5" w:rsidR="00F5795E" w:rsidDel="00DE59C1" w:rsidRDefault="00F5795E">
      <w:pPr>
        <w:widowControl w:val="0"/>
        <w:autoSpaceDE w:val="0"/>
        <w:autoSpaceDN w:val="0"/>
        <w:adjustRightInd w:val="0"/>
        <w:spacing w:after="0"/>
        <w:rPr>
          <w:ins w:id="17964" w:author="arkat" w:date="2017-10-11T10:05:00Z"/>
          <w:del w:id="17965" w:author="arkat" w:date="2017-10-11T11:07:00Z"/>
          <w:rFonts w:ascii="Times New Roman" w:hAnsi="Times New Roman" w:cs="Times New Roman"/>
          <w:szCs w:val="24"/>
        </w:rPr>
        <w:pPrChange w:id="17966" w:author="arkat" w:date="2017-10-11T11:07:00Z">
          <w:pPr>
            <w:widowControl w:val="0"/>
            <w:autoSpaceDE w:val="0"/>
            <w:autoSpaceDN w:val="0"/>
            <w:adjustRightInd w:val="0"/>
            <w:spacing w:after="140" w:line="288" w:lineRule="auto"/>
            <w:ind w:left="480" w:hanging="480"/>
          </w:pPr>
        </w:pPrChange>
      </w:pPr>
      <w:ins w:id="17967" w:author="arkat" w:date="2017-10-11T10:05:00Z">
        <w:del w:id="17968"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22B2B9C7" w14:textId="663FAFA2" w:rsidR="00F5795E" w:rsidDel="00DE59C1" w:rsidRDefault="00F5795E">
      <w:pPr>
        <w:widowControl w:val="0"/>
        <w:autoSpaceDE w:val="0"/>
        <w:autoSpaceDN w:val="0"/>
        <w:adjustRightInd w:val="0"/>
        <w:spacing w:after="0"/>
        <w:rPr>
          <w:ins w:id="17969" w:author="arkat" w:date="2017-10-11T10:05:00Z"/>
          <w:del w:id="17970" w:author="arkat" w:date="2017-10-11T11:07:00Z"/>
          <w:rFonts w:ascii="Times New Roman" w:hAnsi="Times New Roman" w:cs="Times New Roman"/>
          <w:szCs w:val="24"/>
        </w:rPr>
        <w:pPrChange w:id="17971" w:author="arkat" w:date="2017-10-11T11:07:00Z">
          <w:pPr>
            <w:widowControl w:val="0"/>
            <w:autoSpaceDE w:val="0"/>
            <w:autoSpaceDN w:val="0"/>
            <w:adjustRightInd w:val="0"/>
            <w:spacing w:after="140" w:line="288" w:lineRule="auto"/>
            <w:ind w:left="480" w:hanging="480"/>
          </w:pPr>
        </w:pPrChange>
      </w:pPr>
      <w:ins w:id="17972" w:author="arkat" w:date="2017-10-11T10:05:00Z">
        <w:del w:id="17973"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3D8DD43F" w14:textId="528FEDFD" w:rsidR="00F5795E" w:rsidDel="00DE59C1" w:rsidRDefault="00F5795E">
      <w:pPr>
        <w:widowControl w:val="0"/>
        <w:autoSpaceDE w:val="0"/>
        <w:autoSpaceDN w:val="0"/>
        <w:adjustRightInd w:val="0"/>
        <w:spacing w:after="0"/>
        <w:rPr>
          <w:ins w:id="17974" w:author="arkat" w:date="2017-10-11T10:05:00Z"/>
          <w:del w:id="17975" w:author="arkat" w:date="2017-10-11T11:07:00Z"/>
          <w:rFonts w:ascii="Times New Roman" w:hAnsi="Times New Roman" w:cs="Times New Roman"/>
          <w:szCs w:val="24"/>
        </w:rPr>
        <w:pPrChange w:id="17976" w:author="arkat" w:date="2017-10-11T11:07:00Z">
          <w:pPr>
            <w:widowControl w:val="0"/>
            <w:autoSpaceDE w:val="0"/>
            <w:autoSpaceDN w:val="0"/>
            <w:adjustRightInd w:val="0"/>
            <w:spacing w:after="140" w:line="288" w:lineRule="auto"/>
            <w:ind w:left="480" w:hanging="480"/>
          </w:pPr>
        </w:pPrChange>
      </w:pPr>
      <w:ins w:id="17977" w:author="arkat" w:date="2017-10-11T10:05:00Z">
        <w:del w:id="17978"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05143D45" w14:textId="4C2B8AE9" w:rsidR="00F5795E" w:rsidDel="00DE59C1" w:rsidRDefault="00F5795E">
      <w:pPr>
        <w:widowControl w:val="0"/>
        <w:autoSpaceDE w:val="0"/>
        <w:autoSpaceDN w:val="0"/>
        <w:adjustRightInd w:val="0"/>
        <w:spacing w:after="0"/>
        <w:rPr>
          <w:ins w:id="17979" w:author="arkat" w:date="2017-10-11T10:05:00Z"/>
          <w:del w:id="17980" w:author="arkat" w:date="2017-10-11T11:07:00Z"/>
          <w:rFonts w:ascii="Times New Roman" w:hAnsi="Times New Roman" w:cs="Times New Roman"/>
          <w:szCs w:val="24"/>
        </w:rPr>
        <w:pPrChange w:id="17981" w:author="arkat" w:date="2017-10-11T11:07:00Z">
          <w:pPr>
            <w:widowControl w:val="0"/>
            <w:autoSpaceDE w:val="0"/>
            <w:autoSpaceDN w:val="0"/>
            <w:adjustRightInd w:val="0"/>
            <w:spacing w:after="140" w:line="288" w:lineRule="auto"/>
            <w:ind w:left="480" w:hanging="480"/>
          </w:pPr>
        </w:pPrChange>
      </w:pPr>
      <w:ins w:id="17982" w:author="arkat" w:date="2017-10-11T10:05:00Z">
        <w:del w:id="17983"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747F455F" w14:textId="774CBAAA" w:rsidR="00F5795E" w:rsidDel="00DE59C1" w:rsidRDefault="00F5795E">
      <w:pPr>
        <w:widowControl w:val="0"/>
        <w:autoSpaceDE w:val="0"/>
        <w:autoSpaceDN w:val="0"/>
        <w:adjustRightInd w:val="0"/>
        <w:spacing w:after="0"/>
        <w:rPr>
          <w:ins w:id="17984" w:author="arkat" w:date="2017-10-11T10:05:00Z"/>
          <w:del w:id="17985" w:author="arkat" w:date="2017-10-11T11:07:00Z"/>
          <w:rFonts w:ascii="Times New Roman" w:hAnsi="Times New Roman" w:cs="Times New Roman"/>
          <w:szCs w:val="24"/>
        </w:rPr>
        <w:pPrChange w:id="17986" w:author="arkat" w:date="2017-10-11T11:07:00Z">
          <w:pPr>
            <w:widowControl w:val="0"/>
            <w:autoSpaceDE w:val="0"/>
            <w:autoSpaceDN w:val="0"/>
            <w:adjustRightInd w:val="0"/>
            <w:spacing w:after="140" w:line="288" w:lineRule="auto"/>
            <w:ind w:left="480" w:hanging="480"/>
          </w:pPr>
        </w:pPrChange>
      </w:pPr>
      <w:ins w:id="17987" w:author="arkat" w:date="2017-10-11T10:05:00Z">
        <w:del w:id="17988"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51954E63" w14:textId="7450B1B3" w:rsidR="00F5795E" w:rsidDel="00DE59C1" w:rsidRDefault="00F5795E">
      <w:pPr>
        <w:widowControl w:val="0"/>
        <w:autoSpaceDE w:val="0"/>
        <w:autoSpaceDN w:val="0"/>
        <w:adjustRightInd w:val="0"/>
        <w:spacing w:after="0"/>
        <w:rPr>
          <w:ins w:id="17989" w:author="arkat" w:date="2017-10-11T10:05:00Z"/>
          <w:del w:id="17990" w:author="arkat" w:date="2017-10-11T11:07:00Z"/>
          <w:rFonts w:ascii="Times New Roman" w:hAnsi="Times New Roman" w:cs="Times New Roman"/>
          <w:szCs w:val="24"/>
        </w:rPr>
        <w:pPrChange w:id="17991" w:author="arkat" w:date="2017-10-11T11:07:00Z">
          <w:pPr>
            <w:widowControl w:val="0"/>
            <w:autoSpaceDE w:val="0"/>
            <w:autoSpaceDN w:val="0"/>
            <w:adjustRightInd w:val="0"/>
            <w:spacing w:after="140" w:line="288" w:lineRule="auto"/>
            <w:ind w:left="480" w:hanging="480"/>
          </w:pPr>
        </w:pPrChange>
      </w:pPr>
      <w:ins w:id="17992" w:author="arkat" w:date="2017-10-11T10:05:00Z">
        <w:del w:id="17993"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67ED15FC" w14:textId="30AD005E" w:rsidR="00F5795E" w:rsidDel="00DE59C1" w:rsidRDefault="00F5795E">
      <w:pPr>
        <w:widowControl w:val="0"/>
        <w:autoSpaceDE w:val="0"/>
        <w:autoSpaceDN w:val="0"/>
        <w:adjustRightInd w:val="0"/>
        <w:spacing w:after="0"/>
        <w:rPr>
          <w:ins w:id="17994" w:author="arkat" w:date="2017-10-11T10:05:00Z"/>
          <w:del w:id="17995" w:author="arkat" w:date="2017-10-11T11:07:00Z"/>
          <w:rFonts w:ascii="Times New Roman" w:hAnsi="Times New Roman" w:cs="Times New Roman"/>
          <w:szCs w:val="24"/>
        </w:rPr>
        <w:pPrChange w:id="17996" w:author="arkat" w:date="2017-10-11T11:07:00Z">
          <w:pPr>
            <w:widowControl w:val="0"/>
            <w:autoSpaceDE w:val="0"/>
            <w:autoSpaceDN w:val="0"/>
            <w:adjustRightInd w:val="0"/>
            <w:spacing w:after="140" w:line="288" w:lineRule="auto"/>
            <w:ind w:left="480" w:hanging="480"/>
          </w:pPr>
        </w:pPrChange>
      </w:pPr>
      <w:ins w:id="17997" w:author="arkat" w:date="2017-10-11T10:05:00Z">
        <w:del w:id="17998"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0D716594" w14:textId="4493B91C" w:rsidR="00F5795E" w:rsidDel="00DE59C1" w:rsidRDefault="00F5795E">
      <w:pPr>
        <w:widowControl w:val="0"/>
        <w:autoSpaceDE w:val="0"/>
        <w:autoSpaceDN w:val="0"/>
        <w:adjustRightInd w:val="0"/>
        <w:spacing w:after="0"/>
        <w:rPr>
          <w:ins w:id="17999" w:author="arkat" w:date="2017-10-11T10:05:00Z"/>
          <w:del w:id="18000" w:author="arkat" w:date="2017-10-11T11:07:00Z"/>
          <w:rFonts w:ascii="Times New Roman" w:hAnsi="Times New Roman" w:cs="Times New Roman"/>
          <w:szCs w:val="24"/>
        </w:rPr>
        <w:pPrChange w:id="18001" w:author="arkat" w:date="2017-10-11T11:07:00Z">
          <w:pPr>
            <w:widowControl w:val="0"/>
            <w:autoSpaceDE w:val="0"/>
            <w:autoSpaceDN w:val="0"/>
            <w:adjustRightInd w:val="0"/>
            <w:spacing w:after="140" w:line="288" w:lineRule="auto"/>
            <w:ind w:left="480" w:hanging="480"/>
          </w:pPr>
        </w:pPrChange>
      </w:pPr>
      <w:ins w:id="18002" w:author="arkat" w:date="2017-10-11T10:05:00Z">
        <w:del w:id="18003"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52528A00" w14:textId="1D0A8587" w:rsidR="00F5795E" w:rsidDel="00DE59C1" w:rsidRDefault="00F5795E">
      <w:pPr>
        <w:widowControl w:val="0"/>
        <w:autoSpaceDE w:val="0"/>
        <w:autoSpaceDN w:val="0"/>
        <w:adjustRightInd w:val="0"/>
        <w:spacing w:after="0"/>
        <w:rPr>
          <w:ins w:id="18004" w:author="arkat" w:date="2017-10-11T10:05:00Z"/>
          <w:del w:id="18005" w:author="arkat" w:date="2017-10-11T11:07:00Z"/>
          <w:rFonts w:ascii="Times New Roman" w:hAnsi="Times New Roman" w:cs="Times New Roman"/>
          <w:szCs w:val="24"/>
        </w:rPr>
        <w:pPrChange w:id="18006" w:author="arkat" w:date="2017-10-11T11:07:00Z">
          <w:pPr>
            <w:widowControl w:val="0"/>
            <w:autoSpaceDE w:val="0"/>
            <w:autoSpaceDN w:val="0"/>
            <w:adjustRightInd w:val="0"/>
            <w:spacing w:after="140" w:line="288" w:lineRule="auto"/>
            <w:ind w:left="480" w:hanging="480"/>
          </w:pPr>
        </w:pPrChange>
      </w:pPr>
      <w:ins w:id="18007" w:author="arkat" w:date="2017-10-11T10:05:00Z">
        <w:del w:id="18008"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4384F46C" w14:textId="493BFEFF" w:rsidR="00F5795E" w:rsidDel="00DE59C1" w:rsidRDefault="00F5795E">
      <w:pPr>
        <w:widowControl w:val="0"/>
        <w:autoSpaceDE w:val="0"/>
        <w:autoSpaceDN w:val="0"/>
        <w:adjustRightInd w:val="0"/>
        <w:spacing w:after="0"/>
        <w:rPr>
          <w:ins w:id="18009" w:author="arkat" w:date="2017-10-11T10:05:00Z"/>
          <w:del w:id="18010" w:author="arkat" w:date="2017-10-11T11:07:00Z"/>
          <w:rFonts w:ascii="Times New Roman" w:hAnsi="Times New Roman" w:cs="Times New Roman"/>
          <w:szCs w:val="24"/>
        </w:rPr>
        <w:pPrChange w:id="18011" w:author="arkat" w:date="2017-10-11T11:07:00Z">
          <w:pPr>
            <w:widowControl w:val="0"/>
            <w:autoSpaceDE w:val="0"/>
            <w:autoSpaceDN w:val="0"/>
            <w:adjustRightInd w:val="0"/>
            <w:spacing w:after="140" w:line="288" w:lineRule="auto"/>
            <w:ind w:left="480" w:hanging="480"/>
          </w:pPr>
        </w:pPrChange>
      </w:pPr>
      <w:ins w:id="18012" w:author="arkat" w:date="2017-10-11T10:05:00Z">
        <w:del w:id="18013"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5EA1A594" w14:textId="30606BBF" w:rsidR="00F5795E" w:rsidDel="00DE59C1" w:rsidRDefault="00F5795E">
      <w:pPr>
        <w:widowControl w:val="0"/>
        <w:autoSpaceDE w:val="0"/>
        <w:autoSpaceDN w:val="0"/>
        <w:adjustRightInd w:val="0"/>
        <w:spacing w:after="0"/>
        <w:rPr>
          <w:ins w:id="18014" w:author="arkat" w:date="2017-10-11T10:05:00Z"/>
          <w:del w:id="18015" w:author="arkat" w:date="2017-10-11T11:07:00Z"/>
          <w:rFonts w:ascii="Times New Roman" w:hAnsi="Times New Roman" w:cs="Times New Roman"/>
          <w:szCs w:val="24"/>
        </w:rPr>
        <w:pPrChange w:id="18016" w:author="arkat" w:date="2017-10-11T11:07:00Z">
          <w:pPr>
            <w:widowControl w:val="0"/>
            <w:autoSpaceDE w:val="0"/>
            <w:autoSpaceDN w:val="0"/>
            <w:adjustRightInd w:val="0"/>
            <w:spacing w:after="140" w:line="288" w:lineRule="auto"/>
            <w:ind w:left="480" w:hanging="480"/>
          </w:pPr>
        </w:pPrChange>
      </w:pPr>
      <w:ins w:id="18017" w:author="arkat" w:date="2017-10-11T10:05:00Z">
        <w:del w:id="18018"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7A5A1081" w14:textId="7A876482" w:rsidR="00F5795E" w:rsidDel="00DE59C1" w:rsidRDefault="00F5795E">
      <w:pPr>
        <w:widowControl w:val="0"/>
        <w:autoSpaceDE w:val="0"/>
        <w:autoSpaceDN w:val="0"/>
        <w:adjustRightInd w:val="0"/>
        <w:spacing w:after="0"/>
        <w:rPr>
          <w:ins w:id="18019" w:author="arkat" w:date="2017-10-11T10:05:00Z"/>
          <w:del w:id="18020" w:author="arkat" w:date="2017-10-11T11:07:00Z"/>
          <w:rFonts w:ascii="Times New Roman" w:hAnsi="Times New Roman" w:cs="Times New Roman"/>
          <w:szCs w:val="24"/>
        </w:rPr>
        <w:pPrChange w:id="18021" w:author="arkat" w:date="2017-10-11T11:07:00Z">
          <w:pPr>
            <w:widowControl w:val="0"/>
            <w:autoSpaceDE w:val="0"/>
            <w:autoSpaceDN w:val="0"/>
            <w:adjustRightInd w:val="0"/>
            <w:spacing w:after="140" w:line="288" w:lineRule="auto"/>
            <w:ind w:left="480" w:hanging="480"/>
          </w:pPr>
        </w:pPrChange>
      </w:pPr>
      <w:ins w:id="18022" w:author="arkat" w:date="2017-10-11T10:05:00Z">
        <w:del w:id="18023"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6C381AB9" w14:textId="0F0E0024" w:rsidR="00F5795E" w:rsidDel="00DE59C1" w:rsidRDefault="00F5795E">
      <w:pPr>
        <w:widowControl w:val="0"/>
        <w:autoSpaceDE w:val="0"/>
        <w:autoSpaceDN w:val="0"/>
        <w:adjustRightInd w:val="0"/>
        <w:spacing w:after="0"/>
        <w:rPr>
          <w:ins w:id="18024" w:author="arkat" w:date="2017-10-11T10:05:00Z"/>
          <w:del w:id="18025" w:author="arkat" w:date="2017-10-11T11:07:00Z"/>
          <w:rFonts w:ascii="Times New Roman" w:hAnsi="Times New Roman" w:cs="Times New Roman"/>
          <w:szCs w:val="24"/>
        </w:rPr>
        <w:pPrChange w:id="18026" w:author="arkat" w:date="2017-10-11T11:07:00Z">
          <w:pPr>
            <w:widowControl w:val="0"/>
            <w:autoSpaceDE w:val="0"/>
            <w:autoSpaceDN w:val="0"/>
            <w:adjustRightInd w:val="0"/>
            <w:spacing w:after="140" w:line="288" w:lineRule="auto"/>
            <w:ind w:left="480" w:hanging="480"/>
          </w:pPr>
        </w:pPrChange>
      </w:pPr>
      <w:ins w:id="18027" w:author="arkat" w:date="2017-10-11T10:05:00Z">
        <w:del w:id="18028"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3F6620C5" w14:textId="38E15BE8" w:rsidR="00F5795E" w:rsidDel="00DE59C1" w:rsidRDefault="00F5795E">
      <w:pPr>
        <w:widowControl w:val="0"/>
        <w:autoSpaceDE w:val="0"/>
        <w:autoSpaceDN w:val="0"/>
        <w:adjustRightInd w:val="0"/>
        <w:spacing w:after="0"/>
        <w:rPr>
          <w:ins w:id="18029" w:author="arkat" w:date="2017-10-11T10:05:00Z"/>
          <w:del w:id="18030" w:author="arkat" w:date="2017-10-11T11:07:00Z"/>
          <w:rFonts w:ascii="Times New Roman" w:hAnsi="Times New Roman" w:cs="Times New Roman"/>
          <w:szCs w:val="24"/>
        </w:rPr>
        <w:pPrChange w:id="18031" w:author="arkat" w:date="2017-10-11T11:07:00Z">
          <w:pPr>
            <w:widowControl w:val="0"/>
            <w:autoSpaceDE w:val="0"/>
            <w:autoSpaceDN w:val="0"/>
            <w:adjustRightInd w:val="0"/>
            <w:spacing w:after="140" w:line="288" w:lineRule="auto"/>
            <w:ind w:left="480" w:hanging="480"/>
          </w:pPr>
        </w:pPrChange>
      </w:pPr>
      <w:ins w:id="18032" w:author="arkat" w:date="2017-10-11T10:05:00Z">
        <w:del w:id="18033"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4C03FF41" w14:textId="777BF7C3" w:rsidR="00F5795E" w:rsidDel="00DE59C1" w:rsidRDefault="00F5795E">
      <w:pPr>
        <w:widowControl w:val="0"/>
        <w:autoSpaceDE w:val="0"/>
        <w:autoSpaceDN w:val="0"/>
        <w:adjustRightInd w:val="0"/>
        <w:spacing w:after="0"/>
        <w:rPr>
          <w:ins w:id="18034" w:author="arkat" w:date="2017-10-11T10:05:00Z"/>
          <w:del w:id="18035" w:author="arkat" w:date="2017-10-11T11:07:00Z"/>
          <w:rFonts w:ascii="Times New Roman" w:hAnsi="Times New Roman" w:cs="Times New Roman"/>
          <w:szCs w:val="24"/>
        </w:rPr>
        <w:pPrChange w:id="18036" w:author="arkat" w:date="2017-10-11T11:07:00Z">
          <w:pPr>
            <w:widowControl w:val="0"/>
            <w:autoSpaceDE w:val="0"/>
            <w:autoSpaceDN w:val="0"/>
            <w:adjustRightInd w:val="0"/>
            <w:spacing w:after="140" w:line="288" w:lineRule="auto"/>
            <w:ind w:left="480" w:hanging="480"/>
          </w:pPr>
        </w:pPrChange>
      </w:pPr>
      <w:ins w:id="18037" w:author="arkat" w:date="2017-10-11T10:05:00Z">
        <w:del w:id="18038"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50644AB6" w14:textId="1AD1E96A" w:rsidR="00F5795E" w:rsidDel="00DE59C1" w:rsidRDefault="00F5795E">
      <w:pPr>
        <w:widowControl w:val="0"/>
        <w:autoSpaceDE w:val="0"/>
        <w:autoSpaceDN w:val="0"/>
        <w:adjustRightInd w:val="0"/>
        <w:spacing w:after="0"/>
        <w:rPr>
          <w:ins w:id="18039" w:author="arkat" w:date="2017-10-11T10:05:00Z"/>
          <w:del w:id="18040" w:author="arkat" w:date="2017-10-11T11:07:00Z"/>
          <w:rFonts w:ascii="Times New Roman" w:hAnsi="Times New Roman" w:cs="Times New Roman"/>
          <w:szCs w:val="24"/>
        </w:rPr>
        <w:pPrChange w:id="18041" w:author="arkat" w:date="2017-10-11T11:07:00Z">
          <w:pPr>
            <w:widowControl w:val="0"/>
            <w:autoSpaceDE w:val="0"/>
            <w:autoSpaceDN w:val="0"/>
            <w:adjustRightInd w:val="0"/>
            <w:spacing w:after="140" w:line="288" w:lineRule="auto"/>
            <w:ind w:left="480" w:hanging="480"/>
          </w:pPr>
        </w:pPrChange>
      </w:pPr>
      <w:ins w:id="18042" w:author="arkat" w:date="2017-10-11T10:05:00Z">
        <w:del w:id="18043"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329309C0" w14:textId="2048198C" w:rsidR="00F5795E" w:rsidDel="00DE59C1" w:rsidRDefault="00F5795E">
      <w:pPr>
        <w:widowControl w:val="0"/>
        <w:autoSpaceDE w:val="0"/>
        <w:autoSpaceDN w:val="0"/>
        <w:adjustRightInd w:val="0"/>
        <w:spacing w:after="0"/>
        <w:rPr>
          <w:ins w:id="18044" w:author="arkat" w:date="2017-10-11T10:05:00Z"/>
          <w:del w:id="18045" w:author="arkat" w:date="2017-10-11T11:07:00Z"/>
          <w:rFonts w:ascii="Times New Roman" w:hAnsi="Times New Roman" w:cs="Times New Roman"/>
          <w:szCs w:val="24"/>
        </w:rPr>
        <w:pPrChange w:id="18046" w:author="arkat" w:date="2017-10-11T11:07:00Z">
          <w:pPr>
            <w:widowControl w:val="0"/>
            <w:autoSpaceDE w:val="0"/>
            <w:autoSpaceDN w:val="0"/>
            <w:adjustRightInd w:val="0"/>
            <w:spacing w:after="140" w:line="288" w:lineRule="auto"/>
            <w:ind w:left="480" w:hanging="480"/>
          </w:pPr>
        </w:pPrChange>
      </w:pPr>
      <w:ins w:id="18047" w:author="arkat" w:date="2017-10-11T10:05:00Z">
        <w:del w:id="18048"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4DE9D83A" w14:textId="310F4258" w:rsidR="00F5795E" w:rsidDel="00DE59C1" w:rsidRDefault="00F5795E">
      <w:pPr>
        <w:widowControl w:val="0"/>
        <w:autoSpaceDE w:val="0"/>
        <w:autoSpaceDN w:val="0"/>
        <w:adjustRightInd w:val="0"/>
        <w:spacing w:after="0"/>
        <w:rPr>
          <w:ins w:id="18049" w:author="arkat" w:date="2017-10-11T10:05:00Z"/>
          <w:del w:id="18050" w:author="arkat" w:date="2017-10-11T11:07:00Z"/>
          <w:rFonts w:ascii="Times New Roman" w:hAnsi="Times New Roman" w:cs="Times New Roman"/>
          <w:szCs w:val="24"/>
        </w:rPr>
        <w:pPrChange w:id="18051" w:author="arkat" w:date="2017-10-11T11:07:00Z">
          <w:pPr>
            <w:widowControl w:val="0"/>
            <w:autoSpaceDE w:val="0"/>
            <w:autoSpaceDN w:val="0"/>
            <w:adjustRightInd w:val="0"/>
            <w:spacing w:after="140" w:line="288" w:lineRule="auto"/>
            <w:ind w:left="480" w:hanging="480"/>
          </w:pPr>
        </w:pPrChange>
      </w:pPr>
      <w:ins w:id="18052" w:author="arkat" w:date="2017-10-11T10:05:00Z">
        <w:del w:id="18053"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1F18FBDE" w14:textId="31EF4AB3" w:rsidR="00F5795E" w:rsidDel="00DE59C1" w:rsidRDefault="00F5795E">
      <w:pPr>
        <w:widowControl w:val="0"/>
        <w:autoSpaceDE w:val="0"/>
        <w:autoSpaceDN w:val="0"/>
        <w:adjustRightInd w:val="0"/>
        <w:spacing w:after="0"/>
        <w:rPr>
          <w:ins w:id="18054" w:author="arkat" w:date="2017-10-11T10:05:00Z"/>
          <w:del w:id="18055" w:author="arkat" w:date="2017-10-11T11:07:00Z"/>
          <w:rFonts w:ascii="Times New Roman" w:hAnsi="Times New Roman" w:cs="Times New Roman"/>
          <w:szCs w:val="24"/>
        </w:rPr>
        <w:pPrChange w:id="18056" w:author="arkat" w:date="2017-10-11T11:07:00Z">
          <w:pPr>
            <w:widowControl w:val="0"/>
            <w:autoSpaceDE w:val="0"/>
            <w:autoSpaceDN w:val="0"/>
            <w:adjustRightInd w:val="0"/>
            <w:spacing w:after="140" w:line="288" w:lineRule="auto"/>
            <w:ind w:left="480" w:hanging="480"/>
          </w:pPr>
        </w:pPrChange>
      </w:pPr>
      <w:ins w:id="18057" w:author="arkat" w:date="2017-10-11T10:05:00Z">
        <w:del w:id="18058"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1C83427A" w14:textId="341BE0ED" w:rsidR="00F5795E" w:rsidDel="00DE59C1" w:rsidRDefault="00F5795E">
      <w:pPr>
        <w:widowControl w:val="0"/>
        <w:autoSpaceDE w:val="0"/>
        <w:autoSpaceDN w:val="0"/>
        <w:adjustRightInd w:val="0"/>
        <w:spacing w:after="0"/>
        <w:rPr>
          <w:ins w:id="18059" w:author="arkat" w:date="2017-10-11T10:05:00Z"/>
          <w:del w:id="18060" w:author="arkat" w:date="2017-10-11T11:07:00Z"/>
          <w:rFonts w:ascii="Times New Roman" w:hAnsi="Times New Roman" w:cs="Times New Roman"/>
          <w:szCs w:val="24"/>
        </w:rPr>
        <w:pPrChange w:id="18061" w:author="arkat" w:date="2017-10-11T11:07:00Z">
          <w:pPr>
            <w:widowControl w:val="0"/>
            <w:autoSpaceDE w:val="0"/>
            <w:autoSpaceDN w:val="0"/>
            <w:adjustRightInd w:val="0"/>
            <w:spacing w:after="140" w:line="288" w:lineRule="auto"/>
            <w:ind w:left="480" w:hanging="480"/>
          </w:pPr>
        </w:pPrChange>
      </w:pPr>
      <w:ins w:id="18062" w:author="arkat" w:date="2017-10-11T10:05:00Z">
        <w:del w:id="18063"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7299F917" w14:textId="39D29C11" w:rsidR="00F5795E" w:rsidDel="00DE59C1" w:rsidRDefault="00F5795E">
      <w:pPr>
        <w:widowControl w:val="0"/>
        <w:autoSpaceDE w:val="0"/>
        <w:autoSpaceDN w:val="0"/>
        <w:adjustRightInd w:val="0"/>
        <w:spacing w:after="0"/>
        <w:rPr>
          <w:ins w:id="18064" w:author="arkat" w:date="2017-10-11T10:05:00Z"/>
          <w:del w:id="18065" w:author="arkat" w:date="2017-10-11T11:07:00Z"/>
          <w:rFonts w:ascii="Times New Roman" w:hAnsi="Times New Roman" w:cs="Times New Roman"/>
          <w:szCs w:val="24"/>
        </w:rPr>
        <w:pPrChange w:id="18066" w:author="arkat" w:date="2017-10-11T11:07:00Z">
          <w:pPr>
            <w:widowControl w:val="0"/>
            <w:autoSpaceDE w:val="0"/>
            <w:autoSpaceDN w:val="0"/>
            <w:adjustRightInd w:val="0"/>
            <w:spacing w:after="140" w:line="288" w:lineRule="auto"/>
            <w:ind w:left="480" w:hanging="480"/>
          </w:pPr>
        </w:pPrChange>
      </w:pPr>
      <w:ins w:id="18067" w:author="arkat" w:date="2017-10-11T10:05:00Z">
        <w:del w:id="18068"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17F5DF18" w14:textId="56772240" w:rsidR="00F5795E" w:rsidDel="00DE59C1" w:rsidRDefault="00F5795E">
      <w:pPr>
        <w:widowControl w:val="0"/>
        <w:autoSpaceDE w:val="0"/>
        <w:autoSpaceDN w:val="0"/>
        <w:adjustRightInd w:val="0"/>
        <w:spacing w:after="0"/>
        <w:rPr>
          <w:ins w:id="18069" w:author="arkat" w:date="2017-10-11T10:05:00Z"/>
          <w:del w:id="18070" w:author="arkat" w:date="2017-10-11T11:07:00Z"/>
          <w:rFonts w:ascii="Times New Roman" w:hAnsi="Times New Roman" w:cs="Times New Roman"/>
          <w:szCs w:val="24"/>
        </w:rPr>
        <w:pPrChange w:id="18071" w:author="arkat" w:date="2017-10-11T11:07:00Z">
          <w:pPr>
            <w:widowControl w:val="0"/>
            <w:autoSpaceDE w:val="0"/>
            <w:autoSpaceDN w:val="0"/>
            <w:adjustRightInd w:val="0"/>
            <w:spacing w:after="140" w:line="288" w:lineRule="auto"/>
            <w:ind w:left="480" w:hanging="480"/>
          </w:pPr>
        </w:pPrChange>
      </w:pPr>
      <w:ins w:id="18072" w:author="arkat" w:date="2017-10-11T10:05:00Z">
        <w:del w:id="18073"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4E7C5962" w14:textId="12B21D80" w:rsidR="00F5795E" w:rsidDel="00DE59C1" w:rsidRDefault="00F5795E">
      <w:pPr>
        <w:widowControl w:val="0"/>
        <w:autoSpaceDE w:val="0"/>
        <w:autoSpaceDN w:val="0"/>
        <w:adjustRightInd w:val="0"/>
        <w:spacing w:after="0"/>
        <w:rPr>
          <w:ins w:id="18074" w:author="arkat" w:date="2017-10-11T10:05:00Z"/>
          <w:del w:id="18075" w:author="arkat" w:date="2017-10-11T11:07:00Z"/>
          <w:rFonts w:ascii="Times New Roman" w:hAnsi="Times New Roman" w:cs="Times New Roman"/>
          <w:szCs w:val="24"/>
        </w:rPr>
        <w:pPrChange w:id="18076" w:author="arkat" w:date="2017-10-11T11:07:00Z">
          <w:pPr>
            <w:widowControl w:val="0"/>
            <w:autoSpaceDE w:val="0"/>
            <w:autoSpaceDN w:val="0"/>
            <w:adjustRightInd w:val="0"/>
            <w:spacing w:after="140" w:line="288" w:lineRule="auto"/>
            <w:ind w:left="480" w:hanging="480"/>
          </w:pPr>
        </w:pPrChange>
      </w:pPr>
      <w:ins w:id="18077" w:author="arkat" w:date="2017-10-11T10:05:00Z">
        <w:del w:id="18078"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137DF140" w14:textId="03857271" w:rsidR="00F5795E" w:rsidDel="00DE59C1" w:rsidRDefault="00F5795E">
      <w:pPr>
        <w:widowControl w:val="0"/>
        <w:autoSpaceDE w:val="0"/>
        <w:autoSpaceDN w:val="0"/>
        <w:adjustRightInd w:val="0"/>
        <w:spacing w:after="0"/>
        <w:rPr>
          <w:ins w:id="18079" w:author="arkat" w:date="2017-10-11T10:05:00Z"/>
          <w:del w:id="18080" w:author="arkat" w:date="2017-10-11T11:07:00Z"/>
          <w:rFonts w:ascii="Times New Roman" w:hAnsi="Times New Roman" w:cs="Times New Roman"/>
          <w:szCs w:val="24"/>
        </w:rPr>
        <w:pPrChange w:id="18081" w:author="arkat" w:date="2017-10-11T11:07:00Z">
          <w:pPr>
            <w:widowControl w:val="0"/>
            <w:autoSpaceDE w:val="0"/>
            <w:autoSpaceDN w:val="0"/>
            <w:adjustRightInd w:val="0"/>
            <w:spacing w:after="140" w:line="288" w:lineRule="auto"/>
            <w:ind w:left="480" w:hanging="480"/>
          </w:pPr>
        </w:pPrChange>
      </w:pPr>
      <w:ins w:id="18082" w:author="arkat" w:date="2017-10-11T10:05:00Z">
        <w:del w:id="18083"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619CE643" w14:textId="2C01330D" w:rsidR="00F5795E" w:rsidDel="00DE59C1" w:rsidRDefault="00F5795E">
      <w:pPr>
        <w:widowControl w:val="0"/>
        <w:autoSpaceDE w:val="0"/>
        <w:autoSpaceDN w:val="0"/>
        <w:adjustRightInd w:val="0"/>
        <w:spacing w:after="0"/>
        <w:rPr>
          <w:ins w:id="18084" w:author="arkat" w:date="2017-10-11T10:05:00Z"/>
          <w:del w:id="18085" w:author="arkat" w:date="2017-10-11T11:07:00Z"/>
          <w:rFonts w:ascii="Times New Roman" w:hAnsi="Times New Roman" w:cs="Times New Roman"/>
          <w:szCs w:val="24"/>
        </w:rPr>
        <w:pPrChange w:id="18086" w:author="arkat" w:date="2017-10-11T11:07:00Z">
          <w:pPr>
            <w:widowControl w:val="0"/>
            <w:autoSpaceDE w:val="0"/>
            <w:autoSpaceDN w:val="0"/>
            <w:adjustRightInd w:val="0"/>
            <w:spacing w:after="140" w:line="288" w:lineRule="auto"/>
            <w:ind w:left="480" w:hanging="480"/>
          </w:pPr>
        </w:pPrChange>
      </w:pPr>
      <w:ins w:id="18087" w:author="arkat" w:date="2017-10-11T10:05:00Z">
        <w:del w:id="18088"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5B3A7327" w14:textId="3861912C" w:rsidR="00F5795E" w:rsidDel="00DE59C1" w:rsidRDefault="00F5795E">
      <w:pPr>
        <w:widowControl w:val="0"/>
        <w:autoSpaceDE w:val="0"/>
        <w:autoSpaceDN w:val="0"/>
        <w:adjustRightInd w:val="0"/>
        <w:spacing w:after="0"/>
        <w:rPr>
          <w:ins w:id="18089" w:author="arkat" w:date="2017-10-11T10:05:00Z"/>
          <w:del w:id="18090" w:author="arkat" w:date="2017-10-11T11:07:00Z"/>
          <w:rFonts w:ascii="Times New Roman" w:hAnsi="Times New Roman" w:cs="Times New Roman"/>
          <w:szCs w:val="24"/>
        </w:rPr>
        <w:pPrChange w:id="18091" w:author="arkat" w:date="2017-10-11T11:07:00Z">
          <w:pPr>
            <w:widowControl w:val="0"/>
            <w:autoSpaceDE w:val="0"/>
            <w:autoSpaceDN w:val="0"/>
            <w:adjustRightInd w:val="0"/>
            <w:spacing w:after="140" w:line="288" w:lineRule="auto"/>
            <w:ind w:left="480" w:hanging="480"/>
          </w:pPr>
        </w:pPrChange>
      </w:pPr>
      <w:ins w:id="18092" w:author="arkat" w:date="2017-10-11T10:05:00Z">
        <w:del w:id="18093"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6C607EB3" w14:textId="270A7D22" w:rsidR="00F5795E" w:rsidDel="00DE59C1" w:rsidRDefault="00F5795E">
      <w:pPr>
        <w:widowControl w:val="0"/>
        <w:autoSpaceDE w:val="0"/>
        <w:autoSpaceDN w:val="0"/>
        <w:adjustRightInd w:val="0"/>
        <w:spacing w:after="0"/>
        <w:rPr>
          <w:ins w:id="18094" w:author="arkat" w:date="2017-10-11T10:05:00Z"/>
          <w:del w:id="18095" w:author="arkat" w:date="2017-10-11T11:07:00Z"/>
          <w:rFonts w:ascii="Times New Roman" w:hAnsi="Times New Roman" w:cs="Times New Roman"/>
          <w:szCs w:val="24"/>
        </w:rPr>
        <w:pPrChange w:id="18096" w:author="arkat" w:date="2017-10-11T11:07:00Z">
          <w:pPr>
            <w:widowControl w:val="0"/>
            <w:autoSpaceDE w:val="0"/>
            <w:autoSpaceDN w:val="0"/>
            <w:adjustRightInd w:val="0"/>
            <w:spacing w:after="140" w:line="288" w:lineRule="auto"/>
            <w:ind w:left="480" w:hanging="480"/>
          </w:pPr>
        </w:pPrChange>
      </w:pPr>
      <w:ins w:id="18097" w:author="arkat" w:date="2017-10-11T10:05:00Z">
        <w:del w:id="18098"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4CE98992" w14:textId="408427DF" w:rsidR="00F5795E" w:rsidDel="00DE59C1" w:rsidRDefault="00F5795E">
      <w:pPr>
        <w:widowControl w:val="0"/>
        <w:autoSpaceDE w:val="0"/>
        <w:autoSpaceDN w:val="0"/>
        <w:adjustRightInd w:val="0"/>
        <w:spacing w:after="0"/>
        <w:rPr>
          <w:ins w:id="18099" w:author="arkat" w:date="2017-10-11T10:05:00Z"/>
          <w:del w:id="18100" w:author="arkat" w:date="2017-10-11T11:07:00Z"/>
          <w:rFonts w:ascii="Times New Roman" w:hAnsi="Times New Roman" w:cs="Times New Roman"/>
          <w:szCs w:val="24"/>
        </w:rPr>
        <w:pPrChange w:id="18101" w:author="arkat" w:date="2017-10-11T11:07:00Z">
          <w:pPr>
            <w:widowControl w:val="0"/>
            <w:autoSpaceDE w:val="0"/>
            <w:autoSpaceDN w:val="0"/>
            <w:adjustRightInd w:val="0"/>
            <w:spacing w:after="140" w:line="288" w:lineRule="auto"/>
            <w:ind w:left="480" w:hanging="480"/>
          </w:pPr>
        </w:pPrChange>
      </w:pPr>
      <w:ins w:id="18102" w:author="arkat" w:date="2017-10-11T10:05:00Z">
        <w:del w:id="18103"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364F7949" w14:textId="4EEFE4F5" w:rsidR="00F5795E" w:rsidDel="00DE59C1" w:rsidRDefault="00F5795E">
      <w:pPr>
        <w:widowControl w:val="0"/>
        <w:autoSpaceDE w:val="0"/>
        <w:autoSpaceDN w:val="0"/>
        <w:adjustRightInd w:val="0"/>
        <w:spacing w:after="0"/>
        <w:rPr>
          <w:ins w:id="18104" w:author="arkat" w:date="2017-10-11T10:05:00Z"/>
          <w:del w:id="18105" w:author="arkat" w:date="2017-10-11T11:07:00Z"/>
          <w:rFonts w:ascii="Times New Roman" w:hAnsi="Times New Roman" w:cs="Times New Roman"/>
          <w:szCs w:val="24"/>
        </w:rPr>
        <w:pPrChange w:id="18106" w:author="arkat" w:date="2017-10-11T11:07:00Z">
          <w:pPr>
            <w:widowControl w:val="0"/>
            <w:autoSpaceDE w:val="0"/>
            <w:autoSpaceDN w:val="0"/>
            <w:adjustRightInd w:val="0"/>
            <w:spacing w:after="140" w:line="288" w:lineRule="auto"/>
            <w:ind w:left="480" w:hanging="480"/>
          </w:pPr>
        </w:pPrChange>
      </w:pPr>
      <w:ins w:id="18107" w:author="arkat" w:date="2017-10-11T10:05:00Z">
        <w:del w:id="18108"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21ECB7CB" w14:textId="0EAA03DB" w:rsidR="00F5795E" w:rsidDel="00DE59C1" w:rsidRDefault="00F5795E">
      <w:pPr>
        <w:widowControl w:val="0"/>
        <w:autoSpaceDE w:val="0"/>
        <w:autoSpaceDN w:val="0"/>
        <w:adjustRightInd w:val="0"/>
        <w:spacing w:after="0"/>
        <w:rPr>
          <w:ins w:id="18109" w:author="arkat" w:date="2017-10-11T10:05:00Z"/>
          <w:del w:id="18110" w:author="arkat" w:date="2017-10-11T11:07:00Z"/>
          <w:rFonts w:ascii="Times New Roman" w:hAnsi="Times New Roman" w:cs="Times New Roman"/>
          <w:szCs w:val="24"/>
        </w:rPr>
        <w:pPrChange w:id="18111" w:author="arkat" w:date="2017-10-11T11:07:00Z">
          <w:pPr>
            <w:widowControl w:val="0"/>
            <w:autoSpaceDE w:val="0"/>
            <w:autoSpaceDN w:val="0"/>
            <w:adjustRightInd w:val="0"/>
            <w:spacing w:after="140" w:line="288" w:lineRule="auto"/>
            <w:ind w:left="480" w:hanging="480"/>
          </w:pPr>
        </w:pPrChange>
      </w:pPr>
      <w:ins w:id="18112" w:author="arkat" w:date="2017-10-11T10:05:00Z">
        <w:del w:id="18113"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1153AB29" w14:textId="194D8C97" w:rsidR="00F5795E" w:rsidDel="00DE59C1" w:rsidRDefault="00F5795E">
      <w:pPr>
        <w:widowControl w:val="0"/>
        <w:autoSpaceDE w:val="0"/>
        <w:autoSpaceDN w:val="0"/>
        <w:adjustRightInd w:val="0"/>
        <w:spacing w:after="0"/>
        <w:rPr>
          <w:ins w:id="18114" w:author="arkat" w:date="2017-10-11T10:05:00Z"/>
          <w:del w:id="18115" w:author="arkat" w:date="2017-10-11T11:07:00Z"/>
          <w:rFonts w:ascii="Times New Roman" w:hAnsi="Times New Roman" w:cs="Times New Roman"/>
          <w:szCs w:val="24"/>
        </w:rPr>
        <w:pPrChange w:id="18116" w:author="arkat" w:date="2017-10-11T11:07:00Z">
          <w:pPr>
            <w:widowControl w:val="0"/>
            <w:autoSpaceDE w:val="0"/>
            <w:autoSpaceDN w:val="0"/>
            <w:adjustRightInd w:val="0"/>
            <w:spacing w:after="140" w:line="288" w:lineRule="auto"/>
            <w:ind w:left="480" w:hanging="480"/>
          </w:pPr>
        </w:pPrChange>
      </w:pPr>
      <w:ins w:id="18117" w:author="arkat" w:date="2017-10-11T10:05:00Z">
        <w:del w:id="18118"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51D9F127" w14:textId="7318E126" w:rsidR="00F5795E" w:rsidDel="00DE59C1" w:rsidRDefault="00F5795E">
      <w:pPr>
        <w:widowControl w:val="0"/>
        <w:autoSpaceDE w:val="0"/>
        <w:autoSpaceDN w:val="0"/>
        <w:adjustRightInd w:val="0"/>
        <w:spacing w:after="0"/>
        <w:rPr>
          <w:ins w:id="18119" w:author="arkat" w:date="2017-10-11T10:05:00Z"/>
          <w:del w:id="18120" w:author="arkat" w:date="2017-10-11T11:07:00Z"/>
          <w:rFonts w:ascii="Times New Roman" w:hAnsi="Times New Roman" w:cs="Times New Roman"/>
          <w:szCs w:val="24"/>
        </w:rPr>
        <w:pPrChange w:id="18121" w:author="arkat" w:date="2017-10-11T11:07:00Z">
          <w:pPr>
            <w:widowControl w:val="0"/>
            <w:autoSpaceDE w:val="0"/>
            <w:autoSpaceDN w:val="0"/>
            <w:adjustRightInd w:val="0"/>
            <w:spacing w:after="140" w:line="288" w:lineRule="auto"/>
            <w:ind w:left="480" w:hanging="480"/>
          </w:pPr>
        </w:pPrChange>
      </w:pPr>
      <w:ins w:id="18122" w:author="arkat" w:date="2017-10-11T10:05:00Z">
        <w:del w:id="18123"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310533EB" w14:textId="057F3FD3" w:rsidR="00F5795E" w:rsidDel="00DE59C1" w:rsidRDefault="00F5795E">
      <w:pPr>
        <w:widowControl w:val="0"/>
        <w:autoSpaceDE w:val="0"/>
        <w:autoSpaceDN w:val="0"/>
        <w:adjustRightInd w:val="0"/>
        <w:spacing w:after="0"/>
        <w:rPr>
          <w:ins w:id="18124" w:author="arkat" w:date="2017-10-11T10:05:00Z"/>
          <w:del w:id="18125" w:author="arkat" w:date="2017-10-11T11:07:00Z"/>
          <w:rFonts w:ascii="Times New Roman" w:hAnsi="Times New Roman" w:cs="Times New Roman"/>
          <w:szCs w:val="24"/>
        </w:rPr>
        <w:pPrChange w:id="18126" w:author="arkat" w:date="2017-10-11T11:07:00Z">
          <w:pPr>
            <w:widowControl w:val="0"/>
            <w:autoSpaceDE w:val="0"/>
            <w:autoSpaceDN w:val="0"/>
            <w:adjustRightInd w:val="0"/>
            <w:spacing w:after="140" w:line="288" w:lineRule="auto"/>
            <w:ind w:left="480" w:hanging="480"/>
          </w:pPr>
        </w:pPrChange>
      </w:pPr>
      <w:ins w:id="18127" w:author="arkat" w:date="2017-10-11T10:05:00Z">
        <w:del w:id="18128"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2FA5948A" w14:textId="3D31FF22" w:rsidR="00F5795E" w:rsidDel="00DE59C1" w:rsidRDefault="00F5795E">
      <w:pPr>
        <w:widowControl w:val="0"/>
        <w:autoSpaceDE w:val="0"/>
        <w:autoSpaceDN w:val="0"/>
        <w:adjustRightInd w:val="0"/>
        <w:spacing w:after="0"/>
        <w:rPr>
          <w:ins w:id="18129" w:author="arkat" w:date="2017-10-11T10:05:00Z"/>
          <w:del w:id="18130" w:author="arkat" w:date="2017-10-11T11:07:00Z"/>
          <w:rFonts w:ascii="Times New Roman" w:hAnsi="Times New Roman" w:cs="Times New Roman"/>
          <w:szCs w:val="24"/>
        </w:rPr>
        <w:pPrChange w:id="18131" w:author="arkat" w:date="2017-10-11T11:07:00Z">
          <w:pPr>
            <w:widowControl w:val="0"/>
            <w:autoSpaceDE w:val="0"/>
            <w:autoSpaceDN w:val="0"/>
            <w:adjustRightInd w:val="0"/>
            <w:spacing w:after="140" w:line="288" w:lineRule="auto"/>
            <w:ind w:left="480" w:hanging="480"/>
          </w:pPr>
        </w:pPrChange>
      </w:pPr>
      <w:ins w:id="18132" w:author="arkat" w:date="2017-10-11T10:05:00Z">
        <w:del w:id="18133"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7E40479F" w14:textId="0738AA4C" w:rsidR="00F5795E" w:rsidDel="00DE59C1" w:rsidRDefault="00F5795E">
      <w:pPr>
        <w:widowControl w:val="0"/>
        <w:autoSpaceDE w:val="0"/>
        <w:autoSpaceDN w:val="0"/>
        <w:adjustRightInd w:val="0"/>
        <w:spacing w:after="0"/>
        <w:rPr>
          <w:ins w:id="18134" w:author="arkat" w:date="2017-10-11T10:05:00Z"/>
          <w:del w:id="18135" w:author="arkat" w:date="2017-10-11T11:07:00Z"/>
          <w:rFonts w:ascii="Times New Roman" w:hAnsi="Times New Roman" w:cs="Times New Roman"/>
          <w:szCs w:val="24"/>
        </w:rPr>
        <w:pPrChange w:id="18136" w:author="arkat" w:date="2017-10-11T11:07:00Z">
          <w:pPr>
            <w:widowControl w:val="0"/>
            <w:autoSpaceDE w:val="0"/>
            <w:autoSpaceDN w:val="0"/>
            <w:adjustRightInd w:val="0"/>
            <w:spacing w:after="140" w:line="288" w:lineRule="auto"/>
            <w:ind w:left="480" w:hanging="480"/>
          </w:pPr>
        </w:pPrChange>
      </w:pPr>
      <w:ins w:id="18137" w:author="arkat" w:date="2017-10-11T10:05:00Z">
        <w:del w:id="18138"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0308A8A2" w14:textId="2C755786" w:rsidR="00F5795E" w:rsidDel="00DE59C1" w:rsidRDefault="00F5795E">
      <w:pPr>
        <w:widowControl w:val="0"/>
        <w:autoSpaceDE w:val="0"/>
        <w:autoSpaceDN w:val="0"/>
        <w:adjustRightInd w:val="0"/>
        <w:spacing w:after="0"/>
        <w:rPr>
          <w:ins w:id="18139" w:author="arkat" w:date="2017-10-11T10:05:00Z"/>
          <w:del w:id="18140" w:author="arkat" w:date="2017-10-11T11:07:00Z"/>
          <w:rFonts w:ascii="Times New Roman" w:hAnsi="Times New Roman" w:cs="Times New Roman"/>
          <w:szCs w:val="24"/>
        </w:rPr>
        <w:pPrChange w:id="18141" w:author="arkat" w:date="2017-10-11T11:07:00Z">
          <w:pPr>
            <w:widowControl w:val="0"/>
            <w:autoSpaceDE w:val="0"/>
            <w:autoSpaceDN w:val="0"/>
            <w:adjustRightInd w:val="0"/>
            <w:spacing w:after="140" w:line="288" w:lineRule="auto"/>
            <w:ind w:left="480" w:hanging="480"/>
          </w:pPr>
        </w:pPrChange>
      </w:pPr>
      <w:ins w:id="18142" w:author="arkat" w:date="2017-10-11T10:05:00Z">
        <w:del w:id="18143"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7E3A0AB7" w14:textId="2CAB8387" w:rsidR="00F5795E" w:rsidDel="00DE59C1" w:rsidRDefault="00F5795E">
      <w:pPr>
        <w:widowControl w:val="0"/>
        <w:autoSpaceDE w:val="0"/>
        <w:autoSpaceDN w:val="0"/>
        <w:adjustRightInd w:val="0"/>
        <w:spacing w:after="0"/>
        <w:rPr>
          <w:ins w:id="18144" w:author="arkat" w:date="2017-10-11T10:05:00Z"/>
          <w:del w:id="18145" w:author="arkat" w:date="2017-10-11T11:07:00Z"/>
          <w:rFonts w:ascii="Times New Roman" w:hAnsi="Times New Roman" w:cs="Times New Roman"/>
          <w:szCs w:val="24"/>
        </w:rPr>
        <w:pPrChange w:id="18146" w:author="arkat" w:date="2017-10-11T11:07:00Z">
          <w:pPr>
            <w:widowControl w:val="0"/>
            <w:autoSpaceDE w:val="0"/>
            <w:autoSpaceDN w:val="0"/>
            <w:adjustRightInd w:val="0"/>
            <w:spacing w:after="140" w:line="288" w:lineRule="auto"/>
            <w:ind w:left="480" w:hanging="480"/>
          </w:pPr>
        </w:pPrChange>
      </w:pPr>
      <w:ins w:id="18147" w:author="arkat" w:date="2017-10-11T10:05:00Z">
        <w:del w:id="18148"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13BA13B5" w14:textId="4E99089E" w:rsidR="00F5795E" w:rsidDel="00DE59C1" w:rsidRDefault="00F5795E">
      <w:pPr>
        <w:widowControl w:val="0"/>
        <w:autoSpaceDE w:val="0"/>
        <w:autoSpaceDN w:val="0"/>
        <w:adjustRightInd w:val="0"/>
        <w:spacing w:after="0"/>
        <w:rPr>
          <w:ins w:id="18149" w:author="arkat" w:date="2017-10-11T10:05:00Z"/>
          <w:del w:id="18150" w:author="arkat" w:date="2017-10-11T11:07:00Z"/>
          <w:rFonts w:ascii="Times New Roman" w:hAnsi="Times New Roman" w:cs="Times New Roman"/>
          <w:szCs w:val="24"/>
        </w:rPr>
        <w:pPrChange w:id="18151" w:author="arkat" w:date="2017-10-11T11:07:00Z">
          <w:pPr>
            <w:widowControl w:val="0"/>
            <w:autoSpaceDE w:val="0"/>
            <w:autoSpaceDN w:val="0"/>
            <w:adjustRightInd w:val="0"/>
            <w:spacing w:after="140" w:line="288" w:lineRule="auto"/>
            <w:ind w:left="480" w:hanging="480"/>
          </w:pPr>
        </w:pPrChange>
      </w:pPr>
      <w:ins w:id="18152" w:author="arkat" w:date="2017-10-11T10:05:00Z">
        <w:del w:id="18153"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6492CFA8" w14:textId="52E72CFD" w:rsidR="00F5795E" w:rsidDel="00DE59C1" w:rsidRDefault="00F5795E">
      <w:pPr>
        <w:widowControl w:val="0"/>
        <w:autoSpaceDE w:val="0"/>
        <w:autoSpaceDN w:val="0"/>
        <w:adjustRightInd w:val="0"/>
        <w:spacing w:after="0"/>
        <w:rPr>
          <w:ins w:id="18154" w:author="arkat" w:date="2017-10-11T10:05:00Z"/>
          <w:del w:id="18155" w:author="arkat" w:date="2017-10-11T11:07:00Z"/>
          <w:rFonts w:ascii="Times New Roman" w:hAnsi="Times New Roman" w:cs="Times New Roman"/>
          <w:szCs w:val="24"/>
        </w:rPr>
        <w:pPrChange w:id="18156" w:author="arkat" w:date="2017-10-11T11:07:00Z">
          <w:pPr>
            <w:widowControl w:val="0"/>
            <w:autoSpaceDE w:val="0"/>
            <w:autoSpaceDN w:val="0"/>
            <w:adjustRightInd w:val="0"/>
            <w:spacing w:after="140" w:line="288" w:lineRule="auto"/>
            <w:ind w:left="480" w:hanging="480"/>
          </w:pPr>
        </w:pPrChange>
      </w:pPr>
      <w:ins w:id="18157" w:author="arkat" w:date="2017-10-11T10:05:00Z">
        <w:del w:id="18158"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6F35561E" w14:textId="4AFA6556" w:rsidR="00F5795E" w:rsidDel="00DE59C1" w:rsidRDefault="00F5795E">
      <w:pPr>
        <w:widowControl w:val="0"/>
        <w:autoSpaceDE w:val="0"/>
        <w:autoSpaceDN w:val="0"/>
        <w:adjustRightInd w:val="0"/>
        <w:spacing w:after="0"/>
        <w:rPr>
          <w:ins w:id="18159" w:author="arkat" w:date="2017-10-11T10:05:00Z"/>
          <w:del w:id="18160" w:author="arkat" w:date="2017-10-11T11:07:00Z"/>
          <w:rFonts w:ascii="Times New Roman" w:hAnsi="Times New Roman" w:cs="Times New Roman"/>
          <w:szCs w:val="24"/>
        </w:rPr>
        <w:pPrChange w:id="18161" w:author="arkat" w:date="2017-10-11T11:07:00Z">
          <w:pPr>
            <w:widowControl w:val="0"/>
            <w:autoSpaceDE w:val="0"/>
            <w:autoSpaceDN w:val="0"/>
            <w:adjustRightInd w:val="0"/>
            <w:spacing w:after="140" w:line="288" w:lineRule="auto"/>
            <w:ind w:left="480" w:hanging="480"/>
          </w:pPr>
        </w:pPrChange>
      </w:pPr>
      <w:ins w:id="18162" w:author="arkat" w:date="2017-10-11T10:05:00Z">
        <w:del w:id="18163"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6C35A0ED" w14:textId="050072DC" w:rsidR="00F5795E" w:rsidDel="00DE59C1" w:rsidRDefault="00F5795E">
      <w:pPr>
        <w:widowControl w:val="0"/>
        <w:autoSpaceDE w:val="0"/>
        <w:autoSpaceDN w:val="0"/>
        <w:adjustRightInd w:val="0"/>
        <w:spacing w:after="0"/>
        <w:rPr>
          <w:ins w:id="18164" w:author="arkat" w:date="2017-10-11T10:05:00Z"/>
          <w:del w:id="18165" w:author="arkat" w:date="2017-10-11T11:07:00Z"/>
          <w:rFonts w:ascii="Times New Roman" w:hAnsi="Times New Roman" w:cs="Times New Roman"/>
          <w:szCs w:val="24"/>
        </w:rPr>
        <w:pPrChange w:id="18166" w:author="arkat" w:date="2017-10-11T11:07:00Z">
          <w:pPr>
            <w:widowControl w:val="0"/>
            <w:autoSpaceDE w:val="0"/>
            <w:autoSpaceDN w:val="0"/>
            <w:adjustRightInd w:val="0"/>
            <w:spacing w:after="140" w:line="288" w:lineRule="auto"/>
            <w:ind w:left="480" w:hanging="480"/>
          </w:pPr>
        </w:pPrChange>
      </w:pPr>
      <w:ins w:id="18167" w:author="arkat" w:date="2017-10-11T10:05:00Z">
        <w:del w:id="18168"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606B90D1" w14:textId="25EA9664" w:rsidR="00F5795E" w:rsidDel="00DE59C1" w:rsidRDefault="00F5795E">
      <w:pPr>
        <w:widowControl w:val="0"/>
        <w:autoSpaceDE w:val="0"/>
        <w:autoSpaceDN w:val="0"/>
        <w:adjustRightInd w:val="0"/>
        <w:spacing w:after="0"/>
        <w:rPr>
          <w:ins w:id="18169" w:author="arkat" w:date="2017-10-11T10:05:00Z"/>
          <w:del w:id="18170" w:author="arkat" w:date="2017-10-11T11:07:00Z"/>
          <w:rFonts w:ascii="Times New Roman" w:hAnsi="Times New Roman" w:cs="Times New Roman"/>
          <w:szCs w:val="24"/>
        </w:rPr>
        <w:pPrChange w:id="18171" w:author="arkat" w:date="2017-10-11T11:07:00Z">
          <w:pPr>
            <w:widowControl w:val="0"/>
            <w:autoSpaceDE w:val="0"/>
            <w:autoSpaceDN w:val="0"/>
            <w:adjustRightInd w:val="0"/>
            <w:spacing w:after="140" w:line="288" w:lineRule="auto"/>
            <w:ind w:left="480" w:hanging="480"/>
          </w:pPr>
        </w:pPrChange>
      </w:pPr>
      <w:ins w:id="18172" w:author="arkat" w:date="2017-10-11T10:05:00Z">
        <w:del w:id="18173" w:author="arkat" w:date="2017-10-11T11:07:00Z">
          <w:r w:rsidDel="00DE59C1">
            <w:rPr>
              <w:rFonts w:ascii="Times New Roman" w:hAnsi="Times New Roman" w:cs="Times New Roman"/>
              <w:szCs w:val="24"/>
            </w:rPr>
            <w:delText xml:space="preserve">Trickovié, I. 2000. </w:delText>
          </w:r>
          <w:r w:rsidDel="00DE59C1">
            <w:rPr>
              <w:rFonts w:ascii="Times New Roman" w:hAnsi="Times New Roman" w:cs="Times New Roman"/>
              <w:i/>
              <w:iCs/>
              <w:szCs w:val="24"/>
            </w:rPr>
            <w:delText>Formalizing Activity Diagram of Uml By Petri Nets</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Emisamsorg</w:delText>
          </w:r>
          <w:r w:rsidDel="00DE59C1">
            <w:rPr>
              <w:rFonts w:ascii="Times New Roman" w:hAnsi="Times New Roman" w:cs="Times New Roman"/>
              <w:szCs w:val="24"/>
            </w:rPr>
            <w:delText>, Tersedia di http://www.emis.ams.org/journals/NSJOM/Papers/30_3/NSJOM_30_3_161_171.pdf.</w:delText>
          </w:r>
        </w:del>
      </w:ins>
    </w:p>
    <w:p w14:paraId="199F9159" w14:textId="707285E2" w:rsidR="00F5795E" w:rsidDel="00DE59C1" w:rsidRDefault="00F5795E">
      <w:pPr>
        <w:widowControl w:val="0"/>
        <w:autoSpaceDE w:val="0"/>
        <w:autoSpaceDN w:val="0"/>
        <w:adjustRightInd w:val="0"/>
        <w:spacing w:after="0"/>
        <w:rPr>
          <w:ins w:id="18174" w:author="arkat" w:date="2017-10-11T10:05:00Z"/>
          <w:del w:id="18175" w:author="arkat" w:date="2017-10-11T11:07:00Z"/>
          <w:rFonts w:ascii="Times New Roman" w:hAnsi="Times New Roman" w:cs="Times New Roman"/>
          <w:szCs w:val="24"/>
        </w:rPr>
        <w:pPrChange w:id="18176" w:author="arkat" w:date="2017-10-11T11:07:00Z">
          <w:pPr>
            <w:widowControl w:val="0"/>
            <w:autoSpaceDE w:val="0"/>
            <w:autoSpaceDN w:val="0"/>
            <w:adjustRightInd w:val="0"/>
            <w:spacing w:after="140" w:line="288" w:lineRule="auto"/>
            <w:ind w:left="480" w:hanging="480"/>
          </w:pPr>
        </w:pPrChange>
      </w:pPr>
      <w:ins w:id="18177" w:author="arkat" w:date="2017-10-11T10:05:00Z">
        <w:del w:id="18178"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1997BAA2" w14:textId="74872E8D" w:rsidR="00F5795E" w:rsidDel="00DE59C1" w:rsidRDefault="00F5795E">
      <w:pPr>
        <w:widowControl w:val="0"/>
        <w:autoSpaceDE w:val="0"/>
        <w:autoSpaceDN w:val="0"/>
        <w:adjustRightInd w:val="0"/>
        <w:spacing w:after="0"/>
        <w:rPr>
          <w:ins w:id="18179" w:author="arkat" w:date="2017-10-11T10:05:00Z"/>
          <w:del w:id="18180" w:author="arkat" w:date="2017-10-11T11:07:00Z"/>
          <w:rFonts w:ascii="Times New Roman" w:hAnsi="Times New Roman" w:cs="Times New Roman"/>
          <w:szCs w:val="24"/>
        </w:rPr>
        <w:pPrChange w:id="18181" w:author="arkat" w:date="2017-10-11T11:07:00Z">
          <w:pPr>
            <w:widowControl w:val="0"/>
            <w:autoSpaceDE w:val="0"/>
            <w:autoSpaceDN w:val="0"/>
            <w:adjustRightInd w:val="0"/>
            <w:spacing w:after="140" w:line="288" w:lineRule="auto"/>
            <w:ind w:left="480" w:hanging="480"/>
          </w:pPr>
        </w:pPrChange>
      </w:pPr>
      <w:ins w:id="18182" w:author="arkat" w:date="2017-10-11T10:05:00Z">
        <w:del w:id="18183"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6CDF8E46" w14:textId="245A0428" w:rsidR="00F5795E" w:rsidDel="00DE59C1" w:rsidRDefault="00F5795E">
      <w:pPr>
        <w:widowControl w:val="0"/>
        <w:autoSpaceDE w:val="0"/>
        <w:autoSpaceDN w:val="0"/>
        <w:adjustRightInd w:val="0"/>
        <w:spacing w:after="0"/>
        <w:rPr>
          <w:ins w:id="18184" w:author="arkat" w:date="2017-10-11T10:05:00Z"/>
          <w:del w:id="18185" w:author="arkat" w:date="2017-10-11T11:07:00Z"/>
          <w:rFonts w:ascii="Times New Roman" w:hAnsi="Times New Roman" w:cs="Times New Roman"/>
          <w:szCs w:val="24"/>
        </w:rPr>
        <w:pPrChange w:id="18186" w:author="arkat" w:date="2017-10-11T11:07:00Z">
          <w:pPr>
            <w:widowControl w:val="0"/>
            <w:autoSpaceDE w:val="0"/>
            <w:autoSpaceDN w:val="0"/>
            <w:adjustRightInd w:val="0"/>
            <w:spacing w:after="140" w:line="288" w:lineRule="auto"/>
            <w:ind w:left="480" w:hanging="480"/>
          </w:pPr>
        </w:pPrChange>
      </w:pPr>
      <w:ins w:id="18187" w:author="arkat" w:date="2017-10-11T10:05:00Z">
        <w:del w:id="18188" w:author="arkat" w:date="2017-10-11T11:07:00Z">
          <w:r w:rsidDel="00DE59C1">
            <w:rPr>
              <w:rFonts w:ascii="Times New Roman" w:hAnsi="Times New Roman" w:cs="Times New Roman"/>
              <w:szCs w:val="24"/>
            </w:rPr>
            <w:delText>Volzer, H. 2010. An Overview of BPMN 2 . 0 and its Potential Use. 2–3.</w:delText>
          </w:r>
        </w:del>
      </w:ins>
    </w:p>
    <w:p w14:paraId="576200D3" w14:textId="31EBCEDF" w:rsidR="00F5795E" w:rsidDel="00DE59C1" w:rsidRDefault="00F5795E">
      <w:pPr>
        <w:widowControl w:val="0"/>
        <w:autoSpaceDE w:val="0"/>
        <w:autoSpaceDN w:val="0"/>
        <w:adjustRightInd w:val="0"/>
        <w:spacing w:after="0"/>
        <w:rPr>
          <w:ins w:id="18189" w:author="arkat" w:date="2017-10-11T10:05:00Z"/>
          <w:del w:id="18190" w:author="arkat" w:date="2017-10-11T11:07:00Z"/>
          <w:rFonts w:ascii="Times New Roman" w:hAnsi="Times New Roman" w:cs="Times New Roman"/>
          <w:szCs w:val="24"/>
        </w:rPr>
        <w:pPrChange w:id="18191" w:author="arkat" w:date="2017-10-11T11:07:00Z">
          <w:pPr>
            <w:widowControl w:val="0"/>
            <w:autoSpaceDE w:val="0"/>
            <w:autoSpaceDN w:val="0"/>
            <w:adjustRightInd w:val="0"/>
            <w:spacing w:after="140" w:line="288" w:lineRule="auto"/>
            <w:ind w:left="480" w:hanging="480"/>
          </w:pPr>
        </w:pPrChange>
      </w:pPr>
      <w:ins w:id="18192" w:author="arkat" w:date="2017-10-11T10:05:00Z">
        <w:del w:id="18193"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65C67FFB" w14:textId="5D9249C4" w:rsidR="00F5795E" w:rsidDel="00DE59C1" w:rsidRDefault="00F5795E">
      <w:pPr>
        <w:widowControl w:val="0"/>
        <w:autoSpaceDE w:val="0"/>
        <w:autoSpaceDN w:val="0"/>
        <w:adjustRightInd w:val="0"/>
        <w:spacing w:after="0"/>
        <w:rPr>
          <w:ins w:id="18194" w:author="arkat" w:date="2017-10-11T10:05:00Z"/>
          <w:del w:id="18195" w:author="arkat" w:date="2017-10-11T11:07:00Z"/>
          <w:rFonts w:ascii="Times New Roman" w:hAnsi="Times New Roman" w:cs="Times New Roman"/>
          <w:szCs w:val="24"/>
        </w:rPr>
        <w:pPrChange w:id="18196" w:author="arkat" w:date="2017-10-11T11:07:00Z">
          <w:pPr>
            <w:widowControl w:val="0"/>
            <w:autoSpaceDE w:val="0"/>
            <w:autoSpaceDN w:val="0"/>
            <w:adjustRightInd w:val="0"/>
            <w:spacing w:after="140" w:line="288" w:lineRule="auto"/>
            <w:ind w:left="480" w:hanging="480"/>
          </w:pPr>
        </w:pPrChange>
      </w:pPr>
      <w:ins w:id="18197" w:author="arkat" w:date="2017-10-11T10:05:00Z">
        <w:del w:id="18198"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0B28BE84" w14:textId="1B7AFF4B" w:rsidR="00F5795E" w:rsidDel="00DE59C1" w:rsidRDefault="00F5795E">
      <w:pPr>
        <w:widowControl w:val="0"/>
        <w:autoSpaceDE w:val="0"/>
        <w:autoSpaceDN w:val="0"/>
        <w:adjustRightInd w:val="0"/>
        <w:spacing w:after="0"/>
        <w:rPr>
          <w:ins w:id="18199" w:author="arkat" w:date="2017-10-11T10:05:00Z"/>
          <w:del w:id="18200" w:author="arkat" w:date="2017-10-11T11:07:00Z"/>
        </w:rPr>
        <w:pPrChange w:id="18201" w:author="arkat" w:date="2017-10-11T11:07:00Z">
          <w:pPr>
            <w:widowControl w:val="0"/>
            <w:autoSpaceDE w:val="0"/>
            <w:autoSpaceDN w:val="0"/>
            <w:adjustRightInd w:val="0"/>
            <w:spacing w:after="140" w:line="288" w:lineRule="auto"/>
            <w:ind w:left="480" w:hanging="480"/>
          </w:pPr>
        </w:pPrChange>
      </w:pPr>
      <w:ins w:id="18202" w:author="arkat" w:date="2017-10-11T10:05:00Z">
        <w:del w:id="18203"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32FBBE80" w14:textId="58A099A4" w:rsidR="00F5795E" w:rsidDel="00DE59C1" w:rsidRDefault="00F5795E">
      <w:pPr>
        <w:widowControl w:val="0"/>
        <w:autoSpaceDE w:val="0"/>
        <w:autoSpaceDN w:val="0"/>
        <w:adjustRightInd w:val="0"/>
        <w:spacing w:after="0"/>
        <w:rPr>
          <w:ins w:id="18204" w:author="arkat" w:date="2017-10-11T10:05:00Z"/>
          <w:del w:id="18205" w:author="arkat" w:date="2017-10-11T11:07:00Z"/>
          <w:rFonts w:ascii="Times New Roman" w:hAnsi="Times New Roman" w:cs="Times New Roman"/>
          <w:szCs w:val="24"/>
        </w:rPr>
      </w:pPr>
    </w:p>
    <w:p w14:paraId="7EC7F8E8" w14:textId="4E1ECDE2" w:rsidR="00F5795E" w:rsidDel="00DE59C1" w:rsidRDefault="00F5795E">
      <w:pPr>
        <w:widowControl w:val="0"/>
        <w:autoSpaceDE w:val="0"/>
        <w:autoSpaceDN w:val="0"/>
        <w:adjustRightInd w:val="0"/>
        <w:spacing w:after="0"/>
        <w:rPr>
          <w:ins w:id="18206" w:author="arkat" w:date="2017-10-11T10:05:00Z"/>
          <w:del w:id="18207" w:author="arkat" w:date="2017-10-11T11:07:00Z"/>
          <w:rFonts w:ascii="Times New Roman" w:hAnsi="Times New Roman" w:cs="Times New Roman"/>
          <w:szCs w:val="24"/>
        </w:rPr>
        <w:pPrChange w:id="18208" w:author="arkat" w:date="2017-10-11T11:07:00Z">
          <w:pPr>
            <w:widowControl w:val="0"/>
            <w:autoSpaceDE w:val="0"/>
            <w:autoSpaceDN w:val="0"/>
            <w:adjustRightInd w:val="0"/>
            <w:spacing w:after="140" w:line="288" w:lineRule="auto"/>
            <w:ind w:left="480" w:hanging="480"/>
          </w:pPr>
        </w:pPrChange>
      </w:pPr>
      <w:ins w:id="18209" w:author="arkat" w:date="2017-10-11T10:05:00Z">
        <w:del w:id="18210"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58A4D643" w14:textId="7211D141" w:rsidR="00F5795E" w:rsidDel="00DE59C1" w:rsidRDefault="00F5795E">
      <w:pPr>
        <w:widowControl w:val="0"/>
        <w:autoSpaceDE w:val="0"/>
        <w:autoSpaceDN w:val="0"/>
        <w:adjustRightInd w:val="0"/>
        <w:spacing w:after="0"/>
        <w:rPr>
          <w:ins w:id="18211" w:author="arkat" w:date="2017-10-11T10:05:00Z"/>
          <w:del w:id="18212" w:author="arkat" w:date="2017-10-11T11:07:00Z"/>
          <w:rFonts w:ascii="Times New Roman" w:hAnsi="Times New Roman" w:cs="Times New Roman"/>
          <w:szCs w:val="24"/>
        </w:rPr>
        <w:pPrChange w:id="18213" w:author="arkat" w:date="2017-10-11T11:07:00Z">
          <w:pPr>
            <w:widowControl w:val="0"/>
            <w:autoSpaceDE w:val="0"/>
            <w:autoSpaceDN w:val="0"/>
            <w:adjustRightInd w:val="0"/>
            <w:spacing w:after="140" w:line="288" w:lineRule="auto"/>
            <w:ind w:left="480" w:hanging="480"/>
          </w:pPr>
        </w:pPrChange>
      </w:pPr>
      <w:ins w:id="18214" w:author="arkat" w:date="2017-10-11T10:05:00Z">
        <w:del w:id="18215"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46BCBD74" w14:textId="3095934A" w:rsidR="00F5795E" w:rsidDel="00DE59C1" w:rsidRDefault="00F5795E">
      <w:pPr>
        <w:widowControl w:val="0"/>
        <w:autoSpaceDE w:val="0"/>
        <w:autoSpaceDN w:val="0"/>
        <w:adjustRightInd w:val="0"/>
        <w:spacing w:after="0"/>
        <w:rPr>
          <w:ins w:id="18216" w:author="arkat" w:date="2017-10-11T10:05:00Z"/>
          <w:del w:id="18217" w:author="arkat" w:date="2017-10-11T11:07:00Z"/>
          <w:rFonts w:ascii="Times New Roman" w:hAnsi="Times New Roman" w:cs="Times New Roman"/>
          <w:szCs w:val="24"/>
        </w:rPr>
        <w:pPrChange w:id="18218" w:author="arkat" w:date="2017-10-11T11:07:00Z">
          <w:pPr>
            <w:widowControl w:val="0"/>
            <w:autoSpaceDE w:val="0"/>
            <w:autoSpaceDN w:val="0"/>
            <w:adjustRightInd w:val="0"/>
            <w:spacing w:after="140" w:line="288" w:lineRule="auto"/>
            <w:ind w:left="480" w:hanging="480"/>
          </w:pPr>
        </w:pPrChange>
      </w:pPr>
      <w:ins w:id="18219" w:author="arkat" w:date="2017-10-11T10:05:00Z">
        <w:del w:id="18220" w:author="arkat" w:date="2017-10-11T11:07:00Z">
          <w:r w:rsidDel="00DE59C1">
            <w:rPr>
              <w:rFonts w:ascii="Times New Roman" w:hAnsi="Times New Roman" w:cs="Times New Roman"/>
              <w:szCs w:val="24"/>
            </w:rPr>
            <w:delText>Arkin, A. &amp; Intalio 2002. Business Process Modeling Language. 98.</w:delText>
          </w:r>
        </w:del>
      </w:ins>
    </w:p>
    <w:p w14:paraId="51BCE14F" w14:textId="3EE300AA" w:rsidR="00F5795E" w:rsidDel="00DE59C1" w:rsidRDefault="00F5795E">
      <w:pPr>
        <w:widowControl w:val="0"/>
        <w:autoSpaceDE w:val="0"/>
        <w:autoSpaceDN w:val="0"/>
        <w:adjustRightInd w:val="0"/>
        <w:spacing w:after="0"/>
        <w:rPr>
          <w:ins w:id="18221" w:author="arkat" w:date="2017-10-11T10:05:00Z"/>
          <w:del w:id="18222" w:author="arkat" w:date="2017-10-11T11:07:00Z"/>
          <w:rFonts w:ascii="Times New Roman" w:hAnsi="Times New Roman" w:cs="Times New Roman"/>
          <w:szCs w:val="24"/>
        </w:rPr>
        <w:pPrChange w:id="18223" w:author="arkat" w:date="2017-10-11T11:07:00Z">
          <w:pPr>
            <w:widowControl w:val="0"/>
            <w:autoSpaceDE w:val="0"/>
            <w:autoSpaceDN w:val="0"/>
            <w:adjustRightInd w:val="0"/>
            <w:spacing w:after="140" w:line="288" w:lineRule="auto"/>
            <w:ind w:left="480" w:hanging="480"/>
          </w:pPr>
        </w:pPrChange>
      </w:pPr>
      <w:ins w:id="18224" w:author="arkat" w:date="2017-10-11T10:05:00Z">
        <w:del w:id="18225"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561C6931" w14:textId="5F125A45" w:rsidR="00F5795E" w:rsidDel="00DE59C1" w:rsidRDefault="00F5795E">
      <w:pPr>
        <w:widowControl w:val="0"/>
        <w:autoSpaceDE w:val="0"/>
        <w:autoSpaceDN w:val="0"/>
        <w:adjustRightInd w:val="0"/>
        <w:spacing w:after="0"/>
        <w:rPr>
          <w:ins w:id="18226" w:author="arkat" w:date="2017-10-11T10:05:00Z"/>
          <w:del w:id="18227" w:author="arkat" w:date="2017-10-11T11:07:00Z"/>
          <w:rFonts w:ascii="Times New Roman" w:hAnsi="Times New Roman" w:cs="Times New Roman"/>
          <w:szCs w:val="24"/>
        </w:rPr>
        <w:pPrChange w:id="18228" w:author="arkat" w:date="2017-10-11T11:07:00Z">
          <w:pPr>
            <w:widowControl w:val="0"/>
            <w:autoSpaceDE w:val="0"/>
            <w:autoSpaceDN w:val="0"/>
            <w:adjustRightInd w:val="0"/>
            <w:spacing w:after="140" w:line="288" w:lineRule="auto"/>
            <w:ind w:left="480" w:hanging="480"/>
          </w:pPr>
        </w:pPrChange>
      </w:pPr>
      <w:ins w:id="18229" w:author="arkat" w:date="2017-10-11T10:05:00Z">
        <w:del w:id="18230"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1AFC604F" w14:textId="10DE11F2" w:rsidR="00F5795E" w:rsidDel="00DE59C1" w:rsidRDefault="00F5795E">
      <w:pPr>
        <w:widowControl w:val="0"/>
        <w:autoSpaceDE w:val="0"/>
        <w:autoSpaceDN w:val="0"/>
        <w:adjustRightInd w:val="0"/>
        <w:spacing w:after="0"/>
        <w:rPr>
          <w:ins w:id="18231" w:author="arkat" w:date="2017-10-11T10:05:00Z"/>
          <w:del w:id="18232" w:author="arkat" w:date="2017-10-11T11:07:00Z"/>
          <w:rFonts w:ascii="Times New Roman" w:hAnsi="Times New Roman" w:cs="Times New Roman"/>
          <w:szCs w:val="24"/>
        </w:rPr>
        <w:pPrChange w:id="18233" w:author="arkat" w:date="2017-10-11T11:07:00Z">
          <w:pPr>
            <w:widowControl w:val="0"/>
            <w:autoSpaceDE w:val="0"/>
            <w:autoSpaceDN w:val="0"/>
            <w:adjustRightInd w:val="0"/>
            <w:spacing w:after="140" w:line="288" w:lineRule="auto"/>
            <w:ind w:left="480" w:hanging="480"/>
          </w:pPr>
        </w:pPrChange>
      </w:pPr>
      <w:ins w:id="18234" w:author="arkat" w:date="2017-10-11T10:05:00Z">
        <w:del w:id="18235"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5F077291" w14:textId="40D24638" w:rsidR="00F5795E" w:rsidDel="00DE59C1" w:rsidRDefault="00F5795E">
      <w:pPr>
        <w:widowControl w:val="0"/>
        <w:autoSpaceDE w:val="0"/>
        <w:autoSpaceDN w:val="0"/>
        <w:adjustRightInd w:val="0"/>
        <w:spacing w:after="0"/>
        <w:rPr>
          <w:ins w:id="18236" w:author="arkat" w:date="2017-10-11T10:05:00Z"/>
          <w:del w:id="18237" w:author="arkat" w:date="2017-10-11T11:07:00Z"/>
          <w:rFonts w:ascii="Times New Roman" w:hAnsi="Times New Roman" w:cs="Times New Roman"/>
          <w:szCs w:val="24"/>
        </w:rPr>
        <w:pPrChange w:id="18238" w:author="arkat" w:date="2017-10-11T11:07:00Z">
          <w:pPr>
            <w:widowControl w:val="0"/>
            <w:autoSpaceDE w:val="0"/>
            <w:autoSpaceDN w:val="0"/>
            <w:adjustRightInd w:val="0"/>
            <w:spacing w:after="140" w:line="288" w:lineRule="auto"/>
            <w:ind w:left="480" w:hanging="480"/>
          </w:pPr>
        </w:pPrChange>
      </w:pPr>
      <w:ins w:id="18239" w:author="arkat" w:date="2017-10-11T10:05:00Z">
        <w:del w:id="18240"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3BC30389" w14:textId="08B58ED8" w:rsidR="00F5795E" w:rsidDel="00DE59C1" w:rsidRDefault="00F5795E">
      <w:pPr>
        <w:widowControl w:val="0"/>
        <w:autoSpaceDE w:val="0"/>
        <w:autoSpaceDN w:val="0"/>
        <w:adjustRightInd w:val="0"/>
        <w:spacing w:after="0"/>
        <w:rPr>
          <w:ins w:id="18241" w:author="arkat" w:date="2017-10-11T10:05:00Z"/>
          <w:del w:id="18242" w:author="arkat" w:date="2017-10-11T11:07:00Z"/>
          <w:rFonts w:ascii="Times New Roman" w:hAnsi="Times New Roman" w:cs="Times New Roman"/>
          <w:szCs w:val="24"/>
        </w:rPr>
        <w:pPrChange w:id="18243" w:author="arkat" w:date="2017-10-11T11:07:00Z">
          <w:pPr>
            <w:widowControl w:val="0"/>
            <w:autoSpaceDE w:val="0"/>
            <w:autoSpaceDN w:val="0"/>
            <w:adjustRightInd w:val="0"/>
            <w:spacing w:after="140" w:line="288" w:lineRule="auto"/>
            <w:ind w:left="480" w:hanging="480"/>
          </w:pPr>
        </w:pPrChange>
      </w:pPr>
      <w:ins w:id="18244" w:author="arkat" w:date="2017-10-11T10:05:00Z">
        <w:del w:id="18245"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436B76F6" w14:textId="6EAC5019" w:rsidR="00F5795E" w:rsidDel="00DE59C1" w:rsidRDefault="00F5795E">
      <w:pPr>
        <w:widowControl w:val="0"/>
        <w:autoSpaceDE w:val="0"/>
        <w:autoSpaceDN w:val="0"/>
        <w:adjustRightInd w:val="0"/>
        <w:spacing w:after="0"/>
        <w:rPr>
          <w:ins w:id="18246" w:author="arkat" w:date="2017-10-11T10:05:00Z"/>
          <w:del w:id="18247" w:author="arkat" w:date="2017-10-11T11:07:00Z"/>
          <w:rFonts w:ascii="Times New Roman" w:hAnsi="Times New Roman" w:cs="Times New Roman"/>
          <w:szCs w:val="24"/>
        </w:rPr>
        <w:pPrChange w:id="18248" w:author="arkat" w:date="2017-10-11T11:07:00Z">
          <w:pPr>
            <w:widowControl w:val="0"/>
            <w:autoSpaceDE w:val="0"/>
            <w:autoSpaceDN w:val="0"/>
            <w:adjustRightInd w:val="0"/>
            <w:spacing w:after="140" w:line="288" w:lineRule="auto"/>
            <w:ind w:left="480" w:hanging="480"/>
          </w:pPr>
        </w:pPrChange>
      </w:pPr>
      <w:ins w:id="18249" w:author="arkat" w:date="2017-10-11T10:05:00Z">
        <w:del w:id="18250"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0CBF8D31" w14:textId="15930432" w:rsidR="00F5795E" w:rsidDel="00DE59C1" w:rsidRDefault="00F5795E">
      <w:pPr>
        <w:widowControl w:val="0"/>
        <w:autoSpaceDE w:val="0"/>
        <w:autoSpaceDN w:val="0"/>
        <w:adjustRightInd w:val="0"/>
        <w:spacing w:after="0"/>
        <w:rPr>
          <w:ins w:id="18251" w:author="arkat" w:date="2017-10-11T10:05:00Z"/>
          <w:del w:id="18252" w:author="arkat" w:date="2017-10-11T11:07:00Z"/>
          <w:rFonts w:ascii="Times New Roman" w:hAnsi="Times New Roman" w:cs="Times New Roman"/>
          <w:szCs w:val="24"/>
        </w:rPr>
        <w:pPrChange w:id="18253" w:author="arkat" w:date="2017-10-11T11:07:00Z">
          <w:pPr>
            <w:widowControl w:val="0"/>
            <w:autoSpaceDE w:val="0"/>
            <w:autoSpaceDN w:val="0"/>
            <w:adjustRightInd w:val="0"/>
            <w:spacing w:after="140" w:line="288" w:lineRule="auto"/>
            <w:ind w:left="480" w:hanging="480"/>
          </w:pPr>
        </w:pPrChange>
      </w:pPr>
      <w:ins w:id="18254" w:author="arkat" w:date="2017-10-11T10:05:00Z">
        <w:del w:id="18255"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2B9851C4" w14:textId="432832C6" w:rsidR="00F5795E" w:rsidDel="00DE59C1" w:rsidRDefault="00F5795E">
      <w:pPr>
        <w:widowControl w:val="0"/>
        <w:autoSpaceDE w:val="0"/>
        <w:autoSpaceDN w:val="0"/>
        <w:adjustRightInd w:val="0"/>
        <w:spacing w:after="0"/>
        <w:rPr>
          <w:ins w:id="18256" w:author="arkat" w:date="2017-10-11T10:05:00Z"/>
          <w:del w:id="18257" w:author="arkat" w:date="2017-10-11T11:07:00Z"/>
          <w:rFonts w:ascii="Times New Roman" w:hAnsi="Times New Roman" w:cs="Times New Roman"/>
          <w:szCs w:val="24"/>
        </w:rPr>
        <w:pPrChange w:id="18258" w:author="arkat" w:date="2017-10-11T11:07:00Z">
          <w:pPr>
            <w:widowControl w:val="0"/>
            <w:autoSpaceDE w:val="0"/>
            <w:autoSpaceDN w:val="0"/>
            <w:adjustRightInd w:val="0"/>
            <w:spacing w:after="140" w:line="288" w:lineRule="auto"/>
            <w:ind w:left="480" w:hanging="480"/>
          </w:pPr>
        </w:pPrChange>
      </w:pPr>
      <w:ins w:id="18259" w:author="arkat" w:date="2017-10-11T10:05:00Z">
        <w:del w:id="18260"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0D859231" w14:textId="239C2F2B" w:rsidR="00F5795E" w:rsidDel="00DE59C1" w:rsidRDefault="00F5795E">
      <w:pPr>
        <w:widowControl w:val="0"/>
        <w:autoSpaceDE w:val="0"/>
        <w:autoSpaceDN w:val="0"/>
        <w:adjustRightInd w:val="0"/>
        <w:spacing w:after="0"/>
        <w:rPr>
          <w:ins w:id="18261" w:author="arkat" w:date="2017-10-11T10:05:00Z"/>
          <w:del w:id="18262" w:author="arkat" w:date="2017-10-11T11:07:00Z"/>
          <w:rFonts w:ascii="Times New Roman" w:hAnsi="Times New Roman" w:cs="Times New Roman"/>
          <w:szCs w:val="24"/>
        </w:rPr>
        <w:pPrChange w:id="18263" w:author="arkat" w:date="2017-10-11T11:07:00Z">
          <w:pPr>
            <w:widowControl w:val="0"/>
            <w:autoSpaceDE w:val="0"/>
            <w:autoSpaceDN w:val="0"/>
            <w:adjustRightInd w:val="0"/>
            <w:spacing w:after="140" w:line="288" w:lineRule="auto"/>
            <w:ind w:left="480" w:hanging="480"/>
          </w:pPr>
        </w:pPrChange>
      </w:pPr>
      <w:ins w:id="18264" w:author="arkat" w:date="2017-10-11T10:05:00Z">
        <w:del w:id="18265"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584607F0" w14:textId="738F0BFE" w:rsidR="00F5795E" w:rsidDel="00DE59C1" w:rsidRDefault="00F5795E">
      <w:pPr>
        <w:widowControl w:val="0"/>
        <w:autoSpaceDE w:val="0"/>
        <w:autoSpaceDN w:val="0"/>
        <w:adjustRightInd w:val="0"/>
        <w:spacing w:after="0"/>
        <w:rPr>
          <w:ins w:id="18266" w:author="arkat" w:date="2017-10-11T10:05:00Z"/>
          <w:del w:id="18267" w:author="arkat" w:date="2017-10-11T11:07:00Z"/>
          <w:rFonts w:ascii="Times New Roman" w:hAnsi="Times New Roman" w:cs="Times New Roman"/>
          <w:szCs w:val="24"/>
        </w:rPr>
        <w:pPrChange w:id="18268" w:author="arkat" w:date="2017-10-11T11:07:00Z">
          <w:pPr>
            <w:widowControl w:val="0"/>
            <w:autoSpaceDE w:val="0"/>
            <w:autoSpaceDN w:val="0"/>
            <w:adjustRightInd w:val="0"/>
            <w:spacing w:after="140" w:line="288" w:lineRule="auto"/>
            <w:ind w:left="480" w:hanging="480"/>
          </w:pPr>
        </w:pPrChange>
      </w:pPr>
      <w:ins w:id="18269" w:author="arkat" w:date="2017-10-11T10:05:00Z">
        <w:del w:id="18270"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11AB6D7D" w14:textId="187ADBBF" w:rsidR="00F5795E" w:rsidDel="00DE59C1" w:rsidRDefault="00F5795E">
      <w:pPr>
        <w:widowControl w:val="0"/>
        <w:autoSpaceDE w:val="0"/>
        <w:autoSpaceDN w:val="0"/>
        <w:adjustRightInd w:val="0"/>
        <w:spacing w:after="0"/>
        <w:rPr>
          <w:ins w:id="18271" w:author="arkat" w:date="2017-10-11T10:05:00Z"/>
          <w:del w:id="18272" w:author="arkat" w:date="2017-10-11T11:07:00Z"/>
          <w:rFonts w:ascii="Times New Roman" w:hAnsi="Times New Roman" w:cs="Times New Roman"/>
          <w:szCs w:val="24"/>
        </w:rPr>
        <w:pPrChange w:id="18273" w:author="arkat" w:date="2017-10-11T11:07:00Z">
          <w:pPr>
            <w:widowControl w:val="0"/>
            <w:autoSpaceDE w:val="0"/>
            <w:autoSpaceDN w:val="0"/>
            <w:adjustRightInd w:val="0"/>
            <w:spacing w:after="140" w:line="288" w:lineRule="auto"/>
            <w:ind w:left="480" w:hanging="480"/>
          </w:pPr>
        </w:pPrChange>
      </w:pPr>
      <w:ins w:id="18274" w:author="arkat" w:date="2017-10-11T10:05:00Z">
        <w:del w:id="18275"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78940C14" w14:textId="1F8B7C13" w:rsidR="00F5795E" w:rsidDel="00DE59C1" w:rsidRDefault="00F5795E">
      <w:pPr>
        <w:widowControl w:val="0"/>
        <w:autoSpaceDE w:val="0"/>
        <w:autoSpaceDN w:val="0"/>
        <w:adjustRightInd w:val="0"/>
        <w:spacing w:after="0"/>
        <w:rPr>
          <w:ins w:id="18276" w:author="arkat" w:date="2017-10-11T10:05:00Z"/>
          <w:del w:id="18277" w:author="arkat" w:date="2017-10-11T11:07:00Z"/>
          <w:rFonts w:ascii="Times New Roman" w:hAnsi="Times New Roman" w:cs="Times New Roman"/>
          <w:szCs w:val="24"/>
        </w:rPr>
        <w:pPrChange w:id="18278" w:author="arkat" w:date="2017-10-11T11:07:00Z">
          <w:pPr>
            <w:widowControl w:val="0"/>
            <w:autoSpaceDE w:val="0"/>
            <w:autoSpaceDN w:val="0"/>
            <w:adjustRightInd w:val="0"/>
            <w:spacing w:after="140" w:line="288" w:lineRule="auto"/>
            <w:ind w:left="480" w:hanging="480"/>
          </w:pPr>
        </w:pPrChange>
      </w:pPr>
      <w:ins w:id="18279" w:author="arkat" w:date="2017-10-11T10:05:00Z">
        <w:del w:id="18280"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62A059E5" w14:textId="7F92B344" w:rsidR="00F5795E" w:rsidDel="00DE59C1" w:rsidRDefault="00F5795E">
      <w:pPr>
        <w:widowControl w:val="0"/>
        <w:autoSpaceDE w:val="0"/>
        <w:autoSpaceDN w:val="0"/>
        <w:adjustRightInd w:val="0"/>
        <w:spacing w:after="0"/>
        <w:rPr>
          <w:ins w:id="18281" w:author="arkat" w:date="2017-10-11T10:05:00Z"/>
          <w:del w:id="18282" w:author="arkat" w:date="2017-10-11T11:07:00Z"/>
          <w:rFonts w:ascii="Times New Roman" w:hAnsi="Times New Roman" w:cs="Times New Roman"/>
          <w:szCs w:val="24"/>
        </w:rPr>
        <w:pPrChange w:id="18283" w:author="arkat" w:date="2017-10-11T11:07:00Z">
          <w:pPr>
            <w:widowControl w:val="0"/>
            <w:autoSpaceDE w:val="0"/>
            <w:autoSpaceDN w:val="0"/>
            <w:adjustRightInd w:val="0"/>
            <w:spacing w:after="140" w:line="288" w:lineRule="auto"/>
            <w:ind w:left="480" w:hanging="480"/>
          </w:pPr>
        </w:pPrChange>
      </w:pPr>
      <w:ins w:id="18284" w:author="arkat" w:date="2017-10-11T10:05:00Z">
        <w:del w:id="18285" w:author="arkat" w:date="2017-10-11T11:07:00Z">
          <w:r w:rsidDel="00DE59C1">
            <w:rPr>
              <w:rFonts w:ascii="Times New Roman" w:hAnsi="Times New Roman" w:cs="Times New Roman"/>
              <w:szCs w:val="24"/>
            </w:rPr>
            <w:delText xml:space="preserve">Hu, Z. &amp; Shatz, S.M. 2004. Mapping UML Diagrams to a Petri Net Notation for System Simulation. </w:delText>
          </w:r>
          <w:r w:rsidDel="00DE59C1">
            <w:rPr>
              <w:rFonts w:ascii="Times New Roman" w:hAnsi="Times New Roman" w:cs="Times New Roman"/>
              <w:i/>
              <w:iCs/>
              <w:szCs w:val="24"/>
            </w:rPr>
            <w:delText>Seke</w:delText>
          </w:r>
          <w:r w:rsidDel="00DE59C1">
            <w:rPr>
              <w:rFonts w:ascii="Times New Roman" w:hAnsi="Times New Roman" w:cs="Times New Roman"/>
              <w:szCs w:val="24"/>
            </w:rPr>
            <w:delText>, 213–219.</w:delText>
          </w:r>
        </w:del>
      </w:ins>
    </w:p>
    <w:p w14:paraId="3CA57F22" w14:textId="6A82F73B" w:rsidR="00F5795E" w:rsidDel="00DE59C1" w:rsidRDefault="00F5795E">
      <w:pPr>
        <w:widowControl w:val="0"/>
        <w:autoSpaceDE w:val="0"/>
        <w:autoSpaceDN w:val="0"/>
        <w:adjustRightInd w:val="0"/>
        <w:spacing w:after="0"/>
        <w:rPr>
          <w:ins w:id="18286" w:author="arkat" w:date="2017-10-11T10:05:00Z"/>
          <w:del w:id="18287" w:author="arkat" w:date="2017-10-11T11:07:00Z"/>
          <w:rFonts w:ascii="Times New Roman" w:hAnsi="Times New Roman" w:cs="Times New Roman"/>
          <w:szCs w:val="24"/>
        </w:rPr>
        <w:pPrChange w:id="18288" w:author="arkat" w:date="2017-10-11T11:07:00Z">
          <w:pPr>
            <w:widowControl w:val="0"/>
            <w:autoSpaceDE w:val="0"/>
            <w:autoSpaceDN w:val="0"/>
            <w:adjustRightInd w:val="0"/>
            <w:spacing w:after="140" w:line="288" w:lineRule="auto"/>
            <w:ind w:left="480" w:hanging="480"/>
          </w:pPr>
        </w:pPrChange>
      </w:pPr>
      <w:ins w:id="18289" w:author="arkat" w:date="2017-10-11T10:05:00Z">
        <w:del w:id="18290"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340B0622" w14:textId="7EC2BC14" w:rsidR="00F5795E" w:rsidDel="00DE59C1" w:rsidRDefault="00F5795E">
      <w:pPr>
        <w:widowControl w:val="0"/>
        <w:autoSpaceDE w:val="0"/>
        <w:autoSpaceDN w:val="0"/>
        <w:adjustRightInd w:val="0"/>
        <w:spacing w:after="0"/>
        <w:rPr>
          <w:ins w:id="18291" w:author="arkat" w:date="2017-10-11T10:05:00Z"/>
          <w:del w:id="18292" w:author="arkat" w:date="2017-10-11T11:07:00Z"/>
          <w:rFonts w:ascii="Times New Roman" w:hAnsi="Times New Roman" w:cs="Times New Roman"/>
          <w:szCs w:val="24"/>
        </w:rPr>
        <w:pPrChange w:id="18293" w:author="arkat" w:date="2017-10-11T11:07:00Z">
          <w:pPr>
            <w:widowControl w:val="0"/>
            <w:autoSpaceDE w:val="0"/>
            <w:autoSpaceDN w:val="0"/>
            <w:adjustRightInd w:val="0"/>
            <w:spacing w:after="140" w:line="288" w:lineRule="auto"/>
            <w:ind w:left="480" w:hanging="480"/>
          </w:pPr>
        </w:pPrChange>
      </w:pPr>
      <w:ins w:id="18294" w:author="arkat" w:date="2017-10-11T10:05:00Z">
        <w:del w:id="18295"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25F70478" w14:textId="1D29ADF3" w:rsidR="00F5795E" w:rsidDel="00DE59C1" w:rsidRDefault="00F5795E">
      <w:pPr>
        <w:widowControl w:val="0"/>
        <w:autoSpaceDE w:val="0"/>
        <w:autoSpaceDN w:val="0"/>
        <w:adjustRightInd w:val="0"/>
        <w:spacing w:after="0"/>
        <w:rPr>
          <w:ins w:id="18296" w:author="arkat" w:date="2017-10-11T10:05:00Z"/>
          <w:del w:id="18297" w:author="arkat" w:date="2017-10-11T11:07:00Z"/>
          <w:rFonts w:ascii="Times New Roman" w:hAnsi="Times New Roman" w:cs="Times New Roman"/>
          <w:szCs w:val="24"/>
        </w:rPr>
        <w:pPrChange w:id="18298" w:author="arkat" w:date="2017-10-11T11:07:00Z">
          <w:pPr>
            <w:widowControl w:val="0"/>
            <w:autoSpaceDE w:val="0"/>
            <w:autoSpaceDN w:val="0"/>
            <w:adjustRightInd w:val="0"/>
            <w:spacing w:after="140" w:line="288" w:lineRule="auto"/>
            <w:ind w:left="480" w:hanging="480"/>
          </w:pPr>
        </w:pPrChange>
      </w:pPr>
      <w:ins w:id="18299" w:author="arkat" w:date="2017-10-11T10:05:00Z">
        <w:del w:id="18300"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10733954" w14:textId="07E8ABF0" w:rsidR="00F5795E" w:rsidDel="00DE59C1" w:rsidRDefault="00F5795E">
      <w:pPr>
        <w:widowControl w:val="0"/>
        <w:autoSpaceDE w:val="0"/>
        <w:autoSpaceDN w:val="0"/>
        <w:adjustRightInd w:val="0"/>
        <w:spacing w:after="0"/>
        <w:rPr>
          <w:ins w:id="18301" w:author="arkat" w:date="2017-10-11T10:05:00Z"/>
          <w:del w:id="18302" w:author="arkat" w:date="2017-10-11T11:07:00Z"/>
          <w:rFonts w:ascii="Times New Roman" w:hAnsi="Times New Roman" w:cs="Times New Roman"/>
          <w:szCs w:val="24"/>
        </w:rPr>
        <w:pPrChange w:id="18303" w:author="arkat" w:date="2017-10-11T11:07:00Z">
          <w:pPr>
            <w:widowControl w:val="0"/>
            <w:autoSpaceDE w:val="0"/>
            <w:autoSpaceDN w:val="0"/>
            <w:adjustRightInd w:val="0"/>
            <w:spacing w:after="140" w:line="288" w:lineRule="auto"/>
            <w:ind w:left="480" w:hanging="480"/>
          </w:pPr>
        </w:pPrChange>
      </w:pPr>
      <w:ins w:id="18304" w:author="arkat" w:date="2017-10-11T10:05:00Z">
        <w:del w:id="18305"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2F6AF4CD" w14:textId="104AD511" w:rsidR="00F5795E" w:rsidDel="00DE59C1" w:rsidRDefault="00F5795E">
      <w:pPr>
        <w:widowControl w:val="0"/>
        <w:autoSpaceDE w:val="0"/>
        <w:autoSpaceDN w:val="0"/>
        <w:adjustRightInd w:val="0"/>
        <w:spacing w:after="0"/>
        <w:rPr>
          <w:ins w:id="18306" w:author="arkat" w:date="2017-10-11T10:05:00Z"/>
          <w:del w:id="18307" w:author="arkat" w:date="2017-10-11T11:07:00Z"/>
          <w:rFonts w:ascii="Times New Roman" w:hAnsi="Times New Roman" w:cs="Times New Roman"/>
          <w:szCs w:val="24"/>
        </w:rPr>
        <w:pPrChange w:id="18308" w:author="arkat" w:date="2017-10-11T11:07:00Z">
          <w:pPr>
            <w:widowControl w:val="0"/>
            <w:autoSpaceDE w:val="0"/>
            <w:autoSpaceDN w:val="0"/>
            <w:adjustRightInd w:val="0"/>
            <w:spacing w:after="140" w:line="288" w:lineRule="auto"/>
            <w:ind w:left="480" w:hanging="480"/>
          </w:pPr>
        </w:pPrChange>
      </w:pPr>
      <w:ins w:id="18309" w:author="arkat" w:date="2017-10-11T10:05:00Z">
        <w:del w:id="18310"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353E3989" w14:textId="6AE25744" w:rsidR="00F5795E" w:rsidDel="00DE59C1" w:rsidRDefault="00F5795E">
      <w:pPr>
        <w:widowControl w:val="0"/>
        <w:autoSpaceDE w:val="0"/>
        <w:autoSpaceDN w:val="0"/>
        <w:adjustRightInd w:val="0"/>
        <w:spacing w:after="0"/>
        <w:rPr>
          <w:ins w:id="18311" w:author="arkat" w:date="2017-10-11T10:05:00Z"/>
          <w:del w:id="18312" w:author="arkat" w:date="2017-10-11T11:07:00Z"/>
          <w:rFonts w:ascii="Times New Roman" w:hAnsi="Times New Roman" w:cs="Times New Roman"/>
          <w:szCs w:val="24"/>
        </w:rPr>
        <w:pPrChange w:id="18313" w:author="arkat" w:date="2017-10-11T11:07:00Z">
          <w:pPr>
            <w:widowControl w:val="0"/>
            <w:autoSpaceDE w:val="0"/>
            <w:autoSpaceDN w:val="0"/>
            <w:adjustRightInd w:val="0"/>
            <w:spacing w:after="140" w:line="288" w:lineRule="auto"/>
            <w:ind w:left="480" w:hanging="480"/>
          </w:pPr>
        </w:pPrChange>
      </w:pPr>
      <w:ins w:id="18314" w:author="arkat" w:date="2017-10-11T10:05:00Z">
        <w:del w:id="18315"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2F32072D" w14:textId="083AC7A3" w:rsidR="00F5795E" w:rsidDel="00DE59C1" w:rsidRDefault="00F5795E">
      <w:pPr>
        <w:widowControl w:val="0"/>
        <w:autoSpaceDE w:val="0"/>
        <w:autoSpaceDN w:val="0"/>
        <w:adjustRightInd w:val="0"/>
        <w:spacing w:after="0"/>
        <w:rPr>
          <w:ins w:id="18316" w:author="arkat" w:date="2017-10-11T10:05:00Z"/>
          <w:del w:id="18317" w:author="arkat" w:date="2017-10-11T11:07:00Z"/>
          <w:rFonts w:ascii="Times New Roman" w:hAnsi="Times New Roman" w:cs="Times New Roman"/>
          <w:szCs w:val="24"/>
        </w:rPr>
        <w:pPrChange w:id="18318" w:author="arkat" w:date="2017-10-11T11:07:00Z">
          <w:pPr>
            <w:widowControl w:val="0"/>
            <w:autoSpaceDE w:val="0"/>
            <w:autoSpaceDN w:val="0"/>
            <w:adjustRightInd w:val="0"/>
            <w:spacing w:after="140" w:line="288" w:lineRule="auto"/>
            <w:ind w:left="480" w:hanging="480"/>
          </w:pPr>
        </w:pPrChange>
      </w:pPr>
      <w:ins w:id="18319" w:author="arkat" w:date="2017-10-11T10:05:00Z">
        <w:del w:id="18320"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2D4A0AFC" w14:textId="3E27CB7A" w:rsidR="00F5795E" w:rsidDel="00DE59C1" w:rsidRDefault="00F5795E">
      <w:pPr>
        <w:widowControl w:val="0"/>
        <w:autoSpaceDE w:val="0"/>
        <w:autoSpaceDN w:val="0"/>
        <w:adjustRightInd w:val="0"/>
        <w:spacing w:after="0"/>
        <w:rPr>
          <w:ins w:id="18321" w:author="arkat" w:date="2017-10-11T10:05:00Z"/>
          <w:del w:id="18322" w:author="arkat" w:date="2017-10-11T11:07:00Z"/>
          <w:rFonts w:ascii="Times New Roman" w:hAnsi="Times New Roman" w:cs="Times New Roman"/>
          <w:szCs w:val="24"/>
        </w:rPr>
        <w:pPrChange w:id="18323" w:author="arkat" w:date="2017-10-11T11:07:00Z">
          <w:pPr>
            <w:widowControl w:val="0"/>
            <w:autoSpaceDE w:val="0"/>
            <w:autoSpaceDN w:val="0"/>
            <w:adjustRightInd w:val="0"/>
            <w:spacing w:after="140" w:line="288" w:lineRule="auto"/>
            <w:ind w:left="480" w:hanging="480"/>
          </w:pPr>
        </w:pPrChange>
      </w:pPr>
      <w:ins w:id="18324" w:author="arkat" w:date="2017-10-11T10:05:00Z">
        <w:del w:id="18325"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0C9443E3" w14:textId="5C28F0B3" w:rsidR="00F5795E" w:rsidDel="00DE59C1" w:rsidRDefault="00F5795E">
      <w:pPr>
        <w:widowControl w:val="0"/>
        <w:autoSpaceDE w:val="0"/>
        <w:autoSpaceDN w:val="0"/>
        <w:adjustRightInd w:val="0"/>
        <w:spacing w:after="0"/>
        <w:rPr>
          <w:ins w:id="18326" w:author="arkat" w:date="2017-10-11T10:05:00Z"/>
          <w:del w:id="18327" w:author="arkat" w:date="2017-10-11T11:07:00Z"/>
          <w:rFonts w:ascii="Times New Roman" w:hAnsi="Times New Roman" w:cs="Times New Roman"/>
          <w:szCs w:val="24"/>
        </w:rPr>
        <w:pPrChange w:id="18328" w:author="arkat" w:date="2017-10-11T11:07:00Z">
          <w:pPr>
            <w:widowControl w:val="0"/>
            <w:autoSpaceDE w:val="0"/>
            <w:autoSpaceDN w:val="0"/>
            <w:adjustRightInd w:val="0"/>
            <w:spacing w:after="140" w:line="288" w:lineRule="auto"/>
            <w:ind w:left="480" w:hanging="480"/>
          </w:pPr>
        </w:pPrChange>
      </w:pPr>
      <w:ins w:id="18329" w:author="arkat" w:date="2017-10-11T10:05:00Z">
        <w:del w:id="18330"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2EFD02E1" w14:textId="38BF5AD0" w:rsidR="00F5795E" w:rsidDel="00DE59C1" w:rsidRDefault="00F5795E">
      <w:pPr>
        <w:widowControl w:val="0"/>
        <w:autoSpaceDE w:val="0"/>
        <w:autoSpaceDN w:val="0"/>
        <w:adjustRightInd w:val="0"/>
        <w:spacing w:after="0"/>
        <w:rPr>
          <w:ins w:id="18331" w:author="arkat" w:date="2017-10-11T10:05:00Z"/>
          <w:del w:id="18332" w:author="arkat" w:date="2017-10-11T11:07:00Z"/>
          <w:rFonts w:ascii="Times New Roman" w:hAnsi="Times New Roman" w:cs="Times New Roman"/>
          <w:szCs w:val="24"/>
        </w:rPr>
        <w:pPrChange w:id="18333" w:author="arkat" w:date="2017-10-11T11:07:00Z">
          <w:pPr>
            <w:widowControl w:val="0"/>
            <w:autoSpaceDE w:val="0"/>
            <w:autoSpaceDN w:val="0"/>
            <w:adjustRightInd w:val="0"/>
            <w:spacing w:after="140" w:line="288" w:lineRule="auto"/>
            <w:ind w:left="480" w:hanging="480"/>
          </w:pPr>
        </w:pPrChange>
      </w:pPr>
      <w:ins w:id="18334" w:author="arkat" w:date="2017-10-11T10:05:00Z">
        <w:del w:id="18335"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3B643A0B" w14:textId="3D871406" w:rsidR="00F5795E" w:rsidDel="00DE59C1" w:rsidRDefault="00F5795E">
      <w:pPr>
        <w:widowControl w:val="0"/>
        <w:autoSpaceDE w:val="0"/>
        <w:autoSpaceDN w:val="0"/>
        <w:adjustRightInd w:val="0"/>
        <w:spacing w:after="0"/>
        <w:rPr>
          <w:ins w:id="18336" w:author="arkat" w:date="2017-10-11T10:05:00Z"/>
          <w:del w:id="18337" w:author="arkat" w:date="2017-10-11T11:07:00Z"/>
          <w:rFonts w:ascii="Times New Roman" w:hAnsi="Times New Roman" w:cs="Times New Roman"/>
          <w:szCs w:val="24"/>
        </w:rPr>
        <w:pPrChange w:id="18338" w:author="arkat" w:date="2017-10-11T11:07:00Z">
          <w:pPr>
            <w:widowControl w:val="0"/>
            <w:autoSpaceDE w:val="0"/>
            <w:autoSpaceDN w:val="0"/>
            <w:adjustRightInd w:val="0"/>
            <w:spacing w:after="140" w:line="288" w:lineRule="auto"/>
            <w:ind w:left="480" w:hanging="480"/>
          </w:pPr>
        </w:pPrChange>
      </w:pPr>
      <w:ins w:id="18339" w:author="arkat" w:date="2017-10-11T10:05:00Z">
        <w:del w:id="18340"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0F139CB4" w14:textId="26E3373E" w:rsidR="00F5795E" w:rsidDel="00DE59C1" w:rsidRDefault="00F5795E">
      <w:pPr>
        <w:widowControl w:val="0"/>
        <w:autoSpaceDE w:val="0"/>
        <w:autoSpaceDN w:val="0"/>
        <w:adjustRightInd w:val="0"/>
        <w:spacing w:after="0"/>
        <w:rPr>
          <w:ins w:id="18341" w:author="arkat" w:date="2017-10-11T10:05:00Z"/>
          <w:del w:id="18342" w:author="arkat" w:date="2017-10-11T11:07:00Z"/>
          <w:rFonts w:ascii="Times New Roman" w:hAnsi="Times New Roman" w:cs="Times New Roman"/>
          <w:szCs w:val="24"/>
        </w:rPr>
        <w:pPrChange w:id="18343" w:author="arkat" w:date="2017-10-11T11:07:00Z">
          <w:pPr>
            <w:widowControl w:val="0"/>
            <w:autoSpaceDE w:val="0"/>
            <w:autoSpaceDN w:val="0"/>
            <w:adjustRightInd w:val="0"/>
            <w:spacing w:after="140" w:line="288" w:lineRule="auto"/>
            <w:ind w:left="480" w:hanging="480"/>
          </w:pPr>
        </w:pPrChange>
      </w:pPr>
      <w:ins w:id="18344" w:author="arkat" w:date="2017-10-11T10:05:00Z">
        <w:del w:id="18345"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7E6F5DA9" w14:textId="0BD28C38" w:rsidR="00F5795E" w:rsidDel="00DE59C1" w:rsidRDefault="00F5795E">
      <w:pPr>
        <w:widowControl w:val="0"/>
        <w:autoSpaceDE w:val="0"/>
        <w:autoSpaceDN w:val="0"/>
        <w:adjustRightInd w:val="0"/>
        <w:spacing w:after="0"/>
        <w:rPr>
          <w:ins w:id="18346" w:author="arkat" w:date="2017-10-11T10:05:00Z"/>
          <w:del w:id="18347" w:author="arkat" w:date="2017-10-11T11:07:00Z"/>
          <w:rFonts w:ascii="Times New Roman" w:hAnsi="Times New Roman" w:cs="Times New Roman"/>
          <w:szCs w:val="24"/>
        </w:rPr>
        <w:pPrChange w:id="18348" w:author="arkat" w:date="2017-10-11T11:07:00Z">
          <w:pPr>
            <w:widowControl w:val="0"/>
            <w:autoSpaceDE w:val="0"/>
            <w:autoSpaceDN w:val="0"/>
            <w:adjustRightInd w:val="0"/>
            <w:spacing w:after="140" w:line="288" w:lineRule="auto"/>
            <w:ind w:left="480" w:hanging="480"/>
          </w:pPr>
        </w:pPrChange>
      </w:pPr>
      <w:ins w:id="18349" w:author="arkat" w:date="2017-10-11T10:05:00Z">
        <w:del w:id="18350"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1169060C" w14:textId="12473C20" w:rsidR="00F5795E" w:rsidDel="00DE59C1" w:rsidRDefault="00F5795E">
      <w:pPr>
        <w:widowControl w:val="0"/>
        <w:autoSpaceDE w:val="0"/>
        <w:autoSpaceDN w:val="0"/>
        <w:adjustRightInd w:val="0"/>
        <w:spacing w:after="0"/>
        <w:rPr>
          <w:ins w:id="18351" w:author="arkat" w:date="2017-10-11T10:05:00Z"/>
          <w:del w:id="18352" w:author="arkat" w:date="2017-10-11T11:07:00Z"/>
          <w:rFonts w:ascii="Times New Roman" w:hAnsi="Times New Roman" w:cs="Times New Roman"/>
          <w:szCs w:val="24"/>
        </w:rPr>
        <w:pPrChange w:id="18353" w:author="arkat" w:date="2017-10-11T11:07:00Z">
          <w:pPr>
            <w:widowControl w:val="0"/>
            <w:autoSpaceDE w:val="0"/>
            <w:autoSpaceDN w:val="0"/>
            <w:adjustRightInd w:val="0"/>
            <w:spacing w:after="140" w:line="288" w:lineRule="auto"/>
            <w:ind w:left="480" w:hanging="480"/>
          </w:pPr>
        </w:pPrChange>
      </w:pPr>
      <w:ins w:id="18354" w:author="arkat" w:date="2017-10-11T10:05:00Z">
        <w:del w:id="18355"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0519B256" w14:textId="0F464A69" w:rsidR="00F5795E" w:rsidDel="00DE59C1" w:rsidRDefault="00F5795E">
      <w:pPr>
        <w:widowControl w:val="0"/>
        <w:autoSpaceDE w:val="0"/>
        <w:autoSpaceDN w:val="0"/>
        <w:adjustRightInd w:val="0"/>
        <w:spacing w:after="0"/>
        <w:rPr>
          <w:ins w:id="18356" w:author="arkat" w:date="2017-10-11T10:05:00Z"/>
          <w:del w:id="18357" w:author="arkat" w:date="2017-10-11T11:07:00Z"/>
          <w:rFonts w:ascii="Times New Roman" w:hAnsi="Times New Roman" w:cs="Times New Roman"/>
          <w:szCs w:val="24"/>
        </w:rPr>
        <w:pPrChange w:id="18358" w:author="arkat" w:date="2017-10-11T11:07:00Z">
          <w:pPr>
            <w:widowControl w:val="0"/>
            <w:autoSpaceDE w:val="0"/>
            <w:autoSpaceDN w:val="0"/>
            <w:adjustRightInd w:val="0"/>
            <w:spacing w:after="140" w:line="288" w:lineRule="auto"/>
            <w:ind w:left="480" w:hanging="480"/>
          </w:pPr>
        </w:pPrChange>
      </w:pPr>
      <w:ins w:id="18359" w:author="arkat" w:date="2017-10-11T10:05:00Z">
        <w:del w:id="18360"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45DB34A8" w14:textId="3339ADC5" w:rsidR="00F5795E" w:rsidDel="00DE59C1" w:rsidRDefault="00F5795E">
      <w:pPr>
        <w:widowControl w:val="0"/>
        <w:autoSpaceDE w:val="0"/>
        <w:autoSpaceDN w:val="0"/>
        <w:adjustRightInd w:val="0"/>
        <w:spacing w:after="0"/>
        <w:rPr>
          <w:ins w:id="18361" w:author="arkat" w:date="2017-10-11T10:05:00Z"/>
          <w:del w:id="18362" w:author="arkat" w:date="2017-10-11T11:07:00Z"/>
          <w:rFonts w:ascii="Times New Roman" w:hAnsi="Times New Roman" w:cs="Times New Roman"/>
          <w:szCs w:val="24"/>
        </w:rPr>
        <w:pPrChange w:id="18363" w:author="arkat" w:date="2017-10-11T11:07:00Z">
          <w:pPr>
            <w:widowControl w:val="0"/>
            <w:autoSpaceDE w:val="0"/>
            <w:autoSpaceDN w:val="0"/>
            <w:adjustRightInd w:val="0"/>
            <w:spacing w:after="140" w:line="288" w:lineRule="auto"/>
            <w:ind w:left="480" w:hanging="480"/>
          </w:pPr>
        </w:pPrChange>
      </w:pPr>
      <w:ins w:id="18364" w:author="arkat" w:date="2017-10-11T10:05:00Z">
        <w:del w:id="18365"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057FD957" w14:textId="06256B89" w:rsidR="00F5795E" w:rsidDel="00DE59C1" w:rsidRDefault="00F5795E">
      <w:pPr>
        <w:widowControl w:val="0"/>
        <w:autoSpaceDE w:val="0"/>
        <w:autoSpaceDN w:val="0"/>
        <w:adjustRightInd w:val="0"/>
        <w:spacing w:after="0"/>
        <w:rPr>
          <w:ins w:id="18366" w:author="arkat" w:date="2017-10-11T10:05:00Z"/>
          <w:del w:id="18367" w:author="arkat" w:date="2017-10-11T11:07:00Z"/>
          <w:rFonts w:ascii="Times New Roman" w:hAnsi="Times New Roman" w:cs="Times New Roman"/>
          <w:szCs w:val="24"/>
        </w:rPr>
        <w:pPrChange w:id="18368" w:author="arkat" w:date="2017-10-11T11:07:00Z">
          <w:pPr>
            <w:widowControl w:val="0"/>
            <w:autoSpaceDE w:val="0"/>
            <w:autoSpaceDN w:val="0"/>
            <w:adjustRightInd w:val="0"/>
            <w:spacing w:after="140" w:line="288" w:lineRule="auto"/>
            <w:ind w:left="480" w:hanging="480"/>
          </w:pPr>
        </w:pPrChange>
      </w:pPr>
      <w:ins w:id="18369" w:author="arkat" w:date="2017-10-11T10:05:00Z">
        <w:del w:id="18370"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14C19CF3" w14:textId="34B5D9A2" w:rsidR="00F5795E" w:rsidDel="00DE59C1" w:rsidRDefault="00F5795E">
      <w:pPr>
        <w:widowControl w:val="0"/>
        <w:autoSpaceDE w:val="0"/>
        <w:autoSpaceDN w:val="0"/>
        <w:adjustRightInd w:val="0"/>
        <w:spacing w:after="0"/>
        <w:rPr>
          <w:ins w:id="18371" w:author="arkat" w:date="2017-10-11T10:05:00Z"/>
          <w:del w:id="18372" w:author="arkat" w:date="2017-10-11T11:07:00Z"/>
          <w:rFonts w:ascii="Times New Roman" w:hAnsi="Times New Roman" w:cs="Times New Roman"/>
          <w:szCs w:val="24"/>
        </w:rPr>
        <w:pPrChange w:id="18373" w:author="arkat" w:date="2017-10-11T11:07:00Z">
          <w:pPr>
            <w:widowControl w:val="0"/>
            <w:autoSpaceDE w:val="0"/>
            <w:autoSpaceDN w:val="0"/>
            <w:adjustRightInd w:val="0"/>
            <w:spacing w:after="140" w:line="288" w:lineRule="auto"/>
            <w:ind w:left="480" w:hanging="480"/>
          </w:pPr>
        </w:pPrChange>
      </w:pPr>
      <w:ins w:id="18374" w:author="arkat" w:date="2017-10-11T10:05:00Z">
        <w:del w:id="18375"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62AECE8C" w14:textId="1F5AB229" w:rsidR="00F5795E" w:rsidDel="00DE59C1" w:rsidRDefault="00F5795E">
      <w:pPr>
        <w:widowControl w:val="0"/>
        <w:autoSpaceDE w:val="0"/>
        <w:autoSpaceDN w:val="0"/>
        <w:adjustRightInd w:val="0"/>
        <w:spacing w:after="0"/>
        <w:rPr>
          <w:ins w:id="18376" w:author="arkat" w:date="2017-10-11T10:05:00Z"/>
          <w:del w:id="18377" w:author="arkat" w:date="2017-10-11T11:07:00Z"/>
          <w:rFonts w:ascii="Times New Roman" w:hAnsi="Times New Roman" w:cs="Times New Roman"/>
          <w:szCs w:val="24"/>
        </w:rPr>
        <w:pPrChange w:id="18378" w:author="arkat" w:date="2017-10-11T11:07:00Z">
          <w:pPr>
            <w:widowControl w:val="0"/>
            <w:autoSpaceDE w:val="0"/>
            <w:autoSpaceDN w:val="0"/>
            <w:adjustRightInd w:val="0"/>
            <w:spacing w:after="140" w:line="288" w:lineRule="auto"/>
            <w:ind w:left="480" w:hanging="480"/>
          </w:pPr>
        </w:pPrChange>
      </w:pPr>
      <w:ins w:id="18379" w:author="arkat" w:date="2017-10-11T10:05:00Z">
        <w:del w:id="18380"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6736BA82" w14:textId="6BB3AAA9" w:rsidR="00F5795E" w:rsidDel="00DE59C1" w:rsidRDefault="00F5795E">
      <w:pPr>
        <w:widowControl w:val="0"/>
        <w:autoSpaceDE w:val="0"/>
        <w:autoSpaceDN w:val="0"/>
        <w:adjustRightInd w:val="0"/>
        <w:spacing w:after="0"/>
        <w:rPr>
          <w:ins w:id="18381" w:author="arkat" w:date="2017-10-11T10:05:00Z"/>
          <w:del w:id="18382" w:author="arkat" w:date="2017-10-11T11:07:00Z"/>
          <w:rFonts w:ascii="Times New Roman" w:hAnsi="Times New Roman" w:cs="Times New Roman"/>
          <w:szCs w:val="24"/>
        </w:rPr>
        <w:pPrChange w:id="18383" w:author="arkat" w:date="2017-10-11T11:07:00Z">
          <w:pPr>
            <w:widowControl w:val="0"/>
            <w:autoSpaceDE w:val="0"/>
            <w:autoSpaceDN w:val="0"/>
            <w:adjustRightInd w:val="0"/>
            <w:spacing w:after="140" w:line="288" w:lineRule="auto"/>
            <w:ind w:left="480" w:hanging="480"/>
          </w:pPr>
        </w:pPrChange>
      </w:pPr>
      <w:ins w:id="18384" w:author="arkat" w:date="2017-10-11T10:05:00Z">
        <w:del w:id="18385"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399DEB6A" w14:textId="623F53C3" w:rsidR="00F5795E" w:rsidDel="00DE59C1" w:rsidRDefault="00F5795E">
      <w:pPr>
        <w:widowControl w:val="0"/>
        <w:autoSpaceDE w:val="0"/>
        <w:autoSpaceDN w:val="0"/>
        <w:adjustRightInd w:val="0"/>
        <w:spacing w:after="0"/>
        <w:rPr>
          <w:ins w:id="18386" w:author="arkat" w:date="2017-10-11T10:05:00Z"/>
          <w:del w:id="18387" w:author="arkat" w:date="2017-10-11T11:07:00Z"/>
          <w:rFonts w:ascii="Times New Roman" w:hAnsi="Times New Roman" w:cs="Times New Roman"/>
          <w:szCs w:val="24"/>
        </w:rPr>
        <w:pPrChange w:id="18388" w:author="arkat" w:date="2017-10-11T11:07:00Z">
          <w:pPr>
            <w:widowControl w:val="0"/>
            <w:autoSpaceDE w:val="0"/>
            <w:autoSpaceDN w:val="0"/>
            <w:adjustRightInd w:val="0"/>
            <w:spacing w:after="140" w:line="288" w:lineRule="auto"/>
            <w:ind w:left="480" w:hanging="480"/>
          </w:pPr>
        </w:pPrChange>
      </w:pPr>
      <w:ins w:id="18389" w:author="arkat" w:date="2017-10-11T10:05:00Z">
        <w:del w:id="18390"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7A5D0158" w14:textId="73801A5D" w:rsidR="00F5795E" w:rsidDel="00DE59C1" w:rsidRDefault="00F5795E">
      <w:pPr>
        <w:widowControl w:val="0"/>
        <w:autoSpaceDE w:val="0"/>
        <w:autoSpaceDN w:val="0"/>
        <w:adjustRightInd w:val="0"/>
        <w:spacing w:after="0"/>
        <w:rPr>
          <w:ins w:id="18391" w:author="arkat" w:date="2017-10-11T10:05:00Z"/>
          <w:del w:id="18392" w:author="arkat" w:date="2017-10-11T11:07:00Z"/>
          <w:rFonts w:ascii="Times New Roman" w:hAnsi="Times New Roman" w:cs="Times New Roman"/>
          <w:szCs w:val="24"/>
        </w:rPr>
        <w:pPrChange w:id="18393" w:author="arkat" w:date="2017-10-11T11:07:00Z">
          <w:pPr>
            <w:widowControl w:val="0"/>
            <w:autoSpaceDE w:val="0"/>
            <w:autoSpaceDN w:val="0"/>
            <w:adjustRightInd w:val="0"/>
            <w:spacing w:after="140" w:line="288" w:lineRule="auto"/>
            <w:ind w:left="480" w:hanging="480"/>
          </w:pPr>
        </w:pPrChange>
      </w:pPr>
      <w:ins w:id="18394" w:author="arkat" w:date="2017-10-11T10:05:00Z">
        <w:del w:id="18395"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5D0983E1" w14:textId="6AC32206" w:rsidR="00F5795E" w:rsidDel="00DE59C1" w:rsidRDefault="00F5795E">
      <w:pPr>
        <w:widowControl w:val="0"/>
        <w:autoSpaceDE w:val="0"/>
        <w:autoSpaceDN w:val="0"/>
        <w:adjustRightInd w:val="0"/>
        <w:spacing w:after="0"/>
        <w:rPr>
          <w:ins w:id="18396" w:author="arkat" w:date="2017-10-11T10:05:00Z"/>
          <w:del w:id="18397" w:author="arkat" w:date="2017-10-11T11:07:00Z"/>
          <w:rFonts w:ascii="Times New Roman" w:hAnsi="Times New Roman" w:cs="Times New Roman"/>
          <w:szCs w:val="24"/>
        </w:rPr>
        <w:pPrChange w:id="18398" w:author="arkat" w:date="2017-10-11T11:07:00Z">
          <w:pPr>
            <w:widowControl w:val="0"/>
            <w:autoSpaceDE w:val="0"/>
            <w:autoSpaceDN w:val="0"/>
            <w:adjustRightInd w:val="0"/>
            <w:spacing w:after="140" w:line="288" w:lineRule="auto"/>
            <w:ind w:left="480" w:hanging="480"/>
          </w:pPr>
        </w:pPrChange>
      </w:pPr>
      <w:ins w:id="18399" w:author="arkat" w:date="2017-10-11T10:05:00Z">
        <w:del w:id="18400"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511532C4" w14:textId="034EAC44" w:rsidR="00F5795E" w:rsidDel="00DE59C1" w:rsidRDefault="00F5795E">
      <w:pPr>
        <w:widowControl w:val="0"/>
        <w:autoSpaceDE w:val="0"/>
        <w:autoSpaceDN w:val="0"/>
        <w:adjustRightInd w:val="0"/>
        <w:spacing w:after="0"/>
        <w:rPr>
          <w:ins w:id="18401" w:author="arkat" w:date="2017-10-11T10:05:00Z"/>
          <w:del w:id="18402" w:author="arkat" w:date="2017-10-11T11:07:00Z"/>
          <w:rFonts w:ascii="Times New Roman" w:hAnsi="Times New Roman" w:cs="Times New Roman"/>
          <w:szCs w:val="24"/>
        </w:rPr>
        <w:pPrChange w:id="18403" w:author="arkat" w:date="2017-10-11T11:07:00Z">
          <w:pPr>
            <w:widowControl w:val="0"/>
            <w:autoSpaceDE w:val="0"/>
            <w:autoSpaceDN w:val="0"/>
            <w:adjustRightInd w:val="0"/>
            <w:spacing w:after="140" w:line="288" w:lineRule="auto"/>
            <w:ind w:left="480" w:hanging="480"/>
          </w:pPr>
        </w:pPrChange>
      </w:pPr>
      <w:ins w:id="18404" w:author="arkat" w:date="2017-10-11T10:05:00Z">
        <w:del w:id="18405"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354975DA" w14:textId="47FF4439" w:rsidR="00F5795E" w:rsidDel="00DE59C1" w:rsidRDefault="00F5795E">
      <w:pPr>
        <w:widowControl w:val="0"/>
        <w:autoSpaceDE w:val="0"/>
        <w:autoSpaceDN w:val="0"/>
        <w:adjustRightInd w:val="0"/>
        <w:spacing w:after="0"/>
        <w:rPr>
          <w:ins w:id="18406" w:author="arkat" w:date="2017-10-11T10:05:00Z"/>
          <w:del w:id="18407" w:author="arkat" w:date="2017-10-11T11:07:00Z"/>
          <w:rFonts w:ascii="Times New Roman" w:hAnsi="Times New Roman" w:cs="Times New Roman"/>
          <w:szCs w:val="24"/>
        </w:rPr>
        <w:pPrChange w:id="18408" w:author="arkat" w:date="2017-10-11T11:07:00Z">
          <w:pPr>
            <w:widowControl w:val="0"/>
            <w:autoSpaceDE w:val="0"/>
            <w:autoSpaceDN w:val="0"/>
            <w:adjustRightInd w:val="0"/>
            <w:spacing w:after="140" w:line="288" w:lineRule="auto"/>
            <w:ind w:left="480" w:hanging="480"/>
          </w:pPr>
        </w:pPrChange>
      </w:pPr>
      <w:ins w:id="18409" w:author="arkat" w:date="2017-10-11T10:05:00Z">
        <w:del w:id="18410"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5E3AEE35" w14:textId="26E9218A" w:rsidR="00F5795E" w:rsidDel="00DE59C1" w:rsidRDefault="00F5795E">
      <w:pPr>
        <w:widowControl w:val="0"/>
        <w:autoSpaceDE w:val="0"/>
        <w:autoSpaceDN w:val="0"/>
        <w:adjustRightInd w:val="0"/>
        <w:spacing w:after="0"/>
        <w:rPr>
          <w:ins w:id="18411" w:author="arkat" w:date="2017-10-11T10:05:00Z"/>
          <w:del w:id="18412" w:author="arkat" w:date="2017-10-11T11:07:00Z"/>
          <w:rFonts w:ascii="Times New Roman" w:hAnsi="Times New Roman" w:cs="Times New Roman"/>
          <w:szCs w:val="24"/>
        </w:rPr>
        <w:pPrChange w:id="18413" w:author="arkat" w:date="2017-10-11T11:07:00Z">
          <w:pPr>
            <w:widowControl w:val="0"/>
            <w:autoSpaceDE w:val="0"/>
            <w:autoSpaceDN w:val="0"/>
            <w:adjustRightInd w:val="0"/>
            <w:spacing w:after="140" w:line="288" w:lineRule="auto"/>
            <w:ind w:left="480" w:hanging="480"/>
          </w:pPr>
        </w:pPrChange>
      </w:pPr>
      <w:ins w:id="18414" w:author="arkat" w:date="2017-10-11T10:05:00Z">
        <w:del w:id="18415"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15D14212" w14:textId="5EFE4073" w:rsidR="00F5795E" w:rsidDel="00DE59C1" w:rsidRDefault="00F5795E">
      <w:pPr>
        <w:widowControl w:val="0"/>
        <w:autoSpaceDE w:val="0"/>
        <w:autoSpaceDN w:val="0"/>
        <w:adjustRightInd w:val="0"/>
        <w:spacing w:after="0"/>
        <w:rPr>
          <w:ins w:id="18416" w:author="arkat" w:date="2017-10-11T10:05:00Z"/>
          <w:del w:id="18417" w:author="arkat" w:date="2017-10-11T11:07:00Z"/>
          <w:rFonts w:ascii="Times New Roman" w:hAnsi="Times New Roman" w:cs="Times New Roman"/>
          <w:szCs w:val="24"/>
        </w:rPr>
        <w:pPrChange w:id="18418" w:author="arkat" w:date="2017-10-11T11:07:00Z">
          <w:pPr>
            <w:widowControl w:val="0"/>
            <w:autoSpaceDE w:val="0"/>
            <w:autoSpaceDN w:val="0"/>
            <w:adjustRightInd w:val="0"/>
            <w:spacing w:after="140" w:line="288" w:lineRule="auto"/>
            <w:ind w:left="480" w:hanging="480"/>
          </w:pPr>
        </w:pPrChange>
      </w:pPr>
      <w:ins w:id="18419" w:author="arkat" w:date="2017-10-11T10:05:00Z">
        <w:del w:id="18420"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17E065B6" w14:textId="068E4A17" w:rsidR="00F5795E" w:rsidDel="00DE59C1" w:rsidRDefault="00F5795E">
      <w:pPr>
        <w:widowControl w:val="0"/>
        <w:autoSpaceDE w:val="0"/>
        <w:autoSpaceDN w:val="0"/>
        <w:adjustRightInd w:val="0"/>
        <w:spacing w:after="0"/>
        <w:rPr>
          <w:ins w:id="18421" w:author="arkat" w:date="2017-10-11T10:05:00Z"/>
          <w:del w:id="18422" w:author="arkat" w:date="2017-10-11T11:07:00Z"/>
          <w:rFonts w:ascii="Times New Roman" w:hAnsi="Times New Roman" w:cs="Times New Roman"/>
          <w:szCs w:val="24"/>
        </w:rPr>
        <w:pPrChange w:id="18423" w:author="arkat" w:date="2017-10-11T11:07:00Z">
          <w:pPr>
            <w:widowControl w:val="0"/>
            <w:autoSpaceDE w:val="0"/>
            <w:autoSpaceDN w:val="0"/>
            <w:adjustRightInd w:val="0"/>
            <w:spacing w:after="140" w:line="288" w:lineRule="auto"/>
            <w:ind w:left="480" w:hanging="480"/>
          </w:pPr>
        </w:pPrChange>
      </w:pPr>
      <w:ins w:id="18424" w:author="arkat" w:date="2017-10-11T10:05:00Z">
        <w:del w:id="18425"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16AAC14D" w14:textId="1DC98246" w:rsidR="00F5795E" w:rsidDel="00DE59C1" w:rsidRDefault="00F5795E">
      <w:pPr>
        <w:widowControl w:val="0"/>
        <w:autoSpaceDE w:val="0"/>
        <w:autoSpaceDN w:val="0"/>
        <w:adjustRightInd w:val="0"/>
        <w:spacing w:after="0"/>
        <w:rPr>
          <w:ins w:id="18426" w:author="arkat" w:date="2017-10-11T10:05:00Z"/>
          <w:del w:id="18427" w:author="arkat" w:date="2017-10-11T11:07:00Z"/>
          <w:rFonts w:ascii="Times New Roman" w:hAnsi="Times New Roman" w:cs="Times New Roman"/>
          <w:szCs w:val="24"/>
        </w:rPr>
        <w:pPrChange w:id="18428" w:author="arkat" w:date="2017-10-11T11:07:00Z">
          <w:pPr>
            <w:widowControl w:val="0"/>
            <w:autoSpaceDE w:val="0"/>
            <w:autoSpaceDN w:val="0"/>
            <w:adjustRightInd w:val="0"/>
            <w:spacing w:after="140" w:line="288" w:lineRule="auto"/>
            <w:ind w:left="480" w:hanging="480"/>
          </w:pPr>
        </w:pPrChange>
      </w:pPr>
      <w:ins w:id="18429" w:author="arkat" w:date="2017-10-11T10:05:00Z">
        <w:del w:id="18430"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2FC653B5" w14:textId="73A291D7" w:rsidR="00F5795E" w:rsidDel="00DE59C1" w:rsidRDefault="00F5795E">
      <w:pPr>
        <w:widowControl w:val="0"/>
        <w:autoSpaceDE w:val="0"/>
        <w:autoSpaceDN w:val="0"/>
        <w:adjustRightInd w:val="0"/>
        <w:spacing w:after="0"/>
        <w:rPr>
          <w:ins w:id="18431" w:author="arkat" w:date="2017-10-11T10:05:00Z"/>
          <w:del w:id="18432" w:author="arkat" w:date="2017-10-11T11:07:00Z"/>
          <w:rFonts w:ascii="Times New Roman" w:hAnsi="Times New Roman" w:cs="Times New Roman"/>
          <w:szCs w:val="24"/>
        </w:rPr>
        <w:pPrChange w:id="18433" w:author="arkat" w:date="2017-10-11T11:07:00Z">
          <w:pPr>
            <w:widowControl w:val="0"/>
            <w:autoSpaceDE w:val="0"/>
            <w:autoSpaceDN w:val="0"/>
            <w:adjustRightInd w:val="0"/>
            <w:spacing w:after="140" w:line="288" w:lineRule="auto"/>
            <w:ind w:left="480" w:hanging="480"/>
          </w:pPr>
        </w:pPrChange>
      </w:pPr>
      <w:ins w:id="18434" w:author="arkat" w:date="2017-10-11T10:05:00Z">
        <w:del w:id="18435"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66860B16" w14:textId="3829413A" w:rsidR="00F5795E" w:rsidDel="00DE59C1" w:rsidRDefault="00F5795E">
      <w:pPr>
        <w:widowControl w:val="0"/>
        <w:autoSpaceDE w:val="0"/>
        <w:autoSpaceDN w:val="0"/>
        <w:adjustRightInd w:val="0"/>
        <w:spacing w:after="0"/>
        <w:rPr>
          <w:ins w:id="18436" w:author="arkat" w:date="2017-10-11T10:05:00Z"/>
          <w:del w:id="18437" w:author="arkat" w:date="2017-10-11T11:07:00Z"/>
          <w:rFonts w:ascii="Times New Roman" w:hAnsi="Times New Roman" w:cs="Times New Roman"/>
          <w:szCs w:val="24"/>
        </w:rPr>
        <w:pPrChange w:id="18438" w:author="arkat" w:date="2017-10-11T11:07:00Z">
          <w:pPr>
            <w:widowControl w:val="0"/>
            <w:autoSpaceDE w:val="0"/>
            <w:autoSpaceDN w:val="0"/>
            <w:adjustRightInd w:val="0"/>
            <w:spacing w:after="140" w:line="288" w:lineRule="auto"/>
            <w:ind w:left="480" w:hanging="480"/>
          </w:pPr>
        </w:pPrChange>
      </w:pPr>
      <w:ins w:id="18439" w:author="arkat" w:date="2017-10-11T10:05:00Z">
        <w:del w:id="18440" w:author="arkat" w:date="2017-10-11T11:07:00Z">
          <w:r w:rsidDel="00DE59C1">
            <w:rPr>
              <w:rFonts w:ascii="Times New Roman" w:hAnsi="Times New Roman" w:cs="Times New Roman"/>
              <w:szCs w:val="24"/>
            </w:rPr>
            <w:delText xml:space="preserve">Trickovié, I. 2000. </w:delText>
          </w:r>
          <w:r w:rsidDel="00DE59C1">
            <w:rPr>
              <w:rFonts w:ascii="Times New Roman" w:hAnsi="Times New Roman" w:cs="Times New Roman"/>
              <w:i/>
              <w:iCs/>
              <w:szCs w:val="24"/>
            </w:rPr>
            <w:delText>Formalizing Activity Diagram of Uml By Petri Nets</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Emisamsorg</w:delText>
          </w:r>
          <w:r w:rsidDel="00DE59C1">
            <w:rPr>
              <w:rFonts w:ascii="Times New Roman" w:hAnsi="Times New Roman" w:cs="Times New Roman"/>
              <w:szCs w:val="24"/>
            </w:rPr>
            <w:delText>, Tersedia di http://www.emis.ams.org/journals/NSJOM/Papers/30_3/NSJOM_30_3_161_171.pdf.</w:delText>
          </w:r>
        </w:del>
      </w:ins>
    </w:p>
    <w:p w14:paraId="3F643E02" w14:textId="30250FB9" w:rsidR="00F5795E" w:rsidDel="00DE59C1" w:rsidRDefault="00F5795E">
      <w:pPr>
        <w:widowControl w:val="0"/>
        <w:autoSpaceDE w:val="0"/>
        <w:autoSpaceDN w:val="0"/>
        <w:adjustRightInd w:val="0"/>
        <w:spacing w:after="0"/>
        <w:rPr>
          <w:ins w:id="18441" w:author="arkat" w:date="2017-10-11T10:05:00Z"/>
          <w:del w:id="18442" w:author="arkat" w:date="2017-10-11T11:07:00Z"/>
          <w:rFonts w:ascii="Times New Roman" w:hAnsi="Times New Roman" w:cs="Times New Roman"/>
          <w:szCs w:val="24"/>
        </w:rPr>
        <w:pPrChange w:id="18443" w:author="arkat" w:date="2017-10-11T11:07:00Z">
          <w:pPr>
            <w:widowControl w:val="0"/>
            <w:autoSpaceDE w:val="0"/>
            <w:autoSpaceDN w:val="0"/>
            <w:adjustRightInd w:val="0"/>
            <w:spacing w:after="140" w:line="288" w:lineRule="auto"/>
            <w:ind w:left="480" w:hanging="480"/>
          </w:pPr>
        </w:pPrChange>
      </w:pPr>
      <w:ins w:id="18444" w:author="arkat" w:date="2017-10-11T10:05:00Z">
        <w:del w:id="18445"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03ABA59A" w14:textId="589EADF8" w:rsidR="00F5795E" w:rsidDel="00DE59C1" w:rsidRDefault="00F5795E">
      <w:pPr>
        <w:widowControl w:val="0"/>
        <w:autoSpaceDE w:val="0"/>
        <w:autoSpaceDN w:val="0"/>
        <w:adjustRightInd w:val="0"/>
        <w:spacing w:after="0"/>
        <w:rPr>
          <w:ins w:id="18446" w:author="arkat" w:date="2017-10-11T10:05:00Z"/>
          <w:del w:id="18447" w:author="arkat" w:date="2017-10-11T11:07:00Z"/>
          <w:rFonts w:ascii="Times New Roman" w:hAnsi="Times New Roman" w:cs="Times New Roman"/>
          <w:szCs w:val="24"/>
        </w:rPr>
        <w:pPrChange w:id="18448" w:author="arkat" w:date="2017-10-11T11:07:00Z">
          <w:pPr>
            <w:widowControl w:val="0"/>
            <w:autoSpaceDE w:val="0"/>
            <w:autoSpaceDN w:val="0"/>
            <w:adjustRightInd w:val="0"/>
            <w:spacing w:after="140" w:line="288" w:lineRule="auto"/>
            <w:ind w:left="480" w:hanging="480"/>
          </w:pPr>
        </w:pPrChange>
      </w:pPr>
      <w:ins w:id="18449" w:author="arkat" w:date="2017-10-11T10:05:00Z">
        <w:del w:id="18450"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6AFCB45F" w14:textId="5A84F3EF" w:rsidR="00F5795E" w:rsidDel="00DE59C1" w:rsidRDefault="00F5795E">
      <w:pPr>
        <w:widowControl w:val="0"/>
        <w:autoSpaceDE w:val="0"/>
        <w:autoSpaceDN w:val="0"/>
        <w:adjustRightInd w:val="0"/>
        <w:spacing w:after="0"/>
        <w:rPr>
          <w:ins w:id="18451" w:author="arkat" w:date="2017-10-11T10:05:00Z"/>
          <w:del w:id="18452" w:author="arkat" w:date="2017-10-11T11:07:00Z"/>
          <w:rFonts w:ascii="Times New Roman" w:hAnsi="Times New Roman" w:cs="Times New Roman"/>
          <w:szCs w:val="24"/>
        </w:rPr>
        <w:pPrChange w:id="18453" w:author="arkat" w:date="2017-10-11T11:07:00Z">
          <w:pPr>
            <w:widowControl w:val="0"/>
            <w:autoSpaceDE w:val="0"/>
            <w:autoSpaceDN w:val="0"/>
            <w:adjustRightInd w:val="0"/>
            <w:spacing w:after="140" w:line="288" w:lineRule="auto"/>
            <w:ind w:left="480" w:hanging="480"/>
          </w:pPr>
        </w:pPrChange>
      </w:pPr>
      <w:ins w:id="18454" w:author="arkat" w:date="2017-10-11T10:05:00Z">
        <w:del w:id="18455" w:author="arkat" w:date="2017-10-11T11:07:00Z">
          <w:r w:rsidDel="00DE59C1">
            <w:rPr>
              <w:rFonts w:ascii="Times New Roman" w:hAnsi="Times New Roman" w:cs="Times New Roman"/>
              <w:szCs w:val="24"/>
            </w:rPr>
            <w:delText>Volzer, H. 2010. An Overview of BPMN 2 . 0 and its Potential Use. 2–3.</w:delText>
          </w:r>
        </w:del>
      </w:ins>
    </w:p>
    <w:p w14:paraId="7BA09FE3" w14:textId="28E17285" w:rsidR="00F5795E" w:rsidDel="00DE59C1" w:rsidRDefault="00F5795E">
      <w:pPr>
        <w:widowControl w:val="0"/>
        <w:autoSpaceDE w:val="0"/>
        <w:autoSpaceDN w:val="0"/>
        <w:adjustRightInd w:val="0"/>
        <w:spacing w:after="0"/>
        <w:rPr>
          <w:ins w:id="18456" w:author="arkat" w:date="2017-10-11T10:05:00Z"/>
          <w:del w:id="18457" w:author="arkat" w:date="2017-10-11T11:07:00Z"/>
          <w:rFonts w:ascii="Times New Roman" w:hAnsi="Times New Roman" w:cs="Times New Roman"/>
          <w:szCs w:val="24"/>
        </w:rPr>
        <w:pPrChange w:id="18458" w:author="arkat" w:date="2017-10-11T11:07:00Z">
          <w:pPr>
            <w:widowControl w:val="0"/>
            <w:autoSpaceDE w:val="0"/>
            <w:autoSpaceDN w:val="0"/>
            <w:adjustRightInd w:val="0"/>
            <w:spacing w:after="140" w:line="288" w:lineRule="auto"/>
            <w:ind w:left="480" w:hanging="480"/>
          </w:pPr>
        </w:pPrChange>
      </w:pPr>
      <w:ins w:id="18459" w:author="arkat" w:date="2017-10-11T10:05:00Z">
        <w:del w:id="18460"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5C22BF93" w14:textId="09534D47" w:rsidR="00F5795E" w:rsidDel="00DE59C1" w:rsidRDefault="00F5795E">
      <w:pPr>
        <w:widowControl w:val="0"/>
        <w:autoSpaceDE w:val="0"/>
        <w:autoSpaceDN w:val="0"/>
        <w:adjustRightInd w:val="0"/>
        <w:spacing w:after="0"/>
        <w:rPr>
          <w:ins w:id="18461" w:author="arkat" w:date="2017-10-11T10:05:00Z"/>
          <w:del w:id="18462" w:author="arkat" w:date="2017-10-11T11:07:00Z"/>
          <w:rFonts w:ascii="Times New Roman" w:hAnsi="Times New Roman" w:cs="Times New Roman"/>
          <w:szCs w:val="24"/>
        </w:rPr>
        <w:pPrChange w:id="18463" w:author="arkat" w:date="2017-10-11T11:07:00Z">
          <w:pPr>
            <w:widowControl w:val="0"/>
            <w:autoSpaceDE w:val="0"/>
            <w:autoSpaceDN w:val="0"/>
            <w:adjustRightInd w:val="0"/>
            <w:spacing w:after="140" w:line="288" w:lineRule="auto"/>
            <w:ind w:left="480" w:hanging="480"/>
          </w:pPr>
        </w:pPrChange>
      </w:pPr>
      <w:ins w:id="18464" w:author="arkat" w:date="2017-10-11T10:05:00Z">
        <w:del w:id="18465"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3C1C4AD6" w14:textId="218F1634" w:rsidR="00F5795E" w:rsidDel="00DE59C1" w:rsidRDefault="00F5795E">
      <w:pPr>
        <w:widowControl w:val="0"/>
        <w:autoSpaceDE w:val="0"/>
        <w:autoSpaceDN w:val="0"/>
        <w:adjustRightInd w:val="0"/>
        <w:spacing w:after="0"/>
        <w:rPr>
          <w:ins w:id="18466" w:author="arkat" w:date="2017-10-11T10:05:00Z"/>
          <w:del w:id="18467" w:author="arkat" w:date="2017-10-11T11:07:00Z"/>
        </w:rPr>
        <w:pPrChange w:id="18468" w:author="arkat" w:date="2017-10-11T11:07:00Z">
          <w:pPr>
            <w:widowControl w:val="0"/>
            <w:autoSpaceDE w:val="0"/>
            <w:autoSpaceDN w:val="0"/>
            <w:adjustRightInd w:val="0"/>
            <w:spacing w:after="140" w:line="288" w:lineRule="auto"/>
            <w:ind w:left="480" w:hanging="480"/>
          </w:pPr>
        </w:pPrChange>
      </w:pPr>
      <w:ins w:id="18469" w:author="arkat" w:date="2017-10-11T10:05:00Z">
        <w:del w:id="18470"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0D34FC71" w14:textId="0953928C" w:rsidR="00F5795E" w:rsidDel="00DE59C1" w:rsidRDefault="00F5795E">
      <w:pPr>
        <w:widowControl w:val="0"/>
        <w:autoSpaceDE w:val="0"/>
        <w:autoSpaceDN w:val="0"/>
        <w:adjustRightInd w:val="0"/>
        <w:spacing w:after="0"/>
        <w:rPr>
          <w:ins w:id="18471" w:author="arkat" w:date="2017-10-11T10:06:00Z"/>
          <w:del w:id="18472" w:author="arkat" w:date="2017-10-11T11:07:00Z"/>
          <w:rFonts w:ascii="Times New Roman" w:hAnsi="Times New Roman" w:cs="Times New Roman"/>
          <w:szCs w:val="24"/>
        </w:rPr>
      </w:pPr>
    </w:p>
    <w:p w14:paraId="44C525E9" w14:textId="093FAEAB" w:rsidR="00F5795E" w:rsidDel="00DE59C1" w:rsidRDefault="00F5795E">
      <w:pPr>
        <w:widowControl w:val="0"/>
        <w:autoSpaceDE w:val="0"/>
        <w:autoSpaceDN w:val="0"/>
        <w:adjustRightInd w:val="0"/>
        <w:spacing w:after="0"/>
        <w:rPr>
          <w:ins w:id="18473" w:author="arkat" w:date="2017-10-11T10:06:00Z"/>
          <w:del w:id="18474" w:author="arkat" w:date="2017-10-11T11:07:00Z"/>
          <w:rFonts w:ascii="Times New Roman" w:hAnsi="Times New Roman" w:cs="Times New Roman"/>
          <w:szCs w:val="24"/>
        </w:rPr>
        <w:pPrChange w:id="18475" w:author="arkat" w:date="2017-10-11T11:07:00Z">
          <w:pPr>
            <w:widowControl w:val="0"/>
            <w:autoSpaceDE w:val="0"/>
            <w:autoSpaceDN w:val="0"/>
            <w:adjustRightInd w:val="0"/>
            <w:spacing w:after="140" w:line="288" w:lineRule="auto"/>
            <w:ind w:left="480" w:hanging="480"/>
          </w:pPr>
        </w:pPrChange>
      </w:pPr>
      <w:ins w:id="18476" w:author="arkat" w:date="2017-10-11T10:06:00Z">
        <w:del w:id="18477"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5A4C3196" w14:textId="3EDD9B04" w:rsidR="00F5795E" w:rsidDel="00DE59C1" w:rsidRDefault="00F5795E">
      <w:pPr>
        <w:widowControl w:val="0"/>
        <w:autoSpaceDE w:val="0"/>
        <w:autoSpaceDN w:val="0"/>
        <w:adjustRightInd w:val="0"/>
        <w:spacing w:after="0"/>
        <w:rPr>
          <w:ins w:id="18478" w:author="arkat" w:date="2017-10-11T10:06:00Z"/>
          <w:del w:id="18479" w:author="arkat" w:date="2017-10-11T11:07:00Z"/>
          <w:rFonts w:ascii="Times New Roman" w:hAnsi="Times New Roman" w:cs="Times New Roman"/>
          <w:szCs w:val="24"/>
        </w:rPr>
        <w:pPrChange w:id="18480" w:author="arkat" w:date="2017-10-11T11:07:00Z">
          <w:pPr>
            <w:widowControl w:val="0"/>
            <w:autoSpaceDE w:val="0"/>
            <w:autoSpaceDN w:val="0"/>
            <w:adjustRightInd w:val="0"/>
            <w:spacing w:after="140" w:line="288" w:lineRule="auto"/>
            <w:ind w:left="480" w:hanging="480"/>
          </w:pPr>
        </w:pPrChange>
      </w:pPr>
      <w:ins w:id="18481" w:author="arkat" w:date="2017-10-11T10:06:00Z">
        <w:del w:id="18482"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38172E72" w14:textId="5690BE65" w:rsidR="00F5795E" w:rsidDel="00DE59C1" w:rsidRDefault="00F5795E">
      <w:pPr>
        <w:widowControl w:val="0"/>
        <w:autoSpaceDE w:val="0"/>
        <w:autoSpaceDN w:val="0"/>
        <w:adjustRightInd w:val="0"/>
        <w:spacing w:after="0"/>
        <w:rPr>
          <w:ins w:id="18483" w:author="arkat" w:date="2017-10-11T10:06:00Z"/>
          <w:del w:id="18484" w:author="arkat" w:date="2017-10-11T11:07:00Z"/>
          <w:rFonts w:ascii="Times New Roman" w:hAnsi="Times New Roman" w:cs="Times New Roman"/>
          <w:szCs w:val="24"/>
        </w:rPr>
        <w:pPrChange w:id="18485" w:author="arkat" w:date="2017-10-11T11:07:00Z">
          <w:pPr>
            <w:widowControl w:val="0"/>
            <w:autoSpaceDE w:val="0"/>
            <w:autoSpaceDN w:val="0"/>
            <w:adjustRightInd w:val="0"/>
            <w:spacing w:after="140" w:line="288" w:lineRule="auto"/>
            <w:ind w:left="480" w:hanging="480"/>
          </w:pPr>
        </w:pPrChange>
      </w:pPr>
      <w:ins w:id="18486" w:author="arkat" w:date="2017-10-11T10:06:00Z">
        <w:del w:id="18487" w:author="arkat" w:date="2017-10-11T11:07:00Z">
          <w:r w:rsidDel="00DE59C1">
            <w:rPr>
              <w:rFonts w:ascii="Times New Roman" w:hAnsi="Times New Roman" w:cs="Times New Roman"/>
              <w:szCs w:val="24"/>
            </w:rPr>
            <w:delText>Arkin, A. &amp; Intalio 2002. Business Process Modeling Language. 98.</w:delText>
          </w:r>
        </w:del>
      </w:ins>
    </w:p>
    <w:p w14:paraId="6C5D94EB" w14:textId="28E35BBE" w:rsidR="00F5795E" w:rsidDel="00DE59C1" w:rsidRDefault="00F5795E">
      <w:pPr>
        <w:widowControl w:val="0"/>
        <w:autoSpaceDE w:val="0"/>
        <w:autoSpaceDN w:val="0"/>
        <w:adjustRightInd w:val="0"/>
        <w:spacing w:after="0"/>
        <w:rPr>
          <w:ins w:id="18488" w:author="arkat" w:date="2017-10-11T10:06:00Z"/>
          <w:del w:id="18489" w:author="arkat" w:date="2017-10-11T11:07:00Z"/>
          <w:rFonts w:ascii="Times New Roman" w:hAnsi="Times New Roman" w:cs="Times New Roman"/>
          <w:szCs w:val="24"/>
        </w:rPr>
        <w:pPrChange w:id="18490" w:author="arkat" w:date="2017-10-11T11:07:00Z">
          <w:pPr>
            <w:widowControl w:val="0"/>
            <w:autoSpaceDE w:val="0"/>
            <w:autoSpaceDN w:val="0"/>
            <w:adjustRightInd w:val="0"/>
            <w:spacing w:after="140" w:line="288" w:lineRule="auto"/>
            <w:ind w:left="480" w:hanging="480"/>
          </w:pPr>
        </w:pPrChange>
      </w:pPr>
      <w:ins w:id="18491" w:author="arkat" w:date="2017-10-11T10:06:00Z">
        <w:del w:id="18492"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5D26DC7A" w14:textId="3138901B" w:rsidR="00F5795E" w:rsidDel="00DE59C1" w:rsidRDefault="00F5795E">
      <w:pPr>
        <w:widowControl w:val="0"/>
        <w:autoSpaceDE w:val="0"/>
        <w:autoSpaceDN w:val="0"/>
        <w:adjustRightInd w:val="0"/>
        <w:spacing w:after="0"/>
        <w:rPr>
          <w:ins w:id="18493" w:author="arkat" w:date="2017-10-11T10:06:00Z"/>
          <w:del w:id="18494" w:author="arkat" w:date="2017-10-11T11:07:00Z"/>
          <w:rFonts w:ascii="Times New Roman" w:hAnsi="Times New Roman" w:cs="Times New Roman"/>
          <w:szCs w:val="24"/>
        </w:rPr>
        <w:pPrChange w:id="18495" w:author="arkat" w:date="2017-10-11T11:07:00Z">
          <w:pPr>
            <w:widowControl w:val="0"/>
            <w:autoSpaceDE w:val="0"/>
            <w:autoSpaceDN w:val="0"/>
            <w:adjustRightInd w:val="0"/>
            <w:spacing w:after="140" w:line="288" w:lineRule="auto"/>
            <w:ind w:left="480" w:hanging="480"/>
          </w:pPr>
        </w:pPrChange>
      </w:pPr>
      <w:ins w:id="18496" w:author="arkat" w:date="2017-10-11T10:06:00Z">
        <w:del w:id="18497"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36E51DBF" w14:textId="51D244B1" w:rsidR="00F5795E" w:rsidDel="00DE59C1" w:rsidRDefault="00F5795E">
      <w:pPr>
        <w:widowControl w:val="0"/>
        <w:autoSpaceDE w:val="0"/>
        <w:autoSpaceDN w:val="0"/>
        <w:adjustRightInd w:val="0"/>
        <w:spacing w:after="0"/>
        <w:rPr>
          <w:ins w:id="18498" w:author="arkat" w:date="2017-10-11T10:06:00Z"/>
          <w:del w:id="18499" w:author="arkat" w:date="2017-10-11T11:07:00Z"/>
          <w:rFonts w:ascii="Times New Roman" w:hAnsi="Times New Roman" w:cs="Times New Roman"/>
          <w:szCs w:val="24"/>
        </w:rPr>
        <w:pPrChange w:id="18500" w:author="arkat" w:date="2017-10-11T11:07:00Z">
          <w:pPr>
            <w:widowControl w:val="0"/>
            <w:autoSpaceDE w:val="0"/>
            <w:autoSpaceDN w:val="0"/>
            <w:adjustRightInd w:val="0"/>
            <w:spacing w:after="140" w:line="288" w:lineRule="auto"/>
            <w:ind w:left="480" w:hanging="480"/>
          </w:pPr>
        </w:pPrChange>
      </w:pPr>
      <w:ins w:id="18501" w:author="arkat" w:date="2017-10-11T10:06:00Z">
        <w:del w:id="18502"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0EB2F1AC" w14:textId="6A0F5F1F" w:rsidR="00F5795E" w:rsidDel="00DE59C1" w:rsidRDefault="00F5795E">
      <w:pPr>
        <w:widowControl w:val="0"/>
        <w:autoSpaceDE w:val="0"/>
        <w:autoSpaceDN w:val="0"/>
        <w:adjustRightInd w:val="0"/>
        <w:spacing w:after="0"/>
        <w:rPr>
          <w:ins w:id="18503" w:author="arkat" w:date="2017-10-11T10:06:00Z"/>
          <w:del w:id="18504" w:author="arkat" w:date="2017-10-11T11:07:00Z"/>
          <w:rFonts w:ascii="Times New Roman" w:hAnsi="Times New Roman" w:cs="Times New Roman"/>
          <w:szCs w:val="24"/>
        </w:rPr>
        <w:pPrChange w:id="18505" w:author="arkat" w:date="2017-10-11T11:07:00Z">
          <w:pPr>
            <w:widowControl w:val="0"/>
            <w:autoSpaceDE w:val="0"/>
            <w:autoSpaceDN w:val="0"/>
            <w:adjustRightInd w:val="0"/>
            <w:spacing w:after="140" w:line="288" w:lineRule="auto"/>
            <w:ind w:left="480" w:hanging="480"/>
          </w:pPr>
        </w:pPrChange>
      </w:pPr>
      <w:ins w:id="18506" w:author="arkat" w:date="2017-10-11T10:06:00Z">
        <w:del w:id="18507"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01EDF954" w14:textId="24C19CAC" w:rsidR="00F5795E" w:rsidDel="00DE59C1" w:rsidRDefault="00F5795E">
      <w:pPr>
        <w:widowControl w:val="0"/>
        <w:autoSpaceDE w:val="0"/>
        <w:autoSpaceDN w:val="0"/>
        <w:adjustRightInd w:val="0"/>
        <w:spacing w:after="0"/>
        <w:rPr>
          <w:ins w:id="18508" w:author="arkat" w:date="2017-10-11T10:06:00Z"/>
          <w:del w:id="18509" w:author="arkat" w:date="2017-10-11T11:07:00Z"/>
          <w:rFonts w:ascii="Times New Roman" w:hAnsi="Times New Roman" w:cs="Times New Roman"/>
          <w:szCs w:val="24"/>
        </w:rPr>
        <w:pPrChange w:id="18510" w:author="arkat" w:date="2017-10-11T11:07:00Z">
          <w:pPr>
            <w:widowControl w:val="0"/>
            <w:autoSpaceDE w:val="0"/>
            <w:autoSpaceDN w:val="0"/>
            <w:adjustRightInd w:val="0"/>
            <w:spacing w:after="140" w:line="288" w:lineRule="auto"/>
            <w:ind w:left="480" w:hanging="480"/>
          </w:pPr>
        </w:pPrChange>
      </w:pPr>
      <w:ins w:id="18511" w:author="arkat" w:date="2017-10-11T10:06:00Z">
        <w:del w:id="18512"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2182B494" w14:textId="6BBA70C7" w:rsidR="00F5795E" w:rsidDel="00DE59C1" w:rsidRDefault="00F5795E">
      <w:pPr>
        <w:widowControl w:val="0"/>
        <w:autoSpaceDE w:val="0"/>
        <w:autoSpaceDN w:val="0"/>
        <w:adjustRightInd w:val="0"/>
        <w:spacing w:after="0"/>
        <w:rPr>
          <w:ins w:id="18513" w:author="arkat" w:date="2017-10-11T10:06:00Z"/>
          <w:del w:id="18514" w:author="arkat" w:date="2017-10-11T11:07:00Z"/>
          <w:rFonts w:ascii="Times New Roman" w:hAnsi="Times New Roman" w:cs="Times New Roman"/>
          <w:szCs w:val="24"/>
        </w:rPr>
        <w:pPrChange w:id="18515" w:author="arkat" w:date="2017-10-11T11:07:00Z">
          <w:pPr>
            <w:widowControl w:val="0"/>
            <w:autoSpaceDE w:val="0"/>
            <w:autoSpaceDN w:val="0"/>
            <w:adjustRightInd w:val="0"/>
            <w:spacing w:after="140" w:line="288" w:lineRule="auto"/>
            <w:ind w:left="480" w:hanging="480"/>
          </w:pPr>
        </w:pPrChange>
      </w:pPr>
      <w:ins w:id="18516" w:author="arkat" w:date="2017-10-11T10:06:00Z">
        <w:del w:id="18517"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2E5659ED" w14:textId="2DF26369" w:rsidR="00F5795E" w:rsidDel="00DE59C1" w:rsidRDefault="00F5795E">
      <w:pPr>
        <w:widowControl w:val="0"/>
        <w:autoSpaceDE w:val="0"/>
        <w:autoSpaceDN w:val="0"/>
        <w:adjustRightInd w:val="0"/>
        <w:spacing w:after="0"/>
        <w:rPr>
          <w:ins w:id="18518" w:author="arkat" w:date="2017-10-11T10:06:00Z"/>
          <w:del w:id="18519" w:author="arkat" w:date="2017-10-11T11:07:00Z"/>
          <w:rFonts w:ascii="Times New Roman" w:hAnsi="Times New Roman" w:cs="Times New Roman"/>
          <w:szCs w:val="24"/>
        </w:rPr>
        <w:pPrChange w:id="18520" w:author="arkat" w:date="2017-10-11T11:07:00Z">
          <w:pPr>
            <w:widowControl w:val="0"/>
            <w:autoSpaceDE w:val="0"/>
            <w:autoSpaceDN w:val="0"/>
            <w:adjustRightInd w:val="0"/>
            <w:spacing w:after="140" w:line="288" w:lineRule="auto"/>
            <w:ind w:left="480" w:hanging="480"/>
          </w:pPr>
        </w:pPrChange>
      </w:pPr>
      <w:ins w:id="18521" w:author="arkat" w:date="2017-10-11T10:06:00Z">
        <w:del w:id="18522"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41C4A081" w14:textId="55BB11F1" w:rsidR="00F5795E" w:rsidDel="00DE59C1" w:rsidRDefault="00F5795E">
      <w:pPr>
        <w:widowControl w:val="0"/>
        <w:autoSpaceDE w:val="0"/>
        <w:autoSpaceDN w:val="0"/>
        <w:adjustRightInd w:val="0"/>
        <w:spacing w:after="0"/>
        <w:rPr>
          <w:ins w:id="18523" w:author="arkat" w:date="2017-10-11T10:06:00Z"/>
          <w:del w:id="18524" w:author="arkat" w:date="2017-10-11T11:07:00Z"/>
          <w:rFonts w:ascii="Times New Roman" w:hAnsi="Times New Roman" w:cs="Times New Roman"/>
          <w:szCs w:val="24"/>
        </w:rPr>
        <w:pPrChange w:id="18525" w:author="arkat" w:date="2017-10-11T11:07:00Z">
          <w:pPr>
            <w:widowControl w:val="0"/>
            <w:autoSpaceDE w:val="0"/>
            <w:autoSpaceDN w:val="0"/>
            <w:adjustRightInd w:val="0"/>
            <w:spacing w:after="140" w:line="288" w:lineRule="auto"/>
            <w:ind w:left="480" w:hanging="480"/>
          </w:pPr>
        </w:pPrChange>
      </w:pPr>
      <w:ins w:id="18526" w:author="arkat" w:date="2017-10-11T10:06:00Z">
        <w:del w:id="18527"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2F4E52AD" w14:textId="074648A3" w:rsidR="00F5795E" w:rsidDel="00DE59C1" w:rsidRDefault="00F5795E">
      <w:pPr>
        <w:widowControl w:val="0"/>
        <w:autoSpaceDE w:val="0"/>
        <w:autoSpaceDN w:val="0"/>
        <w:adjustRightInd w:val="0"/>
        <w:spacing w:after="0"/>
        <w:rPr>
          <w:ins w:id="18528" w:author="arkat" w:date="2017-10-11T10:06:00Z"/>
          <w:del w:id="18529" w:author="arkat" w:date="2017-10-11T11:07:00Z"/>
          <w:rFonts w:ascii="Times New Roman" w:hAnsi="Times New Roman" w:cs="Times New Roman"/>
          <w:szCs w:val="24"/>
        </w:rPr>
        <w:pPrChange w:id="18530" w:author="arkat" w:date="2017-10-11T11:07:00Z">
          <w:pPr>
            <w:widowControl w:val="0"/>
            <w:autoSpaceDE w:val="0"/>
            <w:autoSpaceDN w:val="0"/>
            <w:adjustRightInd w:val="0"/>
            <w:spacing w:after="140" w:line="288" w:lineRule="auto"/>
            <w:ind w:left="480" w:hanging="480"/>
          </w:pPr>
        </w:pPrChange>
      </w:pPr>
      <w:ins w:id="18531" w:author="arkat" w:date="2017-10-11T10:06:00Z">
        <w:del w:id="18532"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6AC67A35" w14:textId="2A984CFE" w:rsidR="00F5795E" w:rsidDel="00DE59C1" w:rsidRDefault="00F5795E">
      <w:pPr>
        <w:widowControl w:val="0"/>
        <w:autoSpaceDE w:val="0"/>
        <w:autoSpaceDN w:val="0"/>
        <w:adjustRightInd w:val="0"/>
        <w:spacing w:after="0"/>
        <w:rPr>
          <w:ins w:id="18533" w:author="arkat" w:date="2017-10-11T10:06:00Z"/>
          <w:del w:id="18534" w:author="arkat" w:date="2017-10-11T11:07:00Z"/>
          <w:rFonts w:ascii="Times New Roman" w:hAnsi="Times New Roman" w:cs="Times New Roman"/>
          <w:szCs w:val="24"/>
        </w:rPr>
        <w:pPrChange w:id="18535" w:author="arkat" w:date="2017-10-11T11:07:00Z">
          <w:pPr>
            <w:widowControl w:val="0"/>
            <w:autoSpaceDE w:val="0"/>
            <w:autoSpaceDN w:val="0"/>
            <w:adjustRightInd w:val="0"/>
            <w:spacing w:after="140" w:line="288" w:lineRule="auto"/>
            <w:ind w:left="480" w:hanging="480"/>
          </w:pPr>
        </w:pPrChange>
      </w:pPr>
      <w:ins w:id="18536" w:author="arkat" w:date="2017-10-11T10:06:00Z">
        <w:del w:id="18537"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5B4B2868" w14:textId="0855D796" w:rsidR="00F5795E" w:rsidDel="00DE59C1" w:rsidRDefault="00F5795E">
      <w:pPr>
        <w:widowControl w:val="0"/>
        <w:autoSpaceDE w:val="0"/>
        <w:autoSpaceDN w:val="0"/>
        <w:adjustRightInd w:val="0"/>
        <w:spacing w:after="0"/>
        <w:rPr>
          <w:ins w:id="18538" w:author="arkat" w:date="2017-10-11T10:06:00Z"/>
          <w:del w:id="18539" w:author="arkat" w:date="2017-10-11T11:07:00Z"/>
          <w:rFonts w:ascii="Times New Roman" w:hAnsi="Times New Roman" w:cs="Times New Roman"/>
          <w:szCs w:val="24"/>
        </w:rPr>
        <w:pPrChange w:id="18540" w:author="arkat" w:date="2017-10-11T11:07:00Z">
          <w:pPr>
            <w:widowControl w:val="0"/>
            <w:autoSpaceDE w:val="0"/>
            <w:autoSpaceDN w:val="0"/>
            <w:adjustRightInd w:val="0"/>
            <w:spacing w:after="140" w:line="288" w:lineRule="auto"/>
            <w:ind w:left="480" w:hanging="480"/>
          </w:pPr>
        </w:pPrChange>
      </w:pPr>
      <w:ins w:id="18541" w:author="arkat" w:date="2017-10-11T10:06:00Z">
        <w:del w:id="18542"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6D5A0003" w14:textId="634BB567" w:rsidR="00F5795E" w:rsidDel="00DE59C1" w:rsidRDefault="00F5795E">
      <w:pPr>
        <w:widowControl w:val="0"/>
        <w:autoSpaceDE w:val="0"/>
        <w:autoSpaceDN w:val="0"/>
        <w:adjustRightInd w:val="0"/>
        <w:spacing w:after="0"/>
        <w:rPr>
          <w:ins w:id="18543" w:author="arkat" w:date="2017-10-11T10:06:00Z"/>
          <w:del w:id="18544" w:author="arkat" w:date="2017-10-11T11:07:00Z"/>
          <w:rFonts w:ascii="Times New Roman" w:hAnsi="Times New Roman" w:cs="Times New Roman"/>
          <w:szCs w:val="24"/>
        </w:rPr>
        <w:pPrChange w:id="18545" w:author="arkat" w:date="2017-10-11T11:07:00Z">
          <w:pPr>
            <w:widowControl w:val="0"/>
            <w:autoSpaceDE w:val="0"/>
            <w:autoSpaceDN w:val="0"/>
            <w:adjustRightInd w:val="0"/>
            <w:spacing w:after="140" w:line="288" w:lineRule="auto"/>
            <w:ind w:left="480" w:hanging="480"/>
          </w:pPr>
        </w:pPrChange>
      </w:pPr>
      <w:ins w:id="18546" w:author="arkat" w:date="2017-10-11T10:06:00Z">
        <w:del w:id="18547"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30BF51F3" w14:textId="5FA06625" w:rsidR="00F5795E" w:rsidDel="00DE59C1" w:rsidRDefault="00F5795E">
      <w:pPr>
        <w:widowControl w:val="0"/>
        <w:autoSpaceDE w:val="0"/>
        <w:autoSpaceDN w:val="0"/>
        <w:adjustRightInd w:val="0"/>
        <w:spacing w:after="0"/>
        <w:rPr>
          <w:ins w:id="18548" w:author="arkat" w:date="2017-10-11T10:06:00Z"/>
          <w:del w:id="18549" w:author="arkat" w:date="2017-10-11T11:07:00Z"/>
          <w:rFonts w:ascii="Times New Roman" w:hAnsi="Times New Roman" w:cs="Times New Roman"/>
          <w:szCs w:val="24"/>
        </w:rPr>
        <w:pPrChange w:id="18550" w:author="arkat" w:date="2017-10-11T11:07:00Z">
          <w:pPr>
            <w:widowControl w:val="0"/>
            <w:autoSpaceDE w:val="0"/>
            <w:autoSpaceDN w:val="0"/>
            <w:adjustRightInd w:val="0"/>
            <w:spacing w:after="140" w:line="288" w:lineRule="auto"/>
            <w:ind w:left="480" w:hanging="480"/>
          </w:pPr>
        </w:pPrChange>
      </w:pPr>
      <w:ins w:id="18551" w:author="arkat" w:date="2017-10-11T10:06:00Z">
        <w:del w:id="18552" w:author="arkat" w:date="2017-10-11T11:07:00Z">
          <w:r w:rsidDel="00DE59C1">
            <w:rPr>
              <w:rFonts w:ascii="Times New Roman" w:hAnsi="Times New Roman" w:cs="Times New Roman"/>
              <w:szCs w:val="24"/>
            </w:rPr>
            <w:delText xml:space="preserve">Hu, Z. &amp; Shatz, S.M. 2004. Mapping UML Diagrams to a Petri Net Notation for System Simulation. </w:delText>
          </w:r>
          <w:r w:rsidDel="00DE59C1">
            <w:rPr>
              <w:rFonts w:ascii="Times New Roman" w:hAnsi="Times New Roman" w:cs="Times New Roman"/>
              <w:i/>
              <w:iCs/>
              <w:szCs w:val="24"/>
            </w:rPr>
            <w:delText>Seke</w:delText>
          </w:r>
          <w:r w:rsidDel="00DE59C1">
            <w:rPr>
              <w:rFonts w:ascii="Times New Roman" w:hAnsi="Times New Roman" w:cs="Times New Roman"/>
              <w:szCs w:val="24"/>
            </w:rPr>
            <w:delText>, 213–219.</w:delText>
          </w:r>
        </w:del>
      </w:ins>
    </w:p>
    <w:p w14:paraId="36B7AF9E" w14:textId="5DDE6976" w:rsidR="00F5795E" w:rsidDel="00DE59C1" w:rsidRDefault="00F5795E">
      <w:pPr>
        <w:widowControl w:val="0"/>
        <w:autoSpaceDE w:val="0"/>
        <w:autoSpaceDN w:val="0"/>
        <w:adjustRightInd w:val="0"/>
        <w:spacing w:after="0"/>
        <w:rPr>
          <w:ins w:id="18553" w:author="arkat" w:date="2017-10-11T10:06:00Z"/>
          <w:del w:id="18554" w:author="arkat" w:date="2017-10-11T11:07:00Z"/>
          <w:rFonts w:ascii="Times New Roman" w:hAnsi="Times New Roman" w:cs="Times New Roman"/>
          <w:szCs w:val="24"/>
        </w:rPr>
        <w:pPrChange w:id="18555" w:author="arkat" w:date="2017-10-11T11:07:00Z">
          <w:pPr>
            <w:widowControl w:val="0"/>
            <w:autoSpaceDE w:val="0"/>
            <w:autoSpaceDN w:val="0"/>
            <w:adjustRightInd w:val="0"/>
            <w:spacing w:after="140" w:line="288" w:lineRule="auto"/>
            <w:ind w:left="480" w:hanging="480"/>
          </w:pPr>
        </w:pPrChange>
      </w:pPr>
      <w:ins w:id="18556" w:author="arkat" w:date="2017-10-11T10:06:00Z">
        <w:del w:id="18557"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3FD92028" w14:textId="63A08357" w:rsidR="00F5795E" w:rsidDel="00DE59C1" w:rsidRDefault="00F5795E">
      <w:pPr>
        <w:widowControl w:val="0"/>
        <w:autoSpaceDE w:val="0"/>
        <w:autoSpaceDN w:val="0"/>
        <w:adjustRightInd w:val="0"/>
        <w:spacing w:after="0"/>
        <w:rPr>
          <w:ins w:id="18558" w:author="arkat" w:date="2017-10-11T10:06:00Z"/>
          <w:del w:id="18559" w:author="arkat" w:date="2017-10-11T11:07:00Z"/>
          <w:rFonts w:ascii="Times New Roman" w:hAnsi="Times New Roman" w:cs="Times New Roman"/>
          <w:szCs w:val="24"/>
        </w:rPr>
        <w:pPrChange w:id="18560" w:author="arkat" w:date="2017-10-11T11:07:00Z">
          <w:pPr>
            <w:widowControl w:val="0"/>
            <w:autoSpaceDE w:val="0"/>
            <w:autoSpaceDN w:val="0"/>
            <w:adjustRightInd w:val="0"/>
            <w:spacing w:after="140" w:line="288" w:lineRule="auto"/>
            <w:ind w:left="480" w:hanging="480"/>
          </w:pPr>
        </w:pPrChange>
      </w:pPr>
      <w:ins w:id="18561" w:author="arkat" w:date="2017-10-11T10:06:00Z">
        <w:del w:id="18562"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07B37D9E" w14:textId="277A85CD" w:rsidR="00F5795E" w:rsidDel="00DE59C1" w:rsidRDefault="00F5795E">
      <w:pPr>
        <w:widowControl w:val="0"/>
        <w:autoSpaceDE w:val="0"/>
        <w:autoSpaceDN w:val="0"/>
        <w:adjustRightInd w:val="0"/>
        <w:spacing w:after="0"/>
        <w:rPr>
          <w:ins w:id="18563" w:author="arkat" w:date="2017-10-11T10:06:00Z"/>
          <w:del w:id="18564" w:author="arkat" w:date="2017-10-11T11:07:00Z"/>
          <w:rFonts w:ascii="Times New Roman" w:hAnsi="Times New Roman" w:cs="Times New Roman"/>
          <w:szCs w:val="24"/>
        </w:rPr>
        <w:pPrChange w:id="18565" w:author="arkat" w:date="2017-10-11T11:07:00Z">
          <w:pPr>
            <w:widowControl w:val="0"/>
            <w:autoSpaceDE w:val="0"/>
            <w:autoSpaceDN w:val="0"/>
            <w:adjustRightInd w:val="0"/>
            <w:spacing w:after="140" w:line="288" w:lineRule="auto"/>
            <w:ind w:left="480" w:hanging="480"/>
          </w:pPr>
        </w:pPrChange>
      </w:pPr>
      <w:ins w:id="18566" w:author="arkat" w:date="2017-10-11T10:06:00Z">
        <w:del w:id="18567"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0BE6DD22" w14:textId="1E52D8E0" w:rsidR="00F5795E" w:rsidDel="00DE59C1" w:rsidRDefault="00F5795E">
      <w:pPr>
        <w:widowControl w:val="0"/>
        <w:autoSpaceDE w:val="0"/>
        <w:autoSpaceDN w:val="0"/>
        <w:adjustRightInd w:val="0"/>
        <w:spacing w:after="0"/>
        <w:rPr>
          <w:ins w:id="18568" w:author="arkat" w:date="2017-10-11T10:06:00Z"/>
          <w:del w:id="18569" w:author="arkat" w:date="2017-10-11T11:07:00Z"/>
          <w:rFonts w:ascii="Times New Roman" w:hAnsi="Times New Roman" w:cs="Times New Roman"/>
          <w:szCs w:val="24"/>
        </w:rPr>
        <w:pPrChange w:id="18570" w:author="arkat" w:date="2017-10-11T11:07:00Z">
          <w:pPr>
            <w:widowControl w:val="0"/>
            <w:autoSpaceDE w:val="0"/>
            <w:autoSpaceDN w:val="0"/>
            <w:adjustRightInd w:val="0"/>
            <w:spacing w:after="140" w:line="288" w:lineRule="auto"/>
            <w:ind w:left="480" w:hanging="480"/>
          </w:pPr>
        </w:pPrChange>
      </w:pPr>
      <w:ins w:id="18571" w:author="arkat" w:date="2017-10-11T10:06:00Z">
        <w:del w:id="18572"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32BE26D0" w14:textId="6B6D77FD" w:rsidR="00F5795E" w:rsidDel="00DE59C1" w:rsidRDefault="00F5795E">
      <w:pPr>
        <w:widowControl w:val="0"/>
        <w:autoSpaceDE w:val="0"/>
        <w:autoSpaceDN w:val="0"/>
        <w:adjustRightInd w:val="0"/>
        <w:spacing w:after="0"/>
        <w:rPr>
          <w:ins w:id="18573" w:author="arkat" w:date="2017-10-11T10:06:00Z"/>
          <w:del w:id="18574" w:author="arkat" w:date="2017-10-11T11:07:00Z"/>
          <w:rFonts w:ascii="Times New Roman" w:hAnsi="Times New Roman" w:cs="Times New Roman"/>
          <w:szCs w:val="24"/>
        </w:rPr>
        <w:pPrChange w:id="18575" w:author="arkat" w:date="2017-10-11T11:07:00Z">
          <w:pPr>
            <w:widowControl w:val="0"/>
            <w:autoSpaceDE w:val="0"/>
            <w:autoSpaceDN w:val="0"/>
            <w:adjustRightInd w:val="0"/>
            <w:spacing w:after="140" w:line="288" w:lineRule="auto"/>
            <w:ind w:left="480" w:hanging="480"/>
          </w:pPr>
        </w:pPrChange>
      </w:pPr>
      <w:ins w:id="18576" w:author="arkat" w:date="2017-10-11T10:06:00Z">
        <w:del w:id="18577"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43E3BBA6" w14:textId="307DA4CB" w:rsidR="00F5795E" w:rsidDel="00DE59C1" w:rsidRDefault="00F5795E">
      <w:pPr>
        <w:widowControl w:val="0"/>
        <w:autoSpaceDE w:val="0"/>
        <w:autoSpaceDN w:val="0"/>
        <w:adjustRightInd w:val="0"/>
        <w:spacing w:after="0"/>
        <w:rPr>
          <w:ins w:id="18578" w:author="arkat" w:date="2017-10-11T10:06:00Z"/>
          <w:del w:id="18579" w:author="arkat" w:date="2017-10-11T11:07:00Z"/>
          <w:rFonts w:ascii="Times New Roman" w:hAnsi="Times New Roman" w:cs="Times New Roman"/>
          <w:szCs w:val="24"/>
        </w:rPr>
        <w:pPrChange w:id="18580" w:author="arkat" w:date="2017-10-11T11:07:00Z">
          <w:pPr>
            <w:widowControl w:val="0"/>
            <w:autoSpaceDE w:val="0"/>
            <w:autoSpaceDN w:val="0"/>
            <w:adjustRightInd w:val="0"/>
            <w:spacing w:after="140" w:line="288" w:lineRule="auto"/>
            <w:ind w:left="480" w:hanging="480"/>
          </w:pPr>
        </w:pPrChange>
      </w:pPr>
      <w:ins w:id="18581" w:author="arkat" w:date="2017-10-11T10:06:00Z">
        <w:del w:id="18582"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2A2B117" w14:textId="5F27DDA1" w:rsidR="00F5795E" w:rsidDel="00DE59C1" w:rsidRDefault="00F5795E">
      <w:pPr>
        <w:widowControl w:val="0"/>
        <w:autoSpaceDE w:val="0"/>
        <w:autoSpaceDN w:val="0"/>
        <w:adjustRightInd w:val="0"/>
        <w:spacing w:after="0"/>
        <w:rPr>
          <w:ins w:id="18583" w:author="arkat" w:date="2017-10-11T10:06:00Z"/>
          <w:del w:id="18584" w:author="arkat" w:date="2017-10-11T11:07:00Z"/>
          <w:rFonts w:ascii="Times New Roman" w:hAnsi="Times New Roman" w:cs="Times New Roman"/>
          <w:szCs w:val="24"/>
        </w:rPr>
        <w:pPrChange w:id="18585" w:author="arkat" w:date="2017-10-11T11:07:00Z">
          <w:pPr>
            <w:widowControl w:val="0"/>
            <w:autoSpaceDE w:val="0"/>
            <w:autoSpaceDN w:val="0"/>
            <w:adjustRightInd w:val="0"/>
            <w:spacing w:after="140" w:line="288" w:lineRule="auto"/>
            <w:ind w:left="480" w:hanging="480"/>
          </w:pPr>
        </w:pPrChange>
      </w:pPr>
      <w:ins w:id="18586" w:author="arkat" w:date="2017-10-11T10:06:00Z">
        <w:del w:id="18587"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06707469" w14:textId="4C15BA3C" w:rsidR="00F5795E" w:rsidDel="00DE59C1" w:rsidRDefault="00F5795E">
      <w:pPr>
        <w:widowControl w:val="0"/>
        <w:autoSpaceDE w:val="0"/>
        <w:autoSpaceDN w:val="0"/>
        <w:adjustRightInd w:val="0"/>
        <w:spacing w:after="0"/>
        <w:rPr>
          <w:ins w:id="18588" w:author="arkat" w:date="2017-10-11T10:06:00Z"/>
          <w:del w:id="18589" w:author="arkat" w:date="2017-10-11T11:07:00Z"/>
          <w:rFonts w:ascii="Times New Roman" w:hAnsi="Times New Roman" w:cs="Times New Roman"/>
          <w:szCs w:val="24"/>
        </w:rPr>
        <w:pPrChange w:id="18590" w:author="arkat" w:date="2017-10-11T11:07:00Z">
          <w:pPr>
            <w:widowControl w:val="0"/>
            <w:autoSpaceDE w:val="0"/>
            <w:autoSpaceDN w:val="0"/>
            <w:adjustRightInd w:val="0"/>
            <w:spacing w:after="140" w:line="288" w:lineRule="auto"/>
            <w:ind w:left="480" w:hanging="480"/>
          </w:pPr>
        </w:pPrChange>
      </w:pPr>
      <w:ins w:id="18591" w:author="arkat" w:date="2017-10-11T10:06:00Z">
        <w:del w:id="18592"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232E8456" w14:textId="65B43373" w:rsidR="00F5795E" w:rsidDel="00DE59C1" w:rsidRDefault="00F5795E">
      <w:pPr>
        <w:widowControl w:val="0"/>
        <w:autoSpaceDE w:val="0"/>
        <w:autoSpaceDN w:val="0"/>
        <w:adjustRightInd w:val="0"/>
        <w:spacing w:after="0"/>
        <w:rPr>
          <w:ins w:id="18593" w:author="arkat" w:date="2017-10-11T10:06:00Z"/>
          <w:del w:id="18594" w:author="arkat" w:date="2017-10-11T11:07:00Z"/>
          <w:rFonts w:ascii="Times New Roman" w:hAnsi="Times New Roman" w:cs="Times New Roman"/>
          <w:szCs w:val="24"/>
        </w:rPr>
        <w:pPrChange w:id="18595" w:author="arkat" w:date="2017-10-11T11:07:00Z">
          <w:pPr>
            <w:widowControl w:val="0"/>
            <w:autoSpaceDE w:val="0"/>
            <w:autoSpaceDN w:val="0"/>
            <w:adjustRightInd w:val="0"/>
            <w:spacing w:after="140" w:line="288" w:lineRule="auto"/>
            <w:ind w:left="480" w:hanging="480"/>
          </w:pPr>
        </w:pPrChange>
      </w:pPr>
      <w:ins w:id="18596" w:author="arkat" w:date="2017-10-11T10:06:00Z">
        <w:del w:id="18597"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4A97A6D1" w14:textId="7992E060" w:rsidR="00F5795E" w:rsidDel="00DE59C1" w:rsidRDefault="00F5795E">
      <w:pPr>
        <w:widowControl w:val="0"/>
        <w:autoSpaceDE w:val="0"/>
        <w:autoSpaceDN w:val="0"/>
        <w:adjustRightInd w:val="0"/>
        <w:spacing w:after="0"/>
        <w:rPr>
          <w:ins w:id="18598" w:author="arkat" w:date="2017-10-11T10:06:00Z"/>
          <w:del w:id="18599" w:author="arkat" w:date="2017-10-11T11:07:00Z"/>
          <w:rFonts w:ascii="Times New Roman" w:hAnsi="Times New Roman" w:cs="Times New Roman"/>
          <w:szCs w:val="24"/>
        </w:rPr>
        <w:pPrChange w:id="18600" w:author="arkat" w:date="2017-10-11T11:07:00Z">
          <w:pPr>
            <w:widowControl w:val="0"/>
            <w:autoSpaceDE w:val="0"/>
            <w:autoSpaceDN w:val="0"/>
            <w:adjustRightInd w:val="0"/>
            <w:spacing w:after="140" w:line="288" w:lineRule="auto"/>
            <w:ind w:left="480" w:hanging="480"/>
          </w:pPr>
        </w:pPrChange>
      </w:pPr>
      <w:ins w:id="18601" w:author="arkat" w:date="2017-10-11T10:06:00Z">
        <w:del w:id="18602"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36E77605" w14:textId="14BD91B7" w:rsidR="00F5795E" w:rsidDel="00DE59C1" w:rsidRDefault="00F5795E">
      <w:pPr>
        <w:widowControl w:val="0"/>
        <w:autoSpaceDE w:val="0"/>
        <w:autoSpaceDN w:val="0"/>
        <w:adjustRightInd w:val="0"/>
        <w:spacing w:after="0"/>
        <w:rPr>
          <w:ins w:id="18603" w:author="arkat" w:date="2017-10-11T10:06:00Z"/>
          <w:del w:id="18604" w:author="arkat" w:date="2017-10-11T11:07:00Z"/>
          <w:rFonts w:ascii="Times New Roman" w:hAnsi="Times New Roman" w:cs="Times New Roman"/>
          <w:szCs w:val="24"/>
        </w:rPr>
        <w:pPrChange w:id="18605" w:author="arkat" w:date="2017-10-11T11:07:00Z">
          <w:pPr>
            <w:widowControl w:val="0"/>
            <w:autoSpaceDE w:val="0"/>
            <w:autoSpaceDN w:val="0"/>
            <w:adjustRightInd w:val="0"/>
            <w:spacing w:after="140" w:line="288" w:lineRule="auto"/>
            <w:ind w:left="480" w:hanging="480"/>
          </w:pPr>
        </w:pPrChange>
      </w:pPr>
      <w:ins w:id="18606" w:author="arkat" w:date="2017-10-11T10:06:00Z">
        <w:del w:id="18607"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68A76C57" w14:textId="2F123BE8" w:rsidR="00F5795E" w:rsidDel="00DE59C1" w:rsidRDefault="00F5795E">
      <w:pPr>
        <w:widowControl w:val="0"/>
        <w:autoSpaceDE w:val="0"/>
        <w:autoSpaceDN w:val="0"/>
        <w:adjustRightInd w:val="0"/>
        <w:spacing w:after="0"/>
        <w:rPr>
          <w:ins w:id="18608" w:author="arkat" w:date="2017-10-11T10:06:00Z"/>
          <w:del w:id="18609" w:author="arkat" w:date="2017-10-11T11:07:00Z"/>
          <w:rFonts w:ascii="Times New Roman" w:hAnsi="Times New Roman" w:cs="Times New Roman"/>
          <w:szCs w:val="24"/>
        </w:rPr>
        <w:pPrChange w:id="18610" w:author="arkat" w:date="2017-10-11T11:07:00Z">
          <w:pPr>
            <w:widowControl w:val="0"/>
            <w:autoSpaceDE w:val="0"/>
            <w:autoSpaceDN w:val="0"/>
            <w:adjustRightInd w:val="0"/>
            <w:spacing w:after="140" w:line="288" w:lineRule="auto"/>
            <w:ind w:left="480" w:hanging="480"/>
          </w:pPr>
        </w:pPrChange>
      </w:pPr>
      <w:ins w:id="18611" w:author="arkat" w:date="2017-10-11T10:06:00Z">
        <w:del w:id="18612"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79F42D3A" w14:textId="7B555F94" w:rsidR="00F5795E" w:rsidDel="00DE59C1" w:rsidRDefault="00F5795E">
      <w:pPr>
        <w:widowControl w:val="0"/>
        <w:autoSpaceDE w:val="0"/>
        <w:autoSpaceDN w:val="0"/>
        <w:adjustRightInd w:val="0"/>
        <w:spacing w:after="0"/>
        <w:rPr>
          <w:ins w:id="18613" w:author="arkat" w:date="2017-10-11T10:06:00Z"/>
          <w:del w:id="18614" w:author="arkat" w:date="2017-10-11T11:07:00Z"/>
          <w:rFonts w:ascii="Times New Roman" w:hAnsi="Times New Roman" w:cs="Times New Roman"/>
          <w:szCs w:val="24"/>
        </w:rPr>
        <w:pPrChange w:id="18615" w:author="arkat" w:date="2017-10-11T11:07:00Z">
          <w:pPr>
            <w:widowControl w:val="0"/>
            <w:autoSpaceDE w:val="0"/>
            <w:autoSpaceDN w:val="0"/>
            <w:adjustRightInd w:val="0"/>
            <w:spacing w:after="140" w:line="288" w:lineRule="auto"/>
            <w:ind w:left="480" w:hanging="480"/>
          </w:pPr>
        </w:pPrChange>
      </w:pPr>
      <w:ins w:id="18616" w:author="arkat" w:date="2017-10-11T10:06:00Z">
        <w:del w:id="18617"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2778124B" w14:textId="30043F2D" w:rsidR="00F5795E" w:rsidDel="00DE59C1" w:rsidRDefault="00F5795E">
      <w:pPr>
        <w:widowControl w:val="0"/>
        <w:autoSpaceDE w:val="0"/>
        <w:autoSpaceDN w:val="0"/>
        <w:adjustRightInd w:val="0"/>
        <w:spacing w:after="0"/>
        <w:rPr>
          <w:ins w:id="18618" w:author="arkat" w:date="2017-10-11T10:06:00Z"/>
          <w:del w:id="18619" w:author="arkat" w:date="2017-10-11T11:07:00Z"/>
          <w:rFonts w:ascii="Times New Roman" w:hAnsi="Times New Roman" w:cs="Times New Roman"/>
          <w:szCs w:val="24"/>
        </w:rPr>
        <w:pPrChange w:id="18620" w:author="arkat" w:date="2017-10-11T11:07:00Z">
          <w:pPr>
            <w:widowControl w:val="0"/>
            <w:autoSpaceDE w:val="0"/>
            <w:autoSpaceDN w:val="0"/>
            <w:adjustRightInd w:val="0"/>
            <w:spacing w:after="140" w:line="288" w:lineRule="auto"/>
            <w:ind w:left="480" w:hanging="480"/>
          </w:pPr>
        </w:pPrChange>
      </w:pPr>
      <w:ins w:id="18621" w:author="arkat" w:date="2017-10-11T10:06:00Z">
        <w:del w:id="18622"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4462836A" w14:textId="42AF2E07" w:rsidR="00F5795E" w:rsidDel="00DE59C1" w:rsidRDefault="00F5795E">
      <w:pPr>
        <w:widowControl w:val="0"/>
        <w:autoSpaceDE w:val="0"/>
        <w:autoSpaceDN w:val="0"/>
        <w:adjustRightInd w:val="0"/>
        <w:spacing w:after="0"/>
        <w:rPr>
          <w:ins w:id="18623" w:author="arkat" w:date="2017-10-11T10:06:00Z"/>
          <w:del w:id="18624" w:author="arkat" w:date="2017-10-11T11:07:00Z"/>
          <w:rFonts w:ascii="Times New Roman" w:hAnsi="Times New Roman" w:cs="Times New Roman"/>
          <w:szCs w:val="24"/>
        </w:rPr>
        <w:pPrChange w:id="18625" w:author="arkat" w:date="2017-10-11T11:07:00Z">
          <w:pPr>
            <w:widowControl w:val="0"/>
            <w:autoSpaceDE w:val="0"/>
            <w:autoSpaceDN w:val="0"/>
            <w:adjustRightInd w:val="0"/>
            <w:spacing w:after="140" w:line="288" w:lineRule="auto"/>
            <w:ind w:left="480" w:hanging="480"/>
          </w:pPr>
        </w:pPrChange>
      </w:pPr>
      <w:ins w:id="18626" w:author="arkat" w:date="2017-10-11T10:06:00Z">
        <w:del w:id="18627"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12584DE1" w14:textId="57022191" w:rsidR="00F5795E" w:rsidDel="00DE59C1" w:rsidRDefault="00F5795E">
      <w:pPr>
        <w:widowControl w:val="0"/>
        <w:autoSpaceDE w:val="0"/>
        <w:autoSpaceDN w:val="0"/>
        <w:adjustRightInd w:val="0"/>
        <w:spacing w:after="0"/>
        <w:rPr>
          <w:ins w:id="18628" w:author="arkat" w:date="2017-10-11T10:06:00Z"/>
          <w:del w:id="18629" w:author="arkat" w:date="2017-10-11T11:07:00Z"/>
          <w:rFonts w:ascii="Times New Roman" w:hAnsi="Times New Roman" w:cs="Times New Roman"/>
          <w:szCs w:val="24"/>
        </w:rPr>
        <w:pPrChange w:id="18630" w:author="arkat" w:date="2017-10-11T11:07:00Z">
          <w:pPr>
            <w:widowControl w:val="0"/>
            <w:autoSpaceDE w:val="0"/>
            <w:autoSpaceDN w:val="0"/>
            <w:adjustRightInd w:val="0"/>
            <w:spacing w:after="140" w:line="288" w:lineRule="auto"/>
            <w:ind w:left="480" w:hanging="480"/>
          </w:pPr>
        </w:pPrChange>
      </w:pPr>
      <w:ins w:id="18631" w:author="arkat" w:date="2017-10-11T10:06:00Z">
        <w:del w:id="18632"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60B07871" w14:textId="39182D98" w:rsidR="00F5795E" w:rsidDel="00DE59C1" w:rsidRDefault="00F5795E">
      <w:pPr>
        <w:widowControl w:val="0"/>
        <w:autoSpaceDE w:val="0"/>
        <w:autoSpaceDN w:val="0"/>
        <w:adjustRightInd w:val="0"/>
        <w:spacing w:after="0"/>
        <w:rPr>
          <w:ins w:id="18633" w:author="arkat" w:date="2017-10-11T10:06:00Z"/>
          <w:del w:id="18634" w:author="arkat" w:date="2017-10-11T11:07:00Z"/>
          <w:rFonts w:ascii="Times New Roman" w:hAnsi="Times New Roman" w:cs="Times New Roman"/>
          <w:szCs w:val="24"/>
        </w:rPr>
        <w:pPrChange w:id="18635" w:author="arkat" w:date="2017-10-11T11:07:00Z">
          <w:pPr>
            <w:widowControl w:val="0"/>
            <w:autoSpaceDE w:val="0"/>
            <w:autoSpaceDN w:val="0"/>
            <w:adjustRightInd w:val="0"/>
            <w:spacing w:after="140" w:line="288" w:lineRule="auto"/>
            <w:ind w:left="480" w:hanging="480"/>
          </w:pPr>
        </w:pPrChange>
      </w:pPr>
      <w:ins w:id="18636" w:author="arkat" w:date="2017-10-11T10:06:00Z">
        <w:del w:id="18637"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6D0980BB" w14:textId="3E459FE3" w:rsidR="00F5795E" w:rsidDel="00DE59C1" w:rsidRDefault="00F5795E">
      <w:pPr>
        <w:widowControl w:val="0"/>
        <w:autoSpaceDE w:val="0"/>
        <w:autoSpaceDN w:val="0"/>
        <w:adjustRightInd w:val="0"/>
        <w:spacing w:after="0"/>
        <w:rPr>
          <w:ins w:id="18638" w:author="arkat" w:date="2017-10-11T10:06:00Z"/>
          <w:del w:id="18639" w:author="arkat" w:date="2017-10-11T11:07:00Z"/>
          <w:rFonts w:ascii="Times New Roman" w:hAnsi="Times New Roman" w:cs="Times New Roman"/>
          <w:szCs w:val="24"/>
        </w:rPr>
        <w:pPrChange w:id="18640" w:author="arkat" w:date="2017-10-11T11:07:00Z">
          <w:pPr>
            <w:widowControl w:val="0"/>
            <w:autoSpaceDE w:val="0"/>
            <w:autoSpaceDN w:val="0"/>
            <w:adjustRightInd w:val="0"/>
            <w:spacing w:after="140" w:line="288" w:lineRule="auto"/>
            <w:ind w:left="480" w:hanging="480"/>
          </w:pPr>
        </w:pPrChange>
      </w:pPr>
      <w:ins w:id="18641" w:author="arkat" w:date="2017-10-11T10:06:00Z">
        <w:del w:id="18642"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209C858A" w14:textId="3BE22C75" w:rsidR="00F5795E" w:rsidDel="00DE59C1" w:rsidRDefault="00F5795E">
      <w:pPr>
        <w:widowControl w:val="0"/>
        <w:autoSpaceDE w:val="0"/>
        <w:autoSpaceDN w:val="0"/>
        <w:adjustRightInd w:val="0"/>
        <w:spacing w:after="0"/>
        <w:rPr>
          <w:ins w:id="18643" w:author="arkat" w:date="2017-10-11T10:06:00Z"/>
          <w:del w:id="18644" w:author="arkat" w:date="2017-10-11T11:07:00Z"/>
          <w:rFonts w:ascii="Times New Roman" w:hAnsi="Times New Roman" w:cs="Times New Roman"/>
          <w:szCs w:val="24"/>
        </w:rPr>
        <w:pPrChange w:id="18645" w:author="arkat" w:date="2017-10-11T11:07:00Z">
          <w:pPr>
            <w:widowControl w:val="0"/>
            <w:autoSpaceDE w:val="0"/>
            <w:autoSpaceDN w:val="0"/>
            <w:adjustRightInd w:val="0"/>
            <w:spacing w:after="140" w:line="288" w:lineRule="auto"/>
            <w:ind w:left="480" w:hanging="480"/>
          </w:pPr>
        </w:pPrChange>
      </w:pPr>
      <w:ins w:id="18646" w:author="arkat" w:date="2017-10-11T10:06:00Z">
        <w:del w:id="18647"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2FBBBF7F" w14:textId="431D057E" w:rsidR="00F5795E" w:rsidDel="00DE59C1" w:rsidRDefault="00F5795E">
      <w:pPr>
        <w:widowControl w:val="0"/>
        <w:autoSpaceDE w:val="0"/>
        <w:autoSpaceDN w:val="0"/>
        <w:adjustRightInd w:val="0"/>
        <w:spacing w:after="0"/>
        <w:rPr>
          <w:ins w:id="18648" w:author="arkat" w:date="2017-10-11T10:06:00Z"/>
          <w:del w:id="18649" w:author="arkat" w:date="2017-10-11T11:07:00Z"/>
          <w:rFonts w:ascii="Times New Roman" w:hAnsi="Times New Roman" w:cs="Times New Roman"/>
          <w:szCs w:val="24"/>
        </w:rPr>
        <w:pPrChange w:id="18650" w:author="arkat" w:date="2017-10-11T11:07:00Z">
          <w:pPr>
            <w:widowControl w:val="0"/>
            <w:autoSpaceDE w:val="0"/>
            <w:autoSpaceDN w:val="0"/>
            <w:adjustRightInd w:val="0"/>
            <w:spacing w:after="140" w:line="288" w:lineRule="auto"/>
            <w:ind w:left="480" w:hanging="480"/>
          </w:pPr>
        </w:pPrChange>
      </w:pPr>
      <w:ins w:id="18651" w:author="arkat" w:date="2017-10-11T10:06:00Z">
        <w:del w:id="18652"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50AE4619" w14:textId="22C6EFB7" w:rsidR="00F5795E" w:rsidDel="00DE59C1" w:rsidRDefault="00F5795E">
      <w:pPr>
        <w:widowControl w:val="0"/>
        <w:autoSpaceDE w:val="0"/>
        <w:autoSpaceDN w:val="0"/>
        <w:adjustRightInd w:val="0"/>
        <w:spacing w:after="0"/>
        <w:rPr>
          <w:ins w:id="18653" w:author="arkat" w:date="2017-10-11T10:06:00Z"/>
          <w:del w:id="18654" w:author="arkat" w:date="2017-10-11T11:07:00Z"/>
          <w:rFonts w:ascii="Times New Roman" w:hAnsi="Times New Roman" w:cs="Times New Roman"/>
          <w:szCs w:val="24"/>
        </w:rPr>
        <w:pPrChange w:id="18655" w:author="arkat" w:date="2017-10-11T11:07:00Z">
          <w:pPr>
            <w:widowControl w:val="0"/>
            <w:autoSpaceDE w:val="0"/>
            <w:autoSpaceDN w:val="0"/>
            <w:adjustRightInd w:val="0"/>
            <w:spacing w:after="140" w:line="288" w:lineRule="auto"/>
            <w:ind w:left="480" w:hanging="480"/>
          </w:pPr>
        </w:pPrChange>
      </w:pPr>
      <w:ins w:id="18656" w:author="arkat" w:date="2017-10-11T10:06:00Z">
        <w:del w:id="18657"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48C41A8D" w14:textId="60BC7200" w:rsidR="00F5795E" w:rsidDel="00DE59C1" w:rsidRDefault="00F5795E">
      <w:pPr>
        <w:widowControl w:val="0"/>
        <w:autoSpaceDE w:val="0"/>
        <w:autoSpaceDN w:val="0"/>
        <w:adjustRightInd w:val="0"/>
        <w:spacing w:after="0"/>
        <w:rPr>
          <w:ins w:id="18658" w:author="arkat" w:date="2017-10-11T10:06:00Z"/>
          <w:del w:id="18659" w:author="arkat" w:date="2017-10-11T11:07:00Z"/>
          <w:rFonts w:ascii="Times New Roman" w:hAnsi="Times New Roman" w:cs="Times New Roman"/>
          <w:szCs w:val="24"/>
        </w:rPr>
        <w:pPrChange w:id="18660" w:author="arkat" w:date="2017-10-11T11:07:00Z">
          <w:pPr>
            <w:widowControl w:val="0"/>
            <w:autoSpaceDE w:val="0"/>
            <w:autoSpaceDN w:val="0"/>
            <w:adjustRightInd w:val="0"/>
            <w:spacing w:after="140" w:line="288" w:lineRule="auto"/>
            <w:ind w:left="480" w:hanging="480"/>
          </w:pPr>
        </w:pPrChange>
      </w:pPr>
      <w:ins w:id="18661" w:author="arkat" w:date="2017-10-11T10:06:00Z">
        <w:del w:id="18662"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263B7B86" w14:textId="7651EF6A" w:rsidR="00F5795E" w:rsidDel="00DE59C1" w:rsidRDefault="00F5795E">
      <w:pPr>
        <w:widowControl w:val="0"/>
        <w:autoSpaceDE w:val="0"/>
        <w:autoSpaceDN w:val="0"/>
        <w:adjustRightInd w:val="0"/>
        <w:spacing w:after="0"/>
        <w:rPr>
          <w:ins w:id="18663" w:author="arkat" w:date="2017-10-11T10:06:00Z"/>
          <w:del w:id="18664" w:author="arkat" w:date="2017-10-11T11:07:00Z"/>
          <w:rFonts w:ascii="Times New Roman" w:hAnsi="Times New Roman" w:cs="Times New Roman"/>
          <w:szCs w:val="24"/>
        </w:rPr>
        <w:pPrChange w:id="18665" w:author="arkat" w:date="2017-10-11T11:07:00Z">
          <w:pPr>
            <w:widowControl w:val="0"/>
            <w:autoSpaceDE w:val="0"/>
            <w:autoSpaceDN w:val="0"/>
            <w:adjustRightInd w:val="0"/>
            <w:spacing w:after="140" w:line="288" w:lineRule="auto"/>
            <w:ind w:left="480" w:hanging="480"/>
          </w:pPr>
        </w:pPrChange>
      </w:pPr>
      <w:ins w:id="18666" w:author="arkat" w:date="2017-10-11T10:06:00Z">
        <w:del w:id="18667"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52FE9786" w14:textId="47A2F0FD" w:rsidR="00F5795E" w:rsidDel="00DE59C1" w:rsidRDefault="00F5795E">
      <w:pPr>
        <w:widowControl w:val="0"/>
        <w:autoSpaceDE w:val="0"/>
        <w:autoSpaceDN w:val="0"/>
        <w:adjustRightInd w:val="0"/>
        <w:spacing w:after="0"/>
        <w:rPr>
          <w:ins w:id="18668" w:author="arkat" w:date="2017-10-11T10:06:00Z"/>
          <w:del w:id="18669" w:author="arkat" w:date="2017-10-11T11:07:00Z"/>
          <w:rFonts w:ascii="Times New Roman" w:hAnsi="Times New Roman" w:cs="Times New Roman"/>
          <w:szCs w:val="24"/>
        </w:rPr>
        <w:pPrChange w:id="18670" w:author="arkat" w:date="2017-10-11T11:07:00Z">
          <w:pPr>
            <w:widowControl w:val="0"/>
            <w:autoSpaceDE w:val="0"/>
            <w:autoSpaceDN w:val="0"/>
            <w:adjustRightInd w:val="0"/>
            <w:spacing w:after="140" w:line="288" w:lineRule="auto"/>
            <w:ind w:left="480" w:hanging="480"/>
          </w:pPr>
        </w:pPrChange>
      </w:pPr>
      <w:ins w:id="18671" w:author="arkat" w:date="2017-10-11T10:06:00Z">
        <w:del w:id="18672"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0C07D356" w14:textId="78F7901E" w:rsidR="00F5795E" w:rsidDel="00DE59C1" w:rsidRDefault="00F5795E">
      <w:pPr>
        <w:widowControl w:val="0"/>
        <w:autoSpaceDE w:val="0"/>
        <w:autoSpaceDN w:val="0"/>
        <w:adjustRightInd w:val="0"/>
        <w:spacing w:after="0"/>
        <w:rPr>
          <w:ins w:id="18673" w:author="arkat" w:date="2017-10-11T10:06:00Z"/>
          <w:del w:id="18674" w:author="arkat" w:date="2017-10-11T11:07:00Z"/>
          <w:rFonts w:ascii="Times New Roman" w:hAnsi="Times New Roman" w:cs="Times New Roman"/>
          <w:szCs w:val="24"/>
        </w:rPr>
        <w:pPrChange w:id="18675" w:author="arkat" w:date="2017-10-11T11:07:00Z">
          <w:pPr>
            <w:widowControl w:val="0"/>
            <w:autoSpaceDE w:val="0"/>
            <w:autoSpaceDN w:val="0"/>
            <w:adjustRightInd w:val="0"/>
            <w:spacing w:after="140" w:line="288" w:lineRule="auto"/>
            <w:ind w:left="480" w:hanging="480"/>
          </w:pPr>
        </w:pPrChange>
      </w:pPr>
      <w:ins w:id="18676" w:author="arkat" w:date="2017-10-11T10:06:00Z">
        <w:del w:id="18677"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2343540C" w14:textId="4C60BE51" w:rsidR="00F5795E" w:rsidDel="00DE59C1" w:rsidRDefault="00F5795E">
      <w:pPr>
        <w:widowControl w:val="0"/>
        <w:autoSpaceDE w:val="0"/>
        <w:autoSpaceDN w:val="0"/>
        <w:adjustRightInd w:val="0"/>
        <w:spacing w:after="0"/>
        <w:rPr>
          <w:ins w:id="18678" w:author="arkat" w:date="2017-10-11T10:06:00Z"/>
          <w:del w:id="18679" w:author="arkat" w:date="2017-10-11T11:07:00Z"/>
          <w:rFonts w:ascii="Times New Roman" w:hAnsi="Times New Roman" w:cs="Times New Roman"/>
          <w:szCs w:val="24"/>
        </w:rPr>
        <w:pPrChange w:id="18680" w:author="arkat" w:date="2017-10-11T11:07:00Z">
          <w:pPr>
            <w:widowControl w:val="0"/>
            <w:autoSpaceDE w:val="0"/>
            <w:autoSpaceDN w:val="0"/>
            <w:adjustRightInd w:val="0"/>
            <w:spacing w:after="140" w:line="288" w:lineRule="auto"/>
            <w:ind w:left="480" w:hanging="480"/>
          </w:pPr>
        </w:pPrChange>
      </w:pPr>
      <w:ins w:id="18681" w:author="arkat" w:date="2017-10-11T10:06:00Z">
        <w:del w:id="18682"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68FC26F9" w14:textId="304C8218" w:rsidR="00F5795E" w:rsidDel="00DE59C1" w:rsidRDefault="00F5795E">
      <w:pPr>
        <w:widowControl w:val="0"/>
        <w:autoSpaceDE w:val="0"/>
        <w:autoSpaceDN w:val="0"/>
        <w:adjustRightInd w:val="0"/>
        <w:spacing w:after="0"/>
        <w:rPr>
          <w:ins w:id="18683" w:author="arkat" w:date="2017-10-11T10:06:00Z"/>
          <w:del w:id="18684" w:author="arkat" w:date="2017-10-11T11:07:00Z"/>
          <w:rFonts w:ascii="Times New Roman" w:hAnsi="Times New Roman" w:cs="Times New Roman"/>
          <w:szCs w:val="24"/>
        </w:rPr>
        <w:pPrChange w:id="18685" w:author="arkat" w:date="2017-10-11T11:07:00Z">
          <w:pPr>
            <w:widowControl w:val="0"/>
            <w:autoSpaceDE w:val="0"/>
            <w:autoSpaceDN w:val="0"/>
            <w:adjustRightInd w:val="0"/>
            <w:spacing w:after="140" w:line="288" w:lineRule="auto"/>
            <w:ind w:left="480" w:hanging="480"/>
          </w:pPr>
        </w:pPrChange>
      </w:pPr>
      <w:ins w:id="18686" w:author="arkat" w:date="2017-10-11T10:06:00Z">
        <w:del w:id="18687"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2C701DC3" w14:textId="3002DFAE" w:rsidR="00F5795E" w:rsidDel="00DE59C1" w:rsidRDefault="00F5795E">
      <w:pPr>
        <w:widowControl w:val="0"/>
        <w:autoSpaceDE w:val="0"/>
        <w:autoSpaceDN w:val="0"/>
        <w:adjustRightInd w:val="0"/>
        <w:spacing w:after="0"/>
        <w:rPr>
          <w:ins w:id="18688" w:author="arkat" w:date="2017-10-11T10:06:00Z"/>
          <w:del w:id="18689" w:author="arkat" w:date="2017-10-11T11:07:00Z"/>
          <w:rFonts w:ascii="Times New Roman" w:hAnsi="Times New Roman" w:cs="Times New Roman"/>
          <w:szCs w:val="24"/>
        </w:rPr>
        <w:pPrChange w:id="18690" w:author="arkat" w:date="2017-10-11T11:07:00Z">
          <w:pPr>
            <w:widowControl w:val="0"/>
            <w:autoSpaceDE w:val="0"/>
            <w:autoSpaceDN w:val="0"/>
            <w:adjustRightInd w:val="0"/>
            <w:spacing w:after="140" w:line="288" w:lineRule="auto"/>
            <w:ind w:left="480" w:hanging="480"/>
          </w:pPr>
        </w:pPrChange>
      </w:pPr>
      <w:ins w:id="18691" w:author="arkat" w:date="2017-10-11T10:06:00Z">
        <w:del w:id="18692"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64328C9E" w14:textId="4424B135" w:rsidR="00F5795E" w:rsidDel="00DE59C1" w:rsidRDefault="00F5795E">
      <w:pPr>
        <w:widowControl w:val="0"/>
        <w:autoSpaceDE w:val="0"/>
        <w:autoSpaceDN w:val="0"/>
        <w:adjustRightInd w:val="0"/>
        <w:spacing w:after="0"/>
        <w:rPr>
          <w:ins w:id="18693" w:author="arkat" w:date="2017-10-11T10:06:00Z"/>
          <w:del w:id="18694" w:author="arkat" w:date="2017-10-11T11:07:00Z"/>
          <w:rFonts w:ascii="Times New Roman" w:hAnsi="Times New Roman" w:cs="Times New Roman"/>
          <w:szCs w:val="24"/>
        </w:rPr>
        <w:pPrChange w:id="18695" w:author="arkat" w:date="2017-10-11T11:07:00Z">
          <w:pPr>
            <w:widowControl w:val="0"/>
            <w:autoSpaceDE w:val="0"/>
            <w:autoSpaceDN w:val="0"/>
            <w:adjustRightInd w:val="0"/>
            <w:spacing w:after="140" w:line="288" w:lineRule="auto"/>
            <w:ind w:left="480" w:hanging="480"/>
          </w:pPr>
        </w:pPrChange>
      </w:pPr>
      <w:ins w:id="18696" w:author="arkat" w:date="2017-10-11T10:06:00Z">
        <w:del w:id="18697"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02496DE2" w14:textId="618EA660" w:rsidR="00F5795E" w:rsidDel="00DE59C1" w:rsidRDefault="00F5795E">
      <w:pPr>
        <w:widowControl w:val="0"/>
        <w:autoSpaceDE w:val="0"/>
        <w:autoSpaceDN w:val="0"/>
        <w:adjustRightInd w:val="0"/>
        <w:spacing w:after="0"/>
        <w:rPr>
          <w:ins w:id="18698" w:author="arkat" w:date="2017-10-11T10:06:00Z"/>
          <w:del w:id="18699" w:author="arkat" w:date="2017-10-11T11:07:00Z"/>
          <w:rFonts w:ascii="Times New Roman" w:hAnsi="Times New Roman" w:cs="Times New Roman"/>
          <w:szCs w:val="24"/>
        </w:rPr>
        <w:pPrChange w:id="18700" w:author="arkat" w:date="2017-10-11T11:07:00Z">
          <w:pPr>
            <w:widowControl w:val="0"/>
            <w:autoSpaceDE w:val="0"/>
            <w:autoSpaceDN w:val="0"/>
            <w:adjustRightInd w:val="0"/>
            <w:spacing w:after="140" w:line="288" w:lineRule="auto"/>
            <w:ind w:left="480" w:hanging="480"/>
          </w:pPr>
        </w:pPrChange>
      </w:pPr>
      <w:ins w:id="18701" w:author="arkat" w:date="2017-10-11T10:06:00Z">
        <w:del w:id="18702"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56091A77" w14:textId="0B1AAF02" w:rsidR="00F5795E" w:rsidDel="00DE59C1" w:rsidRDefault="00F5795E">
      <w:pPr>
        <w:widowControl w:val="0"/>
        <w:autoSpaceDE w:val="0"/>
        <w:autoSpaceDN w:val="0"/>
        <w:adjustRightInd w:val="0"/>
        <w:spacing w:after="0"/>
        <w:rPr>
          <w:ins w:id="18703" w:author="arkat" w:date="2017-10-11T10:06:00Z"/>
          <w:del w:id="18704" w:author="arkat" w:date="2017-10-11T11:07:00Z"/>
          <w:rFonts w:ascii="Times New Roman" w:hAnsi="Times New Roman" w:cs="Times New Roman"/>
          <w:szCs w:val="24"/>
        </w:rPr>
        <w:pPrChange w:id="18705" w:author="arkat" w:date="2017-10-11T11:07:00Z">
          <w:pPr>
            <w:widowControl w:val="0"/>
            <w:autoSpaceDE w:val="0"/>
            <w:autoSpaceDN w:val="0"/>
            <w:adjustRightInd w:val="0"/>
            <w:spacing w:after="140" w:line="288" w:lineRule="auto"/>
            <w:ind w:left="480" w:hanging="480"/>
          </w:pPr>
        </w:pPrChange>
      </w:pPr>
      <w:ins w:id="18706" w:author="arkat" w:date="2017-10-11T10:06:00Z">
        <w:del w:id="18707" w:author="arkat" w:date="2017-10-11T11:07:00Z">
          <w:r w:rsidDel="00DE59C1">
            <w:rPr>
              <w:rFonts w:ascii="Times New Roman" w:hAnsi="Times New Roman" w:cs="Times New Roman"/>
              <w:szCs w:val="24"/>
            </w:rPr>
            <w:delText xml:space="preserve">Trickovié, I. 2000. </w:delText>
          </w:r>
          <w:r w:rsidDel="00DE59C1">
            <w:rPr>
              <w:rFonts w:ascii="Times New Roman" w:hAnsi="Times New Roman" w:cs="Times New Roman"/>
              <w:i/>
              <w:iCs/>
              <w:szCs w:val="24"/>
            </w:rPr>
            <w:delText>Formalizing Activity Diagram of Uml By Petri Nets</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Emisamsorg</w:delText>
          </w:r>
          <w:r w:rsidDel="00DE59C1">
            <w:rPr>
              <w:rFonts w:ascii="Times New Roman" w:hAnsi="Times New Roman" w:cs="Times New Roman"/>
              <w:szCs w:val="24"/>
            </w:rPr>
            <w:delText>, Tersedia di http://www.emis.ams.org/journals/NSJOM/Papers/30_3/NSJOM_30_3_161_171.pdf.</w:delText>
          </w:r>
        </w:del>
      </w:ins>
    </w:p>
    <w:p w14:paraId="36493D3F" w14:textId="57984196" w:rsidR="00F5795E" w:rsidDel="00DE59C1" w:rsidRDefault="00F5795E">
      <w:pPr>
        <w:widowControl w:val="0"/>
        <w:autoSpaceDE w:val="0"/>
        <w:autoSpaceDN w:val="0"/>
        <w:adjustRightInd w:val="0"/>
        <w:spacing w:after="0"/>
        <w:rPr>
          <w:ins w:id="18708" w:author="arkat" w:date="2017-10-11T10:06:00Z"/>
          <w:del w:id="18709" w:author="arkat" w:date="2017-10-11T11:07:00Z"/>
          <w:rFonts w:ascii="Times New Roman" w:hAnsi="Times New Roman" w:cs="Times New Roman"/>
          <w:szCs w:val="24"/>
        </w:rPr>
        <w:pPrChange w:id="18710" w:author="arkat" w:date="2017-10-11T11:07:00Z">
          <w:pPr>
            <w:widowControl w:val="0"/>
            <w:autoSpaceDE w:val="0"/>
            <w:autoSpaceDN w:val="0"/>
            <w:adjustRightInd w:val="0"/>
            <w:spacing w:after="140" w:line="288" w:lineRule="auto"/>
            <w:ind w:left="480" w:hanging="480"/>
          </w:pPr>
        </w:pPrChange>
      </w:pPr>
      <w:ins w:id="18711" w:author="arkat" w:date="2017-10-11T10:06:00Z">
        <w:del w:id="18712"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32BF6797" w14:textId="6599CCDF" w:rsidR="00F5795E" w:rsidDel="00DE59C1" w:rsidRDefault="00F5795E">
      <w:pPr>
        <w:widowControl w:val="0"/>
        <w:autoSpaceDE w:val="0"/>
        <w:autoSpaceDN w:val="0"/>
        <w:adjustRightInd w:val="0"/>
        <w:spacing w:after="0"/>
        <w:rPr>
          <w:ins w:id="18713" w:author="arkat" w:date="2017-10-11T10:06:00Z"/>
          <w:del w:id="18714" w:author="arkat" w:date="2017-10-11T11:07:00Z"/>
          <w:rFonts w:ascii="Times New Roman" w:hAnsi="Times New Roman" w:cs="Times New Roman"/>
          <w:szCs w:val="24"/>
        </w:rPr>
        <w:pPrChange w:id="18715" w:author="arkat" w:date="2017-10-11T11:07:00Z">
          <w:pPr>
            <w:widowControl w:val="0"/>
            <w:autoSpaceDE w:val="0"/>
            <w:autoSpaceDN w:val="0"/>
            <w:adjustRightInd w:val="0"/>
            <w:spacing w:after="140" w:line="288" w:lineRule="auto"/>
            <w:ind w:left="480" w:hanging="480"/>
          </w:pPr>
        </w:pPrChange>
      </w:pPr>
      <w:ins w:id="18716" w:author="arkat" w:date="2017-10-11T10:06:00Z">
        <w:del w:id="18717"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73F5CD31" w14:textId="58557694" w:rsidR="00F5795E" w:rsidDel="00DE59C1" w:rsidRDefault="00F5795E">
      <w:pPr>
        <w:widowControl w:val="0"/>
        <w:autoSpaceDE w:val="0"/>
        <w:autoSpaceDN w:val="0"/>
        <w:adjustRightInd w:val="0"/>
        <w:spacing w:after="0"/>
        <w:rPr>
          <w:ins w:id="18718" w:author="arkat" w:date="2017-10-11T10:06:00Z"/>
          <w:del w:id="18719" w:author="arkat" w:date="2017-10-11T11:07:00Z"/>
          <w:rFonts w:ascii="Times New Roman" w:hAnsi="Times New Roman" w:cs="Times New Roman"/>
          <w:szCs w:val="24"/>
        </w:rPr>
        <w:pPrChange w:id="18720" w:author="arkat" w:date="2017-10-11T11:07:00Z">
          <w:pPr>
            <w:widowControl w:val="0"/>
            <w:autoSpaceDE w:val="0"/>
            <w:autoSpaceDN w:val="0"/>
            <w:adjustRightInd w:val="0"/>
            <w:spacing w:after="140" w:line="288" w:lineRule="auto"/>
            <w:ind w:left="480" w:hanging="480"/>
          </w:pPr>
        </w:pPrChange>
      </w:pPr>
      <w:ins w:id="18721" w:author="arkat" w:date="2017-10-11T10:06:00Z">
        <w:del w:id="18722" w:author="arkat" w:date="2017-10-11T11:07:00Z">
          <w:r w:rsidDel="00DE59C1">
            <w:rPr>
              <w:rFonts w:ascii="Times New Roman" w:hAnsi="Times New Roman" w:cs="Times New Roman"/>
              <w:szCs w:val="24"/>
            </w:rPr>
            <w:delText>Volzer, H. 2010. An Overview of BPMN 2 . 0 and its Potential Use. 2–3.</w:delText>
          </w:r>
        </w:del>
      </w:ins>
    </w:p>
    <w:p w14:paraId="37CDB9A0" w14:textId="0BA34AAA" w:rsidR="00F5795E" w:rsidDel="00DE59C1" w:rsidRDefault="00F5795E">
      <w:pPr>
        <w:widowControl w:val="0"/>
        <w:autoSpaceDE w:val="0"/>
        <w:autoSpaceDN w:val="0"/>
        <w:adjustRightInd w:val="0"/>
        <w:spacing w:after="0"/>
        <w:rPr>
          <w:ins w:id="18723" w:author="arkat" w:date="2017-10-11T10:06:00Z"/>
          <w:del w:id="18724" w:author="arkat" w:date="2017-10-11T11:07:00Z"/>
          <w:rFonts w:ascii="Times New Roman" w:hAnsi="Times New Roman" w:cs="Times New Roman"/>
          <w:szCs w:val="24"/>
        </w:rPr>
        <w:pPrChange w:id="18725" w:author="arkat" w:date="2017-10-11T11:07:00Z">
          <w:pPr>
            <w:widowControl w:val="0"/>
            <w:autoSpaceDE w:val="0"/>
            <w:autoSpaceDN w:val="0"/>
            <w:adjustRightInd w:val="0"/>
            <w:spacing w:after="140" w:line="288" w:lineRule="auto"/>
            <w:ind w:left="480" w:hanging="480"/>
          </w:pPr>
        </w:pPrChange>
      </w:pPr>
      <w:ins w:id="18726" w:author="arkat" w:date="2017-10-11T10:06:00Z">
        <w:del w:id="18727"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6A570D75" w14:textId="509648FD" w:rsidR="00F5795E" w:rsidDel="00DE59C1" w:rsidRDefault="00F5795E">
      <w:pPr>
        <w:widowControl w:val="0"/>
        <w:autoSpaceDE w:val="0"/>
        <w:autoSpaceDN w:val="0"/>
        <w:adjustRightInd w:val="0"/>
        <w:spacing w:after="0"/>
        <w:rPr>
          <w:ins w:id="18728" w:author="arkat" w:date="2017-10-11T10:06:00Z"/>
          <w:del w:id="18729" w:author="arkat" w:date="2017-10-11T11:07:00Z"/>
          <w:rFonts w:ascii="Times New Roman" w:hAnsi="Times New Roman" w:cs="Times New Roman"/>
          <w:szCs w:val="24"/>
        </w:rPr>
        <w:pPrChange w:id="18730" w:author="arkat" w:date="2017-10-11T11:07:00Z">
          <w:pPr>
            <w:widowControl w:val="0"/>
            <w:autoSpaceDE w:val="0"/>
            <w:autoSpaceDN w:val="0"/>
            <w:adjustRightInd w:val="0"/>
            <w:spacing w:after="140" w:line="288" w:lineRule="auto"/>
            <w:ind w:left="480" w:hanging="480"/>
          </w:pPr>
        </w:pPrChange>
      </w:pPr>
      <w:ins w:id="18731" w:author="arkat" w:date="2017-10-11T10:06:00Z">
        <w:del w:id="18732"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28AC35A5" w14:textId="2A86FEF1" w:rsidR="00F5795E" w:rsidDel="00DE59C1" w:rsidRDefault="00F5795E">
      <w:pPr>
        <w:widowControl w:val="0"/>
        <w:autoSpaceDE w:val="0"/>
        <w:autoSpaceDN w:val="0"/>
        <w:adjustRightInd w:val="0"/>
        <w:spacing w:after="0"/>
        <w:rPr>
          <w:ins w:id="18733" w:author="arkat" w:date="2017-10-11T10:06:00Z"/>
          <w:del w:id="18734" w:author="arkat" w:date="2017-10-11T11:07:00Z"/>
        </w:rPr>
        <w:pPrChange w:id="18735" w:author="arkat" w:date="2017-10-11T11:07:00Z">
          <w:pPr>
            <w:widowControl w:val="0"/>
            <w:autoSpaceDE w:val="0"/>
            <w:autoSpaceDN w:val="0"/>
            <w:adjustRightInd w:val="0"/>
            <w:spacing w:after="140" w:line="288" w:lineRule="auto"/>
            <w:ind w:left="480" w:hanging="480"/>
          </w:pPr>
        </w:pPrChange>
      </w:pPr>
      <w:ins w:id="18736" w:author="arkat" w:date="2017-10-11T10:06:00Z">
        <w:del w:id="18737"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5FA4776A" w14:textId="4531182E" w:rsidR="00F24F14" w:rsidRPr="007772FD" w:rsidDel="00DE59C1" w:rsidRDefault="00F1567D">
      <w:pPr>
        <w:widowControl w:val="0"/>
        <w:autoSpaceDE w:val="0"/>
        <w:autoSpaceDN w:val="0"/>
        <w:adjustRightInd w:val="0"/>
        <w:spacing w:after="0"/>
        <w:rPr>
          <w:ins w:id="18738" w:author="arkat" w:date="2017-10-11T09:57:00Z"/>
          <w:del w:id="18739" w:author="arkat" w:date="2017-10-11T11:07:00Z"/>
          <w:rFonts w:cs="Calibri"/>
          <w:noProof/>
          <w:szCs w:val="24"/>
          <w:rPrChange w:id="18740" w:author="arkat" w:date="2017-10-11T10:40:00Z">
            <w:rPr>
              <w:ins w:id="18741" w:author="arkat" w:date="2017-10-11T09:57:00Z"/>
              <w:del w:id="18742" w:author="arkat" w:date="2017-10-11T11:07:00Z"/>
              <w:rFonts w:ascii="Times New Roman" w:hAnsi="Times New Roman" w:cs="Times New Roman"/>
              <w:noProof/>
              <w:szCs w:val="24"/>
            </w:rPr>
          </w:rPrChange>
        </w:rPr>
        <w:pPrChange w:id="18743" w:author="arkat" w:date="2017-10-11T11:07:00Z">
          <w:pPr>
            <w:widowControl w:val="0"/>
            <w:autoSpaceDE w:val="0"/>
            <w:autoSpaceDN w:val="0"/>
            <w:adjustRightInd w:val="0"/>
            <w:spacing w:after="140" w:line="288" w:lineRule="auto"/>
            <w:ind w:left="480" w:hanging="480"/>
          </w:pPr>
        </w:pPrChange>
      </w:pPr>
      <w:ins w:id="18744" w:author="arkat" w:date="2017-10-06T10:26:00Z">
        <w:del w:id="18745" w:author="arkat" w:date="2017-10-11T11:07:00Z">
          <w:r w:rsidRPr="00F1567D" w:rsidDel="00DE59C1">
            <w:rPr>
              <w:rFonts w:asciiTheme="majorHAnsi" w:hAnsiTheme="majorHAnsi" w:cstheme="majorHAnsi"/>
              <w:szCs w:val="24"/>
              <w:rPrChange w:id="18746" w:author="arkat" w:date="2017-10-06T10:26:00Z">
                <w:rPr>
                  <w:rFonts w:ascii="Times New Roman" w:hAnsi="Times New Roman" w:cs="Times New Roman"/>
                  <w:szCs w:val="24"/>
                </w:rPr>
              </w:rPrChange>
            </w:rPr>
            <w:fldChar w:fldCharType="begin" w:fldLock="1"/>
          </w:r>
          <w:r w:rsidRPr="00F1567D" w:rsidDel="00DE59C1">
            <w:rPr>
              <w:rFonts w:asciiTheme="majorHAnsi" w:hAnsiTheme="majorHAnsi" w:cstheme="majorHAnsi"/>
              <w:szCs w:val="24"/>
              <w:rPrChange w:id="18747" w:author="arkat" w:date="2017-10-06T10:26:00Z">
                <w:rPr>
                  <w:rFonts w:ascii="Times New Roman" w:hAnsi="Times New Roman" w:cs="Times New Roman"/>
                  <w:szCs w:val="24"/>
                </w:rPr>
              </w:rPrChange>
            </w:rPr>
            <w:delInstrText xml:space="preserve">ADDIN Mendeley Bibliography CSL_BIBLIOGRAPHY </w:delInstrText>
          </w:r>
        </w:del>
      </w:ins>
      <w:del w:id="18748" w:author="arkat" w:date="2017-10-11T11:07:00Z">
        <w:r w:rsidRPr="00F1567D" w:rsidDel="00DE59C1">
          <w:rPr>
            <w:rFonts w:asciiTheme="majorHAnsi" w:hAnsiTheme="majorHAnsi" w:cstheme="majorHAnsi"/>
            <w:szCs w:val="24"/>
            <w:rPrChange w:id="18749" w:author="arkat" w:date="2017-10-06T10:26:00Z">
              <w:rPr>
                <w:rFonts w:ascii="Times New Roman" w:hAnsi="Times New Roman" w:cs="Times New Roman"/>
                <w:szCs w:val="24"/>
              </w:rPr>
            </w:rPrChange>
          </w:rPr>
          <w:fldChar w:fldCharType="separate"/>
        </w:r>
      </w:del>
      <w:ins w:id="18750" w:author="arkat" w:date="2017-10-11T09:57:00Z">
        <w:del w:id="18751" w:author="arkat" w:date="2017-10-11T10:20:00Z">
          <w:r w:rsidR="00F24F14" w:rsidRPr="007772FD" w:rsidDel="002B0260">
            <w:rPr>
              <w:rFonts w:cs="Calibri"/>
              <w:noProof/>
              <w:szCs w:val="24"/>
              <w:rPrChange w:id="18752" w:author="arkat" w:date="2017-10-11T10:40:00Z">
                <w:rPr>
                  <w:rFonts w:ascii="Times New Roman" w:hAnsi="Times New Roman" w:cs="Times New Roman"/>
                  <w:noProof/>
                  <w:szCs w:val="24"/>
                </w:rPr>
              </w:rPrChange>
            </w:rPr>
            <w:delText>A</w:delText>
          </w:r>
        </w:del>
        <w:del w:id="18753" w:author="arkat" w:date="2017-10-11T11:07:00Z">
          <w:r w:rsidR="00F24F14" w:rsidRPr="007772FD" w:rsidDel="00DE59C1">
            <w:rPr>
              <w:rFonts w:cs="Calibri"/>
              <w:noProof/>
              <w:szCs w:val="24"/>
              <w:rPrChange w:id="18754" w:author="arkat" w:date="2017-10-11T10:40:00Z">
                <w:rPr>
                  <w:rFonts w:ascii="Times New Roman" w:hAnsi="Times New Roman" w:cs="Times New Roman"/>
                  <w:noProof/>
                  <w:szCs w:val="24"/>
                </w:rPr>
              </w:rPrChange>
            </w:rPr>
            <w:delText xml:space="preserve">alst, V. der 1999. Formalization and verification of event-driven process chains. </w:delText>
          </w:r>
          <w:r w:rsidR="00F24F14" w:rsidRPr="007772FD" w:rsidDel="00DE59C1">
            <w:rPr>
              <w:rFonts w:cs="Calibri"/>
              <w:i/>
              <w:iCs/>
              <w:noProof/>
              <w:szCs w:val="24"/>
              <w:rPrChange w:id="18755" w:author="arkat" w:date="2017-10-11T10:40:00Z">
                <w:rPr>
                  <w:rFonts w:ascii="Times New Roman" w:hAnsi="Times New Roman" w:cs="Times New Roman"/>
                  <w:i/>
                  <w:iCs/>
                  <w:noProof/>
                  <w:szCs w:val="24"/>
                </w:rPr>
              </w:rPrChange>
            </w:rPr>
            <w:delText>Information and Software Technology</w:delText>
          </w:r>
          <w:r w:rsidR="00F24F14" w:rsidRPr="007772FD" w:rsidDel="00DE59C1">
            <w:rPr>
              <w:rFonts w:cs="Calibri"/>
              <w:noProof/>
              <w:szCs w:val="24"/>
              <w:rPrChange w:id="18756" w:author="arkat" w:date="2017-10-11T10:40:00Z">
                <w:rPr>
                  <w:rFonts w:ascii="Times New Roman" w:hAnsi="Times New Roman" w:cs="Times New Roman"/>
                  <w:noProof/>
                  <w:szCs w:val="24"/>
                </w:rPr>
              </w:rPrChange>
            </w:rPr>
            <w:delText>, 41(10): 639–650. Tersedia di http://www.sciencedirect.com/science/article/pii/S0950584999000166 [Accessed 18 September 2017].</w:delText>
          </w:r>
        </w:del>
      </w:ins>
    </w:p>
    <w:p w14:paraId="4385F972" w14:textId="5B2D20BA" w:rsidR="00F24F14" w:rsidRPr="007772FD" w:rsidDel="00DE59C1" w:rsidRDefault="00F24F14">
      <w:pPr>
        <w:widowControl w:val="0"/>
        <w:autoSpaceDE w:val="0"/>
        <w:autoSpaceDN w:val="0"/>
        <w:adjustRightInd w:val="0"/>
        <w:spacing w:after="0"/>
        <w:rPr>
          <w:ins w:id="18757" w:author="arkat" w:date="2017-10-11T09:57:00Z"/>
          <w:del w:id="18758" w:author="arkat" w:date="2017-10-11T11:07:00Z"/>
          <w:rFonts w:cs="Calibri"/>
          <w:noProof/>
          <w:szCs w:val="24"/>
          <w:rPrChange w:id="18759" w:author="arkat" w:date="2017-10-11T10:40:00Z">
            <w:rPr>
              <w:ins w:id="18760" w:author="arkat" w:date="2017-10-11T09:57:00Z"/>
              <w:del w:id="18761" w:author="arkat" w:date="2017-10-11T11:07:00Z"/>
              <w:rFonts w:ascii="Times New Roman" w:hAnsi="Times New Roman" w:cs="Times New Roman"/>
              <w:noProof/>
              <w:szCs w:val="24"/>
            </w:rPr>
          </w:rPrChange>
        </w:rPr>
        <w:pPrChange w:id="18762" w:author="arkat" w:date="2017-10-11T11:07:00Z">
          <w:pPr>
            <w:widowControl w:val="0"/>
            <w:autoSpaceDE w:val="0"/>
            <w:autoSpaceDN w:val="0"/>
            <w:adjustRightInd w:val="0"/>
            <w:spacing w:after="140" w:line="288" w:lineRule="auto"/>
            <w:ind w:left="480" w:hanging="480"/>
          </w:pPr>
        </w:pPrChange>
      </w:pPr>
      <w:ins w:id="18763" w:author="arkat" w:date="2017-10-11T09:57:00Z">
        <w:del w:id="18764" w:author="arkat" w:date="2017-10-11T11:07:00Z">
          <w:r w:rsidRPr="007772FD" w:rsidDel="00DE59C1">
            <w:rPr>
              <w:rFonts w:cs="Calibri"/>
              <w:noProof/>
              <w:szCs w:val="24"/>
              <w:rPrChange w:id="18765" w:author="arkat" w:date="2017-10-11T10:40:00Z">
                <w:rPr>
                  <w:rFonts w:ascii="Times New Roman" w:hAnsi="Times New Roman" w:cs="Times New Roman"/>
                  <w:noProof/>
                  <w:szCs w:val="24"/>
                </w:rPr>
              </w:rPrChange>
            </w:rPr>
            <w:delText>ARIS 2010. Organizational chart Business process Data model System landscape Attributes BPMN Diagram- ARISExpress. Tersedia di http://cdn.ariscommunity.com/media/poster/aris-express-poster-21-1.pdf.</w:delText>
          </w:r>
        </w:del>
      </w:ins>
    </w:p>
    <w:p w14:paraId="05BF6ADA" w14:textId="6D4D6EE9" w:rsidR="00F24F14" w:rsidRPr="007772FD" w:rsidDel="00DE59C1" w:rsidRDefault="00F24F14">
      <w:pPr>
        <w:widowControl w:val="0"/>
        <w:autoSpaceDE w:val="0"/>
        <w:autoSpaceDN w:val="0"/>
        <w:adjustRightInd w:val="0"/>
        <w:spacing w:after="0"/>
        <w:rPr>
          <w:ins w:id="18766" w:author="arkat" w:date="2017-10-11T09:57:00Z"/>
          <w:del w:id="18767" w:author="arkat" w:date="2017-10-11T11:07:00Z"/>
          <w:rFonts w:cs="Calibri"/>
          <w:noProof/>
          <w:szCs w:val="24"/>
          <w:rPrChange w:id="18768" w:author="arkat" w:date="2017-10-11T10:40:00Z">
            <w:rPr>
              <w:ins w:id="18769" w:author="arkat" w:date="2017-10-11T09:57:00Z"/>
              <w:del w:id="18770" w:author="arkat" w:date="2017-10-11T11:07:00Z"/>
              <w:rFonts w:ascii="Times New Roman" w:hAnsi="Times New Roman" w:cs="Times New Roman"/>
              <w:noProof/>
              <w:szCs w:val="24"/>
            </w:rPr>
          </w:rPrChange>
        </w:rPr>
        <w:pPrChange w:id="18771" w:author="arkat" w:date="2017-10-11T11:07:00Z">
          <w:pPr>
            <w:widowControl w:val="0"/>
            <w:autoSpaceDE w:val="0"/>
            <w:autoSpaceDN w:val="0"/>
            <w:adjustRightInd w:val="0"/>
            <w:spacing w:after="140" w:line="288" w:lineRule="auto"/>
            <w:ind w:left="480" w:hanging="480"/>
          </w:pPr>
        </w:pPrChange>
      </w:pPr>
      <w:ins w:id="18772" w:author="arkat" w:date="2017-10-11T09:57:00Z">
        <w:del w:id="18773" w:author="arkat" w:date="2017-10-11T11:07:00Z">
          <w:r w:rsidRPr="007772FD" w:rsidDel="00DE59C1">
            <w:rPr>
              <w:rFonts w:cs="Calibri"/>
              <w:noProof/>
              <w:szCs w:val="24"/>
              <w:rPrChange w:id="18774" w:author="arkat" w:date="2017-10-11T10:40:00Z">
                <w:rPr>
                  <w:rFonts w:ascii="Times New Roman" w:hAnsi="Times New Roman" w:cs="Times New Roman"/>
                  <w:noProof/>
                  <w:szCs w:val="24"/>
                </w:rPr>
              </w:rPrChange>
            </w:rPr>
            <w:delText>Arkin, A. &amp; Intalio 2002. Business Process Modeling Language. 98.</w:delText>
          </w:r>
        </w:del>
      </w:ins>
    </w:p>
    <w:p w14:paraId="1B72D7E8" w14:textId="11AB6937" w:rsidR="00F24F14" w:rsidRPr="007772FD" w:rsidDel="00DE59C1" w:rsidRDefault="00F24F14">
      <w:pPr>
        <w:widowControl w:val="0"/>
        <w:autoSpaceDE w:val="0"/>
        <w:autoSpaceDN w:val="0"/>
        <w:adjustRightInd w:val="0"/>
        <w:spacing w:after="0"/>
        <w:rPr>
          <w:ins w:id="18775" w:author="arkat" w:date="2017-10-11T09:57:00Z"/>
          <w:del w:id="18776" w:author="arkat" w:date="2017-10-11T11:07:00Z"/>
          <w:rFonts w:cs="Calibri"/>
          <w:noProof/>
          <w:szCs w:val="24"/>
          <w:rPrChange w:id="18777" w:author="arkat" w:date="2017-10-11T10:40:00Z">
            <w:rPr>
              <w:ins w:id="18778" w:author="arkat" w:date="2017-10-11T09:57:00Z"/>
              <w:del w:id="18779" w:author="arkat" w:date="2017-10-11T11:07:00Z"/>
              <w:rFonts w:ascii="Times New Roman" w:hAnsi="Times New Roman" w:cs="Times New Roman"/>
              <w:noProof/>
              <w:szCs w:val="24"/>
            </w:rPr>
          </w:rPrChange>
        </w:rPr>
        <w:pPrChange w:id="18780" w:author="arkat" w:date="2017-10-11T11:07:00Z">
          <w:pPr>
            <w:widowControl w:val="0"/>
            <w:autoSpaceDE w:val="0"/>
            <w:autoSpaceDN w:val="0"/>
            <w:adjustRightInd w:val="0"/>
            <w:spacing w:after="140" w:line="288" w:lineRule="auto"/>
            <w:ind w:left="480" w:hanging="480"/>
          </w:pPr>
        </w:pPrChange>
      </w:pPr>
      <w:ins w:id="18781" w:author="arkat" w:date="2017-10-11T09:57:00Z">
        <w:del w:id="18782" w:author="arkat" w:date="2017-10-11T11:07:00Z">
          <w:r w:rsidRPr="007772FD" w:rsidDel="00DE59C1">
            <w:rPr>
              <w:rFonts w:cs="Calibri"/>
              <w:noProof/>
              <w:szCs w:val="24"/>
              <w:rPrChange w:id="18783" w:author="arkat" w:date="2017-10-11T10:40:00Z">
                <w:rPr>
                  <w:rFonts w:ascii="Times New Roman" w:hAnsi="Times New Roman" w:cs="Times New Roman"/>
                  <w:noProof/>
                  <w:szCs w:val="24"/>
                </w:rPr>
              </w:rPrChange>
            </w:rPr>
            <w:delText xml:space="preserve">Arsanjani, A., Bharade, N., Borgenstrand, M., Schume, P., Wood, J.K. &amp; Zheltonogov, V. 2015. Business Process Management Design Guide Using IBM Business Process Manager. </w:delText>
          </w:r>
          <w:r w:rsidRPr="007772FD" w:rsidDel="00DE59C1">
            <w:rPr>
              <w:rFonts w:cs="Calibri"/>
              <w:i/>
              <w:iCs/>
              <w:noProof/>
              <w:szCs w:val="24"/>
              <w:rPrChange w:id="18784" w:author="arkat" w:date="2017-10-11T10:40:00Z">
                <w:rPr>
                  <w:rFonts w:ascii="Times New Roman" w:hAnsi="Times New Roman" w:cs="Times New Roman"/>
                  <w:i/>
                  <w:iCs/>
                  <w:noProof/>
                  <w:szCs w:val="24"/>
                </w:rPr>
              </w:rPrChange>
            </w:rPr>
            <w:delText>IBM Cooperation</w:delText>
          </w:r>
          <w:r w:rsidRPr="007772FD" w:rsidDel="00DE59C1">
            <w:rPr>
              <w:rFonts w:cs="Calibri"/>
              <w:noProof/>
              <w:szCs w:val="24"/>
              <w:rPrChange w:id="18785" w:author="arkat" w:date="2017-10-11T10:40:00Z">
                <w:rPr>
                  <w:rFonts w:ascii="Times New Roman" w:hAnsi="Times New Roman" w:cs="Times New Roman"/>
                  <w:noProof/>
                  <w:szCs w:val="24"/>
                </w:rPr>
              </w:rPrChange>
            </w:rPr>
            <w:delText>. Tersedia di http://www.redbooks.ibm.com/redbooks/pdfs/sg248282.pdf.</w:delText>
          </w:r>
        </w:del>
      </w:ins>
    </w:p>
    <w:p w14:paraId="1FD1A74A" w14:textId="06DED777" w:rsidR="00F24F14" w:rsidRPr="007772FD" w:rsidDel="00DE59C1" w:rsidRDefault="00F24F14">
      <w:pPr>
        <w:widowControl w:val="0"/>
        <w:autoSpaceDE w:val="0"/>
        <w:autoSpaceDN w:val="0"/>
        <w:adjustRightInd w:val="0"/>
        <w:spacing w:after="0"/>
        <w:rPr>
          <w:ins w:id="18786" w:author="arkat" w:date="2017-10-11T09:57:00Z"/>
          <w:del w:id="18787" w:author="arkat" w:date="2017-10-11T11:07:00Z"/>
          <w:rFonts w:cs="Calibri"/>
          <w:noProof/>
          <w:szCs w:val="24"/>
          <w:rPrChange w:id="18788" w:author="arkat" w:date="2017-10-11T10:40:00Z">
            <w:rPr>
              <w:ins w:id="18789" w:author="arkat" w:date="2017-10-11T09:57:00Z"/>
              <w:del w:id="18790" w:author="arkat" w:date="2017-10-11T11:07:00Z"/>
              <w:rFonts w:ascii="Times New Roman" w:hAnsi="Times New Roman" w:cs="Times New Roman"/>
              <w:noProof/>
              <w:szCs w:val="24"/>
            </w:rPr>
          </w:rPrChange>
        </w:rPr>
        <w:pPrChange w:id="18791" w:author="arkat" w:date="2017-10-11T11:07:00Z">
          <w:pPr>
            <w:widowControl w:val="0"/>
            <w:autoSpaceDE w:val="0"/>
            <w:autoSpaceDN w:val="0"/>
            <w:adjustRightInd w:val="0"/>
            <w:spacing w:after="140" w:line="288" w:lineRule="auto"/>
            <w:ind w:left="480" w:hanging="480"/>
          </w:pPr>
        </w:pPrChange>
      </w:pPr>
      <w:ins w:id="18792" w:author="arkat" w:date="2017-10-11T09:57:00Z">
        <w:del w:id="18793" w:author="arkat" w:date="2017-10-11T11:07:00Z">
          <w:r w:rsidRPr="007772FD" w:rsidDel="00DE59C1">
            <w:rPr>
              <w:rFonts w:cs="Calibri"/>
              <w:noProof/>
              <w:szCs w:val="24"/>
              <w:rPrChange w:id="18794" w:author="arkat" w:date="2017-10-11T10:40:00Z">
                <w:rPr>
                  <w:rFonts w:ascii="Times New Roman" w:hAnsi="Times New Roman" w:cs="Times New Roman"/>
                  <w:noProof/>
                  <w:szCs w:val="24"/>
                </w:rPr>
              </w:rPrChange>
            </w:rPr>
            <w:delText xml:space="preserve">Biehl, M. 2010. Literature study on model transformations. </w:delText>
          </w:r>
          <w:r w:rsidRPr="007772FD" w:rsidDel="00DE59C1">
            <w:rPr>
              <w:rFonts w:cs="Calibri"/>
              <w:i/>
              <w:iCs/>
              <w:noProof/>
              <w:szCs w:val="24"/>
              <w:rPrChange w:id="18795" w:author="arkat" w:date="2017-10-11T10:40:00Z">
                <w:rPr>
                  <w:rFonts w:ascii="Times New Roman" w:hAnsi="Times New Roman" w:cs="Times New Roman"/>
                  <w:i/>
                  <w:iCs/>
                  <w:noProof/>
                  <w:szCs w:val="24"/>
                </w:rPr>
              </w:rPrChange>
            </w:rPr>
            <w:delText>Royal Institute of Technology, Tech. Rep. ISRN/KTH/MMK</w:delText>
          </w:r>
          <w:r w:rsidRPr="007772FD" w:rsidDel="00DE59C1">
            <w:rPr>
              <w:rFonts w:cs="Calibri"/>
              <w:noProof/>
              <w:szCs w:val="24"/>
              <w:rPrChange w:id="18796" w:author="arkat" w:date="2017-10-11T10:40:00Z">
                <w:rPr>
                  <w:rFonts w:ascii="Times New Roman" w:hAnsi="Times New Roman" w:cs="Times New Roman"/>
                  <w:noProof/>
                  <w:szCs w:val="24"/>
                </w:rPr>
              </w:rPrChange>
            </w:rPr>
            <w:delText>, (July): 1–28. Tersedia di http://staffwww.dcs.shef.ac.uk/people/A.Simons/remodel/papers/BiehlModelTransformations.pdf.</w:delText>
          </w:r>
        </w:del>
      </w:ins>
    </w:p>
    <w:p w14:paraId="490B8AB6" w14:textId="4C13A24D" w:rsidR="00F24F14" w:rsidRPr="007772FD" w:rsidDel="00DE59C1" w:rsidRDefault="00F24F14">
      <w:pPr>
        <w:widowControl w:val="0"/>
        <w:autoSpaceDE w:val="0"/>
        <w:autoSpaceDN w:val="0"/>
        <w:adjustRightInd w:val="0"/>
        <w:spacing w:after="0"/>
        <w:rPr>
          <w:ins w:id="18797" w:author="arkat" w:date="2017-10-11T09:57:00Z"/>
          <w:del w:id="18798" w:author="arkat" w:date="2017-10-11T11:07:00Z"/>
          <w:rFonts w:cs="Calibri"/>
          <w:noProof/>
          <w:szCs w:val="24"/>
          <w:rPrChange w:id="18799" w:author="arkat" w:date="2017-10-11T10:40:00Z">
            <w:rPr>
              <w:ins w:id="18800" w:author="arkat" w:date="2017-10-11T09:57:00Z"/>
              <w:del w:id="18801" w:author="arkat" w:date="2017-10-11T11:07:00Z"/>
              <w:rFonts w:ascii="Times New Roman" w:hAnsi="Times New Roman" w:cs="Times New Roman"/>
              <w:noProof/>
              <w:szCs w:val="24"/>
            </w:rPr>
          </w:rPrChange>
        </w:rPr>
        <w:pPrChange w:id="18802" w:author="arkat" w:date="2017-10-11T11:07:00Z">
          <w:pPr>
            <w:widowControl w:val="0"/>
            <w:autoSpaceDE w:val="0"/>
            <w:autoSpaceDN w:val="0"/>
            <w:adjustRightInd w:val="0"/>
            <w:spacing w:after="140" w:line="288" w:lineRule="auto"/>
            <w:ind w:left="480" w:hanging="480"/>
          </w:pPr>
        </w:pPrChange>
      </w:pPr>
      <w:ins w:id="18803" w:author="arkat" w:date="2017-10-11T09:57:00Z">
        <w:del w:id="18804" w:author="arkat" w:date="2017-10-11T11:07:00Z">
          <w:r w:rsidRPr="007772FD" w:rsidDel="00DE59C1">
            <w:rPr>
              <w:rFonts w:cs="Calibri"/>
              <w:noProof/>
              <w:szCs w:val="24"/>
              <w:rPrChange w:id="18805" w:author="arkat" w:date="2017-10-11T10:40:00Z">
                <w:rPr>
                  <w:rFonts w:ascii="Times New Roman" w:hAnsi="Times New Roman" w:cs="Times New Roman"/>
                  <w:noProof/>
                  <w:szCs w:val="24"/>
                </w:rPr>
              </w:rPrChange>
            </w:rPr>
            <w:delText xml:space="preserve">Clark, J. 2017. </w:delText>
          </w:r>
          <w:r w:rsidRPr="007772FD" w:rsidDel="00DE59C1">
            <w:rPr>
              <w:rFonts w:cs="Calibri"/>
              <w:i/>
              <w:iCs/>
              <w:noProof/>
              <w:szCs w:val="24"/>
              <w:rPrChange w:id="18806" w:author="arkat" w:date="2017-10-11T10:40:00Z">
                <w:rPr>
                  <w:rFonts w:ascii="Times New Roman" w:hAnsi="Times New Roman" w:cs="Times New Roman"/>
                  <w:i/>
                  <w:iCs/>
                  <w:noProof/>
                  <w:szCs w:val="24"/>
                </w:rPr>
              </w:rPrChange>
            </w:rPr>
            <w:delText>XSL Transformations (XSLT)</w:delText>
          </w:r>
          <w:r w:rsidRPr="007772FD" w:rsidDel="00DE59C1">
            <w:rPr>
              <w:rFonts w:cs="Calibri"/>
              <w:noProof/>
              <w:szCs w:val="24"/>
              <w:rPrChange w:id="18807" w:author="arkat" w:date="2017-10-11T10:40:00Z">
                <w:rPr>
                  <w:rFonts w:ascii="Times New Roman" w:hAnsi="Times New Roman" w:cs="Times New Roman"/>
                  <w:noProof/>
                  <w:szCs w:val="24"/>
                </w:rPr>
              </w:rPrChange>
            </w:rPr>
            <w:delText>. Tersedia di https://www.w3.org/TR/xslt [Accessed 18 September 2017].</w:delText>
          </w:r>
        </w:del>
      </w:ins>
    </w:p>
    <w:p w14:paraId="5AD5573C" w14:textId="10681E31" w:rsidR="00F24F14" w:rsidRPr="007772FD" w:rsidDel="00DE59C1" w:rsidRDefault="00F24F14">
      <w:pPr>
        <w:widowControl w:val="0"/>
        <w:autoSpaceDE w:val="0"/>
        <w:autoSpaceDN w:val="0"/>
        <w:adjustRightInd w:val="0"/>
        <w:spacing w:after="0"/>
        <w:rPr>
          <w:ins w:id="18808" w:author="arkat" w:date="2017-10-11T09:57:00Z"/>
          <w:del w:id="18809" w:author="arkat" w:date="2017-10-11T11:07:00Z"/>
          <w:rFonts w:cs="Calibri"/>
          <w:noProof/>
          <w:szCs w:val="24"/>
          <w:rPrChange w:id="18810" w:author="arkat" w:date="2017-10-11T10:40:00Z">
            <w:rPr>
              <w:ins w:id="18811" w:author="arkat" w:date="2017-10-11T09:57:00Z"/>
              <w:del w:id="18812" w:author="arkat" w:date="2017-10-11T11:07:00Z"/>
              <w:rFonts w:ascii="Times New Roman" w:hAnsi="Times New Roman" w:cs="Times New Roman"/>
              <w:noProof/>
              <w:szCs w:val="24"/>
            </w:rPr>
          </w:rPrChange>
        </w:rPr>
        <w:pPrChange w:id="18813" w:author="arkat" w:date="2017-10-11T11:07:00Z">
          <w:pPr>
            <w:widowControl w:val="0"/>
            <w:autoSpaceDE w:val="0"/>
            <w:autoSpaceDN w:val="0"/>
            <w:adjustRightInd w:val="0"/>
            <w:spacing w:after="140" w:line="288" w:lineRule="auto"/>
            <w:ind w:left="480" w:hanging="480"/>
          </w:pPr>
        </w:pPrChange>
      </w:pPr>
      <w:ins w:id="18814" w:author="arkat" w:date="2017-10-11T09:57:00Z">
        <w:del w:id="18815" w:author="arkat" w:date="2017-10-11T11:07:00Z">
          <w:r w:rsidRPr="007772FD" w:rsidDel="00DE59C1">
            <w:rPr>
              <w:rFonts w:cs="Calibri"/>
              <w:noProof/>
              <w:szCs w:val="24"/>
              <w:rPrChange w:id="18816" w:author="arkat" w:date="2017-10-11T10:40:00Z">
                <w:rPr>
                  <w:rFonts w:ascii="Times New Roman" w:hAnsi="Times New Roman" w:cs="Times New Roman"/>
                  <w:noProof/>
                  <w:szCs w:val="24"/>
                </w:rPr>
              </w:rPrChange>
            </w:rPr>
            <w:delText xml:space="preserve">Czarnecki, K. &amp; Helsen, S. 2006. Feature-based survey of model transformation approaches. </w:delText>
          </w:r>
          <w:r w:rsidRPr="007772FD" w:rsidDel="00DE59C1">
            <w:rPr>
              <w:rFonts w:cs="Calibri"/>
              <w:i/>
              <w:iCs/>
              <w:noProof/>
              <w:szCs w:val="24"/>
              <w:rPrChange w:id="18817" w:author="arkat" w:date="2017-10-11T10:40:00Z">
                <w:rPr>
                  <w:rFonts w:ascii="Times New Roman" w:hAnsi="Times New Roman" w:cs="Times New Roman"/>
                  <w:i/>
                  <w:iCs/>
                  <w:noProof/>
                  <w:szCs w:val="24"/>
                </w:rPr>
              </w:rPrChange>
            </w:rPr>
            <w:delText>IBM Systems Journal</w:delText>
          </w:r>
          <w:r w:rsidRPr="007772FD" w:rsidDel="00DE59C1">
            <w:rPr>
              <w:rFonts w:cs="Calibri"/>
              <w:noProof/>
              <w:szCs w:val="24"/>
              <w:rPrChange w:id="18818" w:author="arkat" w:date="2017-10-11T10:40:00Z">
                <w:rPr>
                  <w:rFonts w:ascii="Times New Roman" w:hAnsi="Times New Roman" w:cs="Times New Roman"/>
                  <w:noProof/>
                  <w:szCs w:val="24"/>
                </w:rPr>
              </w:rPrChange>
            </w:rPr>
            <w:delText>, 45(3): 621–645. Tersedia di http://dx.doi.org/10.1147/sj.453.0621.</w:delText>
          </w:r>
        </w:del>
      </w:ins>
    </w:p>
    <w:p w14:paraId="458080F2" w14:textId="4F281B71" w:rsidR="00F24F14" w:rsidRPr="007772FD" w:rsidDel="00DE59C1" w:rsidRDefault="00F24F14">
      <w:pPr>
        <w:widowControl w:val="0"/>
        <w:autoSpaceDE w:val="0"/>
        <w:autoSpaceDN w:val="0"/>
        <w:adjustRightInd w:val="0"/>
        <w:spacing w:after="0"/>
        <w:rPr>
          <w:ins w:id="18819" w:author="arkat" w:date="2017-10-11T09:57:00Z"/>
          <w:del w:id="18820" w:author="arkat" w:date="2017-10-11T11:07:00Z"/>
          <w:rFonts w:cs="Calibri"/>
          <w:noProof/>
          <w:szCs w:val="24"/>
          <w:rPrChange w:id="18821" w:author="arkat" w:date="2017-10-11T10:40:00Z">
            <w:rPr>
              <w:ins w:id="18822" w:author="arkat" w:date="2017-10-11T09:57:00Z"/>
              <w:del w:id="18823" w:author="arkat" w:date="2017-10-11T11:07:00Z"/>
              <w:rFonts w:ascii="Times New Roman" w:hAnsi="Times New Roman" w:cs="Times New Roman"/>
              <w:noProof/>
              <w:szCs w:val="24"/>
            </w:rPr>
          </w:rPrChange>
        </w:rPr>
        <w:pPrChange w:id="18824" w:author="arkat" w:date="2017-10-11T11:07:00Z">
          <w:pPr>
            <w:widowControl w:val="0"/>
            <w:autoSpaceDE w:val="0"/>
            <w:autoSpaceDN w:val="0"/>
            <w:adjustRightInd w:val="0"/>
            <w:spacing w:after="140" w:line="288" w:lineRule="auto"/>
            <w:ind w:left="480" w:hanging="480"/>
          </w:pPr>
        </w:pPrChange>
      </w:pPr>
      <w:ins w:id="18825" w:author="arkat" w:date="2017-10-11T09:57:00Z">
        <w:del w:id="18826" w:author="arkat" w:date="2017-10-11T11:07:00Z">
          <w:r w:rsidRPr="007772FD" w:rsidDel="00DE59C1">
            <w:rPr>
              <w:rFonts w:cs="Calibri"/>
              <w:noProof/>
              <w:szCs w:val="24"/>
              <w:rPrChange w:id="18827" w:author="arkat" w:date="2017-10-11T10:40:00Z">
                <w:rPr>
                  <w:rFonts w:ascii="Times New Roman" w:hAnsi="Times New Roman" w:cs="Times New Roman"/>
                  <w:noProof/>
                  <w:szCs w:val="24"/>
                </w:rPr>
              </w:rPrChange>
            </w:rPr>
            <w:delText xml:space="preserve">Decker, G., Dijkman, R., Dumas, M. &amp; García-Bañuelos, L. 2008. Transforming BPMN diagrams into YAWL nets. </w:delText>
          </w:r>
          <w:r w:rsidRPr="007772FD" w:rsidDel="00DE59C1">
            <w:rPr>
              <w:rFonts w:cs="Calibri"/>
              <w:i/>
              <w:iCs/>
              <w:noProof/>
              <w:szCs w:val="24"/>
              <w:rPrChange w:id="18828" w:author="arkat" w:date="2017-10-11T10:40:00Z">
                <w:rPr>
                  <w:rFonts w:ascii="Times New Roman" w:hAnsi="Times New Roman" w:cs="Times New Roman"/>
                  <w:i/>
                  <w:iCs/>
                  <w:noProof/>
                  <w:szCs w:val="24"/>
                </w:rPr>
              </w:rPrChange>
            </w:rPr>
            <w:delText>Lecture Notes in Computer Science (including subseries Lecture Notes in Artificial Intelligence and Lecture Notes in Bioinformatics)</w:delText>
          </w:r>
          <w:r w:rsidRPr="007772FD" w:rsidDel="00DE59C1">
            <w:rPr>
              <w:rFonts w:cs="Calibri"/>
              <w:noProof/>
              <w:szCs w:val="24"/>
              <w:rPrChange w:id="18829" w:author="arkat" w:date="2017-10-11T10:40:00Z">
                <w:rPr>
                  <w:rFonts w:ascii="Times New Roman" w:hAnsi="Times New Roman" w:cs="Times New Roman"/>
                  <w:noProof/>
                  <w:szCs w:val="24"/>
                </w:rPr>
              </w:rPrChange>
            </w:rPr>
            <w:delText>. hal.386–389.</w:delText>
          </w:r>
        </w:del>
      </w:ins>
    </w:p>
    <w:p w14:paraId="6DDFB02F" w14:textId="365F86B8" w:rsidR="00F24F14" w:rsidRPr="007772FD" w:rsidDel="00DE59C1" w:rsidRDefault="00F24F14">
      <w:pPr>
        <w:widowControl w:val="0"/>
        <w:autoSpaceDE w:val="0"/>
        <w:autoSpaceDN w:val="0"/>
        <w:adjustRightInd w:val="0"/>
        <w:spacing w:after="0"/>
        <w:rPr>
          <w:ins w:id="18830" w:author="arkat" w:date="2017-10-11T09:57:00Z"/>
          <w:del w:id="18831" w:author="arkat" w:date="2017-10-11T11:07:00Z"/>
          <w:rFonts w:cs="Calibri"/>
          <w:noProof/>
          <w:szCs w:val="24"/>
          <w:rPrChange w:id="18832" w:author="arkat" w:date="2017-10-11T10:40:00Z">
            <w:rPr>
              <w:ins w:id="18833" w:author="arkat" w:date="2017-10-11T09:57:00Z"/>
              <w:del w:id="18834" w:author="arkat" w:date="2017-10-11T11:07:00Z"/>
              <w:rFonts w:ascii="Times New Roman" w:hAnsi="Times New Roman" w:cs="Times New Roman"/>
              <w:noProof/>
              <w:szCs w:val="24"/>
            </w:rPr>
          </w:rPrChange>
        </w:rPr>
        <w:pPrChange w:id="18835" w:author="arkat" w:date="2017-10-11T11:07:00Z">
          <w:pPr>
            <w:widowControl w:val="0"/>
            <w:autoSpaceDE w:val="0"/>
            <w:autoSpaceDN w:val="0"/>
            <w:adjustRightInd w:val="0"/>
            <w:spacing w:after="140" w:line="288" w:lineRule="auto"/>
            <w:ind w:left="480" w:hanging="480"/>
          </w:pPr>
        </w:pPrChange>
      </w:pPr>
      <w:ins w:id="18836" w:author="arkat" w:date="2017-10-11T09:57:00Z">
        <w:del w:id="18837" w:author="arkat" w:date="2017-10-11T11:07:00Z">
          <w:r w:rsidRPr="007772FD" w:rsidDel="00DE59C1">
            <w:rPr>
              <w:rFonts w:cs="Calibri"/>
              <w:noProof/>
              <w:szCs w:val="24"/>
              <w:rPrChange w:id="18838" w:author="arkat" w:date="2017-10-11T10:40:00Z">
                <w:rPr>
                  <w:rFonts w:ascii="Times New Roman" w:hAnsi="Times New Roman" w:cs="Times New Roman"/>
                  <w:noProof/>
                  <w:szCs w:val="24"/>
                </w:rPr>
              </w:rPrChange>
            </w:rPr>
            <w:delText xml:space="preserve">Decker, G. &amp; Tscheschner, W. 2009. Transformation from EPC to BPMN. </w:delText>
          </w:r>
          <w:r w:rsidRPr="007772FD" w:rsidDel="00DE59C1">
            <w:rPr>
              <w:rFonts w:cs="Calibri"/>
              <w:i/>
              <w:iCs/>
              <w:noProof/>
              <w:szCs w:val="24"/>
              <w:rPrChange w:id="18839" w:author="arkat" w:date="2017-10-11T10:40:00Z">
                <w:rPr>
                  <w:rFonts w:ascii="Times New Roman" w:hAnsi="Times New Roman" w:cs="Times New Roman"/>
                  <w:i/>
                  <w:iCs/>
                  <w:noProof/>
                  <w:szCs w:val="24"/>
                </w:rPr>
              </w:rPrChange>
            </w:rPr>
            <w:delText>EPK 2009. 8. Workshop der Gesellschaft für Informatik e.V. (GI) und Treffen ihres Arbeitkreises "Geschäftsprozessmanagement mit Ereignisgesteuerten Prozessketten (WI-EPK). Gesellschaft für Informatik</w:delText>
          </w:r>
          <w:r w:rsidRPr="007772FD" w:rsidDel="00DE59C1">
            <w:rPr>
              <w:rFonts w:cs="Calibri"/>
              <w:noProof/>
              <w:szCs w:val="24"/>
              <w:rPrChange w:id="18840" w:author="arkat" w:date="2017-10-11T10:40:00Z">
                <w:rPr>
                  <w:rFonts w:ascii="Times New Roman" w:hAnsi="Times New Roman" w:cs="Times New Roman"/>
                  <w:noProof/>
                  <w:szCs w:val="24"/>
                </w:rPr>
              </w:rPrChange>
            </w:rPr>
            <w:delText>. hal.91–109. Tersedia di http://ceur-ws.org/Vol-554/epk2009-paper06.pdf.</w:delText>
          </w:r>
        </w:del>
      </w:ins>
    </w:p>
    <w:p w14:paraId="3976E6F9" w14:textId="22832E7A" w:rsidR="00F24F14" w:rsidRPr="007772FD" w:rsidDel="00DE59C1" w:rsidRDefault="00F24F14">
      <w:pPr>
        <w:widowControl w:val="0"/>
        <w:autoSpaceDE w:val="0"/>
        <w:autoSpaceDN w:val="0"/>
        <w:adjustRightInd w:val="0"/>
        <w:spacing w:after="0"/>
        <w:rPr>
          <w:ins w:id="18841" w:author="arkat" w:date="2017-10-11T09:57:00Z"/>
          <w:del w:id="18842" w:author="arkat" w:date="2017-10-11T11:07:00Z"/>
          <w:rFonts w:cs="Calibri"/>
          <w:noProof/>
          <w:szCs w:val="24"/>
          <w:rPrChange w:id="18843" w:author="arkat" w:date="2017-10-11T10:40:00Z">
            <w:rPr>
              <w:ins w:id="18844" w:author="arkat" w:date="2017-10-11T09:57:00Z"/>
              <w:del w:id="18845" w:author="arkat" w:date="2017-10-11T11:07:00Z"/>
              <w:rFonts w:ascii="Times New Roman" w:hAnsi="Times New Roman" w:cs="Times New Roman"/>
              <w:noProof/>
              <w:szCs w:val="24"/>
            </w:rPr>
          </w:rPrChange>
        </w:rPr>
        <w:pPrChange w:id="18846" w:author="arkat" w:date="2017-10-11T11:07:00Z">
          <w:pPr>
            <w:widowControl w:val="0"/>
            <w:autoSpaceDE w:val="0"/>
            <w:autoSpaceDN w:val="0"/>
            <w:adjustRightInd w:val="0"/>
            <w:spacing w:after="140" w:line="288" w:lineRule="auto"/>
            <w:ind w:left="480" w:hanging="480"/>
          </w:pPr>
        </w:pPrChange>
      </w:pPr>
      <w:ins w:id="18847" w:author="arkat" w:date="2017-10-11T09:57:00Z">
        <w:del w:id="18848" w:author="arkat" w:date="2017-10-11T11:07:00Z">
          <w:r w:rsidRPr="007772FD" w:rsidDel="00DE59C1">
            <w:rPr>
              <w:rFonts w:cs="Calibri"/>
              <w:noProof/>
              <w:szCs w:val="24"/>
              <w:rPrChange w:id="18849" w:author="arkat" w:date="2017-10-11T10:40:00Z">
                <w:rPr>
                  <w:rFonts w:ascii="Times New Roman" w:hAnsi="Times New Roman" w:cs="Times New Roman"/>
                  <w:noProof/>
                  <w:szCs w:val="24"/>
                </w:rPr>
              </w:rPrChange>
            </w:rPr>
            <w:delText xml:space="preserve">Dijkman, R.M., Dumas, M. &amp; Ouyang, C. 2007a. Formal semantics and analysis of BPMN process models using Petri nets. </w:delText>
          </w:r>
          <w:r w:rsidRPr="007772FD" w:rsidDel="00DE59C1">
            <w:rPr>
              <w:rFonts w:cs="Calibri"/>
              <w:i/>
              <w:iCs/>
              <w:noProof/>
              <w:szCs w:val="24"/>
              <w:rPrChange w:id="18850" w:author="arkat" w:date="2017-10-11T10:40:00Z">
                <w:rPr>
                  <w:rFonts w:ascii="Times New Roman" w:hAnsi="Times New Roman" w:cs="Times New Roman"/>
                  <w:i/>
                  <w:iCs/>
                  <w:noProof/>
                  <w:szCs w:val="24"/>
                </w:rPr>
              </w:rPrChange>
            </w:rPr>
            <w:delText>Language</w:delText>
          </w:r>
          <w:r w:rsidRPr="007772FD" w:rsidDel="00DE59C1">
            <w:rPr>
              <w:rFonts w:cs="Calibri"/>
              <w:noProof/>
              <w:szCs w:val="24"/>
              <w:rPrChange w:id="18851" w:author="arkat" w:date="2017-10-11T10:40:00Z">
                <w:rPr>
                  <w:rFonts w:ascii="Times New Roman" w:hAnsi="Times New Roman" w:cs="Times New Roman"/>
                  <w:noProof/>
                  <w:szCs w:val="24"/>
                </w:rPr>
              </w:rPrChange>
            </w:rPr>
            <w:delText>, 50(12): 1–30. Tersedia di http://citeseerx.ist.psu.edu/viewdoc/download?doi=10.1.1.91.3621&amp;amp;rep=rep1&amp;amp;type=pdf.</w:delText>
          </w:r>
        </w:del>
      </w:ins>
    </w:p>
    <w:p w14:paraId="2187A784" w14:textId="0E3F3EC3" w:rsidR="00F24F14" w:rsidRPr="007772FD" w:rsidDel="00DE59C1" w:rsidRDefault="00F24F14">
      <w:pPr>
        <w:widowControl w:val="0"/>
        <w:autoSpaceDE w:val="0"/>
        <w:autoSpaceDN w:val="0"/>
        <w:adjustRightInd w:val="0"/>
        <w:spacing w:after="0"/>
        <w:rPr>
          <w:ins w:id="18852" w:author="arkat" w:date="2017-10-11T09:57:00Z"/>
          <w:del w:id="18853" w:author="arkat" w:date="2017-10-11T11:07:00Z"/>
          <w:rFonts w:cs="Calibri"/>
          <w:noProof/>
          <w:szCs w:val="24"/>
          <w:rPrChange w:id="18854" w:author="arkat" w:date="2017-10-11T10:40:00Z">
            <w:rPr>
              <w:ins w:id="18855" w:author="arkat" w:date="2017-10-11T09:57:00Z"/>
              <w:del w:id="18856" w:author="arkat" w:date="2017-10-11T11:07:00Z"/>
              <w:rFonts w:ascii="Times New Roman" w:hAnsi="Times New Roman" w:cs="Times New Roman"/>
              <w:noProof/>
              <w:szCs w:val="24"/>
            </w:rPr>
          </w:rPrChange>
        </w:rPr>
        <w:pPrChange w:id="18857" w:author="arkat" w:date="2017-10-11T11:07:00Z">
          <w:pPr>
            <w:widowControl w:val="0"/>
            <w:autoSpaceDE w:val="0"/>
            <w:autoSpaceDN w:val="0"/>
            <w:adjustRightInd w:val="0"/>
            <w:spacing w:after="140" w:line="288" w:lineRule="auto"/>
            <w:ind w:left="480" w:hanging="480"/>
          </w:pPr>
        </w:pPrChange>
      </w:pPr>
      <w:ins w:id="18858" w:author="arkat" w:date="2017-10-11T09:57:00Z">
        <w:del w:id="18859" w:author="arkat" w:date="2017-10-11T11:07:00Z">
          <w:r w:rsidRPr="007772FD" w:rsidDel="00DE59C1">
            <w:rPr>
              <w:rFonts w:cs="Calibri"/>
              <w:noProof/>
              <w:szCs w:val="24"/>
              <w:rPrChange w:id="18860" w:author="arkat" w:date="2017-10-11T10:40:00Z">
                <w:rPr>
                  <w:rFonts w:ascii="Times New Roman" w:hAnsi="Times New Roman" w:cs="Times New Roman"/>
                  <w:noProof/>
                  <w:szCs w:val="24"/>
                </w:rPr>
              </w:rPrChange>
            </w:rPr>
            <w:delText xml:space="preserve">Dijkman, R.M., Dumas, M. &amp; Ouyang, C. 2007b. Formal semantics and analysis of BPMN process models using Petri nets. </w:delText>
          </w:r>
          <w:r w:rsidRPr="007772FD" w:rsidDel="00DE59C1">
            <w:rPr>
              <w:rFonts w:cs="Calibri"/>
              <w:i/>
              <w:iCs/>
              <w:noProof/>
              <w:szCs w:val="24"/>
              <w:rPrChange w:id="18861" w:author="arkat" w:date="2017-10-11T10:40:00Z">
                <w:rPr>
                  <w:rFonts w:ascii="Times New Roman" w:hAnsi="Times New Roman" w:cs="Times New Roman"/>
                  <w:i/>
                  <w:iCs/>
                  <w:noProof/>
                  <w:szCs w:val="24"/>
                </w:rPr>
              </w:rPrChange>
            </w:rPr>
            <w:delText>Technical Report</w:delText>
          </w:r>
          <w:r w:rsidRPr="007772FD" w:rsidDel="00DE59C1">
            <w:rPr>
              <w:rFonts w:cs="Calibri"/>
              <w:noProof/>
              <w:szCs w:val="24"/>
              <w:rPrChange w:id="18862" w:author="arkat" w:date="2017-10-11T10:40:00Z">
                <w:rPr>
                  <w:rFonts w:ascii="Times New Roman" w:hAnsi="Times New Roman" w:cs="Times New Roman"/>
                  <w:noProof/>
                  <w:szCs w:val="24"/>
                </w:rPr>
              </w:rPrChange>
            </w:rPr>
            <w:delText>, 50(12): 1–30. Tersedia di http://citeseerx.ist.psu.edu/viewdoc/download?doi=10.1.1.91.3621&amp;amp;rep=rep1&amp;amp;type=pdf.</w:delText>
          </w:r>
        </w:del>
      </w:ins>
    </w:p>
    <w:p w14:paraId="6C322A3F" w14:textId="303C454C" w:rsidR="00F24F14" w:rsidRPr="007772FD" w:rsidDel="00DE59C1" w:rsidRDefault="00F24F14">
      <w:pPr>
        <w:widowControl w:val="0"/>
        <w:autoSpaceDE w:val="0"/>
        <w:autoSpaceDN w:val="0"/>
        <w:adjustRightInd w:val="0"/>
        <w:spacing w:after="0"/>
        <w:rPr>
          <w:ins w:id="18863" w:author="arkat" w:date="2017-10-11T09:57:00Z"/>
          <w:del w:id="18864" w:author="arkat" w:date="2017-10-11T11:07:00Z"/>
          <w:rFonts w:cs="Calibri"/>
          <w:noProof/>
          <w:szCs w:val="24"/>
          <w:rPrChange w:id="18865" w:author="arkat" w:date="2017-10-11T10:40:00Z">
            <w:rPr>
              <w:ins w:id="18866" w:author="arkat" w:date="2017-10-11T09:57:00Z"/>
              <w:del w:id="18867" w:author="arkat" w:date="2017-10-11T11:07:00Z"/>
              <w:rFonts w:ascii="Times New Roman" w:hAnsi="Times New Roman" w:cs="Times New Roman"/>
              <w:noProof/>
              <w:szCs w:val="24"/>
            </w:rPr>
          </w:rPrChange>
        </w:rPr>
        <w:pPrChange w:id="18868" w:author="arkat" w:date="2017-10-11T11:07:00Z">
          <w:pPr>
            <w:widowControl w:val="0"/>
            <w:autoSpaceDE w:val="0"/>
            <w:autoSpaceDN w:val="0"/>
            <w:adjustRightInd w:val="0"/>
            <w:spacing w:after="140" w:line="288" w:lineRule="auto"/>
            <w:ind w:left="480" w:hanging="480"/>
          </w:pPr>
        </w:pPrChange>
      </w:pPr>
      <w:ins w:id="18869" w:author="arkat" w:date="2017-10-11T09:57:00Z">
        <w:del w:id="18870" w:author="arkat" w:date="2017-10-11T11:07:00Z">
          <w:r w:rsidRPr="007772FD" w:rsidDel="00DE59C1">
            <w:rPr>
              <w:rFonts w:cs="Calibri"/>
              <w:noProof/>
              <w:szCs w:val="24"/>
              <w:rPrChange w:id="18871" w:author="arkat" w:date="2017-10-11T10:40:00Z">
                <w:rPr>
                  <w:rFonts w:ascii="Times New Roman" w:hAnsi="Times New Roman" w:cs="Times New Roman"/>
                  <w:noProof/>
                  <w:szCs w:val="24"/>
                </w:rPr>
              </w:rPrChange>
            </w:rPr>
            <w:delText xml:space="preserve">Gartner 2016. </w:delText>
          </w:r>
          <w:r w:rsidRPr="007772FD" w:rsidDel="00DE59C1">
            <w:rPr>
              <w:rFonts w:cs="Calibri"/>
              <w:i/>
              <w:iCs/>
              <w:noProof/>
              <w:szCs w:val="24"/>
              <w:rPrChange w:id="18872" w:author="arkat" w:date="2017-10-11T10:40:00Z">
                <w:rPr>
                  <w:rFonts w:ascii="Times New Roman" w:hAnsi="Times New Roman" w:cs="Times New Roman"/>
                  <w:i/>
                  <w:iCs/>
                  <w:noProof/>
                  <w:szCs w:val="24"/>
                </w:rPr>
              </w:rPrChange>
            </w:rPr>
            <w:delText>Business Process Management</w:delText>
          </w:r>
          <w:r w:rsidRPr="007772FD" w:rsidDel="00DE59C1">
            <w:rPr>
              <w:rFonts w:cs="Calibri"/>
              <w:noProof/>
              <w:szCs w:val="24"/>
              <w:rPrChange w:id="18873" w:author="arkat" w:date="2017-10-11T10:40:00Z">
                <w:rPr>
                  <w:rFonts w:ascii="Times New Roman" w:hAnsi="Times New Roman" w:cs="Times New Roman"/>
                  <w:noProof/>
                  <w:szCs w:val="24"/>
                </w:rPr>
              </w:rPrChange>
            </w:rPr>
            <w:delText>. Tersedia di http://www.gartner.com/it-glossary/business-process-management-bpm/ [Accessed 2 Oktober 2017].</w:delText>
          </w:r>
        </w:del>
      </w:ins>
    </w:p>
    <w:p w14:paraId="5B8BB509" w14:textId="16B32CCA" w:rsidR="00F24F14" w:rsidRPr="007772FD" w:rsidDel="00DE59C1" w:rsidRDefault="00F24F14">
      <w:pPr>
        <w:widowControl w:val="0"/>
        <w:autoSpaceDE w:val="0"/>
        <w:autoSpaceDN w:val="0"/>
        <w:adjustRightInd w:val="0"/>
        <w:spacing w:after="0"/>
        <w:rPr>
          <w:ins w:id="18874" w:author="arkat" w:date="2017-10-11T09:57:00Z"/>
          <w:del w:id="18875" w:author="arkat" w:date="2017-10-11T11:07:00Z"/>
          <w:rFonts w:cs="Calibri"/>
          <w:noProof/>
          <w:szCs w:val="24"/>
          <w:rPrChange w:id="18876" w:author="arkat" w:date="2017-10-11T10:40:00Z">
            <w:rPr>
              <w:ins w:id="18877" w:author="arkat" w:date="2017-10-11T09:57:00Z"/>
              <w:del w:id="18878" w:author="arkat" w:date="2017-10-11T11:07:00Z"/>
              <w:rFonts w:ascii="Times New Roman" w:hAnsi="Times New Roman" w:cs="Times New Roman"/>
              <w:noProof/>
              <w:szCs w:val="24"/>
            </w:rPr>
          </w:rPrChange>
        </w:rPr>
        <w:pPrChange w:id="18879" w:author="arkat" w:date="2017-10-11T11:07:00Z">
          <w:pPr>
            <w:widowControl w:val="0"/>
            <w:autoSpaceDE w:val="0"/>
            <w:autoSpaceDN w:val="0"/>
            <w:adjustRightInd w:val="0"/>
            <w:spacing w:after="140" w:line="288" w:lineRule="auto"/>
            <w:ind w:left="480" w:hanging="480"/>
          </w:pPr>
        </w:pPrChange>
      </w:pPr>
      <w:ins w:id="18880" w:author="arkat" w:date="2017-10-11T09:57:00Z">
        <w:del w:id="18881" w:author="arkat" w:date="2017-10-11T11:07:00Z">
          <w:r w:rsidRPr="007772FD" w:rsidDel="00DE59C1">
            <w:rPr>
              <w:rFonts w:cs="Calibri"/>
              <w:noProof/>
              <w:szCs w:val="24"/>
              <w:rPrChange w:id="18882" w:author="arkat" w:date="2017-10-11T10:40:00Z">
                <w:rPr>
                  <w:rFonts w:ascii="Times New Roman" w:hAnsi="Times New Roman" w:cs="Times New Roman"/>
                  <w:noProof/>
                  <w:szCs w:val="24"/>
                </w:rPr>
              </w:rPrChange>
            </w:rPr>
            <w:delText xml:space="preserve">Gregg, D.G., Kulkarni, U.R. &amp; Vinzé., A.S. 2001. Understanding the Philosophical Underpinnings of Software Engineering Research in Information Systems. </w:delText>
          </w:r>
          <w:r w:rsidRPr="007772FD" w:rsidDel="00DE59C1">
            <w:rPr>
              <w:rFonts w:cs="Calibri"/>
              <w:i/>
              <w:iCs/>
              <w:noProof/>
              <w:szCs w:val="24"/>
              <w:rPrChange w:id="18883" w:author="arkat" w:date="2017-10-11T10:40:00Z">
                <w:rPr>
                  <w:rFonts w:ascii="Times New Roman" w:hAnsi="Times New Roman" w:cs="Times New Roman"/>
                  <w:i/>
                  <w:iCs/>
                  <w:noProof/>
                  <w:szCs w:val="24"/>
                </w:rPr>
              </w:rPrChange>
            </w:rPr>
            <w:delText>Information Systems Frontiers</w:delText>
          </w:r>
          <w:r w:rsidRPr="007772FD" w:rsidDel="00DE59C1">
            <w:rPr>
              <w:rFonts w:cs="Calibri"/>
              <w:noProof/>
              <w:szCs w:val="24"/>
              <w:rPrChange w:id="18884" w:author="arkat" w:date="2017-10-11T10:40:00Z">
                <w:rPr>
                  <w:rFonts w:ascii="Times New Roman" w:hAnsi="Times New Roman" w:cs="Times New Roman"/>
                  <w:noProof/>
                  <w:szCs w:val="24"/>
                </w:rPr>
              </w:rPrChange>
            </w:rPr>
            <w:delText>, 3(No. 2): 169–183.</w:delText>
          </w:r>
        </w:del>
      </w:ins>
    </w:p>
    <w:p w14:paraId="19AD07BE" w14:textId="1BE4B184" w:rsidR="00F24F14" w:rsidRPr="007772FD" w:rsidDel="00DE59C1" w:rsidRDefault="00F24F14">
      <w:pPr>
        <w:widowControl w:val="0"/>
        <w:autoSpaceDE w:val="0"/>
        <w:autoSpaceDN w:val="0"/>
        <w:adjustRightInd w:val="0"/>
        <w:spacing w:after="0"/>
        <w:rPr>
          <w:ins w:id="18885" w:author="arkat" w:date="2017-10-11T09:57:00Z"/>
          <w:del w:id="18886" w:author="arkat" w:date="2017-10-11T11:07:00Z"/>
          <w:rFonts w:cs="Calibri"/>
          <w:noProof/>
          <w:szCs w:val="24"/>
          <w:rPrChange w:id="18887" w:author="arkat" w:date="2017-10-11T10:40:00Z">
            <w:rPr>
              <w:ins w:id="18888" w:author="arkat" w:date="2017-10-11T09:57:00Z"/>
              <w:del w:id="18889" w:author="arkat" w:date="2017-10-11T11:07:00Z"/>
              <w:rFonts w:ascii="Times New Roman" w:hAnsi="Times New Roman" w:cs="Times New Roman"/>
              <w:noProof/>
              <w:szCs w:val="24"/>
            </w:rPr>
          </w:rPrChange>
        </w:rPr>
        <w:pPrChange w:id="18890" w:author="arkat" w:date="2017-10-11T11:07:00Z">
          <w:pPr>
            <w:widowControl w:val="0"/>
            <w:autoSpaceDE w:val="0"/>
            <w:autoSpaceDN w:val="0"/>
            <w:adjustRightInd w:val="0"/>
            <w:spacing w:after="140" w:line="288" w:lineRule="auto"/>
            <w:ind w:left="480" w:hanging="480"/>
          </w:pPr>
        </w:pPrChange>
      </w:pPr>
      <w:ins w:id="18891" w:author="arkat" w:date="2017-10-11T09:57:00Z">
        <w:del w:id="18892" w:author="arkat" w:date="2017-10-11T11:07:00Z">
          <w:r w:rsidRPr="007772FD" w:rsidDel="00DE59C1">
            <w:rPr>
              <w:rFonts w:cs="Calibri"/>
              <w:noProof/>
              <w:szCs w:val="24"/>
              <w:rPrChange w:id="18893" w:author="arkat" w:date="2017-10-11T10:40:00Z">
                <w:rPr>
                  <w:rFonts w:ascii="Times New Roman" w:hAnsi="Times New Roman" w:cs="Times New Roman"/>
                  <w:noProof/>
                  <w:szCs w:val="24"/>
                </w:rPr>
              </w:rPrChange>
            </w:rPr>
            <w:delText xml:space="preserve">Harmon, P. &amp; Wolf, C. 2011. Business Process Modeling Survey. </w:delText>
          </w:r>
          <w:r w:rsidRPr="007772FD" w:rsidDel="00DE59C1">
            <w:rPr>
              <w:rFonts w:cs="Calibri"/>
              <w:i/>
              <w:iCs/>
              <w:noProof/>
              <w:szCs w:val="24"/>
              <w:rPrChange w:id="18894" w:author="arkat" w:date="2017-10-11T10:40:00Z">
                <w:rPr>
                  <w:rFonts w:ascii="Times New Roman" w:hAnsi="Times New Roman" w:cs="Times New Roman"/>
                  <w:i/>
                  <w:iCs/>
                  <w:noProof/>
                  <w:szCs w:val="24"/>
                </w:rPr>
              </w:rPrChange>
            </w:rPr>
            <w:delText>BPTrends</w:delText>
          </w:r>
          <w:r w:rsidRPr="007772FD" w:rsidDel="00DE59C1">
            <w:rPr>
              <w:rFonts w:cs="Calibri"/>
              <w:noProof/>
              <w:szCs w:val="24"/>
              <w:rPrChange w:id="18895" w:author="arkat" w:date="2017-10-11T10:40:00Z">
                <w:rPr>
                  <w:rFonts w:ascii="Times New Roman" w:hAnsi="Times New Roman" w:cs="Times New Roman"/>
                  <w:noProof/>
                  <w:szCs w:val="24"/>
                </w:rPr>
              </w:rPrChange>
            </w:rPr>
            <w:delText>, (December): 36.</w:delText>
          </w:r>
        </w:del>
      </w:ins>
    </w:p>
    <w:p w14:paraId="1E0EC5F6" w14:textId="3BF55777" w:rsidR="00F24F14" w:rsidRPr="007772FD" w:rsidDel="00DE59C1" w:rsidRDefault="00F24F14">
      <w:pPr>
        <w:widowControl w:val="0"/>
        <w:autoSpaceDE w:val="0"/>
        <w:autoSpaceDN w:val="0"/>
        <w:adjustRightInd w:val="0"/>
        <w:spacing w:after="0"/>
        <w:rPr>
          <w:ins w:id="18896" w:author="arkat" w:date="2017-10-11T09:57:00Z"/>
          <w:del w:id="18897" w:author="arkat" w:date="2017-10-11T11:07:00Z"/>
          <w:rFonts w:cs="Calibri"/>
          <w:noProof/>
          <w:szCs w:val="24"/>
          <w:rPrChange w:id="18898" w:author="arkat" w:date="2017-10-11T10:40:00Z">
            <w:rPr>
              <w:ins w:id="18899" w:author="arkat" w:date="2017-10-11T09:57:00Z"/>
              <w:del w:id="18900" w:author="arkat" w:date="2017-10-11T11:07:00Z"/>
              <w:rFonts w:ascii="Times New Roman" w:hAnsi="Times New Roman" w:cs="Times New Roman"/>
              <w:noProof/>
              <w:szCs w:val="24"/>
            </w:rPr>
          </w:rPrChange>
        </w:rPr>
        <w:pPrChange w:id="18901" w:author="arkat" w:date="2017-10-11T11:07:00Z">
          <w:pPr>
            <w:widowControl w:val="0"/>
            <w:autoSpaceDE w:val="0"/>
            <w:autoSpaceDN w:val="0"/>
            <w:adjustRightInd w:val="0"/>
            <w:spacing w:after="140" w:line="288" w:lineRule="auto"/>
            <w:ind w:left="480" w:hanging="480"/>
          </w:pPr>
        </w:pPrChange>
      </w:pPr>
      <w:ins w:id="18902" w:author="arkat" w:date="2017-10-11T09:57:00Z">
        <w:del w:id="18903" w:author="arkat" w:date="2017-10-11T11:07:00Z">
          <w:r w:rsidRPr="007772FD" w:rsidDel="00DE59C1">
            <w:rPr>
              <w:rFonts w:cs="Calibri"/>
              <w:noProof/>
              <w:szCs w:val="24"/>
              <w:rPrChange w:id="18904" w:author="arkat" w:date="2017-10-11T10:40:00Z">
                <w:rPr>
                  <w:rFonts w:ascii="Times New Roman" w:hAnsi="Times New Roman" w:cs="Times New Roman"/>
                  <w:noProof/>
                  <w:szCs w:val="24"/>
                </w:rPr>
              </w:rPrChange>
            </w:rPr>
            <w:delText xml:space="preserve">Harmon, P. &amp; Wolf, C. 2016. The State of Business Process Management. </w:delText>
          </w:r>
          <w:r w:rsidRPr="007772FD" w:rsidDel="00DE59C1">
            <w:rPr>
              <w:rFonts w:cs="Calibri"/>
              <w:i/>
              <w:iCs/>
              <w:noProof/>
              <w:szCs w:val="24"/>
              <w:rPrChange w:id="18905" w:author="arkat" w:date="2017-10-11T10:40:00Z">
                <w:rPr>
                  <w:rFonts w:ascii="Times New Roman" w:hAnsi="Times New Roman" w:cs="Times New Roman"/>
                  <w:i/>
                  <w:iCs/>
                  <w:noProof/>
                  <w:szCs w:val="24"/>
                </w:rPr>
              </w:rPrChange>
            </w:rPr>
            <w:delText>A BPTtrends Report</w:delText>
          </w:r>
          <w:r w:rsidRPr="007772FD" w:rsidDel="00DE59C1">
            <w:rPr>
              <w:rFonts w:cs="Calibri"/>
              <w:noProof/>
              <w:szCs w:val="24"/>
              <w:rPrChange w:id="18906" w:author="arkat" w:date="2017-10-11T10:40:00Z">
                <w:rPr>
                  <w:rFonts w:ascii="Times New Roman" w:hAnsi="Times New Roman" w:cs="Times New Roman"/>
                  <w:noProof/>
                  <w:szCs w:val="24"/>
                </w:rPr>
              </w:rPrChange>
            </w:rPr>
            <w:delText>, 1–52. Tersedia di http://www.bptrends.com/bpt/wp-content/uploads/2015-BPT-Survey-Report.pdf [Accessed 25 April 2017].</w:delText>
          </w:r>
        </w:del>
      </w:ins>
    </w:p>
    <w:p w14:paraId="37CD4236" w14:textId="2189C871" w:rsidR="00F24F14" w:rsidRPr="007772FD" w:rsidDel="00DE59C1" w:rsidRDefault="00F24F14">
      <w:pPr>
        <w:widowControl w:val="0"/>
        <w:autoSpaceDE w:val="0"/>
        <w:autoSpaceDN w:val="0"/>
        <w:adjustRightInd w:val="0"/>
        <w:spacing w:after="0"/>
        <w:rPr>
          <w:ins w:id="18907" w:author="arkat" w:date="2017-10-11T09:57:00Z"/>
          <w:del w:id="18908" w:author="arkat" w:date="2017-10-11T11:07:00Z"/>
          <w:rFonts w:cs="Calibri"/>
          <w:noProof/>
          <w:szCs w:val="24"/>
          <w:rPrChange w:id="18909" w:author="arkat" w:date="2017-10-11T10:40:00Z">
            <w:rPr>
              <w:ins w:id="18910" w:author="arkat" w:date="2017-10-11T09:57:00Z"/>
              <w:del w:id="18911" w:author="arkat" w:date="2017-10-11T11:07:00Z"/>
              <w:rFonts w:ascii="Times New Roman" w:hAnsi="Times New Roman" w:cs="Times New Roman"/>
              <w:noProof/>
              <w:szCs w:val="24"/>
            </w:rPr>
          </w:rPrChange>
        </w:rPr>
        <w:pPrChange w:id="18912" w:author="arkat" w:date="2017-10-11T11:07:00Z">
          <w:pPr>
            <w:widowControl w:val="0"/>
            <w:autoSpaceDE w:val="0"/>
            <w:autoSpaceDN w:val="0"/>
            <w:adjustRightInd w:val="0"/>
            <w:spacing w:after="140" w:line="288" w:lineRule="auto"/>
            <w:ind w:left="480" w:hanging="480"/>
          </w:pPr>
        </w:pPrChange>
      </w:pPr>
      <w:ins w:id="18913" w:author="arkat" w:date="2017-10-11T09:57:00Z">
        <w:del w:id="18914" w:author="arkat" w:date="2017-10-11T11:07:00Z">
          <w:r w:rsidRPr="007772FD" w:rsidDel="00DE59C1">
            <w:rPr>
              <w:rFonts w:cs="Calibri"/>
              <w:noProof/>
              <w:szCs w:val="24"/>
              <w:rPrChange w:id="18915" w:author="arkat" w:date="2017-10-11T10:40:00Z">
                <w:rPr>
                  <w:rFonts w:ascii="Times New Roman" w:hAnsi="Times New Roman" w:cs="Times New Roman"/>
                  <w:noProof/>
                  <w:szCs w:val="24"/>
                </w:rPr>
              </w:rPrChange>
            </w:rPr>
            <w:delText xml:space="preserve">JMI 2002. Java Metadata Interface (JMI). </w:delText>
          </w:r>
          <w:r w:rsidRPr="007772FD" w:rsidDel="00DE59C1">
            <w:rPr>
              <w:rFonts w:cs="Calibri"/>
              <w:i/>
              <w:iCs/>
              <w:noProof/>
              <w:szCs w:val="24"/>
              <w:rPrChange w:id="18916" w:author="arkat" w:date="2017-10-11T10:40:00Z">
                <w:rPr>
                  <w:rFonts w:ascii="Times New Roman" w:hAnsi="Times New Roman" w:cs="Times New Roman"/>
                  <w:i/>
                  <w:iCs/>
                  <w:noProof/>
                  <w:szCs w:val="24"/>
                </w:rPr>
              </w:rPrChange>
            </w:rPr>
            <w:delText>Sun Microsystems, Inc.</w:delText>
          </w:r>
          <w:r w:rsidRPr="007772FD" w:rsidDel="00DE59C1">
            <w:rPr>
              <w:rFonts w:cs="Calibri"/>
              <w:noProof/>
              <w:szCs w:val="24"/>
              <w:rPrChange w:id="18917" w:author="arkat" w:date="2017-10-11T10:40:00Z">
                <w:rPr>
                  <w:rFonts w:ascii="Times New Roman" w:hAnsi="Times New Roman" w:cs="Times New Roman"/>
                  <w:noProof/>
                  <w:szCs w:val="24"/>
                </w:rPr>
              </w:rPrChange>
            </w:rPr>
            <w:delText xml:space="preserve"> Tersedia di http://java.sun.com/products/jmi/.</w:delText>
          </w:r>
        </w:del>
      </w:ins>
    </w:p>
    <w:p w14:paraId="5871F545" w14:textId="3B65076E" w:rsidR="00F24F14" w:rsidRPr="007772FD" w:rsidDel="00DE59C1" w:rsidRDefault="00F24F14">
      <w:pPr>
        <w:widowControl w:val="0"/>
        <w:autoSpaceDE w:val="0"/>
        <w:autoSpaceDN w:val="0"/>
        <w:adjustRightInd w:val="0"/>
        <w:spacing w:after="0"/>
        <w:rPr>
          <w:ins w:id="18918" w:author="arkat" w:date="2017-10-11T09:57:00Z"/>
          <w:del w:id="18919" w:author="arkat" w:date="2017-10-11T11:07:00Z"/>
          <w:rFonts w:cs="Calibri"/>
          <w:noProof/>
          <w:szCs w:val="24"/>
          <w:rPrChange w:id="18920" w:author="arkat" w:date="2017-10-11T10:40:00Z">
            <w:rPr>
              <w:ins w:id="18921" w:author="arkat" w:date="2017-10-11T09:57:00Z"/>
              <w:del w:id="18922" w:author="arkat" w:date="2017-10-11T11:07:00Z"/>
              <w:rFonts w:ascii="Times New Roman" w:hAnsi="Times New Roman" w:cs="Times New Roman"/>
              <w:noProof/>
              <w:szCs w:val="24"/>
            </w:rPr>
          </w:rPrChange>
        </w:rPr>
        <w:pPrChange w:id="18923" w:author="arkat" w:date="2017-10-11T11:07:00Z">
          <w:pPr>
            <w:widowControl w:val="0"/>
            <w:autoSpaceDE w:val="0"/>
            <w:autoSpaceDN w:val="0"/>
            <w:adjustRightInd w:val="0"/>
            <w:spacing w:after="140" w:line="288" w:lineRule="auto"/>
            <w:ind w:left="480" w:hanging="480"/>
          </w:pPr>
        </w:pPrChange>
      </w:pPr>
      <w:ins w:id="18924" w:author="arkat" w:date="2017-10-11T09:57:00Z">
        <w:del w:id="18925" w:author="arkat" w:date="2017-10-11T11:07:00Z">
          <w:r w:rsidRPr="007772FD" w:rsidDel="00DE59C1">
            <w:rPr>
              <w:rFonts w:cs="Calibri"/>
              <w:noProof/>
              <w:szCs w:val="24"/>
              <w:rPrChange w:id="18926" w:author="arkat" w:date="2017-10-11T10:40:00Z">
                <w:rPr>
                  <w:rFonts w:ascii="Times New Roman" w:hAnsi="Times New Roman" w:cs="Times New Roman"/>
                  <w:noProof/>
                  <w:szCs w:val="24"/>
                </w:rPr>
              </w:rPrChange>
            </w:rPr>
            <w:delText xml:space="preserve">Jouault, F., Allilaire, F., Bézivin, J. &amp; Kurtev, I. 2008. ATL: A model transformation tool. </w:delText>
          </w:r>
          <w:r w:rsidRPr="007772FD" w:rsidDel="00DE59C1">
            <w:rPr>
              <w:rFonts w:cs="Calibri"/>
              <w:i/>
              <w:iCs/>
              <w:noProof/>
              <w:szCs w:val="24"/>
              <w:rPrChange w:id="18927" w:author="arkat" w:date="2017-10-11T10:40:00Z">
                <w:rPr>
                  <w:rFonts w:ascii="Times New Roman" w:hAnsi="Times New Roman" w:cs="Times New Roman"/>
                  <w:i/>
                  <w:iCs/>
                  <w:noProof/>
                  <w:szCs w:val="24"/>
                </w:rPr>
              </w:rPrChange>
            </w:rPr>
            <w:delText>Science of computer programming</w:delText>
          </w:r>
          <w:r w:rsidRPr="007772FD" w:rsidDel="00DE59C1">
            <w:rPr>
              <w:rFonts w:cs="Calibri"/>
              <w:noProof/>
              <w:szCs w:val="24"/>
              <w:rPrChange w:id="18928" w:author="arkat" w:date="2017-10-11T10:40:00Z">
                <w:rPr>
                  <w:rFonts w:ascii="Times New Roman" w:hAnsi="Times New Roman" w:cs="Times New Roman"/>
                  <w:noProof/>
                  <w:szCs w:val="24"/>
                </w:rPr>
              </w:rPrChange>
            </w:rPr>
            <w:delText>. Tersedia di http://www.sciencedirect.com/science/article/pii/S0167642308000439 [Accessed 4 Februari 2017].</w:delText>
          </w:r>
        </w:del>
      </w:ins>
    </w:p>
    <w:p w14:paraId="26DB483C" w14:textId="3FA17926" w:rsidR="00F24F14" w:rsidRPr="007772FD" w:rsidDel="00DE59C1" w:rsidRDefault="00F24F14">
      <w:pPr>
        <w:widowControl w:val="0"/>
        <w:autoSpaceDE w:val="0"/>
        <w:autoSpaceDN w:val="0"/>
        <w:adjustRightInd w:val="0"/>
        <w:spacing w:after="0"/>
        <w:rPr>
          <w:ins w:id="18929" w:author="arkat" w:date="2017-10-11T09:57:00Z"/>
          <w:del w:id="18930" w:author="arkat" w:date="2017-10-11T11:07:00Z"/>
          <w:rFonts w:cs="Calibri"/>
          <w:noProof/>
          <w:szCs w:val="24"/>
          <w:rPrChange w:id="18931" w:author="arkat" w:date="2017-10-11T10:40:00Z">
            <w:rPr>
              <w:ins w:id="18932" w:author="arkat" w:date="2017-10-11T09:57:00Z"/>
              <w:del w:id="18933" w:author="arkat" w:date="2017-10-11T11:07:00Z"/>
              <w:rFonts w:ascii="Times New Roman" w:hAnsi="Times New Roman" w:cs="Times New Roman"/>
              <w:noProof/>
              <w:szCs w:val="24"/>
            </w:rPr>
          </w:rPrChange>
        </w:rPr>
        <w:pPrChange w:id="18934" w:author="arkat" w:date="2017-10-11T11:07:00Z">
          <w:pPr>
            <w:widowControl w:val="0"/>
            <w:autoSpaceDE w:val="0"/>
            <w:autoSpaceDN w:val="0"/>
            <w:adjustRightInd w:val="0"/>
            <w:spacing w:after="140" w:line="288" w:lineRule="auto"/>
            <w:ind w:left="480" w:hanging="480"/>
          </w:pPr>
        </w:pPrChange>
      </w:pPr>
      <w:ins w:id="18935" w:author="arkat" w:date="2017-10-11T09:57:00Z">
        <w:del w:id="18936" w:author="arkat" w:date="2017-10-11T11:07:00Z">
          <w:r w:rsidRPr="007772FD" w:rsidDel="00DE59C1">
            <w:rPr>
              <w:rFonts w:cs="Calibri"/>
              <w:noProof/>
              <w:szCs w:val="24"/>
              <w:rPrChange w:id="18937" w:author="arkat" w:date="2017-10-11T10:40:00Z">
                <w:rPr>
                  <w:rFonts w:ascii="Times New Roman" w:hAnsi="Times New Roman" w:cs="Times New Roman"/>
                  <w:noProof/>
                  <w:szCs w:val="24"/>
                </w:rPr>
              </w:rPrChange>
            </w:rPr>
            <w:delText>Kasar, P. 2014. Business Process Verification using Formal Language Petri Net : An Approach. 14–17.</w:delText>
          </w:r>
        </w:del>
      </w:ins>
    </w:p>
    <w:p w14:paraId="456EFC6A" w14:textId="18144DA5" w:rsidR="00F24F14" w:rsidRPr="007772FD" w:rsidDel="00DE59C1" w:rsidRDefault="00F24F14">
      <w:pPr>
        <w:widowControl w:val="0"/>
        <w:autoSpaceDE w:val="0"/>
        <w:autoSpaceDN w:val="0"/>
        <w:adjustRightInd w:val="0"/>
        <w:spacing w:after="0"/>
        <w:rPr>
          <w:ins w:id="18938" w:author="arkat" w:date="2017-10-11T09:57:00Z"/>
          <w:del w:id="18939" w:author="arkat" w:date="2017-10-11T11:07:00Z"/>
          <w:rFonts w:cs="Calibri"/>
          <w:noProof/>
          <w:szCs w:val="24"/>
          <w:rPrChange w:id="18940" w:author="arkat" w:date="2017-10-11T10:40:00Z">
            <w:rPr>
              <w:ins w:id="18941" w:author="arkat" w:date="2017-10-11T09:57:00Z"/>
              <w:del w:id="18942" w:author="arkat" w:date="2017-10-11T11:07:00Z"/>
              <w:rFonts w:ascii="Times New Roman" w:hAnsi="Times New Roman" w:cs="Times New Roman"/>
              <w:noProof/>
              <w:szCs w:val="24"/>
            </w:rPr>
          </w:rPrChange>
        </w:rPr>
        <w:pPrChange w:id="18943" w:author="arkat" w:date="2017-10-11T11:07:00Z">
          <w:pPr>
            <w:widowControl w:val="0"/>
            <w:autoSpaceDE w:val="0"/>
            <w:autoSpaceDN w:val="0"/>
            <w:adjustRightInd w:val="0"/>
            <w:spacing w:after="140" w:line="288" w:lineRule="auto"/>
            <w:ind w:left="480" w:hanging="480"/>
          </w:pPr>
        </w:pPrChange>
      </w:pPr>
      <w:ins w:id="18944" w:author="arkat" w:date="2017-10-11T09:57:00Z">
        <w:del w:id="18945" w:author="arkat" w:date="2017-10-11T11:07:00Z">
          <w:r w:rsidRPr="007772FD" w:rsidDel="00DE59C1">
            <w:rPr>
              <w:rFonts w:cs="Calibri"/>
              <w:noProof/>
              <w:szCs w:val="24"/>
              <w:rPrChange w:id="18946" w:author="arkat" w:date="2017-10-11T10:40:00Z">
                <w:rPr>
                  <w:rFonts w:ascii="Times New Roman" w:hAnsi="Times New Roman" w:cs="Times New Roman"/>
                  <w:noProof/>
                  <w:szCs w:val="24"/>
                </w:rPr>
              </w:rPrChange>
            </w:rPr>
            <w:delText xml:space="preserve">Keller, G., Nüttgens, M. &amp; Scheer, A.-W. 1992. </w:delText>
          </w:r>
          <w:r w:rsidRPr="007772FD" w:rsidDel="00DE59C1">
            <w:rPr>
              <w:rFonts w:cs="Calibri"/>
              <w:i/>
              <w:iCs/>
              <w:noProof/>
              <w:szCs w:val="24"/>
              <w:rPrChange w:id="18947" w:author="arkat" w:date="2017-10-11T10:40:00Z">
                <w:rPr>
                  <w:rFonts w:ascii="Times New Roman" w:hAnsi="Times New Roman" w:cs="Times New Roman"/>
                  <w:i/>
                  <w:iCs/>
                  <w:noProof/>
                  <w:szCs w:val="24"/>
                </w:rPr>
              </w:rPrChange>
            </w:rPr>
            <w:delText>Semantische Prozessmodellierung auf der Grundlage &amp;quot;ereignisgesteuerter ... - Gerhard Keller, Markus Nüttgens, August-Wilhelm Scheer - Google Books</w:delText>
          </w:r>
          <w:r w:rsidRPr="007772FD" w:rsidDel="00DE59C1">
            <w:rPr>
              <w:rFonts w:cs="Calibri"/>
              <w:noProof/>
              <w:szCs w:val="24"/>
              <w:rPrChange w:id="18948" w:author="arkat" w:date="2017-10-11T10:40:00Z">
                <w:rPr>
                  <w:rFonts w:ascii="Times New Roman" w:hAnsi="Times New Roman" w:cs="Times New Roman"/>
                  <w:noProof/>
                  <w:szCs w:val="24"/>
                </w:rPr>
              </w:rPrChange>
            </w:rPr>
            <w:delText>. Tersedia di https://books.google.co.id/books/about/Semantische_Prozessmodellierung_auf_der.html?id=MIKftgAACAAJ&amp;redir_esc=y [Accessed 18 September 2017].</w:delText>
          </w:r>
        </w:del>
      </w:ins>
    </w:p>
    <w:p w14:paraId="4DD64772" w14:textId="303FC135" w:rsidR="00F24F14" w:rsidRPr="007772FD" w:rsidDel="00DE59C1" w:rsidRDefault="00F24F14">
      <w:pPr>
        <w:widowControl w:val="0"/>
        <w:autoSpaceDE w:val="0"/>
        <w:autoSpaceDN w:val="0"/>
        <w:adjustRightInd w:val="0"/>
        <w:spacing w:after="0"/>
        <w:rPr>
          <w:ins w:id="18949" w:author="arkat" w:date="2017-10-11T09:57:00Z"/>
          <w:del w:id="18950" w:author="arkat" w:date="2017-10-11T11:07:00Z"/>
          <w:rFonts w:cs="Calibri"/>
          <w:noProof/>
          <w:szCs w:val="24"/>
          <w:rPrChange w:id="18951" w:author="arkat" w:date="2017-10-11T10:40:00Z">
            <w:rPr>
              <w:ins w:id="18952" w:author="arkat" w:date="2017-10-11T09:57:00Z"/>
              <w:del w:id="18953" w:author="arkat" w:date="2017-10-11T11:07:00Z"/>
              <w:rFonts w:ascii="Times New Roman" w:hAnsi="Times New Roman" w:cs="Times New Roman"/>
              <w:noProof/>
              <w:szCs w:val="24"/>
            </w:rPr>
          </w:rPrChange>
        </w:rPr>
        <w:pPrChange w:id="18954" w:author="arkat" w:date="2017-10-11T11:07:00Z">
          <w:pPr>
            <w:widowControl w:val="0"/>
            <w:autoSpaceDE w:val="0"/>
            <w:autoSpaceDN w:val="0"/>
            <w:adjustRightInd w:val="0"/>
            <w:spacing w:after="140" w:line="288" w:lineRule="auto"/>
            <w:ind w:left="480" w:hanging="480"/>
          </w:pPr>
        </w:pPrChange>
      </w:pPr>
      <w:ins w:id="18955" w:author="arkat" w:date="2017-10-11T09:57:00Z">
        <w:del w:id="18956" w:author="arkat" w:date="2017-10-11T11:07:00Z">
          <w:r w:rsidRPr="007772FD" w:rsidDel="00DE59C1">
            <w:rPr>
              <w:rFonts w:cs="Calibri"/>
              <w:noProof/>
              <w:szCs w:val="24"/>
              <w:rPrChange w:id="18957" w:author="arkat" w:date="2017-10-11T10:40:00Z">
                <w:rPr>
                  <w:rFonts w:ascii="Times New Roman" w:hAnsi="Times New Roman" w:cs="Times New Roman"/>
                  <w:noProof/>
                  <w:szCs w:val="24"/>
                </w:rPr>
              </w:rPrChange>
            </w:rPr>
            <w:delText xml:space="preserve">Kemenpan 2011. </w:delText>
          </w:r>
          <w:r w:rsidRPr="007772FD" w:rsidDel="00DE59C1">
            <w:rPr>
              <w:rFonts w:cs="Calibri"/>
              <w:i/>
              <w:iCs/>
              <w:noProof/>
              <w:szCs w:val="24"/>
              <w:rPrChange w:id="18958" w:author="arkat" w:date="2017-10-11T10:40:00Z">
                <w:rPr>
                  <w:rFonts w:ascii="Times New Roman" w:hAnsi="Times New Roman" w:cs="Times New Roman"/>
                  <w:i/>
                  <w:iCs/>
                  <w:noProof/>
                  <w:szCs w:val="24"/>
                </w:rPr>
              </w:rPrChange>
            </w:rPr>
            <w:delText>Pedoman Penataan Tatalaksana ( Business Process )</w:delText>
          </w:r>
          <w:r w:rsidRPr="007772FD" w:rsidDel="00DE59C1">
            <w:rPr>
              <w:rFonts w:cs="Calibri"/>
              <w:noProof/>
              <w:szCs w:val="24"/>
              <w:rPrChange w:id="18959" w:author="arkat" w:date="2017-10-11T10:40:00Z">
                <w:rPr>
                  <w:rFonts w:ascii="Times New Roman" w:hAnsi="Times New Roman" w:cs="Times New Roman"/>
                  <w:noProof/>
                  <w:szCs w:val="24"/>
                </w:rPr>
              </w:rPrChange>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307FD18F" w14:textId="18E3DF2E" w:rsidR="00F24F14" w:rsidRPr="007772FD" w:rsidDel="00DE59C1" w:rsidRDefault="00F24F14">
      <w:pPr>
        <w:widowControl w:val="0"/>
        <w:autoSpaceDE w:val="0"/>
        <w:autoSpaceDN w:val="0"/>
        <w:adjustRightInd w:val="0"/>
        <w:spacing w:after="0"/>
        <w:rPr>
          <w:ins w:id="18960" w:author="arkat" w:date="2017-10-11T09:57:00Z"/>
          <w:del w:id="18961" w:author="arkat" w:date="2017-10-11T11:07:00Z"/>
          <w:rFonts w:cs="Calibri"/>
          <w:noProof/>
          <w:szCs w:val="24"/>
          <w:rPrChange w:id="18962" w:author="arkat" w:date="2017-10-11T10:40:00Z">
            <w:rPr>
              <w:ins w:id="18963" w:author="arkat" w:date="2017-10-11T09:57:00Z"/>
              <w:del w:id="18964" w:author="arkat" w:date="2017-10-11T11:07:00Z"/>
              <w:rFonts w:ascii="Times New Roman" w:hAnsi="Times New Roman" w:cs="Times New Roman"/>
              <w:noProof/>
              <w:szCs w:val="24"/>
            </w:rPr>
          </w:rPrChange>
        </w:rPr>
        <w:pPrChange w:id="18965" w:author="arkat" w:date="2017-10-11T11:07:00Z">
          <w:pPr>
            <w:widowControl w:val="0"/>
            <w:autoSpaceDE w:val="0"/>
            <w:autoSpaceDN w:val="0"/>
            <w:adjustRightInd w:val="0"/>
            <w:spacing w:after="140" w:line="288" w:lineRule="auto"/>
            <w:ind w:left="480" w:hanging="480"/>
          </w:pPr>
        </w:pPrChange>
      </w:pPr>
      <w:ins w:id="18966" w:author="arkat" w:date="2017-10-11T09:57:00Z">
        <w:del w:id="18967" w:author="arkat" w:date="2017-10-11T11:07:00Z">
          <w:r w:rsidRPr="007772FD" w:rsidDel="00DE59C1">
            <w:rPr>
              <w:rFonts w:cs="Calibri"/>
              <w:noProof/>
              <w:szCs w:val="24"/>
              <w:rPrChange w:id="18968" w:author="arkat" w:date="2017-10-11T10:40:00Z">
                <w:rPr>
                  <w:rFonts w:ascii="Times New Roman" w:hAnsi="Times New Roman" w:cs="Times New Roman"/>
                  <w:noProof/>
                  <w:szCs w:val="24"/>
                </w:rPr>
              </w:rPrChange>
            </w:rPr>
            <w:delText>Khudori, A.N. &amp; Kurniawan, T.A. 2017. Business Process Model Transformation Techniques : A Comprehensive Survey. X(X): 1–8.</w:delText>
          </w:r>
        </w:del>
      </w:ins>
    </w:p>
    <w:p w14:paraId="32971911" w14:textId="5F081520" w:rsidR="00F24F14" w:rsidRPr="007772FD" w:rsidDel="00DE59C1" w:rsidRDefault="00F24F14">
      <w:pPr>
        <w:widowControl w:val="0"/>
        <w:autoSpaceDE w:val="0"/>
        <w:autoSpaceDN w:val="0"/>
        <w:adjustRightInd w:val="0"/>
        <w:spacing w:after="0"/>
        <w:rPr>
          <w:ins w:id="18969" w:author="arkat" w:date="2017-10-11T09:57:00Z"/>
          <w:del w:id="18970" w:author="arkat" w:date="2017-10-11T11:07:00Z"/>
          <w:rFonts w:cs="Calibri"/>
          <w:noProof/>
          <w:szCs w:val="24"/>
          <w:rPrChange w:id="18971" w:author="arkat" w:date="2017-10-11T10:40:00Z">
            <w:rPr>
              <w:ins w:id="18972" w:author="arkat" w:date="2017-10-11T09:57:00Z"/>
              <w:del w:id="18973" w:author="arkat" w:date="2017-10-11T11:07:00Z"/>
              <w:rFonts w:ascii="Times New Roman" w:hAnsi="Times New Roman" w:cs="Times New Roman"/>
              <w:noProof/>
              <w:szCs w:val="24"/>
            </w:rPr>
          </w:rPrChange>
        </w:rPr>
        <w:pPrChange w:id="18974" w:author="arkat" w:date="2017-10-11T11:07:00Z">
          <w:pPr>
            <w:widowControl w:val="0"/>
            <w:autoSpaceDE w:val="0"/>
            <w:autoSpaceDN w:val="0"/>
            <w:adjustRightInd w:val="0"/>
            <w:spacing w:after="140" w:line="288" w:lineRule="auto"/>
            <w:ind w:left="480" w:hanging="480"/>
          </w:pPr>
        </w:pPrChange>
      </w:pPr>
      <w:ins w:id="18975" w:author="arkat" w:date="2017-10-11T09:57:00Z">
        <w:del w:id="18976" w:author="arkat" w:date="2017-10-11T11:07:00Z">
          <w:r w:rsidRPr="007772FD" w:rsidDel="00DE59C1">
            <w:rPr>
              <w:rFonts w:cs="Calibri"/>
              <w:noProof/>
              <w:szCs w:val="24"/>
              <w:rPrChange w:id="18977" w:author="arkat" w:date="2017-10-11T10:40:00Z">
                <w:rPr>
                  <w:rFonts w:ascii="Times New Roman" w:hAnsi="Times New Roman" w:cs="Times New Roman"/>
                  <w:noProof/>
                  <w:szCs w:val="24"/>
                </w:rPr>
              </w:rPrChange>
            </w:rPr>
            <w:delText xml:space="preserve">Ko, R.K.L., Lee, S.S.G. &amp; Wah Lee, E. 2009. Business process management (BPM) standards: a survey. </w:delText>
          </w:r>
          <w:r w:rsidRPr="007772FD" w:rsidDel="00DE59C1">
            <w:rPr>
              <w:rFonts w:cs="Calibri"/>
              <w:i/>
              <w:iCs/>
              <w:noProof/>
              <w:szCs w:val="24"/>
              <w:rPrChange w:id="18978" w:author="arkat" w:date="2017-10-11T10:40:00Z">
                <w:rPr>
                  <w:rFonts w:ascii="Times New Roman" w:hAnsi="Times New Roman" w:cs="Times New Roman"/>
                  <w:i/>
                  <w:iCs/>
                  <w:noProof/>
                  <w:szCs w:val="24"/>
                </w:rPr>
              </w:rPrChange>
            </w:rPr>
            <w:delText>Business Process Management Journal</w:delText>
          </w:r>
          <w:r w:rsidRPr="007772FD" w:rsidDel="00DE59C1">
            <w:rPr>
              <w:rFonts w:cs="Calibri"/>
              <w:noProof/>
              <w:szCs w:val="24"/>
              <w:rPrChange w:id="18979" w:author="arkat" w:date="2017-10-11T10:40:00Z">
                <w:rPr>
                  <w:rFonts w:ascii="Times New Roman" w:hAnsi="Times New Roman" w:cs="Times New Roman"/>
                  <w:noProof/>
                  <w:szCs w:val="24"/>
                </w:rPr>
              </w:rPrChange>
            </w:rPr>
            <w:delText>, 15(5): 744–791. Tersedia di http://www.emeraldinsight.com/doi/abs/10.1108/14637150910987937.</w:delText>
          </w:r>
        </w:del>
      </w:ins>
    </w:p>
    <w:p w14:paraId="69A96AE7" w14:textId="2BADDDA4" w:rsidR="00F24F14" w:rsidRPr="007772FD" w:rsidDel="00DE59C1" w:rsidRDefault="00F24F14">
      <w:pPr>
        <w:widowControl w:val="0"/>
        <w:autoSpaceDE w:val="0"/>
        <w:autoSpaceDN w:val="0"/>
        <w:adjustRightInd w:val="0"/>
        <w:spacing w:after="0"/>
        <w:rPr>
          <w:ins w:id="18980" w:author="arkat" w:date="2017-10-11T09:57:00Z"/>
          <w:del w:id="18981" w:author="arkat" w:date="2017-10-11T11:07:00Z"/>
          <w:rFonts w:cs="Calibri"/>
          <w:noProof/>
          <w:szCs w:val="24"/>
          <w:rPrChange w:id="18982" w:author="arkat" w:date="2017-10-11T10:40:00Z">
            <w:rPr>
              <w:ins w:id="18983" w:author="arkat" w:date="2017-10-11T09:57:00Z"/>
              <w:del w:id="18984" w:author="arkat" w:date="2017-10-11T11:07:00Z"/>
              <w:rFonts w:ascii="Times New Roman" w:hAnsi="Times New Roman" w:cs="Times New Roman"/>
              <w:noProof/>
              <w:szCs w:val="24"/>
            </w:rPr>
          </w:rPrChange>
        </w:rPr>
        <w:pPrChange w:id="18985" w:author="arkat" w:date="2017-10-11T11:07:00Z">
          <w:pPr>
            <w:widowControl w:val="0"/>
            <w:autoSpaceDE w:val="0"/>
            <w:autoSpaceDN w:val="0"/>
            <w:adjustRightInd w:val="0"/>
            <w:spacing w:after="140" w:line="288" w:lineRule="auto"/>
            <w:ind w:left="480" w:hanging="480"/>
          </w:pPr>
        </w:pPrChange>
      </w:pPr>
      <w:ins w:id="18986" w:author="arkat" w:date="2017-10-11T09:57:00Z">
        <w:del w:id="18987" w:author="arkat" w:date="2017-10-11T11:07:00Z">
          <w:r w:rsidRPr="007772FD" w:rsidDel="00DE59C1">
            <w:rPr>
              <w:rFonts w:cs="Calibri"/>
              <w:noProof/>
              <w:szCs w:val="24"/>
              <w:rPrChange w:id="18988" w:author="arkat" w:date="2017-10-11T10:40:00Z">
                <w:rPr>
                  <w:rFonts w:ascii="Times New Roman" w:hAnsi="Times New Roman" w:cs="Times New Roman"/>
                  <w:noProof/>
                  <w:szCs w:val="24"/>
                </w:rPr>
              </w:rPrChange>
            </w:rPr>
            <w:delText xml:space="preserve">Kotsev, V., Stanev, I. &amp; Grigorova, K. 2011. </w:delText>
          </w:r>
          <w:r w:rsidRPr="007772FD" w:rsidDel="00DE59C1">
            <w:rPr>
              <w:rFonts w:cs="Calibri"/>
              <w:i/>
              <w:iCs/>
              <w:noProof/>
              <w:szCs w:val="24"/>
              <w:rPrChange w:id="18989" w:author="arkat" w:date="2017-10-11T10:40:00Z">
                <w:rPr>
                  <w:rFonts w:ascii="Times New Roman" w:hAnsi="Times New Roman" w:cs="Times New Roman"/>
                  <w:i/>
                  <w:iCs/>
                  <w:noProof/>
                  <w:szCs w:val="24"/>
                </w:rPr>
              </w:rPrChange>
            </w:rPr>
            <w:delText>BPMN-EPC-BPMN Converter (PDF Download Available)</w:delText>
          </w:r>
          <w:r w:rsidRPr="007772FD" w:rsidDel="00DE59C1">
            <w:rPr>
              <w:rFonts w:cs="Calibri"/>
              <w:noProof/>
              <w:szCs w:val="24"/>
              <w:rPrChange w:id="18990" w:author="arkat" w:date="2017-10-11T10:40:00Z">
                <w:rPr>
                  <w:rFonts w:ascii="Times New Roman" w:hAnsi="Times New Roman" w:cs="Times New Roman"/>
                  <w:noProof/>
                  <w:szCs w:val="24"/>
                </w:rPr>
              </w:rPrChange>
            </w:rPr>
            <w:delText>. Tersedia di https://www.researchgate.net/publication/265401318_BPMN-EPC-BPMN_Converter [Accessed 1 Februari 2017].</w:delText>
          </w:r>
        </w:del>
      </w:ins>
    </w:p>
    <w:p w14:paraId="237715EF" w14:textId="54715514" w:rsidR="00F24F14" w:rsidRPr="007772FD" w:rsidDel="00DE59C1" w:rsidRDefault="00F24F14">
      <w:pPr>
        <w:widowControl w:val="0"/>
        <w:autoSpaceDE w:val="0"/>
        <w:autoSpaceDN w:val="0"/>
        <w:adjustRightInd w:val="0"/>
        <w:spacing w:after="0"/>
        <w:rPr>
          <w:ins w:id="18991" w:author="arkat" w:date="2017-10-11T09:57:00Z"/>
          <w:del w:id="18992" w:author="arkat" w:date="2017-10-11T11:07:00Z"/>
          <w:rFonts w:cs="Calibri"/>
          <w:noProof/>
          <w:szCs w:val="24"/>
          <w:rPrChange w:id="18993" w:author="arkat" w:date="2017-10-11T10:40:00Z">
            <w:rPr>
              <w:ins w:id="18994" w:author="arkat" w:date="2017-10-11T09:57:00Z"/>
              <w:del w:id="18995" w:author="arkat" w:date="2017-10-11T11:07:00Z"/>
              <w:rFonts w:ascii="Times New Roman" w:hAnsi="Times New Roman" w:cs="Times New Roman"/>
              <w:noProof/>
              <w:szCs w:val="24"/>
            </w:rPr>
          </w:rPrChange>
        </w:rPr>
        <w:pPrChange w:id="18996" w:author="arkat" w:date="2017-10-11T11:07:00Z">
          <w:pPr>
            <w:widowControl w:val="0"/>
            <w:autoSpaceDE w:val="0"/>
            <w:autoSpaceDN w:val="0"/>
            <w:adjustRightInd w:val="0"/>
            <w:spacing w:after="140" w:line="288" w:lineRule="auto"/>
            <w:ind w:left="480" w:hanging="480"/>
          </w:pPr>
        </w:pPrChange>
      </w:pPr>
      <w:ins w:id="18997" w:author="arkat" w:date="2017-10-11T09:57:00Z">
        <w:del w:id="18998" w:author="arkat" w:date="2017-10-11T11:07:00Z">
          <w:r w:rsidRPr="007772FD" w:rsidDel="00DE59C1">
            <w:rPr>
              <w:rFonts w:cs="Calibri"/>
              <w:noProof/>
              <w:szCs w:val="24"/>
              <w:rPrChange w:id="18999" w:author="arkat" w:date="2017-10-11T10:40:00Z">
                <w:rPr>
                  <w:rFonts w:ascii="Times New Roman" w:hAnsi="Times New Roman" w:cs="Times New Roman"/>
                  <w:noProof/>
                  <w:szCs w:val="24"/>
                </w:rPr>
              </w:rPrChange>
            </w:rPr>
            <w:delText xml:space="preserve">Kurniawan, T.A. 2013. </w:delText>
          </w:r>
          <w:r w:rsidRPr="007772FD" w:rsidDel="00DE59C1">
            <w:rPr>
              <w:rFonts w:cs="Calibri"/>
              <w:i/>
              <w:iCs/>
              <w:noProof/>
              <w:szCs w:val="24"/>
              <w:rPrChange w:id="19000" w:author="arkat" w:date="2017-10-11T10:40:00Z">
                <w:rPr>
                  <w:rFonts w:ascii="Times New Roman" w:hAnsi="Times New Roman" w:cs="Times New Roman"/>
                  <w:i/>
                  <w:iCs/>
                  <w:noProof/>
                  <w:szCs w:val="24"/>
                </w:rPr>
              </w:rPrChange>
            </w:rPr>
            <w:delText>Process ecosystem views to managing changes in business process repositories</w:delText>
          </w:r>
          <w:r w:rsidRPr="007772FD" w:rsidDel="00DE59C1">
            <w:rPr>
              <w:rFonts w:cs="Calibri"/>
              <w:noProof/>
              <w:szCs w:val="24"/>
              <w:rPrChange w:id="19001" w:author="arkat" w:date="2017-10-11T10:40:00Z">
                <w:rPr>
                  <w:rFonts w:ascii="Times New Roman" w:hAnsi="Times New Roman" w:cs="Times New Roman"/>
                  <w:noProof/>
                  <w:szCs w:val="24"/>
                </w:rPr>
              </w:rPrChange>
            </w:rPr>
            <w:delText>.</w:delText>
          </w:r>
        </w:del>
      </w:ins>
    </w:p>
    <w:p w14:paraId="2A912886" w14:textId="35CA5F75" w:rsidR="00F24F14" w:rsidRPr="007772FD" w:rsidDel="00DE59C1" w:rsidRDefault="00F24F14">
      <w:pPr>
        <w:widowControl w:val="0"/>
        <w:autoSpaceDE w:val="0"/>
        <w:autoSpaceDN w:val="0"/>
        <w:adjustRightInd w:val="0"/>
        <w:spacing w:after="0"/>
        <w:rPr>
          <w:ins w:id="19002" w:author="arkat" w:date="2017-10-11T09:57:00Z"/>
          <w:del w:id="19003" w:author="arkat" w:date="2017-10-11T11:07:00Z"/>
          <w:rFonts w:cs="Calibri"/>
          <w:noProof/>
          <w:szCs w:val="24"/>
          <w:rPrChange w:id="19004" w:author="arkat" w:date="2017-10-11T10:40:00Z">
            <w:rPr>
              <w:ins w:id="19005" w:author="arkat" w:date="2017-10-11T09:57:00Z"/>
              <w:del w:id="19006" w:author="arkat" w:date="2017-10-11T11:07:00Z"/>
              <w:rFonts w:ascii="Times New Roman" w:hAnsi="Times New Roman" w:cs="Times New Roman"/>
              <w:noProof/>
              <w:szCs w:val="24"/>
            </w:rPr>
          </w:rPrChange>
        </w:rPr>
        <w:pPrChange w:id="19007" w:author="arkat" w:date="2017-10-11T11:07:00Z">
          <w:pPr>
            <w:widowControl w:val="0"/>
            <w:autoSpaceDE w:val="0"/>
            <w:autoSpaceDN w:val="0"/>
            <w:adjustRightInd w:val="0"/>
            <w:spacing w:after="140" w:line="288" w:lineRule="auto"/>
            <w:ind w:left="480" w:hanging="480"/>
          </w:pPr>
        </w:pPrChange>
      </w:pPr>
      <w:ins w:id="19008" w:author="arkat" w:date="2017-10-11T09:57:00Z">
        <w:del w:id="19009" w:author="arkat" w:date="2017-10-11T11:07:00Z">
          <w:r w:rsidRPr="007772FD" w:rsidDel="00DE59C1">
            <w:rPr>
              <w:rFonts w:cs="Calibri"/>
              <w:noProof/>
              <w:szCs w:val="24"/>
              <w:rPrChange w:id="19010" w:author="arkat" w:date="2017-10-11T10:40:00Z">
                <w:rPr>
                  <w:rFonts w:ascii="Times New Roman" w:hAnsi="Times New Roman" w:cs="Times New Roman"/>
                  <w:noProof/>
                  <w:szCs w:val="24"/>
                </w:rPr>
              </w:rPrChange>
            </w:rPr>
            <w:delText xml:space="preserve">Lu, R. &amp; Sadiq, S. 2007. A Survey of Comparative Business Process Modeling Approaches. </w:delText>
          </w:r>
          <w:r w:rsidRPr="007772FD" w:rsidDel="00DE59C1">
            <w:rPr>
              <w:rFonts w:cs="Calibri"/>
              <w:i/>
              <w:iCs/>
              <w:noProof/>
              <w:szCs w:val="24"/>
              <w:rPrChange w:id="19011" w:author="arkat" w:date="2017-10-11T10:40:00Z">
                <w:rPr>
                  <w:rFonts w:ascii="Times New Roman" w:hAnsi="Times New Roman" w:cs="Times New Roman"/>
                  <w:i/>
                  <w:iCs/>
                  <w:noProof/>
                  <w:szCs w:val="24"/>
                </w:rPr>
              </w:rPrChange>
            </w:rPr>
            <w:delText>International Conference on Business Information Systems. Springer Berlin Heidelberg</w:delText>
          </w:r>
          <w:r w:rsidRPr="007772FD" w:rsidDel="00DE59C1">
            <w:rPr>
              <w:rFonts w:cs="Calibri"/>
              <w:noProof/>
              <w:szCs w:val="24"/>
              <w:rPrChange w:id="19012" w:author="arkat" w:date="2017-10-11T10:40:00Z">
                <w:rPr>
                  <w:rFonts w:ascii="Times New Roman" w:hAnsi="Times New Roman" w:cs="Times New Roman"/>
                  <w:noProof/>
                  <w:szCs w:val="24"/>
                </w:rPr>
              </w:rPrChange>
            </w:rPr>
            <w:delText>, 4439: 82–94.</w:delText>
          </w:r>
        </w:del>
      </w:ins>
    </w:p>
    <w:p w14:paraId="1DCC6716" w14:textId="040DABFE" w:rsidR="00F24F14" w:rsidRPr="007772FD" w:rsidDel="00DE59C1" w:rsidRDefault="00F24F14">
      <w:pPr>
        <w:widowControl w:val="0"/>
        <w:autoSpaceDE w:val="0"/>
        <w:autoSpaceDN w:val="0"/>
        <w:adjustRightInd w:val="0"/>
        <w:spacing w:after="0"/>
        <w:rPr>
          <w:ins w:id="19013" w:author="arkat" w:date="2017-10-11T09:57:00Z"/>
          <w:del w:id="19014" w:author="arkat" w:date="2017-10-11T11:07:00Z"/>
          <w:rFonts w:cs="Calibri"/>
          <w:noProof/>
          <w:szCs w:val="24"/>
          <w:rPrChange w:id="19015" w:author="arkat" w:date="2017-10-11T10:40:00Z">
            <w:rPr>
              <w:ins w:id="19016" w:author="arkat" w:date="2017-10-11T09:57:00Z"/>
              <w:del w:id="19017" w:author="arkat" w:date="2017-10-11T11:07:00Z"/>
              <w:rFonts w:ascii="Times New Roman" w:hAnsi="Times New Roman" w:cs="Times New Roman"/>
              <w:noProof/>
              <w:szCs w:val="24"/>
            </w:rPr>
          </w:rPrChange>
        </w:rPr>
        <w:pPrChange w:id="19018" w:author="arkat" w:date="2017-10-11T11:07:00Z">
          <w:pPr>
            <w:widowControl w:val="0"/>
            <w:autoSpaceDE w:val="0"/>
            <w:autoSpaceDN w:val="0"/>
            <w:adjustRightInd w:val="0"/>
            <w:spacing w:after="140" w:line="288" w:lineRule="auto"/>
            <w:ind w:left="480" w:hanging="480"/>
          </w:pPr>
        </w:pPrChange>
      </w:pPr>
      <w:ins w:id="19019" w:author="arkat" w:date="2017-10-11T09:57:00Z">
        <w:del w:id="19020" w:author="arkat" w:date="2017-10-11T11:07:00Z">
          <w:r w:rsidRPr="007772FD" w:rsidDel="00DE59C1">
            <w:rPr>
              <w:rFonts w:cs="Calibri"/>
              <w:noProof/>
              <w:szCs w:val="24"/>
              <w:rPrChange w:id="19021" w:author="arkat" w:date="2017-10-11T10:40:00Z">
                <w:rPr>
                  <w:rFonts w:ascii="Times New Roman" w:hAnsi="Times New Roman" w:cs="Times New Roman"/>
                  <w:noProof/>
                  <w:szCs w:val="24"/>
                </w:rPr>
              </w:rPrChange>
            </w:rPr>
            <w:delText xml:space="preserve">Macek, O. &amp; Richta, K. 2009. The BPM to UML activity diagram transformation using XSLT. </w:delText>
          </w:r>
          <w:r w:rsidRPr="007772FD" w:rsidDel="00DE59C1">
            <w:rPr>
              <w:rFonts w:cs="Calibri"/>
              <w:i/>
              <w:iCs/>
              <w:noProof/>
              <w:szCs w:val="24"/>
              <w:rPrChange w:id="19022" w:author="arkat" w:date="2017-10-11T10:40:00Z">
                <w:rPr>
                  <w:rFonts w:ascii="Times New Roman" w:hAnsi="Times New Roman" w:cs="Times New Roman"/>
                  <w:i/>
                  <w:iCs/>
                  <w:noProof/>
                  <w:szCs w:val="24"/>
                </w:rPr>
              </w:rPrChange>
            </w:rPr>
            <w:delText>CEUR Workshop Proceedings</w:delText>
          </w:r>
          <w:r w:rsidRPr="007772FD" w:rsidDel="00DE59C1">
            <w:rPr>
              <w:rFonts w:cs="Calibri"/>
              <w:noProof/>
              <w:szCs w:val="24"/>
              <w:rPrChange w:id="19023" w:author="arkat" w:date="2017-10-11T10:40:00Z">
                <w:rPr>
                  <w:rFonts w:ascii="Times New Roman" w:hAnsi="Times New Roman" w:cs="Times New Roman"/>
                  <w:noProof/>
                  <w:szCs w:val="24"/>
                </w:rPr>
              </w:rPrChange>
            </w:rPr>
            <w:delText>, 471: 119–129.</w:delText>
          </w:r>
        </w:del>
      </w:ins>
    </w:p>
    <w:p w14:paraId="459B78A1" w14:textId="4D57FE37" w:rsidR="00F24F14" w:rsidRPr="007772FD" w:rsidDel="00DE59C1" w:rsidRDefault="00F24F14">
      <w:pPr>
        <w:widowControl w:val="0"/>
        <w:autoSpaceDE w:val="0"/>
        <w:autoSpaceDN w:val="0"/>
        <w:adjustRightInd w:val="0"/>
        <w:spacing w:after="0"/>
        <w:rPr>
          <w:ins w:id="19024" w:author="arkat" w:date="2017-10-11T09:57:00Z"/>
          <w:del w:id="19025" w:author="arkat" w:date="2017-10-11T11:07:00Z"/>
          <w:rFonts w:cs="Calibri"/>
          <w:noProof/>
          <w:szCs w:val="24"/>
          <w:rPrChange w:id="19026" w:author="arkat" w:date="2017-10-11T10:40:00Z">
            <w:rPr>
              <w:ins w:id="19027" w:author="arkat" w:date="2017-10-11T09:57:00Z"/>
              <w:del w:id="19028" w:author="arkat" w:date="2017-10-11T11:07:00Z"/>
              <w:rFonts w:ascii="Times New Roman" w:hAnsi="Times New Roman" w:cs="Times New Roman"/>
              <w:noProof/>
              <w:szCs w:val="24"/>
            </w:rPr>
          </w:rPrChange>
        </w:rPr>
        <w:pPrChange w:id="19029" w:author="arkat" w:date="2017-10-11T11:07:00Z">
          <w:pPr>
            <w:widowControl w:val="0"/>
            <w:autoSpaceDE w:val="0"/>
            <w:autoSpaceDN w:val="0"/>
            <w:adjustRightInd w:val="0"/>
            <w:spacing w:after="140" w:line="288" w:lineRule="auto"/>
            <w:ind w:left="480" w:hanging="480"/>
          </w:pPr>
        </w:pPrChange>
      </w:pPr>
      <w:ins w:id="19030" w:author="arkat" w:date="2017-10-11T09:57:00Z">
        <w:del w:id="19031" w:author="arkat" w:date="2017-10-11T11:07:00Z">
          <w:r w:rsidRPr="007772FD" w:rsidDel="00DE59C1">
            <w:rPr>
              <w:rFonts w:cs="Calibri"/>
              <w:noProof/>
              <w:szCs w:val="24"/>
              <w:rPrChange w:id="19032" w:author="arkat" w:date="2017-10-11T10:40:00Z">
                <w:rPr>
                  <w:rFonts w:ascii="Times New Roman" w:hAnsi="Times New Roman" w:cs="Times New Roman"/>
                  <w:noProof/>
                  <w:szCs w:val="24"/>
                </w:rPr>
              </w:rPrChange>
            </w:rPr>
            <w:delText xml:space="preserve">Mendling, J. &amp; Nüttgens, M. 2006. EPC markup language (EPML): an XML-based interchange format for event-driven process chains (EPC). </w:delText>
          </w:r>
          <w:r w:rsidRPr="007772FD" w:rsidDel="00DE59C1">
            <w:rPr>
              <w:rFonts w:cs="Calibri"/>
              <w:i/>
              <w:iCs/>
              <w:noProof/>
              <w:szCs w:val="24"/>
              <w:rPrChange w:id="19033" w:author="arkat" w:date="2017-10-11T10:40:00Z">
                <w:rPr>
                  <w:rFonts w:ascii="Times New Roman" w:hAnsi="Times New Roman" w:cs="Times New Roman"/>
                  <w:i/>
                  <w:iCs/>
                  <w:noProof/>
                  <w:szCs w:val="24"/>
                </w:rPr>
              </w:rPrChange>
            </w:rPr>
            <w:delText>Information Systems and e-Business Management</w:delText>
          </w:r>
          <w:r w:rsidRPr="007772FD" w:rsidDel="00DE59C1">
            <w:rPr>
              <w:rFonts w:cs="Calibri"/>
              <w:noProof/>
              <w:szCs w:val="24"/>
              <w:rPrChange w:id="19034" w:author="arkat" w:date="2017-10-11T10:40:00Z">
                <w:rPr>
                  <w:rFonts w:ascii="Times New Roman" w:hAnsi="Times New Roman" w:cs="Times New Roman"/>
                  <w:noProof/>
                  <w:szCs w:val="24"/>
                </w:rPr>
              </w:rPrChange>
            </w:rPr>
            <w:delText>, 4(3): 245–263. Tersedia di http://link.springer.com/10.1007/s10257-005-0026-1 [Accessed 18 September 2017].</w:delText>
          </w:r>
        </w:del>
      </w:ins>
    </w:p>
    <w:p w14:paraId="786F96D2" w14:textId="5F8C90FF" w:rsidR="00F24F14" w:rsidRPr="007772FD" w:rsidDel="00DE59C1" w:rsidRDefault="00F24F14">
      <w:pPr>
        <w:widowControl w:val="0"/>
        <w:autoSpaceDE w:val="0"/>
        <w:autoSpaceDN w:val="0"/>
        <w:adjustRightInd w:val="0"/>
        <w:spacing w:after="0"/>
        <w:rPr>
          <w:ins w:id="19035" w:author="arkat" w:date="2017-10-11T09:57:00Z"/>
          <w:del w:id="19036" w:author="arkat" w:date="2017-10-11T11:07:00Z"/>
          <w:rFonts w:cs="Calibri"/>
          <w:noProof/>
          <w:szCs w:val="24"/>
          <w:rPrChange w:id="19037" w:author="arkat" w:date="2017-10-11T10:40:00Z">
            <w:rPr>
              <w:ins w:id="19038" w:author="arkat" w:date="2017-10-11T09:57:00Z"/>
              <w:del w:id="19039" w:author="arkat" w:date="2017-10-11T11:07:00Z"/>
              <w:rFonts w:ascii="Times New Roman" w:hAnsi="Times New Roman" w:cs="Times New Roman"/>
              <w:noProof/>
              <w:szCs w:val="24"/>
            </w:rPr>
          </w:rPrChange>
        </w:rPr>
        <w:pPrChange w:id="19040" w:author="arkat" w:date="2017-10-11T11:07:00Z">
          <w:pPr>
            <w:widowControl w:val="0"/>
            <w:autoSpaceDE w:val="0"/>
            <w:autoSpaceDN w:val="0"/>
            <w:adjustRightInd w:val="0"/>
            <w:spacing w:after="140" w:line="288" w:lineRule="auto"/>
            <w:ind w:left="480" w:hanging="480"/>
          </w:pPr>
        </w:pPrChange>
      </w:pPr>
      <w:ins w:id="19041" w:author="arkat" w:date="2017-10-11T09:57:00Z">
        <w:del w:id="19042" w:author="arkat" w:date="2017-10-11T11:07:00Z">
          <w:r w:rsidRPr="007772FD" w:rsidDel="00DE59C1">
            <w:rPr>
              <w:rFonts w:cs="Calibri"/>
              <w:noProof/>
              <w:szCs w:val="24"/>
              <w:rPrChange w:id="19043" w:author="arkat" w:date="2017-10-11T10:40:00Z">
                <w:rPr>
                  <w:rFonts w:ascii="Times New Roman" w:hAnsi="Times New Roman" w:cs="Times New Roman"/>
                  <w:noProof/>
                  <w:szCs w:val="24"/>
                </w:rPr>
              </w:rPrChange>
            </w:rPr>
            <w:delText xml:space="preserve">Mens, T. &amp; Gorp, P. Van 2006. A taxonomy of model transformation. </w:delText>
          </w:r>
          <w:r w:rsidRPr="007772FD" w:rsidDel="00DE59C1">
            <w:rPr>
              <w:rFonts w:cs="Calibri"/>
              <w:i/>
              <w:iCs/>
              <w:noProof/>
              <w:szCs w:val="24"/>
              <w:rPrChange w:id="19044" w:author="arkat" w:date="2017-10-11T10:40:00Z">
                <w:rPr>
                  <w:rFonts w:ascii="Times New Roman" w:hAnsi="Times New Roman" w:cs="Times New Roman"/>
                  <w:i/>
                  <w:iCs/>
                  <w:noProof/>
                  <w:szCs w:val="24"/>
                </w:rPr>
              </w:rPrChange>
            </w:rPr>
            <w:delText>Electronic Notes in Theoretical Computer Science</w:delText>
          </w:r>
          <w:r w:rsidRPr="007772FD" w:rsidDel="00DE59C1">
            <w:rPr>
              <w:rFonts w:cs="Calibri"/>
              <w:noProof/>
              <w:szCs w:val="24"/>
              <w:rPrChange w:id="19045" w:author="arkat" w:date="2017-10-11T10:40:00Z">
                <w:rPr>
                  <w:rFonts w:ascii="Times New Roman" w:hAnsi="Times New Roman" w:cs="Times New Roman"/>
                  <w:noProof/>
                  <w:szCs w:val="24"/>
                </w:rPr>
              </w:rPrChange>
            </w:rPr>
            <w:delText>. Tersedia di http://www.sciencedirect.com/science/article/pii/S1571066106001435 [Accessed 4 Februari 2017].</w:delText>
          </w:r>
        </w:del>
      </w:ins>
    </w:p>
    <w:p w14:paraId="6BF9EA6D" w14:textId="29DB1955" w:rsidR="00F24F14" w:rsidRPr="007772FD" w:rsidDel="00DE59C1" w:rsidRDefault="00F24F14">
      <w:pPr>
        <w:widowControl w:val="0"/>
        <w:autoSpaceDE w:val="0"/>
        <w:autoSpaceDN w:val="0"/>
        <w:adjustRightInd w:val="0"/>
        <w:spacing w:after="0"/>
        <w:rPr>
          <w:ins w:id="19046" w:author="arkat" w:date="2017-10-11T09:57:00Z"/>
          <w:del w:id="19047" w:author="arkat" w:date="2017-10-11T11:07:00Z"/>
          <w:rFonts w:cs="Calibri"/>
          <w:noProof/>
          <w:szCs w:val="24"/>
          <w:rPrChange w:id="19048" w:author="arkat" w:date="2017-10-11T10:40:00Z">
            <w:rPr>
              <w:ins w:id="19049" w:author="arkat" w:date="2017-10-11T09:57:00Z"/>
              <w:del w:id="19050" w:author="arkat" w:date="2017-10-11T11:07:00Z"/>
              <w:rFonts w:ascii="Times New Roman" w:hAnsi="Times New Roman" w:cs="Times New Roman"/>
              <w:noProof/>
              <w:szCs w:val="24"/>
            </w:rPr>
          </w:rPrChange>
        </w:rPr>
        <w:pPrChange w:id="19051" w:author="arkat" w:date="2017-10-11T11:07:00Z">
          <w:pPr>
            <w:widowControl w:val="0"/>
            <w:autoSpaceDE w:val="0"/>
            <w:autoSpaceDN w:val="0"/>
            <w:adjustRightInd w:val="0"/>
            <w:spacing w:after="140" w:line="288" w:lineRule="auto"/>
            <w:ind w:left="480" w:hanging="480"/>
          </w:pPr>
        </w:pPrChange>
      </w:pPr>
      <w:ins w:id="19052" w:author="arkat" w:date="2017-10-11T09:57:00Z">
        <w:del w:id="19053" w:author="arkat" w:date="2017-10-11T11:07:00Z">
          <w:r w:rsidRPr="007772FD" w:rsidDel="00DE59C1">
            <w:rPr>
              <w:rFonts w:cs="Calibri"/>
              <w:noProof/>
              <w:szCs w:val="24"/>
              <w:rPrChange w:id="19054" w:author="arkat" w:date="2017-10-11T10:40:00Z">
                <w:rPr>
                  <w:rFonts w:ascii="Times New Roman" w:hAnsi="Times New Roman" w:cs="Times New Roman"/>
                  <w:noProof/>
                  <w:szCs w:val="24"/>
                </w:rPr>
              </w:rPrChange>
            </w:rPr>
            <w:delText xml:space="preserve">Mouline, S. &amp; Lyazidi, A. 2013. Formal Verification of BPMN Models using Petri Nets. </w:delText>
          </w:r>
          <w:r w:rsidRPr="007772FD" w:rsidDel="00DE59C1">
            <w:rPr>
              <w:rFonts w:cs="Calibri"/>
              <w:i/>
              <w:iCs/>
              <w:noProof/>
              <w:szCs w:val="24"/>
              <w:rPrChange w:id="19055" w:author="arkat" w:date="2017-10-11T10:40:00Z">
                <w:rPr>
                  <w:rFonts w:ascii="Times New Roman" w:hAnsi="Times New Roman" w:cs="Times New Roman"/>
                  <w:i/>
                  <w:iCs/>
                  <w:noProof/>
                  <w:szCs w:val="24"/>
                </w:rPr>
              </w:rPrChange>
            </w:rPr>
            <w:delText>Maroc 2013, The 1st International Workshop on Models and Algorithms for Reliable and Open Computing</w:delText>
          </w:r>
          <w:r w:rsidRPr="007772FD" w:rsidDel="00DE59C1">
            <w:rPr>
              <w:rFonts w:cs="Calibri"/>
              <w:noProof/>
              <w:szCs w:val="24"/>
              <w:rPrChange w:id="19056" w:author="arkat" w:date="2017-10-11T10:40:00Z">
                <w:rPr>
                  <w:rFonts w:ascii="Times New Roman" w:hAnsi="Times New Roman" w:cs="Times New Roman"/>
                  <w:noProof/>
                  <w:szCs w:val="24"/>
                </w:rPr>
              </w:rPrChange>
            </w:rPr>
            <w:delText>, (April): 0–4. Tersedia di http://www.researchgate.net/publication/260025138_Formal_Verification_of_BPMN_Models_using_Petri_Nets.</w:delText>
          </w:r>
        </w:del>
      </w:ins>
    </w:p>
    <w:p w14:paraId="6DA3466A" w14:textId="23A1CED8" w:rsidR="00F24F14" w:rsidRPr="007772FD" w:rsidDel="00DE59C1" w:rsidRDefault="00F24F14">
      <w:pPr>
        <w:widowControl w:val="0"/>
        <w:autoSpaceDE w:val="0"/>
        <w:autoSpaceDN w:val="0"/>
        <w:adjustRightInd w:val="0"/>
        <w:spacing w:after="0"/>
        <w:rPr>
          <w:ins w:id="19057" w:author="arkat" w:date="2017-10-11T09:57:00Z"/>
          <w:del w:id="19058" w:author="arkat" w:date="2017-10-11T11:07:00Z"/>
          <w:rFonts w:cs="Calibri"/>
          <w:noProof/>
          <w:szCs w:val="24"/>
          <w:rPrChange w:id="19059" w:author="arkat" w:date="2017-10-11T10:40:00Z">
            <w:rPr>
              <w:ins w:id="19060" w:author="arkat" w:date="2017-10-11T09:57:00Z"/>
              <w:del w:id="19061" w:author="arkat" w:date="2017-10-11T11:07:00Z"/>
              <w:rFonts w:ascii="Times New Roman" w:hAnsi="Times New Roman" w:cs="Times New Roman"/>
              <w:noProof/>
              <w:szCs w:val="24"/>
            </w:rPr>
          </w:rPrChange>
        </w:rPr>
        <w:pPrChange w:id="19062" w:author="arkat" w:date="2017-10-11T11:07:00Z">
          <w:pPr>
            <w:widowControl w:val="0"/>
            <w:autoSpaceDE w:val="0"/>
            <w:autoSpaceDN w:val="0"/>
            <w:adjustRightInd w:val="0"/>
            <w:spacing w:after="140" w:line="288" w:lineRule="auto"/>
            <w:ind w:left="480" w:hanging="480"/>
          </w:pPr>
        </w:pPrChange>
      </w:pPr>
      <w:ins w:id="19063" w:author="arkat" w:date="2017-10-11T09:57:00Z">
        <w:del w:id="19064" w:author="arkat" w:date="2017-10-11T11:07:00Z">
          <w:r w:rsidRPr="007772FD" w:rsidDel="00DE59C1">
            <w:rPr>
              <w:rFonts w:cs="Calibri"/>
              <w:noProof/>
              <w:szCs w:val="24"/>
              <w:rPrChange w:id="19065" w:author="arkat" w:date="2017-10-11T10:40:00Z">
                <w:rPr>
                  <w:rFonts w:ascii="Times New Roman" w:hAnsi="Times New Roman" w:cs="Times New Roman"/>
                  <w:noProof/>
                  <w:szCs w:val="24"/>
                </w:rPr>
              </w:rPrChange>
            </w:rPr>
            <w:delText xml:space="preserve">Murzek, M. &amp; Kramler, G. 2007. Business process model transformation issues. </w:delText>
          </w:r>
          <w:r w:rsidRPr="007772FD" w:rsidDel="00DE59C1">
            <w:rPr>
              <w:rFonts w:cs="Calibri"/>
              <w:i/>
              <w:iCs/>
              <w:noProof/>
              <w:szCs w:val="24"/>
              <w:rPrChange w:id="19066" w:author="arkat" w:date="2017-10-11T10:40:00Z">
                <w:rPr>
                  <w:rFonts w:ascii="Times New Roman" w:hAnsi="Times New Roman" w:cs="Times New Roman"/>
                  <w:i/>
                  <w:iCs/>
                  <w:noProof/>
                  <w:szCs w:val="24"/>
                </w:rPr>
              </w:rPrChange>
            </w:rPr>
            <w:delText>Proceedings of the 9th International Conference on Enterprise Information Systems, Madeira, Portugal</w:delText>
          </w:r>
          <w:r w:rsidRPr="007772FD" w:rsidDel="00DE59C1">
            <w:rPr>
              <w:rFonts w:cs="Calibri"/>
              <w:noProof/>
              <w:szCs w:val="24"/>
              <w:rPrChange w:id="19067" w:author="arkat" w:date="2017-10-11T10:40:00Z">
                <w:rPr>
                  <w:rFonts w:ascii="Times New Roman" w:hAnsi="Times New Roman" w:cs="Times New Roman"/>
                  <w:noProof/>
                  <w:szCs w:val="24"/>
                </w:rPr>
              </w:rPrChange>
            </w:rPr>
            <w:delText>, 3: 144–151. Tersedia di http://publik.tuwien.ac.at/files/pub-inf_4629.pdf.</w:delText>
          </w:r>
        </w:del>
      </w:ins>
    </w:p>
    <w:p w14:paraId="2BD14339" w14:textId="0497EE3C" w:rsidR="00F24F14" w:rsidRPr="007772FD" w:rsidDel="00DE59C1" w:rsidRDefault="00F24F14">
      <w:pPr>
        <w:widowControl w:val="0"/>
        <w:autoSpaceDE w:val="0"/>
        <w:autoSpaceDN w:val="0"/>
        <w:adjustRightInd w:val="0"/>
        <w:spacing w:after="0"/>
        <w:rPr>
          <w:ins w:id="19068" w:author="arkat" w:date="2017-10-11T09:57:00Z"/>
          <w:del w:id="19069" w:author="arkat" w:date="2017-10-11T11:07:00Z"/>
          <w:rFonts w:cs="Calibri"/>
          <w:noProof/>
          <w:szCs w:val="24"/>
          <w:rPrChange w:id="19070" w:author="arkat" w:date="2017-10-11T10:40:00Z">
            <w:rPr>
              <w:ins w:id="19071" w:author="arkat" w:date="2017-10-11T09:57:00Z"/>
              <w:del w:id="19072" w:author="arkat" w:date="2017-10-11T11:07:00Z"/>
              <w:rFonts w:ascii="Times New Roman" w:hAnsi="Times New Roman" w:cs="Times New Roman"/>
              <w:noProof/>
              <w:szCs w:val="24"/>
            </w:rPr>
          </w:rPrChange>
        </w:rPr>
        <w:pPrChange w:id="19073" w:author="arkat" w:date="2017-10-11T11:07:00Z">
          <w:pPr>
            <w:widowControl w:val="0"/>
            <w:autoSpaceDE w:val="0"/>
            <w:autoSpaceDN w:val="0"/>
            <w:adjustRightInd w:val="0"/>
            <w:spacing w:after="140" w:line="288" w:lineRule="auto"/>
            <w:ind w:left="480" w:hanging="480"/>
          </w:pPr>
        </w:pPrChange>
      </w:pPr>
      <w:ins w:id="19074" w:author="arkat" w:date="2017-10-11T09:57:00Z">
        <w:del w:id="19075" w:author="arkat" w:date="2017-10-11T11:07:00Z">
          <w:r w:rsidRPr="007772FD" w:rsidDel="00DE59C1">
            <w:rPr>
              <w:rFonts w:cs="Calibri"/>
              <w:noProof/>
              <w:szCs w:val="24"/>
              <w:rPrChange w:id="19076" w:author="arkat" w:date="2017-10-11T10:40:00Z">
                <w:rPr>
                  <w:rFonts w:ascii="Times New Roman" w:hAnsi="Times New Roman" w:cs="Times New Roman"/>
                  <w:noProof/>
                  <w:szCs w:val="24"/>
                </w:rPr>
              </w:rPrChange>
            </w:rPr>
            <w:delText xml:space="preserve">Object Management Group (OMG) 2011. Business Process Model and Notation (BPMN) Version 2.0. </w:delText>
          </w:r>
          <w:r w:rsidRPr="007772FD" w:rsidDel="00DE59C1">
            <w:rPr>
              <w:rFonts w:cs="Calibri"/>
              <w:i/>
              <w:iCs/>
              <w:noProof/>
              <w:szCs w:val="24"/>
              <w:rPrChange w:id="19077" w:author="arkat" w:date="2017-10-11T10:40:00Z">
                <w:rPr>
                  <w:rFonts w:ascii="Times New Roman" w:hAnsi="Times New Roman" w:cs="Times New Roman"/>
                  <w:i/>
                  <w:iCs/>
                  <w:noProof/>
                  <w:szCs w:val="24"/>
                </w:rPr>
              </w:rPrChange>
            </w:rPr>
            <w:delText>Business</w:delText>
          </w:r>
          <w:r w:rsidRPr="007772FD" w:rsidDel="00DE59C1">
            <w:rPr>
              <w:rFonts w:cs="Calibri"/>
              <w:noProof/>
              <w:szCs w:val="24"/>
              <w:rPrChange w:id="19078" w:author="arkat" w:date="2017-10-11T10:40:00Z">
                <w:rPr>
                  <w:rFonts w:ascii="Times New Roman" w:hAnsi="Times New Roman" w:cs="Times New Roman"/>
                  <w:noProof/>
                  <w:szCs w:val="24"/>
                </w:rPr>
              </w:rPrChange>
            </w:rPr>
            <w:delText>, 50(January): 170. Tersedia di http://www.oatsolutions.com.br/artigos/SpecBPMN_v2.pdf.</w:delText>
          </w:r>
        </w:del>
      </w:ins>
    </w:p>
    <w:p w14:paraId="160CBF25" w14:textId="2D8CEE4A" w:rsidR="00F24F14" w:rsidRPr="007772FD" w:rsidDel="00DE59C1" w:rsidRDefault="00F24F14">
      <w:pPr>
        <w:widowControl w:val="0"/>
        <w:autoSpaceDE w:val="0"/>
        <w:autoSpaceDN w:val="0"/>
        <w:adjustRightInd w:val="0"/>
        <w:spacing w:after="0"/>
        <w:rPr>
          <w:ins w:id="19079" w:author="arkat" w:date="2017-10-11T09:57:00Z"/>
          <w:del w:id="19080" w:author="arkat" w:date="2017-10-11T11:07:00Z"/>
          <w:rFonts w:cs="Calibri"/>
          <w:noProof/>
          <w:szCs w:val="24"/>
          <w:rPrChange w:id="19081" w:author="arkat" w:date="2017-10-11T10:40:00Z">
            <w:rPr>
              <w:ins w:id="19082" w:author="arkat" w:date="2017-10-11T09:57:00Z"/>
              <w:del w:id="19083" w:author="arkat" w:date="2017-10-11T11:07:00Z"/>
              <w:rFonts w:ascii="Times New Roman" w:hAnsi="Times New Roman" w:cs="Times New Roman"/>
              <w:noProof/>
              <w:szCs w:val="24"/>
            </w:rPr>
          </w:rPrChange>
        </w:rPr>
        <w:pPrChange w:id="19084" w:author="arkat" w:date="2017-10-11T11:07:00Z">
          <w:pPr>
            <w:widowControl w:val="0"/>
            <w:autoSpaceDE w:val="0"/>
            <w:autoSpaceDN w:val="0"/>
            <w:adjustRightInd w:val="0"/>
            <w:spacing w:after="140" w:line="288" w:lineRule="auto"/>
            <w:ind w:left="480" w:hanging="480"/>
          </w:pPr>
        </w:pPrChange>
      </w:pPr>
      <w:ins w:id="19085" w:author="arkat" w:date="2017-10-11T09:57:00Z">
        <w:del w:id="19086" w:author="arkat" w:date="2017-10-11T11:07:00Z">
          <w:r w:rsidRPr="007772FD" w:rsidDel="00DE59C1">
            <w:rPr>
              <w:rFonts w:cs="Calibri"/>
              <w:noProof/>
              <w:szCs w:val="24"/>
              <w:rPrChange w:id="19087" w:author="arkat" w:date="2017-10-11T10:40:00Z">
                <w:rPr>
                  <w:rFonts w:ascii="Times New Roman" w:hAnsi="Times New Roman" w:cs="Times New Roman"/>
                  <w:noProof/>
                  <w:szCs w:val="24"/>
                </w:rPr>
              </w:rPrChange>
            </w:rPr>
            <w:delText xml:space="preserve">Omg 2006. Meta Object Facility ( MOF ) Core Specification. </w:delText>
          </w:r>
          <w:r w:rsidRPr="007772FD" w:rsidDel="00DE59C1">
            <w:rPr>
              <w:rFonts w:cs="Calibri"/>
              <w:i/>
              <w:iCs/>
              <w:noProof/>
              <w:szCs w:val="24"/>
              <w:rPrChange w:id="19088" w:author="arkat" w:date="2017-10-11T10:40:00Z">
                <w:rPr>
                  <w:rFonts w:ascii="Times New Roman" w:hAnsi="Times New Roman" w:cs="Times New Roman"/>
                  <w:i/>
                  <w:iCs/>
                  <w:noProof/>
                  <w:szCs w:val="24"/>
                </w:rPr>
              </w:rPrChange>
            </w:rPr>
            <w:delText>Management</w:delText>
          </w:r>
          <w:r w:rsidRPr="007772FD" w:rsidDel="00DE59C1">
            <w:rPr>
              <w:rFonts w:cs="Calibri"/>
              <w:noProof/>
              <w:szCs w:val="24"/>
              <w:rPrChange w:id="19089" w:author="arkat" w:date="2017-10-11T10:40:00Z">
                <w:rPr>
                  <w:rFonts w:ascii="Times New Roman" w:hAnsi="Times New Roman" w:cs="Times New Roman"/>
                  <w:noProof/>
                  <w:szCs w:val="24"/>
                </w:rPr>
              </w:rPrChange>
            </w:rPr>
            <w:delText>, 80907(January): 1–76. Tersedia di http://www.omg.org/spec/MOF/2.0/.</w:delText>
          </w:r>
        </w:del>
      </w:ins>
    </w:p>
    <w:p w14:paraId="020DB554" w14:textId="19C881FE" w:rsidR="00F24F14" w:rsidRPr="007772FD" w:rsidDel="00DE59C1" w:rsidRDefault="00F24F14">
      <w:pPr>
        <w:widowControl w:val="0"/>
        <w:autoSpaceDE w:val="0"/>
        <w:autoSpaceDN w:val="0"/>
        <w:adjustRightInd w:val="0"/>
        <w:spacing w:after="0"/>
        <w:rPr>
          <w:ins w:id="19090" w:author="arkat" w:date="2017-10-11T09:57:00Z"/>
          <w:del w:id="19091" w:author="arkat" w:date="2017-10-11T11:07:00Z"/>
          <w:rFonts w:cs="Calibri"/>
          <w:noProof/>
          <w:szCs w:val="24"/>
          <w:rPrChange w:id="19092" w:author="arkat" w:date="2017-10-11T10:40:00Z">
            <w:rPr>
              <w:ins w:id="19093" w:author="arkat" w:date="2017-10-11T09:57:00Z"/>
              <w:del w:id="19094" w:author="arkat" w:date="2017-10-11T11:07:00Z"/>
              <w:rFonts w:ascii="Times New Roman" w:hAnsi="Times New Roman" w:cs="Times New Roman"/>
              <w:noProof/>
              <w:szCs w:val="24"/>
            </w:rPr>
          </w:rPrChange>
        </w:rPr>
        <w:pPrChange w:id="19095" w:author="arkat" w:date="2017-10-11T11:07:00Z">
          <w:pPr>
            <w:widowControl w:val="0"/>
            <w:autoSpaceDE w:val="0"/>
            <w:autoSpaceDN w:val="0"/>
            <w:adjustRightInd w:val="0"/>
            <w:spacing w:after="140" w:line="288" w:lineRule="auto"/>
            <w:ind w:left="480" w:hanging="480"/>
          </w:pPr>
        </w:pPrChange>
      </w:pPr>
      <w:ins w:id="19096" w:author="arkat" w:date="2017-10-11T09:57:00Z">
        <w:del w:id="19097" w:author="arkat" w:date="2017-10-11T11:07:00Z">
          <w:r w:rsidRPr="007772FD" w:rsidDel="00DE59C1">
            <w:rPr>
              <w:rFonts w:cs="Calibri"/>
              <w:noProof/>
              <w:szCs w:val="24"/>
              <w:rPrChange w:id="19098" w:author="arkat" w:date="2017-10-11T10:40:00Z">
                <w:rPr>
                  <w:rFonts w:ascii="Times New Roman" w:hAnsi="Times New Roman" w:cs="Times New Roman"/>
                  <w:noProof/>
                  <w:szCs w:val="24"/>
                </w:rPr>
              </w:rPrChange>
            </w:rPr>
            <w:delText xml:space="preserve">OMG 2011. Business Process Model and Notation ( BPMN ) Version 2.0. </w:delText>
          </w:r>
          <w:r w:rsidRPr="007772FD" w:rsidDel="00DE59C1">
            <w:rPr>
              <w:rFonts w:cs="Calibri"/>
              <w:i/>
              <w:iCs/>
              <w:noProof/>
              <w:szCs w:val="24"/>
              <w:rPrChange w:id="19099" w:author="arkat" w:date="2017-10-11T10:40:00Z">
                <w:rPr>
                  <w:rFonts w:ascii="Times New Roman" w:hAnsi="Times New Roman" w:cs="Times New Roman"/>
                  <w:i/>
                  <w:iCs/>
                  <w:noProof/>
                  <w:szCs w:val="24"/>
                </w:rPr>
              </w:rPrChange>
            </w:rPr>
            <w:delText>Business</w:delText>
          </w:r>
          <w:r w:rsidRPr="007772FD" w:rsidDel="00DE59C1">
            <w:rPr>
              <w:rFonts w:cs="Calibri"/>
              <w:noProof/>
              <w:szCs w:val="24"/>
              <w:rPrChange w:id="19100" w:author="arkat" w:date="2017-10-11T10:40:00Z">
                <w:rPr>
                  <w:rFonts w:ascii="Times New Roman" w:hAnsi="Times New Roman" w:cs="Times New Roman"/>
                  <w:noProof/>
                  <w:szCs w:val="24"/>
                </w:rPr>
              </w:rPrChange>
            </w:rPr>
            <w:delText>, 50(January): 504–507. Tersedia di http://www.omg.org/spec/BPMN/2.0.</w:delText>
          </w:r>
        </w:del>
      </w:ins>
    </w:p>
    <w:p w14:paraId="62F2048C" w14:textId="44F9AA0B" w:rsidR="00F24F14" w:rsidRPr="007772FD" w:rsidDel="00DE59C1" w:rsidRDefault="00F24F14">
      <w:pPr>
        <w:widowControl w:val="0"/>
        <w:autoSpaceDE w:val="0"/>
        <w:autoSpaceDN w:val="0"/>
        <w:adjustRightInd w:val="0"/>
        <w:spacing w:after="0"/>
        <w:rPr>
          <w:ins w:id="19101" w:author="arkat" w:date="2017-10-11T09:57:00Z"/>
          <w:del w:id="19102" w:author="arkat" w:date="2017-10-11T11:07:00Z"/>
          <w:rFonts w:cs="Calibri"/>
          <w:noProof/>
          <w:szCs w:val="24"/>
          <w:rPrChange w:id="19103" w:author="arkat" w:date="2017-10-11T10:40:00Z">
            <w:rPr>
              <w:ins w:id="19104" w:author="arkat" w:date="2017-10-11T09:57:00Z"/>
              <w:del w:id="19105" w:author="arkat" w:date="2017-10-11T11:07:00Z"/>
              <w:rFonts w:ascii="Times New Roman" w:hAnsi="Times New Roman" w:cs="Times New Roman"/>
              <w:noProof/>
              <w:szCs w:val="24"/>
            </w:rPr>
          </w:rPrChange>
        </w:rPr>
        <w:pPrChange w:id="19106" w:author="arkat" w:date="2017-10-11T11:07:00Z">
          <w:pPr>
            <w:widowControl w:val="0"/>
            <w:autoSpaceDE w:val="0"/>
            <w:autoSpaceDN w:val="0"/>
            <w:adjustRightInd w:val="0"/>
            <w:spacing w:after="140" w:line="288" w:lineRule="auto"/>
            <w:ind w:left="480" w:hanging="480"/>
          </w:pPr>
        </w:pPrChange>
      </w:pPr>
      <w:ins w:id="19107" w:author="arkat" w:date="2017-10-11T09:57:00Z">
        <w:del w:id="19108" w:author="arkat" w:date="2017-10-11T11:07:00Z">
          <w:r w:rsidRPr="007772FD" w:rsidDel="00DE59C1">
            <w:rPr>
              <w:rFonts w:cs="Calibri"/>
              <w:noProof/>
              <w:szCs w:val="24"/>
              <w:rPrChange w:id="19109" w:author="arkat" w:date="2017-10-11T10:40:00Z">
                <w:rPr>
                  <w:rFonts w:ascii="Times New Roman" w:hAnsi="Times New Roman" w:cs="Times New Roman"/>
                  <w:noProof/>
                  <w:szCs w:val="24"/>
                </w:rPr>
              </w:rPrChange>
            </w:rPr>
            <w:delText xml:space="preserve">Ouyang, C., van der Aalst, W.M.P., Aalst, W. Van Der, Dumas, M. &amp; ter Hofstede,  a H.M. 2006. Translating bpmn to bpel. </w:delText>
          </w:r>
          <w:r w:rsidRPr="007772FD" w:rsidDel="00DE59C1">
            <w:rPr>
              <w:rFonts w:cs="Calibri"/>
              <w:i/>
              <w:iCs/>
              <w:noProof/>
              <w:szCs w:val="24"/>
              <w:rPrChange w:id="19110" w:author="arkat" w:date="2017-10-11T10:40:00Z">
                <w:rPr>
                  <w:rFonts w:ascii="Times New Roman" w:hAnsi="Times New Roman" w:cs="Times New Roman"/>
                  <w:i/>
                  <w:iCs/>
                  <w:noProof/>
                  <w:szCs w:val="24"/>
                </w:rPr>
              </w:rPrChange>
            </w:rPr>
            <w:delText>BPM Center Report BPM-06-02, BPMcenter. org</w:delText>
          </w:r>
          <w:r w:rsidRPr="007772FD" w:rsidDel="00DE59C1">
            <w:rPr>
              <w:rFonts w:cs="Calibri"/>
              <w:noProof/>
              <w:szCs w:val="24"/>
              <w:rPrChange w:id="19111" w:author="arkat" w:date="2017-10-11T10:40:00Z">
                <w:rPr>
                  <w:rFonts w:ascii="Times New Roman" w:hAnsi="Times New Roman" w:cs="Times New Roman"/>
                  <w:noProof/>
                  <w:szCs w:val="24"/>
                </w:rPr>
              </w:rPrChange>
            </w:rPr>
            <w:delText>, 1–22.</w:delText>
          </w:r>
        </w:del>
      </w:ins>
    </w:p>
    <w:p w14:paraId="79A54F11" w14:textId="3D97EF1A" w:rsidR="00F24F14" w:rsidRPr="007772FD" w:rsidDel="00DE59C1" w:rsidRDefault="00F24F14">
      <w:pPr>
        <w:widowControl w:val="0"/>
        <w:autoSpaceDE w:val="0"/>
        <w:autoSpaceDN w:val="0"/>
        <w:adjustRightInd w:val="0"/>
        <w:spacing w:after="0"/>
        <w:rPr>
          <w:ins w:id="19112" w:author="arkat" w:date="2017-10-11T09:57:00Z"/>
          <w:del w:id="19113" w:author="arkat" w:date="2017-10-11T11:07:00Z"/>
          <w:rFonts w:cs="Calibri"/>
          <w:noProof/>
          <w:szCs w:val="24"/>
          <w:rPrChange w:id="19114" w:author="arkat" w:date="2017-10-11T10:40:00Z">
            <w:rPr>
              <w:ins w:id="19115" w:author="arkat" w:date="2017-10-11T09:57:00Z"/>
              <w:del w:id="19116" w:author="arkat" w:date="2017-10-11T11:07:00Z"/>
              <w:rFonts w:ascii="Times New Roman" w:hAnsi="Times New Roman" w:cs="Times New Roman"/>
              <w:noProof/>
              <w:szCs w:val="24"/>
            </w:rPr>
          </w:rPrChange>
        </w:rPr>
        <w:pPrChange w:id="19117" w:author="arkat" w:date="2017-10-11T11:07:00Z">
          <w:pPr>
            <w:widowControl w:val="0"/>
            <w:autoSpaceDE w:val="0"/>
            <w:autoSpaceDN w:val="0"/>
            <w:adjustRightInd w:val="0"/>
            <w:spacing w:after="140" w:line="288" w:lineRule="auto"/>
            <w:ind w:left="480" w:hanging="480"/>
          </w:pPr>
        </w:pPrChange>
      </w:pPr>
      <w:ins w:id="19118" w:author="arkat" w:date="2017-10-11T09:57:00Z">
        <w:del w:id="19119" w:author="arkat" w:date="2017-10-11T11:07:00Z">
          <w:r w:rsidRPr="007772FD" w:rsidDel="00DE59C1">
            <w:rPr>
              <w:rFonts w:cs="Calibri"/>
              <w:noProof/>
              <w:szCs w:val="24"/>
              <w:rPrChange w:id="19120" w:author="arkat" w:date="2017-10-11T10:40:00Z">
                <w:rPr>
                  <w:rFonts w:ascii="Times New Roman" w:hAnsi="Times New Roman" w:cs="Times New Roman"/>
                  <w:noProof/>
                  <w:szCs w:val="24"/>
                </w:rPr>
              </w:rPrChange>
            </w:rPr>
            <w:delText xml:space="preserve">Padilla, L. 2014. Transformation of Business Process Models : A Case Study. </w:delText>
          </w:r>
          <w:r w:rsidRPr="007772FD" w:rsidDel="00DE59C1">
            <w:rPr>
              <w:rFonts w:cs="Calibri"/>
              <w:i/>
              <w:iCs/>
              <w:noProof/>
              <w:szCs w:val="24"/>
              <w:rPrChange w:id="19121" w:author="arkat" w:date="2017-10-11T10:40:00Z">
                <w:rPr>
                  <w:rFonts w:ascii="Times New Roman" w:hAnsi="Times New Roman" w:cs="Times New Roman"/>
                  <w:i/>
                  <w:iCs/>
                  <w:noProof/>
                  <w:szCs w:val="24"/>
                </w:rPr>
              </w:rPrChange>
            </w:rPr>
            <w:delText>Lecture Notes in Computer Science</w:delText>
          </w:r>
          <w:r w:rsidRPr="007772FD" w:rsidDel="00DE59C1">
            <w:rPr>
              <w:rFonts w:cs="Calibri"/>
              <w:noProof/>
              <w:szCs w:val="24"/>
              <w:rPrChange w:id="19122" w:author="arkat" w:date="2017-10-11T10:40:00Z">
                <w:rPr>
                  <w:rFonts w:ascii="Times New Roman" w:hAnsi="Times New Roman" w:cs="Times New Roman"/>
                  <w:noProof/>
                  <w:szCs w:val="24"/>
                </w:rPr>
              </w:rPrChange>
            </w:rPr>
            <w:delText>, 286–298. Tersedia di http://repositorio-aberto.up.pt/handle/10216/71755.</w:delText>
          </w:r>
        </w:del>
      </w:ins>
    </w:p>
    <w:p w14:paraId="55D738B5" w14:textId="4F862CDB" w:rsidR="00F24F14" w:rsidRPr="007772FD" w:rsidDel="00DE59C1" w:rsidRDefault="00F24F14">
      <w:pPr>
        <w:widowControl w:val="0"/>
        <w:autoSpaceDE w:val="0"/>
        <w:autoSpaceDN w:val="0"/>
        <w:adjustRightInd w:val="0"/>
        <w:spacing w:after="0"/>
        <w:rPr>
          <w:ins w:id="19123" w:author="arkat" w:date="2017-10-11T09:57:00Z"/>
          <w:del w:id="19124" w:author="arkat" w:date="2017-10-11T11:07:00Z"/>
          <w:rFonts w:cs="Calibri"/>
          <w:noProof/>
          <w:szCs w:val="24"/>
          <w:rPrChange w:id="19125" w:author="arkat" w:date="2017-10-11T10:40:00Z">
            <w:rPr>
              <w:ins w:id="19126" w:author="arkat" w:date="2017-10-11T09:57:00Z"/>
              <w:del w:id="19127" w:author="arkat" w:date="2017-10-11T11:07:00Z"/>
              <w:rFonts w:ascii="Times New Roman" w:hAnsi="Times New Roman" w:cs="Times New Roman"/>
              <w:noProof/>
              <w:szCs w:val="24"/>
            </w:rPr>
          </w:rPrChange>
        </w:rPr>
        <w:pPrChange w:id="19128" w:author="arkat" w:date="2017-10-11T11:07:00Z">
          <w:pPr>
            <w:widowControl w:val="0"/>
            <w:autoSpaceDE w:val="0"/>
            <w:autoSpaceDN w:val="0"/>
            <w:adjustRightInd w:val="0"/>
            <w:spacing w:after="140" w:line="288" w:lineRule="auto"/>
            <w:ind w:left="480" w:hanging="480"/>
          </w:pPr>
        </w:pPrChange>
      </w:pPr>
      <w:ins w:id="19129" w:author="arkat" w:date="2017-10-11T09:57:00Z">
        <w:del w:id="19130" w:author="arkat" w:date="2017-10-11T11:07:00Z">
          <w:r w:rsidRPr="007772FD" w:rsidDel="00DE59C1">
            <w:rPr>
              <w:rFonts w:cs="Calibri"/>
              <w:noProof/>
              <w:szCs w:val="24"/>
              <w:rPrChange w:id="19131" w:author="arkat" w:date="2017-10-11T10:40:00Z">
                <w:rPr>
                  <w:rFonts w:ascii="Times New Roman" w:hAnsi="Times New Roman" w:cs="Times New Roman"/>
                  <w:noProof/>
                  <w:szCs w:val="24"/>
                </w:rPr>
              </w:rPrChange>
            </w:rPr>
            <w:delText xml:space="preserve">Pressman, R.S. 2009. </w:delText>
          </w:r>
          <w:r w:rsidRPr="007772FD" w:rsidDel="00DE59C1">
            <w:rPr>
              <w:rFonts w:cs="Calibri"/>
              <w:i/>
              <w:iCs/>
              <w:noProof/>
              <w:szCs w:val="24"/>
              <w:rPrChange w:id="19132" w:author="arkat" w:date="2017-10-11T10:40:00Z">
                <w:rPr>
                  <w:rFonts w:ascii="Times New Roman" w:hAnsi="Times New Roman" w:cs="Times New Roman"/>
                  <w:i/>
                  <w:iCs/>
                  <w:noProof/>
                  <w:szCs w:val="24"/>
                </w:rPr>
              </w:rPrChange>
            </w:rPr>
            <w:delText>Software Engineering A Practitioner’s Approach 7th Ed - Roger S. Pressman</w:delText>
          </w:r>
          <w:r w:rsidRPr="007772FD" w:rsidDel="00DE59C1">
            <w:rPr>
              <w:rFonts w:cs="Calibri"/>
              <w:noProof/>
              <w:szCs w:val="24"/>
              <w:rPrChange w:id="19133" w:author="arkat" w:date="2017-10-11T10:40:00Z">
                <w:rPr>
                  <w:rFonts w:ascii="Times New Roman" w:hAnsi="Times New Roman" w:cs="Times New Roman"/>
                  <w:noProof/>
                  <w:szCs w:val="24"/>
                </w:rPr>
              </w:rPrChange>
            </w:rPr>
            <w:delText xml:space="preserve">. </w:delText>
          </w:r>
          <w:r w:rsidRPr="007772FD" w:rsidDel="00DE59C1">
            <w:rPr>
              <w:rFonts w:cs="Calibri"/>
              <w:i/>
              <w:iCs/>
              <w:noProof/>
              <w:szCs w:val="24"/>
              <w:rPrChange w:id="19134" w:author="arkat" w:date="2017-10-11T10:40:00Z">
                <w:rPr>
                  <w:rFonts w:ascii="Times New Roman" w:hAnsi="Times New Roman" w:cs="Times New Roman"/>
                  <w:i/>
                  <w:iCs/>
                  <w:noProof/>
                  <w:szCs w:val="24"/>
                </w:rPr>
              </w:rPrChange>
            </w:rPr>
            <w:delText>Software Engineering A Practitioner’s Approach 7th Ed - Roger S. Pressman</w:delText>
          </w:r>
          <w:r w:rsidRPr="007772FD" w:rsidDel="00DE59C1">
            <w:rPr>
              <w:rFonts w:cs="Calibri"/>
              <w:noProof/>
              <w:szCs w:val="24"/>
              <w:rPrChange w:id="19135" w:author="arkat" w:date="2017-10-11T10:40:00Z">
                <w:rPr>
                  <w:rFonts w:ascii="Times New Roman" w:hAnsi="Times New Roman" w:cs="Times New Roman"/>
                  <w:noProof/>
                  <w:szCs w:val="24"/>
                </w:rPr>
              </w:rPrChange>
            </w:rPr>
            <w:delText>.</w:delText>
          </w:r>
        </w:del>
      </w:ins>
    </w:p>
    <w:p w14:paraId="3CA76992" w14:textId="3B3B2BC3" w:rsidR="00F24F14" w:rsidRPr="007772FD" w:rsidDel="00DE59C1" w:rsidRDefault="00F24F14">
      <w:pPr>
        <w:widowControl w:val="0"/>
        <w:autoSpaceDE w:val="0"/>
        <w:autoSpaceDN w:val="0"/>
        <w:adjustRightInd w:val="0"/>
        <w:spacing w:after="0"/>
        <w:rPr>
          <w:ins w:id="19136" w:author="arkat" w:date="2017-10-11T09:57:00Z"/>
          <w:del w:id="19137" w:author="arkat" w:date="2017-10-11T11:07:00Z"/>
          <w:rFonts w:cs="Calibri"/>
          <w:noProof/>
          <w:szCs w:val="24"/>
          <w:rPrChange w:id="19138" w:author="arkat" w:date="2017-10-11T10:40:00Z">
            <w:rPr>
              <w:ins w:id="19139" w:author="arkat" w:date="2017-10-11T09:57:00Z"/>
              <w:del w:id="19140" w:author="arkat" w:date="2017-10-11T11:07:00Z"/>
              <w:rFonts w:ascii="Times New Roman" w:hAnsi="Times New Roman" w:cs="Times New Roman"/>
              <w:noProof/>
              <w:szCs w:val="24"/>
            </w:rPr>
          </w:rPrChange>
        </w:rPr>
        <w:pPrChange w:id="19141" w:author="arkat" w:date="2017-10-11T11:07:00Z">
          <w:pPr>
            <w:widowControl w:val="0"/>
            <w:autoSpaceDE w:val="0"/>
            <w:autoSpaceDN w:val="0"/>
            <w:adjustRightInd w:val="0"/>
            <w:spacing w:after="140" w:line="288" w:lineRule="auto"/>
            <w:ind w:left="480" w:hanging="480"/>
          </w:pPr>
        </w:pPrChange>
      </w:pPr>
      <w:ins w:id="19142" w:author="arkat" w:date="2017-10-11T09:57:00Z">
        <w:del w:id="19143" w:author="arkat" w:date="2017-10-11T11:07:00Z">
          <w:r w:rsidRPr="007772FD" w:rsidDel="00DE59C1">
            <w:rPr>
              <w:rFonts w:cs="Calibri"/>
              <w:noProof/>
              <w:szCs w:val="24"/>
              <w:rPrChange w:id="19144" w:author="arkat" w:date="2017-10-11T10:40:00Z">
                <w:rPr>
                  <w:rFonts w:ascii="Times New Roman" w:hAnsi="Times New Roman" w:cs="Times New Roman"/>
                  <w:noProof/>
                  <w:szCs w:val="24"/>
                </w:rPr>
              </w:rPrChange>
            </w:rPr>
            <w:delText xml:space="preserve">Raedts, I., Petkovic, M., Usenko, Y.Y.S., van der Werf, J.M.E.M., Groote, J.F. &amp; Somers, L.J. 2007. Transformation of BPMN Models for Behaviour Analysis. </w:delText>
          </w:r>
          <w:r w:rsidRPr="007772FD" w:rsidDel="00DE59C1">
            <w:rPr>
              <w:rFonts w:cs="Calibri"/>
              <w:i/>
              <w:iCs/>
              <w:noProof/>
              <w:szCs w:val="24"/>
              <w:rPrChange w:id="19145" w:author="arkat" w:date="2017-10-11T10:40:00Z">
                <w:rPr>
                  <w:rFonts w:ascii="Times New Roman" w:hAnsi="Times New Roman" w:cs="Times New Roman"/>
                  <w:i/>
                  <w:iCs/>
                  <w:noProof/>
                  <w:szCs w:val="24"/>
                </w:rPr>
              </w:rPrChange>
            </w:rPr>
            <w:delText>Msvveis</w:delText>
          </w:r>
          <w:r w:rsidRPr="007772FD" w:rsidDel="00DE59C1">
            <w:rPr>
              <w:rFonts w:cs="Calibri"/>
              <w:noProof/>
              <w:szCs w:val="24"/>
              <w:rPrChange w:id="19146" w:author="arkat" w:date="2017-10-11T10:40:00Z">
                <w:rPr>
                  <w:rFonts w:ascii="Times New Roman" w:hAnsi="Times New Roman" w:cs="Times New Roman"/>
                  <w:noProof/>
                  <w:szCs w:val="24"/>
                </w:rPr>
              </w:rPrChange>
            </w:rPr>
            <w:delText>, 126–137. Tersedia di http://jmw.vdwerf.eu/_media/public/transformationforbehaviouranalysis.pdf.</w:delText>
          </w:r>
        </w:del>
      </w:ins>
    </w:p>
    <w:p w14:paraId="7D89DC81" w14:textId="0449E68C" w:rsidR="00F24F14" w:rsidRPr="007772FD" w:rsidDel="00DE59C1" w:rsidRDefault="00F24F14">
      <w:pPr>
        <w:widowControl w:val="0"/>
        <w:autoSpaceDE w:val="0"/>
        <w:autoSpaceDN w:val="0"/>
        <w:adjustRightInd w:val="0"/>
        <w:spacing w:after="0"/>
        <w:rPr>
          <w:ins w:id="19147" w:author="arkat" w:date="2017-10-11T09:57:00Z"/>
          <w:del w:id="19148" w:author="arkat" w:date="2017-10-11T11:07:00Z"/>
          <w:rFonts w:cs="Calibri"/>
          <w:noProof/>
          <w:szCs w:val="24"/>
          <w:rPrChange w:id="19149" w:author="arkat" w:date="2017-10-11T10:40:00Z">
            <w:rPr>
              <w:ins w:id="19150" w:author="arkat" w:date="2017-10-11T09:57:00Z"/>
              <w:del w:id="19151" w:author="arkat" w:date="2017-10-11T11:07:00Z"/>
              <w:rFonts w:ascii="Times New Roman" w:hAnsi="Times New Roman" w:cs="Times New Roman"/>
              <w:noProof/>
              <w:szCs w:val="24"/>
            </w:rPr>
          </w:rPrChange>
        </w:rPr>
        <w:pPrChange w:id="19152" w:author="arkat" w:date="2017-10-11T11:07:00Z">
          <w:pPr>
            <w:widowControl w:val="0"/>
            <w:autoSpaceDE w:val="0"/>
            <w:autoSpaceDN w:val="0"/>
            <w:adjustRightInd w:val="0"/>
            <w:spacing w:after="140" w:line="288" w:lineRule="auto"/>
            <w:ind w:left="480" w:hanging="480"/>
          </w:pPr>
        </w:pPrChange>
      </w:pPr>
      <w:ins w:id="19153" w:author="arkat" w:date="2017-10-11T09:57:00Z">
        <w:del w:id="19154" w:author="arkat" w:date="2017-10-11T11:07:00Z">
          <w:r w:rsidRPr="007772FD" w:rsidDel="00DE59C1">
            <w:rPr>
              <w:rFonts w:cs="Calibri"/>
              <w:noProof/>
              <w:szCs w:val="24"/>
              <w:rPrChange w:id="19155" w:author="arkat" w:date="2017-10-11T10:40:00Z">
                <w:rPr>
                  <w:rFonts w:ascii="Times New Roman" w:hAnsi="Times New Roman" w:cs="Times New Roman"/>
                  <w:noProof/>
                  <w:szCs w:val="24"/>
                </w:rPr>
              </w:rPrChange>
            </w:rPr>
            <w:delText xml:space="preserve">Ramadan, M., Elmongui;, H.; &amp; Hassan, R. 2011. BPMN Formalisation using Coloured Petri Nets. </w:delText>
          </w:r>
          <w:r w:rsidRPr="007772FD" w:rsidDel="00DE59C1">
            <w:rPr>
              <w:rFonts w:cs="Calibri"/>
              <w:i/>
              <w:iCs/>
              <w:noProof/>
              <w:szCs w:val="24"/>
              <w:rPrChange w:id="19156" w:author="arkat" w:date="2017-10-11T10:40:00Z">
                <w:rPr>
                  <w:rFonts w:ascii="Times New Roman" w:hAnsi="Times New Roman" w:cs="Times New Roman"/>
                  <w:i/>
                  <w:iCs/>
                  <w:noProof/>
                  <w:szCs w:val="24"/>
                </w:rPr>
              </w:rPrChange>
            </w:rPr>
            <w:delText>Proceedings of the 2nd GSTF Annual International Conference on Software Engineering &amp; Applications</w:delText>
          </w:r>
          <w:r w:rsidRPr="007772FD" w:rsidDel="00DE59C1">
            <w:rPr>
              <w:rFonts w:cs="Calibri"/>
              <w:noProof/>
              <w:szCs w:val="24"/>
              <w:rPrChange w:id="19157" w:author="arkat" w:date="2017-10-11T10:40:00Z">
                <w:rPr>
                  <w:rFonts w:ascii="Times New Roman" w:hAnsi="Times New Roman" w:cs="Times New Roman"/>
                  <w:noProof/>
                  <w:szCs w:val="24"/>
                </w:rPr>
              </w:rPrChange>
            </w:rPr>
            <w:delText>.</w:delText>
          </w:r>
        </w:del>
      </w:ins>
    </w:p>
    <w:p w14:paraId="2CDD323B" w14:textId="221E445B" w:rsidR="00F24F14" w:rsidRPr="007772FD" w:rsidDel="00DE59C1" w:rsidRDefault="00F24F14">
      <w:pPr>
        <w:widowControl w:val="0"/>
        <w:autoSpaceDE w:val="0"/>
        <w:autoSpaceDN w:val="0"/>
        <w:adjustRightInd w:val="0"/>
        <w:spacing w:after="0"/>
        <w:rPr>
          <w:ins w:id="19158" w:author="arkat" w:date="2017-10-11T09:57:00Z"/>
          <w:del w:id="19159" w:author="arkat" w:date="2017-10-11T11:07:00Z"/>
          <w:rFonts w:cs="Calibri"/>
          <w:noProof/>
          <w:szCs w:val="24"/>
          <w:rPrChange w:id="19160" w:author="arkat" w:date="2017-10-11T10:40:00Z">
            <w:rPr>
              <w:ins w:id="19161" w:author="arkat" w:date="2017-10-11T09:57:00Z"/>
              <w:del w:id="19162" w:author="arkat" w:date="2017-10-11T11:07:00Z"/>
              <w:rFonts w:ascii="Times New Roman" w:hAnsi="Times New Roman" w:cs="Times New Roman"/>
              <w:noProof/>
              <w:szCs w:val="24"/>
            </w:rPr>
          </w:rPrChange>
        </w:rPr>
        <w:pPrChange w:id="19163" w:author="arkat" w:date="2017-10-11T11:07:00Z">
          <w:pPr>
            <w:widowControl w:val="0"/>
            <w:autoSpaceDE w:val="0"/>
            <w:autoSpaceDN w:val="0"/>
            <w:adjustRightInd w:val="0"/>
            <w:spacing w:after="140" w:line="288" w:lineRule="auto"/>
            <w:ind w:left="480" w:hanging="480"/>
          </w:pPr>
        </w:pPrChange>
      </w:pPr>
      <w:ins w:id="19164" w:author="arkat" w:date="2017-10-11T09:57:00Z">
        <w:del w:id="19165" w:author="arkat" w:date="2017-10-11T11:07:00Z">
          <w:r w:rsidRPr="007772FD" w:rsidDel="00DE59C1">
            <w:rPr>
              <w:rFonts w:cs="Calibri"/>
              <w:noProof/>
              <w:szCs w:val="24"/>
              <w:rPrChange w:id="19166" w:author="arkat" w:date="2017-10-11T10:40:00Z">
                <w:rPr>
                  <w:rFonts w:ascii="Times New Roman" w:hAnsi="Times New Roman" w:cs="Times New Roman"/>
                  <w:noProof/>
                  <w:szCs w:val="24"/>
                </w:rPr>
              </w:rPrChange>
            </w:rPr>
            <w:delText>Rosa, M.L.A., Dumas, M., Uba, R. &amp; Dijkman, R. 2013. Business Process Model Merging : An Approach to Business. 22(2).</w:delText>
          </w:r>
        </w:del>
      </w:ins>
    </w:p>
    <w:p w14:paraId="3CDCD488" w14:textId="64271D2B" w:rsidR="00F24F14" w:rsidRPr="007772FD" w:rsidDel="00DE59C1" w:rsidRDefault="00F24F14">
      <w:pPr>
        <w:widowControl w:val="0"/>
        <w:autoSpaceDE w:val="0"/>
        <w:autoSpaceDN w:val="0"/>
        <w:adjustRightInd w:val="0"/>
        <w:spacing w:after="0"/>
        <w:rPr>
          <w:ins w:id="19167" w:author="arkat" w:date="2017-10-11T09:57:00Z"/>
          <w:del w:id="19168" w:author="arkat" w:date="2017-10-11T11:07:00Z"/>
          <w:rFonts w:cs="Calibri"/>
          <w:noProof/>
          <w:szCs w:val="24"/>
          <w:rPrChange w:id="19169" w:author="arkat" w:date="2017-10-11T10:40:00Z">
            <w:rPr>
              <w:ins w:id="19170" w:author="arkat" w:date="2017-10-11T09:57:00Z"/>
              <w:del w:id="19171" w:author="arkat" w:date="2017-10-11T11:07:00Z"/>
              <w:rFonts w:ascii="Times New Roman" w:hAnsi="Times New Roman" w:cs="Times New Roman"/>
              <w:noProof/>
              <w:szCs w:val="24"/>
            </w:rPr>
          </w:rPrChange>
        </w:rPr>
        <w:pPrChange w:id="19172" w:author="arkat" w:date="2017-10-11T11:07:00Z">
          <w:pPr>
            <w:widowControl w:val="0"/>
            <w:autoSpaceDE w:val="0"/>
            <w:autoSpaceDN w:val="0"/>
            <w:adjustRightInd w:val="0"/>
            <w:spacing w:after="140" w:line="288" w:lineRule="auto"/>
            <w:ind w:left="480" w:hanging="480"/>
          </w:pPr>
        </w:pPrChange>
      </w:pPr>
      <w:ins w:id="19173" w:author="arkat" w:date="2017-10-11T09:57:00Z">
        <w:del w:id="19174" w:author="arkat" w:date="2017-10-11T11:07:00Z">
          <w:r w:rsidRPr="007772FD" w:rsidDel="00DE59C1">
            <w:rPr>
              <w:rFonts w:cs="Calibri"/>
              <w:noProof/>
              <w:szCs w:val="24"/>
              <w:rPrChange w:id="19175" w:author="arkat" w:date="2017-10-11T10:40:00Z">
                <w:rPr>
                  <w:rFonts w:ascii="Times New Roman" w:hAnsi="Times New Roman" w:cs="Times New Roman"/>
                  <w:noProof/>
                  <w:szCs w:val="24"/>
                </w:rPr>
              </w:rPrChange>
            </w:rPr>
            <w:delText xml:space="preserve">Sommerville, I. 2010. </w:delText>
          </w:r>
          <w:r w:rsidRPr="007772FD" w:rsidDel="00DE59C1">
            <w:rPr>
              <w:rFonts w:cs="Calibri"/>
              <w:i/>
              <w:iCs/>
              <w:noProof/>
              <w:szCs w:val="24"/>
              <w:rPrChange w:id="19176" w:author="arkat" w:date="2017-10-11T10:40:00Z">
                <w:rPr>
                  <w:rFonts w:ascii="Times New Roman" w:hAnsi="Times New Roman" w:cs="Times New Roman"/>
                  <w:i/>
                  <w:iCs/>
                  <w:noProof/>
                  <w:szCs w:val="24"/>
                </w:rPr>
              </w:rPrChange>
            </w:rPr>
            <w:delText>Software Engineering - Ninth Edition</w:delText>
          </w:r>
          <w:r w:rsidRPr="007772FD" w:rsidDel="00DE59C1">
            <w:rPr>
              <w:rFonts w:cs="Calibri"/>
              <w:noProof/>
              <w:szCs w:val="24"/>
              <w:rPrChange w:id="19177" w:author="arkat" w:date="2017-10-11T10:40:00Z">
                <w:rPr>
                  <w:rFonts w:ascii="Times New Roman" w:hAnsi="Times New Roman" w:cs="Times New Roman"/>
                  <w:noProof/>
                  <w:szCs w:val="24"/>
                </w:rPr>
              </w:rPrChange>
            </w:rPr>
            <w:delText xml:space="preserve">. 9th ed. </w:delText>
          </w:r>
          <w:r w:rsidRPr="007772FD" w:rsidDel="00DE59C1">
            <w:rPr>
              <w:rFonts w:cs="Calibri"/>
              <w:i/>
              <w:iCs/>
              <w:noProof/>
              <w:szCs w:val="24"/>
              <w:rPrChange w:id="19178" w:author="arkat" w:date="2017-10-11T10:40:00Z">
                <w:rPr>
                  <w:rFonts w:ascii="Times New Roman" w:hAnsi="Times New Roman" w:cs="Times New Roman"/>
                  <w:i/>
                  <w:iCs/>
                  <w:noProof/>
                  <w:szCs w:val="24"/>
                </w:rPr>
              </w:rPrChange>
            </w:rPr>
            <w:delText>Software Engineering</w:delText>
          </w:r>
          <w:r w:rsidRPr="007772FD" w:rsidDel="00DE59C1">
            <w:rPr>
              <w:rFonts w:cs="Calibri"/>
              <w:noProof/>
              <w:szCs w:val="24"/>
              <w:rPrChange w:id="19179" w:author="arkat" w:date="2017-10-11T10:40:00Z">
                <w:rPr>
                  <w:rFonts w:ascii="Times New Roman" w:hAnsi="Times New Roman" w:cs="Times New Roman"/>
                  <w:noProof/>
                  <w:szCs w:val="24"/>
                </w:rPr>
              </w:rPrChange>
            </w:rPr>
            <w:delText>. Addison-Wesley Pearson Education, Inc.</w:delText>
          </w:r>
        </w:del>
      </w:ins>
    </w:p>
    <w:p w14:paraId="7ED229BD" w14:textId="45C55189" w:rsidR="00F24F14" w:rsidRPr="007772FD" w:rsidDel="00DE59C1" w:rsidRDefault="00F24F14">
      <w:pPr>
        <w:widowControl w:val="0"/>
        <w:autoSpaceDE w:val="0"/>
        <w:autoSpaceDN w:val="0"/>
        <w:adjustRightInd w:val="0"/>
        <w:spacing w:after="0"/>
        <w:rPr>
          <w:ins w:id="19180" w:author="arkat" w:date="2017-10-11T09:57:00Z"/>
          <w:del w:id="19181" w:author="arkat" w:date="2017-10-11T11:07:00Z"/>
          <w:rFonts w:cs="Calibri"/>
          <w:noProof/>
          <w:szCs w:val="24"/>
          <w:rPrChange w:id="19182" w:author="arkat" w:date="2017-10-11T10:40:00Z">
            <w:rPr>
              <w:ins w:id="19183" w:author="arkat" w:date="2017-10-11T09:57:00Z"/>
              <w:del w:id="19184" w:author="arkat" w:date="2017-10-11T11:07:00Z"/>
              <w:rFonts w:ascii="Times New Roman" w:hAnsi="Times New Roman" w:cs="Times New Roman"/>
              <w:noProof/>
              <w:szCs w:val="24"/>
            </w:rPr>
          </w:rPrChange>
        </w:rPr>
        <w:pPrChange w:id="19185" w:author="arkat" w:date="2017-10-11T11:07:00Z">
          <w:pPr>
            <w:widowControl w:val="0"/>
            <w:autoSpaceDE w:val="0"/>
            <w:autoSpaceDN w:val="0"/>
            <w:adjustRightInd w:val="0"/>
            <w:spacing w:after="140" w:line="288" w:lineRule="auto"/>
            <w:ind w:left="480" w:hanging="480"/>
          </w:pPr>
        </w:pPrChange>
      </w:pPr>
      <w:ins w:id="19186" w:author="arkat" w:date="2017-10-11T09:57:00Z">
        <w:del w:id="19187" w:author="arkat" w:date="2017-10-11T11:07:00Z">
          <w:r w:rsidRPr="007772FD" w:rsidDel="00DE59C1">
            <w:rPr>
              <w:rFonts w:cs="Calibri"/>
              <w:noProof/>
              <w:szCs w:val="24"/>
              <w:rPrChange w:id="19188" w:author="arkat" w:date="2017-10-11T10:40:00Z">
                <w:rPr>
                  <w:rFonts w:ascii="Times New Roman" w:hAnsi="Times New Roman" w:cs="Times New Roman"/>
                  <w:noProof/>
                  <w:szCs w:val="24"/>
                </w:rPr>
              </w:rPrChange>
            </w:rPr>
            <w:delText xml:space="preserve">Sparx 2004. The Business Process Model. </w:delText>
          </w:r>
          <w:r w:rsidRPr="007772FD" w:rsidDel="00DE59C1">
            <w:rPr>
              <w:rFonts w:cs="Calibri"/>
              <w:i/>
              <w:iCs/>
              <w:noProof/>
              <w:szCs w:val="24"/>
              <w:rPrChange w:id="19189" w:author="arkat" w:date="2017-10-11T10:40:00Z">
                <w:rPr>
                  <w:rFonts w:ascii="Times New Roman" w:hAnsi="Times New Roman" w:cs="Times New Roman"/>
                  <w:i/>
                  <w:iCs/>
                  <w:noProof/>
                  <w:szCs w:val="24"/>
                </w:rPr>
              </w:rPrChange>
            </w:rPr>
            <w:delText>Enterprise Architect, www. sparksystems. com. au</w:delText>
          </w:r>
          <w:r w:rsidRPr="007772FD" w:rsidDel="00DE59C1">
            <w:rPr>
              <w:rFonts w:cs="Calibri"/>
              <w:noProof/>
              <w:szCs w:val="24"/>
              <w:rPrChange w:id="19190" w:author="arkat" w:date="2017-10-11T10:40:00Z">
                <w:rPr>
                  <w:rFonts w:ascii="Times New Roman" w:hAnsi="Times New Roman" w:cs="Times New Roman"/>
                  <w:noProof/>
                  <w:szCs w:val="24"/>
                </w:rPr>
              </w:rPrChange>
            </w:rPr>
            <w:delText>, 1–4. Tersedia di https://www.sparxsystems.com/downloads/whitepapers/The_Business_Process_Model.pdf [Accessed 25 September 2017].</w:delText>
          </w:r>
        </w:del>
      </w:ins>
    </w:p>
    <w:p w14:paraId="5F982AAC" w14:textId="25E83349" w:rsidR="00F24F14" w:rsidRPr="007772FD" w:rsidDel="00DE59C1" w:rsidRDefault="00F24F14">
      <w:pPr>
        <w:widowControl w:val="0"/>
        <w:autoSpaceDE w:val="0"/>
        <w:autoSpaceDN w:val="0"/>
        <w:adjustRightInd w:val="0"/>
        <w:spacing w:after="0"/>
        <w:rPr>
          <w:ins w:id="19191" w:author="arkat" w:date="2017-10-11T09:57:00Z"/>
          <w:del w:id="19192" w:author="arkat" w:date="2017-10-11T11:07:00Z"/>
          <w:rFonts w:cs="Calibri"/>
          <w:noProof/>
          <w:szCs w:val="24"/>
          <w:rPrChange w:id="19193" w:author="arkat" w:date="2017-10-11T10:40:00Z">
            <w:rPr>
              <w:ins w:id="19194" w:author="arkat" w:date="2017-10-11T09:57:00Z"/>
              <w:del w:id="19195" w:author="arkat" w:date="2017-10-11T11:07:00Z"/>
              <w:rFonts w:ascii="Times New Roman" w:hAnsi="Times New Roman" w:cs="Times New Roman"/>
              <w:noProof/>
              <w:szCs w:val="24"/>
            </w:rPr>
          </w:rPrChange>
        </w:rPr>
        <w:pPrChange w:id="19196" w:author="arkat" w:date="2017-10-11T11:07:00Z">
          <w:pPr>
            <w:widowControl w:val="0"/>
            <w:autoSpaceDE w:val="0"/>
            <w:autoSpaceDN w:val="0"/>
            <w:adjustRightInd w:val="0"/>
            <w:spacing w:after="140" w:line="288" w:lineRule="auto"/>
            <w:ind w:left="480" w:hanging="480"/>
          </w:pPr>
        </w:pPrChange>
      </w:pPr>
      <w:ins w:id="19197" w:author="arkat" w:date="2017-10-11T09:57:00Z">
        <w:del w:id="19198" w:author="arkat" w:date="2017-10-11T11:07:00Z">
          <w:r w:rsidRPr="007772FD" w:rsidDel="00DE59C1">
            <w:rPr>
              <w:rFonts w:cs="Calibri"/>
              <w:noProof/>
              <w:szCs w:val="24"/>
              <w:rPrChange w:id="19199" w:author="arkat" w:date="2017-10-11T10:40:00Z">
                <w:rPr>
                  <w:rFonts w:ascii="Times New Roman" w:hAnsi="Times New Roman" w:cs="Times New Roman"/>
                  <w:noProof/>
                  <w:szCs w:val="24"/>
                </w:rPr>
              </w:rPrChange>
            </w:rPr>
            <w:delText xml:space="preserve">Tim Bray, Jean Paoli, C. M. Sperberg-McQueen, Eve Maler, François Yergeau &amp; John Cowan 2017. </w:delText>
          </w:r>
          <w:r w:rsidRPr="007772FD" w:rsidDel="00DE59C1">
            <w:rPr>
              <w:rFonts w:cs="Calibri"/>
              <w:i/>
              <w:iCs/>
              <w:noProof/>
              <w:szCs w:val="24"/>
              <w:rPrChange w:id="19200" w:author="arkat" w:date="2017-10-11T10:40:00Z">
                <w:rPr>
                  <w:rFonts w:ascii="Times New Roman" w:hAnsi="Times New Roman" w:cs="Times New Roman"/>
                  <w:i/>
                  <w:iCs/>
                  <w:noProof/>
                  <w:szCs w:val="24"/>
                </w:rPr>
              </w:rPrChange>
            </w:rPr>
            <w:delText>Extensible Markup Language (XML) 1.1 (Second Edition)</w:delText>
          </w:r>
          <w:r w:rsidRPr="007772FD" w:rsidDel="00DE59C1">
            <w:rPr>
              <w:rFonts w:cs="Calibri"/>
              <w:noProof/>
              <w:szCs w:val="24"/>
              <w:rPrChange w:id="19201" w:author="arkat" w:date="2017-10-11T10:40:00Z">
                <w:rPr>
                  <w:rFonts w:ascii="Times New Roman" w:hAnsi="Times New Roman" w:cs="Times New Roman"/>
                  <w:noProof/>
                  <w:szCs w:val="24"/>
                </w:rPr>
              </w:rPrChange>
            </w:rPr>
            <w:delText>. Tersedia di https://www.w3.org/TR/xml11/ [Accessed 18 September 2017].</w:delText>
          </w:r>
        </w:del>
      </w:ins>
    </w:p>
    <w:p w14:paraId="6BAA01CA" w14:textId="35EEFEE9" w:rsidR="00F24F14" w:rsidRPr="007772FD" w:rsidDel="00DE59C1" w:rsidRDefault="00F24F14">
      <w:pPr>
        <w:widowControl w:val="0"/>
        <w:autoSpaceDE w:val="0"/>
        <w:autoSpaceDN w:val="0"/>
        <w:adjustRightInd w:val="0"/>
        <w:spacing w:after="0"/>
        <w:rPr>
          <w:ins w:id="19202" w:author="arkat" w:date="2017-10-11T09:57:00Z"/>
          <w:del w:id="19203" w:author="arkat" w:date="2017-10-11T11:07:00Z"/>
          <w:rFonts w:cs="Calibri"/>
          <w:noProof/>
          <w:szCs w:val="24"/>
          <w:rPrChange w:id="19204" w:author="arkat" w:date="2017-10-11T10:40:00Z">
            <w:rPr>
              <w:ins w:id="19205" w:author="arkat" w:date="2017-10-11T09:57:00Z"/>
              <w:del w:id="19206" w:author="arkat" w:date="2017-10-11T11:07:00Z"/>
              <w:rFonts w:ascii="Times New Roman" w:hAnsi="Times New Roman" w:cs="Times New Roman"/>
              <w:noProof/>
              <w:szCs w:val="24"/>
            </w:rPr>
          </w:rPrChange>
        </w:rPr>
        <w:pPrChange w:id="19207" w:author="arkat" w:date="2017-10-11T11:07:00Z">
          <w:pPr>
            <w:widowControl w:val="0"/>
            <w:autoSpaceDE w:val="0"/>
            <w:autoSpaceDN w:val="0"/>
            <w:adjustRightInd w:val="0"/>
            <w:spacing w:after="140" w:line="288" w:lineRule="auto"/>
            <w:ind w:left="480" w:hanging="480"/>
          </w:pPr>
        </w:pPrChange>
      </w:pPr>
      <w:ins w:id="19208" w:author="arkat" w:date="2017-10-11T09:57:00Z">
        <w:del w:id="19209" w:author="arkat" w:date="2017-10-11T11:07:00Z">
          <w:r w:rsidRPr="007772FD" w:rsidDel="00DE59C1">
            <w:rPr>
              <w:rFonts w:cs="Calibri"/>
              <w:noProof/>
              <w:szCs w:val="24"/>
              <w:rPrChange w:id="19210" w:author="arkat" w:date="2017-10-11T10:40:00Z">
                <w:rPr>
                  <w:rFonts w:ascii="Times New Roman" w:hAnsi="Times New Roman" w:cs="Times New Roman"/>
                  <w:noProof/>
                  <w:szCs w:val="24"/>
                </w:rPr>
              </w:rPrChange>
            </w:rPr>
            <w:delText>Vanderhaeghen, D., Zang, S., Hofer, A. &amp; Adam, O. 2005. XML-based Transformation of Business Process Models – Enabler for Collaborative Business Process Management 1 Collaborative Business Process Management.</w:delText>
          </w:r>
        </w:del>
      </w:ins>
    </w:p>
    <w:p w14:paraId="7413A581" w14:textId="2CB6114E" w:rsidR="00F24F14" w:rsidRPr="007772FD" w:rsidDel="00DE59C1" w:rsidRDefault="00F24F14">
      <w:pPr>
        <w:widowControl w:val="0"/>
        <w:autoSpaceDE w:val="0"/>
        <w:autoSpaceDN w:val="0"/>
        <w:adjustRightInd w:val="0"/>
        <w:spacing w:after="0"/>
        <w:rPr>
          <w:ins w:id="19211" w:author="arkat" w:date="2017-10-11T09:57:00Z"/>
          <w:del w:id="19212" w:author="arkat" w:date="2017-10-11T11:07:00Z"/>
          <w:rFonts w:cs="Calibri"/>
          <w:noProof/>
          <w:szCs w:val="24"/>
          <w:rPrChange w:id="19213" w:author="arkat" w:date="2017-10-11T10:40:00Z">
            <w:rPr>
              <w:ins w:id="19214" w:author="arkat" w:date="2017-10-11T09:57:00Z"/>
              <w:del w:id="19215" w:author="arkat" w:date="2017-10-11T11:07:00Z"/>
              <w:rFonts w:ascii="Times New Roman" w:hAnsi="Times New Roman" w:cs="Times New Roman"/>
              <w:noProof/>
              <w:szCs w:val="24"/>
            </w:rPr>
          </w:rPrChange>
        </w:rPr>
        <w:pPrChange w:id="19216" w:author="arkat" w:date="2017-10-11T11:07:00Z">
          <w:pPr>
            <w:widowControl w:val="0"/>
            <w:autoSpaceDE w:val="0"/>
            <w:autoSpaceDN w:val="0"/>
            <w:adjustRightInd w:val="0"/>
            <w:spacing w:after="140" w:line="288" w:lineRule="auto"/>
            <w:ind w:left="480" w:hanging="480"/>
          </w:pPr>
        </w:pPrChange>
      </w:pPr>
      <w:ins w:id="19217" w:author="arkat" w:date="2017-10-11T09:57:00Z">
        <w:del w:id="19218" w:author="arkat" w:date="2017-10-11T11:07:00Z">
          <w:r w:rsidRPr="007772FD" w:rsidDel="00DE59C1">
            <w:rPr>
              <w:rFonts w:cs="Calibri"/>
              <w:noProof/>
              <w:szCs w:val="24"/>
              <w:rPrChange w:id="19219" w:author="arkat" w:date="2017-10-11T10:40:00Z">
                <w:rPr>
                  <w:rFonts w:ascii="Times New Roman" w:hAnsi="Times New Roman" w:cs="Times New Roman"/>
                  <w:noProof/>
                  <w:szCs w:val="24"/>
                </w:rPr>
              </w:rPrChange>
            </w:rPr>
            <w:delText>Volzer, H. 2010. An Overview of BPMN 2 . 0 and its Potential Use. 2–3.</w:delText>
          </w:r>
        </w:del>
      </w:ins>
    </w:p>
    <w:p w14:paraId="30C14145" w14:textId="67D75082" w:rsidR="00F24F14" w:rsidRPr="007772FD" w:rsidDel="00DE59C1" w:rsidRDefault="00F24F14">
      <w:pPr>
        <w:widowControl w:val="0"/>
        <w:autoSpaceDE w:val="0"/>
        <w:autoSpaceDN w:val="0"/>
        <w:adjustRightInd w:val="0"/>
        <w:spacing w:after="0"/>
        <w:rPr>
          <w:ins w:id="19220" w:author="arkat" w:date="2017-10-11T09:57:00Z"/>
          <w:del w:id="19221" w:author="arkat" w:date="2017-10-11T11:07:00Z"/>
          <w:rFonts w:cs="Calibri"/>
          <w:noProof/>
          <w:szCs w:val="24"/>
          <w:rPrChange w:id="19222" w:author="arkat" w:date="2017-10-11T10:40:00Z">
            <w:rPr>
              <w:ins w:id="19223" w:author="arkat" w:date="2017-10-11T09:57:00Z"/>
              <w:del w:id="19224" w:author="arkat" w:date="2017-10-11T11:07:00Z"/>
              <w:rFonts w:ascii="Times New Roman" w:hAnsi="Times New Roman" w:cs="Times New Roman"/>
              <w:noProof/>
              <w:szCs w:val="24"/>
            </w:rPr>
          </w:rPrChange>
        </w:rPr>
        <w:pPrChange w:id="19225" w:author="arkat" w:date="2017-10-11T11:07:00Z">
          <w:pPr>
            <w:widowControl w:val="0"/>
            <w:autoSpaceDE w:val="0"/>
            <w:autoSpaceDN w:val="0"/>
            <w:adjustRightInd w:val="0"/>
            <w:spacing w:after="140" w:line="288" w:lineRule="auto"/>
            <w:ind w:left="480" w:hanging="480"/>
          </w:pPr>
        </w:pPrChange>
      </w:pPr>
      <w:ins w:id="19226" w:author="arkat" w:date="2017-10-11T09:57:00Z">
        <w:del w:id="19227" w:author="arkat" w:date="2017-10-11T11:07:00Z">
          <w:r w:rsidRPr="007772FD" w:rsidDel="00DE59C1">
            <w:rPr>
              <w:rFonts w:cs="Calibri"/>
              <w:noProof/>
              <w:szCs w:val="24"/>
              <w:rPrChange w:id="19228" w:author="arkat" w:date="2017-10-11T10:40:00Z">
                <w:rPr>
                  <w:rFonts w:ascii="Times New Roman" w:hAnsi="Times New Roman" w:cs="Times New Roman"/>
                  <w:noProof/>
                  <w:szCs w:val="24"/>
                </w:rPr>
              </w:rPrChange>
            </w:rPr>
            <w:delText xml:space="preserve">Weske, M. 2007. </w:delText>
          </w:r>
          <w:r w:rsidRPr="007772FD" w:rsidDel="00DE59C1">
            <w:rPr>
              <w:rFonts w:cs="Calibri"/>
              <w:i/>
              <w:iCs/>
              <w:noProof/>
              <w:szCs w:val="24"/>
              <w:rPrChange w:id="19229" w:author="arkat" w:date="2017-10-11T10:40:00Z">
                <w:rPr>
                  <w:rFonts w:ascii="Times New Roman" w:hAnsi="Times New Roman" w:cs="Times New Roman"/>
                  <w:i/>
                  <w:iCs/>
                  <w:noProof/>
                  <w:szCs w:val="24"/>
                </w:rPr>
              </w:rPrChange>
            </w:rPr>
            <w:delText>Business ProcessManagement</w:delText>
          </w:r>
          <w:r w:rsidRPr="007772FD" w:rsidDel="00DE59C1">
            <w:rPr>
              <w:rFonts w:cs="Calibri"/>
              <w:noProof/>
              <w:szCs w:val="24"/>
              <w:rPrChange w:id="19230" w:author="arkat" w:date="2017-10-11T10:40:00Z">
                <w:rPr>
                  <w:rFonts w:ascii="Times New Roman" w:hAnsi="Times New Roman" w:cs="Times New Roman"/>
                  <w:noProof/>
                  <w:szCs w:val="24"/>
                </w:rPr>
              </w:rPrChange>
            </w:rPr>
            <w:delText>. Heidelberg New.</w:delText>
          </w:r>
        </w:del>
      </w:ins>
    </w:p>
    <w:p w14:paraId="00F1D434" w14:textId="7AADC594" w:rsidR="00F24F14" w:rsidRPr="007772FD" w:rsidDel="002B0260" w:rsidRDefault="00F24F14">
      <w:pPr>
        <w:widowControl w:val="0"/>
        <w:autoSpaceDE w:val="0"/>
        <w:autoSpaceDN w:val="0"/>
        <w:adjustRightInd w:val="0"/>
        <w:spacing w:after="0"/>
        <w:rPr>
          <w:ins w:id="19231" w:author="arkat" w:date="2017-10-11T09:57:00Z"/>
          <w:del w:id="19232" w:author="arkat" w:date="2017-10-11T10:20:00Z"/>
          <w:rFonts w:cs="Calibri"/>
          <w:noProof/>
          <w:rPrChange w:id="19233" w:author="arkat" w:date="2017-10-11T10:40:00Z">
            <w:rPr>
              <w:ins w:id="19234" w:author="arkat" w:date="2017-10-11T09:57:00Z"/>
              <w:del w:id="19235" w:author="arkat" w:date="2017-10-11T10:20:00Z"/>
              <w:noProof/>
            </w:rPr>
          </w:rPrChange>
        </w:rPr>
        <w:pPrChange w:id="19236" w:author="arkat" w:date="2017-10-11T11:07:00Z">
          <w:pPr>
            <w:widowControl w:val="0"/>
            <w:autoSpaceDE w:val="0"/>
            <w:autoSpaceDN w:val="0"/>
            <w:adjustRightInd w:val="0"/>
            <w:spacing w:after="140" w:line="288" w:lineRule="auto"/>
            <w:ind w:left="480" w:hanging="480"/>
          </w:pPr>
        </w:pPrChange>
      </w:pPr>
      <w:ins w:id="19237" w:author="arkat" w:date="2017-10-11T09:57:00Z">
        <w:del w:id="19238" w:author="arkat" w:date="2017-10-11T11:07:00Z">
          <w:r w:rsidRPr="007772FD" w:rsidDel="00DE59C1">
            <w:rPr>
              <w:rFonts w:cs="Calibri"/>
              <w:noProof/>
              <w:szCs w:val="24"/>
              <w:rPrChange w:id="19239" w:author="arkat" w:date="2017-10-11T10:40:00Z">
                <w:rPr>
                  <w:rFonts w:ascii="Times New Roman" w:hAnsi="Times New Roman" w:cs="Times New Roman"/>
                  <w:noProof/>
                  <w:szCs w:val="24"/>
                </w:rPr>
              </w:rPrChange>
            </w:rPr>
            <w:delText xml:space="preserve">www.signavio.com 2009. </w:delText>
          </w:r>
          <w:r w:rsidRPr="007772FD" w:rsidDel="00DE59C1">
            <w:rPr>
              <w:rFonts w:cs="Calibri"/>
              <w:i/>
              <w:iCs/>
              <w:noProof/>
              <w:szCs w:val="24"/>
              <w:rPrChange w:id="19240" w:author="arkat" w:date="2017-10-11T10:40:00Z">
                <w:rPr>
                  <w:rFonts w:ascii="Times New Roman" w:hAnsi="Times New Roman" w:cs="Times New Roman"/>
                  <w:i/>
                  <w:iCs/>
                  <w:noProof/>
                  <w:szCs w:val="24"/>
                </w:rPr>
              </w:rPrChange>
            </w:rPr>
            <w:delText>Whitepaper: From EPC to BPMN | Signavio</w:delText>
          </w:r>
          <w:r w:rsidRPr="007772FD" w:rsidDel="00DE59C1">
            <w:rPr>
              <w:rFonts w:cs="Calibri"/>
              <w:noProof/>
              <w:szCs w:val="24"/>
              <w:rPrChange w:id="19241" w:author="arkat" w:date="2017-10-11T10:40:00Z">
                <w:rPr>
                  <w:rFonts w:ascii="Times New Roman" w:hAnsi="Times New Roman" w:cs="Times New Roman"/>
                  <w:noProof/>
                  <w:szCs w:val="24"/>
                </w:rPr>
              </w:rPrChange>
            </w:rPr>
            <w:delText>. Tersedia di https://www.signavio.com/news/whitepaper-from-epc-to-bpmn/ [Accessed 26 September 2017].</w:delText>
          </w:r>
        </w:del>
      </w:ins>
    </w:p>
    <w:p w14:paraId="64887396" w14:textId="401A21D1" w:rsidR="00A42612" w:rsidRPr="00F1567D" w:rsidDel="00DE59C1" w:rsidRDefault="00F1567D">
      <w:pPr>
        <w:widowControl w:val="0"/>
        <w:autoSpaceDE w:val="0"/>
        <w:autoSpaceDN w:val="0"/>
        <w:adjustRightInd w:val="0"/>
        <w:spacing w:after="0"/>
        <w:rPr>
          <w:ins w:id="19242" w:author="arkat" w:date="2017-10-06T07:52:00Z"/>
          <w:del w:id="19243" w:author="arkat" w:date="2017-10-11T11:07:00Z"/>
          <w:rFonts w:asciiTheme="majorHAnsi" w:hAnsiTheme="majorHAnsi" w:cstheme="majorHAnsi"/>
          <w:szCs w:val="24"/>
          <w:rPrChange w:id="19244" w:author="arkat" w:date="2017-10-06T10:26:00Z">
            <w:rPr>
              <w:ins w:id="19245" w:author="arkat" w:date="2017-10-06T07:52:00Z"/>
              <w:del w:id="19246" w:author="arkat" w:date="2017-10-11T11:07:00Z"/>
              <w:rFonts w:ascii="Times New Roman" w:hAnsi="Times New Roman" w:cs="Times New Roman"/>
              <w:szCs w:val="24"/>
            </w:rPr>
          </w:rPrChange>
        </w:rPr>
        <w:pPrChange w:id="19247" w:author="arkat" w:date="2017-10-11T11:07:00Z">
          <w:pPr>
            <w:widowControl w:val="0"/>
            <w:autoSpaceDE w:val="0"/>
            <w:autoSpaceDN w:val="0"/>
            <w:adjustRightInd w:val="0"/>
            <w:spacing w:after="140" w:line="288" w:lineRule="auto"/>
            <w:ind w:left="480" w:hanging="480"/>
          </w:pPr>
        </w:pPrChange>
      </w:pPr>
      <w:ins w:id="19248" w:author="arkat" w:date="2017-10-06T10:26:00Z">
        <w:del w:id="19249" w:author="arkat" w:date="2017-10-11T11:07:00Z">
          <w:r w:rsidRPr="00F1567D" w:rsidDel="00DE59C1">
            <w:rPr>
              <w:rFonts w:asciiTheme="majorHAnsi" w:hAnsiTheme="majorHAnsi" w:cstheme="majorHAnsi"/>
              <w:szCs w:val="24"/>
              <w:rPrChange w:id="19250" w:author="arkat" w:date="2017-10-06T10:26:00Z">
                <w:rPr>
                  <w:rFonts w:ascii="Times New Roman" w:hAnsi="Times New Roman" w:cs="Times New Roman"/>
                  <w:szCs w:val="24"/>
                </w:rPr>
              </w:rPrChange>
            </w:rPr>
            <w:fldChar w:fldCharType="end"/>
          </w:r>
        </w:del>
      </w:ins>
      <w:ins w:id="19251" w:author="arkat" w:date="2017-10-06T07:52:00Z">
        <w:del w:id="19252" w:author="arkat" w:date="2017-10-11T11:07:00Z">
          <w:r w:rsidR="00A42612" w:rsidRPr="00F1567D" w:rsidDel="00DE59C1">
            <w:rPr>
              <w:rFonts w:asciiTheme="majorHAnsi" w:hAnsiTheme="majorHAnsi" w:cstheme="majorHAnsi"/>
              <w:szCs w:val="24"/>
              <w:rPrChange w:id="19253" w:author="arkat" w:date="2017-10-06T10:26:00Z">
                <w:rPr>
                  <w:rFonts w:ascii="Times New Roman" w:hAnsi="Times New Roman" w:cs="Times New Roman"/>
                  <w:szCs w:val="24"/>
                </w:rPr>
              </w:rPrChange>
            </w:rPr>
            <w:delText xml:space="preserve">Sommerville, I. 2010. </w:delText>
          </w:r>
          <w:r w:rsidR="00A42612" w:rsidRPr="00F1567D" w:rsidDel="00DE59C1">
            <w:rPr>
              <w:rFonts w:asciiTheme="majorHAnsi" w:hAnsiTheme="majorHAnsi" w:cstheme="majorHAnsi"/>
              <w:i/>
              <w:iCs/>
              <w:szCs w:val="24"/>
              <w:rPrChange w:id="19254" w:author="arkat" w:date="2017-10-06T10:26:00Z">
                <w:rPr>
                  <w:rFonts w:ascii="Times New Roman" w:hAnsi="Times New Roman" w:cs="Times New Roman"/>
                  <w:i/>
                  <w:iCs/>
                  <w:szCs w:val="24"/>
                </w:rPr>
              </w:rPrChange>
            </w:rPr>
            <w:delText>Software Engineering - Ninth Edition</w:delText>
          </w:r>
          <w:r w:rsidR="00A42612" w:rsidRPr="00F1567D" w:rsidDel="00DE59C1">
            <w:rPr>
              <w:rFonts w:asciiTheme="majorHAnsi" w:hAnsiTheme="majorHAnsi" w:cstheme="majorHAnsi"/>
              <w:szCs w:val="24"/>
              <w:rPrChange w:id="19255" w:author="arkat" w:date="2017-10-06T10:26:00Z">
                <w:rPr>
                  <w:rFonts w:ascii="Times New Roman" w:hAnsi="Times New Roman" w:cs="Times New Roman"/>
                  <w:szCs w:val="24"/>
                </w:rPr>
              </w:rPrChange>
            </w:rPr>
            <w:delText xml:space="preserve">. 9th ed. </w:delText>
          </w:r>
          <w:r w:rsidR="00A42612" w:rsidRPr="00F1567D" w:rsidDel="00DE59C1">
            <w:rPr>
              <w:rFonts w:asciiTheme="majorHAnsi" w:hAnsiTheme="majorHAnsi" w:cstheme="majorHAnsi"/>
              <w:i/>
              <w:iCs/>
              <w:szCs w:val="24"/>
              <w:rPrChange w:id="19256" w:author="arkat" w:date="2017-10-06T10:26:00Z">
                <w:rPr>
                  <w:rFonts w:ascii="Times New Roman" w:hAnsi="Times New Roman" w:cs="Times New Roman"/>
                  <w:i/>
                  <w:iCs/>
                  <w:szCs w:val="24"/>
                </w:rPr>
              </w:rPrChange>
            </w:rPr>
            <w:delText>Software Engineering</w:delText>
          </w:r>
          <w:r w:rsidR="00A42612" w:rsidRPr="00F1567D" w:rsidDel="00DE59C1">
            <w:rPr>
              <w:rFonts w:asciiTheme="majorHAnsi" w:hAnsiTheme="majorHAnsi" w:cstheme="majorHAnsi"/>
              <w:szCs w:val="24"/>
              <w:rPrChange w:id="19257" w:author="arkat" w:date="2017-10-06T10:26:00Z">
                <w:rPr>
                  <w:rFonts w:ascii="Times New Roman" w:hAnsi="Times New Roman" w:cs="Times New Roman"/>
                  <w:szCs w:val="24"/>
                </w:rPr>
              </w:rPrChange>
            </w:rPr>
            <w:delText>. Addison-Wesley Pearson Education, Inc.</w:delText>
          </w:r>
        </w:del>
      </w:ins>
    </w:p>
    <w:p w14:paraId="61C73960" w14:textId="5A0D1B48" w:rsidR="00A42612" w:rsidRPr="00F1567D" w:rsidDel="00DE59C1" w:rsidRDefault="00A42612">
      <w:pPr>
        <w:widowControl w:val="0"/>
        <w:autoSpaceDE w:val="0"/>
        <w:autoSpaceDN w:val="0"/>
        <w:adjustRightInd w:val="0"/>
        <w:spacing w:after="0"/>
        <w:rPr>
          <w:ins w:id="19258" w:author="arkat" w:date="2017-10-06T07:52:00Z"/>
          <w:del w:id="19259" w:author="arkat" w:date="2017-10-11T11:07:00Z"/>
          <w:rFonts w:asciiTheme="majorHAnsi" w:hAnsiTheme="majorHAnsi" w:cstheme="majorHAnsi"/>
          <w:szCs w:val="24"/>
          <w:rPrChange w:id="19260" w:author="arkat" w:date="2017-10-06T10:26:00Z">
            <w:rPr>
              <w:ins w:id="19261" w:author="arkat" w:date="2017-10-06T07:52:00Z"/>
              <w:del w:id="19262" w:author="arkat" w:date="2017-10-11T11:07:00Z"/>
              <w:rFonts w:ascii="Times New Roman" w:hAnsi="Times New Roman" w:cs="Times New Roman"/>
              <w:szCs w:val="24"/>
            </w:rPr>
          </w:rPrChange>
        </w:rPr>
        <w:pPrChange w:id="19263" w:author="arkat" w:date="2017-10-11T11:07:00Z">
          <w:pPr>
            <w:widowControl w:val="0"/>
            <w:autoSpaceDE w:val="0"/>
            <w:autoSpaceDN w:val="0"/>
            <w:adjustRightInd w:val="0"/>
            <w:spacing w:after="140" w:line="288" w:lineRule="auto"/>
            <w:ind w:left="480" w:hanging="480"/>
          </w:pPr>
        </w:pPrChange>
      </w:pPr>
      <w:ins w:id="19264" w:author="arkat" w:date="2017-10-06T07:52:00Z">
        <w:del w:id="19265" w:author="arkat" w:date="2017-10-11T11:07:00Z">
          <w:r w:rsidRPr="00F1567D" w:rsidDel="00DE59C1">
            <w:rPr>
              <w:rFonts w:asciiTheme="majorHAnsi" w:hAnsiTheme="majorHAnsi" w:cstheme="majorHAnsi"/>
              <w:szCs w:val="24"/>
              <w:rPrChange w:id="19266" w:author="arkat" w:date="2017-10-06T10:26:00Z">
                <w:rPr>
                  <w:rFonts w:ascii="Times New Roman" w:hAnsi="Times New Roman" w:cs="Times New Roman"/>
                  <w:szCs w:val="24"/>
                </w:rPr>
              </w:rPrChange>
            </w:rPr>
            <w:delText xml:space="preserve">Sparx 2004. The Business Process Model. </w:delText>
          </w:r>
          <w:r w:rsidRPr="00F1567D" w:rsidDel="00DE59C1">
            <w:rPr>
              <w:rFonts w:asciiTheme="majorHAnsi" w:hAnsiTheme="majorHAnsi" w:cstheme="majorHAnsi"/>
              <w:i/>
              <w:iCs/>
              <w:szCs w:val="24"/>
              <w:rPrChange w:id="19267" w:author="arkat" w:date="2017-10-06T10:26:00Z">
                <w:rPr>
                  <w:rFonts w:ascii="Times New Roman" w:hAnsi="Times New Roman" w:cs="Times New Roman"/>
                  <w:i/>
                  <w:iCs/>
                  <w:szCs w:val="24"/>
                </w:rPr>
              </w:rPrChange>
            </w:rPr>
            <w:delText>Enterprise Architect, www. sparksystems. com. au</w:delText>
          </w:r>
          <w:r w:rsidRPr="00F1567D" w:rsidDel="00DE59C1">
            <w:rPr>
              <w:rFonts w:asciiTheme="majorHAnsi" w:hAnsiTheme="majorHAnsi" w:cstheme="majorHAnsi"/>
              <w:szCs w:val="24"/>
              <w:rPrChange w:id="19268" w:author="arkat" w:date="2017-10-06T10:26:00Z">
                <w:rPr>
                  <w:rFonts w:ascii="Times New Roman" w:hAnsi="Times New Roman" w:cs="Times New Roman"/>
                  <w:szCs w:val="24"/>
                </w:rPr>
              </w:rPrChange>
            </w:rPr>
            <w:delText>, 1–4. Tersedia di https://www.sparxsystems.com/downloads/whitepapers/The_Business_Process_Model.pdf [Accessed 25 September 2017].</w:delText>
          </w:r>
        </w:del>
      </w:ins>
    </w:p>
    <w:p w14:paraId="32F109B1" w14:textId="18648653" w:rsidR="00A42612" w:rsidRPr="00F1567D" w:rsidDel="00DE59C1" w:rsidRDefault="00A42612">
      <w:pPr>
        <w:widowControl w:val="0"/>
        <w:autoSpaceDE w:val="0"/>
        <w:autoSpaceDN w:val="0"/>
        <w:adjustRightInd w:val="0"/>
        <w:spacing w:after="0"/>
        <w:rPr>
          <w:ins w:id="19269" w:author="arkat" w:date="2017-10-06T07:52:00Z"/>
          <w:del w:id="19270" w:author="arkat" w:date="2017-10-11T11:07:00Z"/>
          <w:rFonts w:asciiTheme="majorHAnsi" w:hAnsiTheme="majorHAnsi" w:cstheme="majorHAnsi"/>
          <w:szCs w:val="24"/>
          <w:rPrChange w:id="19271" w:author="arkat" w:date="2017-10-06T10:26:00Z">
            <w:rPr>
              <w:ins w:id="19272" w:author="arkat" w:date="2017-10-06T07:52:00Z"/>
              <w:del w:id="19273" w:author="arkat" w:date="2017-10-11T11:07:00Z"/>
              <w:rFonts w:ascii="Times New Roman" w:hAnsi="Times New Roman" w:cs="Times New Roman"/>
              <w:szCs w:val="24"/>
            </w:rPr>
          </w:rPrChange>
        </w:rPr>
        <w:pPrChange w:id="19274" w:author="arkat" w:date="2017-10-11T11:07:00Z">
          <w:pPr>
            <w:widowControl w:val="0"/>
            <w:autoSpaceDE w:val="0"/>
            <w:autoSpaceDN w:val="0"/>
            <w:adjustRightInd w:val="0"/>
            <w:spacing w:after="140" w:line="288" w:lineRule="auto"/>
            <w:ind w:left="480" w:hanging="480"/>
          </w:pPr>
        </w:pPrChange>
      </w:pPr>
      <w:ins w:id="19275" w:author="arkat" w:date="2017-10-06T07:52:00Z">
        <w:del w:id="19276" w:author="arkat" w:date="2017-10-11T11:07:00Z">
          <w:r w:rsidRPr="00F1567D" w:rsidDel="00DE59C1">
            <w:rPr>
              <w:rFonts w:asciiTheme="majorHAnsi" w:hAnsiTheme="majorHAnsi" w:cstheme="majorHAnsi"/>
              <w:szCs w:val="24"/>
              <w:rPrChange w:id="19277" w:author="arkat" w:date="2017-10-06T10:26:00Z">
                <w:rPr>
                  <w:rFonts w:ascii="Times New Roman" w:hAnsi="Times New Roman" w:cs="Times New Roman"/>
                  <w:szCs w:val="24"/>
                </w:rPr>
              </w:rPrChange>
            </w:rPr>
            <w:delText xml:space="preserve">Tim Bray, Jean Paoli, C. M. Sperberg-McQueen, Eve Maler, François Yergeau &amp; John Cowan 2017. </w:delText>
          </w:r>
          <w:r w:rsidRPr="00F1567D" w:rsidDel="00DE59C1">
            <w:rPr>
              <w:rFonts w:asciiTheme="majorHAnsi" w:hAnsiTheme="majorHAnsi" w:cstheme="majorHAnsi"/>
              <w:i/>
              <w:iCs/>
              <w:szCs w:val="24"/>
              <w:rPrChange w:id="19278" w:author="arkat" w:date="2017-10-06T10:26:00Z">
                <w:rPr>
                  <w:rFonts w:ascii="Times New Roman" w:hAnsi="Times New Roman" w:cs="Times New Roman"/>
                  <w:i/>
                  <w:iCs/>
                  <w:szCs w:val="24"/>
                </w:rPr>
              </w:rPrChange>
            </w:rPr>
            <w:delText>Extensible Markup Language (XML) 1.1 (Second Edition)</w:delText>
          </w:r>
          <w:r w:rsidRPr="00F1567D" w:rsidDel="00DE59C1">
            <w:rPr>
              <w:rFonts w:asciiTheme="majorHAnsi" w:hAnsiTheme="majorHAnsi" w:cstheme="majorHAnsi"/>
              <w:szCs w:val="24"/>
              <w:rPrChange w:id="19279" w:author="arkat" w:date="2017-10-06T10:26:00Z">
                <w:rPr>
                  <w:rFonts w:ascii="Times New Roman" w:hAnsi="Times New Roman" w:cs="Times New Roman"/>
                  <w:szCs w:val="24"/>
                </w:rPr>
              </w:rPrChange>
            </w:rPr>
            <w:delText>. Tersedia di https://www.w3.org/TR/xml11/ [Accessed 18 September 2017].</w:delText>
          </w:r>
        </w:del>
      </w:ins>
    </w:p>
    <w:p w14:paraId="640DA1C4" w14:textId="0722D5DA" w:rsidR="00A42612" w:rsidRPr="00F1567D" w:rsidDel="00DE59C1" w:rsidRDefault="00A42612">
      <w:pPr>
        <w:widowControl w:val="0"/>
        <w:autoSpaceDE w:val="0"/>
        <w:autoSpaceDN w:val="0"/>
        <w:adjustRightInd w:val="0"/>
        <w:spacing w:after="0"/>
        <w:rPr>
          <w:ins w:id="19280" w:author="arkat" w:date="2017-10-06T07:52:00Z"/>
          <w:del w:id="19281" w:author="arkat" w:date="2017-10-11T11:07:00Z"/>
          <w:rFonts w:asciiTheme="majorHAnsi" w:hAnsiTheme="majorHAnsi" w:cstheme="majorHAnsi"/>
          <w:szCs w:val="24"/>
          <w:rPrChange w:id="19282" w:author="arkat" w:date="2017-10-06T10:26:00Z">
            <w:rPr>
              <w:ins w:id="19283" w:author="arkat" w:date="2017-10-06T07:52:00Z"/>
              <w:del w:id="19284" w:author="arkat" w:date="2017-10-11T11:07:00Z"/>
              <w:rFonts w:ascii="Times New Roman" w:hAnsi="Times New Roman" w:cs="Times New Roman"/>
              <w:szCs w:val="24"/>
            </w:rPr>
          </w:rPrChange>
        </w:rPr>
        <w:pPrChange w:id="19285" w:author="arkat" w:date="2017-10-11T11:07:00Z">
          <w:pPr>
            <w:widowControl w:val="0"/>
            <w:autoSpaceDE w:val="0"/>
            <w:autoSpaceDN w:val="0"/>
            <w:adjustRightInd w:val="0"/>
            <w:spacing w:after="140" w:line="288" w:lineRule="auto"/>
            <w:ind w:left="480" w:hanging="480"/>
          </w:pPr>
        </w:pPrChange>
      </w:pPr>
      <w:ins w:id="19286" w:author="arkat" w:date="2017-10-06T07:52:00Z">
        <w:del w:id="19287" w:author="arkat" w:date="2017-10-11T11:07:00Z">
          <w:r w:rsidRPr="00F1567D" w:rsidDel="00DE59C1">
            <w:rPr>
              <w:rFonts w:asciiTheme="majorHAnsi" w:hAnsiTheme="majorHAnsi" w:cstheme="majorHAnsi"/>
              <w:szCs w:val="24"/>
              <w:rPrChange w:id="19288" w:author="arkat" w:date="2017-10-06T10:26:00Z">
                <w:rPr>
                  <w:rFonts w:ascii="Times New Roman" w:hAnsi="Times New Roman" w:cs="Times New Roman"/>
                  <w:szCs w:val="24"/>
                </w:rPr>
              </w:rPrChange>
            </w:rPr>
            <w:delText>Vanderhaeghen, D., Zang, S., Hofer, A. &amp; Adam, O. 2005. XML-based Transformation of Business Process Models – Enabler for Collaborative Business Process Management 1 Collaborative Business Process Management.</w:delText>
          </w:r>
        </w:del>
      </w:ins>
    </w:p>
    <w:p w14:paraId="7A03CD91" w14:textId="74A5AA57" w:rsidR="00A42612" w:rsidRPr="00F1567D" w:rsidDel="00DE59C1" w:rsidRDefault="00A42612">
      <w:pPr>
        <w:widowControl w:val="0"/>
        <w:autoSpaceDE w:val="0"/>
        <w:autoSpaceDN w:val="0"/>
        <w:adjustRightInd w:val="0"/>
        <w:spacing w:after="0"/>
        <w:rPr>
          <w:ins w:id="19289" w:author="arkat" w:date="2017-10-06T07:52:00Z"/>
          <w:del w:id="19290" w:author="arkat" w:date="2017-10-11T11:07:00Z"/>
          <w:rFonts w:asciiTheme="majorHAnsi" w:hAnsiTheme="majorHAnsi" w:cstheme="majorHAnsi"/>
          <w:szCs w:val="24"/>
          <w:rPrChange w:id="19291" w:author="arkat" w:date="2017-10-06T10:26:00Z">
            <w:rPr>
              <w:ins w:id="19292" w:author="arkat" w:date="2017-10-06T07:52:00Z"/>
              <w:del w:id="19293" w:author="arkat" w:date="2017-10-11T11:07:00Z"/>
              <w:rFonts w:ascii="Times New Roman" w:hAnsi="Times New Roman" w:cs="Times New Roman"/>
              <w:szCs w:val="24"/>
            </w:rPr>
          </w:rPrChange>
        </w:rPr>
        <w:pPrChange w:id="19294" w:author="arkat" w:date="2017-10-11T11:07:00Z">
          <w:pPr>
            <w:widowControl w:val="0"/>
            <w:autoSpaceDE w:val="0"/>
            <w:autoSpaceDN w:val="0"/>
            <w:adjustRightInd w:val="0"/>
            <w:spacing w:after="140" w:line="288" w:lineRule="auto"/>
            <w:ind w:left="480" w:hanging="480"/>
          </w:pPr>
        </w:pPrChange>
      </w:pPr>
      <w:ins w:id="19295" w:author="arkat" w:date="2017-10-06T07:52:00Z">
        <w:del w:id="19296" w:author="arkat" w:date="2017-10-11T11:07:00Z">
          <w:r w:rsidRPr="00F1567D" w:rsidDel="00DE59C1">
            <w:rPr>
              <w:rFonts w:asciiTheme="majorHAnsi" w:hAnsiTheme="majorHAnsi" w:cstheme="majorHAnsi"/>
              <w:szCs w:val="24"/>
              <w:rPrChange w:id="19297" w:author="arkat" w:date="2017-10-06T10:26:00Z">
                <w:rPr>
                  <w:rFonts w:ascii="Times New Roman" w:hAnsi="Times New Roman" w:cs="Times New Roman"/>
                  <w:szCs w:val="24"/>
                </w:rPr>
              </w:rPrChange>
            </w:rPr>
            <w:delText>Volzer, H. 2010. An Overview of BPMN 2 . 0 and its Potential Use. 2–3.</w:delText>
          </w:r>
        </w:del>
      </w:ins>
    </w:p>
    <w:p w14:paraId="7EF22D0E" w14:textId="30513BF6" w:rsidR="00A42612" w:rsidRPr="00F1567D" w:rsidDel="00DE59C1" w:rsidRDefault="00A42612">
      <w:pPr>
        <w:widowControl w:val="0"/>
        <w:autoSpaceDE w:val="0"/>
        <w:autoSpaceDN w:val="0"/>
        <w:adjustRightInd w:val="0"/>
        <w:spacing w:after="0"/>
        <w:rPr>
          <w:ins w:id="19298" w:author="arkat" w:date="2017-10-06T07:52:00Z"/>
          <w:del w:id="19299" w:author="arkat" w:date="2017-10-11T11:07:00Z"/>
          <w:rFonts w:asciiTheme="majorHAnsi" w:hAnsiTheme="majorHAnsi" w:cstheme="majorHAnsi"/>
          <w:szCs w:val="24"/>
          <w:rPrChange w:id="19300" w:author="arkat" w:date="2017-10-06T10:26:00Z">
            <w:rPr>
              <w:ins w:id="19301" w:author="arkat" w:date="2017-10-06T07:52:00Z"/>
              <w:del w:id="19302" w:author="arkat" w:date="2017-10-11T11:07:00Z"/>
              <w:rFonts w:ascii="Times New Roman" w:hAnsi="Times New Roman" w:cs="Times New Roman"/>
              <w:szCs w:val="24"/>
            </w:rPr>
          </w:rPrChange>
        </w:rPr>
        <w:pPrChange w:id="19303" w:author="arkat" w:date="2017-10-11T11:07:00Z">
          <w:pPr>
            <w:widowControl w:val="0"/>
            <w:autoSpaceDE w:val="0"/>
            <w:autoSpaceDN w:val="0"/>
            <w:adjustRightInd w:val="0"/>
            <w:spacing w:after="140" w:line="288" w:lineRule="auto"/>
            <w:ind w:left="480" w:hanging="480"/>
          </w:pPr>
        </w:pPrChange>
      </w:pPr>
      <w:ins w:id="19304" w:author="arkat" w:date="2017-10-06T07:52:00Z">
        <w:del w:id="19305" w:author="arkat" w:date="2017-10-11T11:07:00Z">
          <w:r w:rsidRPr="00F1567D" w:rsidDel="00DE59C1">
            <w:rPr>
              <w:rFonts w:asciiTheme="majorHAnsi" w:hAnsiTheme="majorHAnsi" w:cstheme="majorHAnsi"/>
              <w:szCs w:val="24"/>
              <w:rPrChange w:id="19306" w:author="arkat" w:date="2017-10-06T10:26:00Z">
                <w:rPr>
                  <w:rFonts w:ascii="Times New Roman" w:hAnsi="Times New Roman" w:cs="Times New Roman"/>
                  <w:szCs w:val="24"/>
                </w:rPr>
              </w:rPrChange>
            </w:rPr>
            <w:delText xml:space="preserve">Weske, M. 2007. </w:delText>
          </w:r>
          <w:r w:rsidRPr="00F1567D" w:rsidDel="00DE59C1">
            <w:rPr>
              <w:rFonts w:asciiTheme="majorHAnsi" w:hAnsiTheme="majorHAnsi" w:cstheme="majorHAnsi"/>
              <w:i/>
              <w:iCs/>
              <w:szCs w:val="24"/>
              <w:rPrChange w:id="19307" w:author="arkat" w:date="2017-10-06T10:26:00Z">
                <w:rPr>
                  <w:rFonts w:ascii="Times New Roman" w:hAnsi="Times New Roman" w:cs="Times New Roman"/>
                  <w:i/>
                  <w:iCs/>
                  <w:szCs w:val="24"/>
                </w:rPr>
              </w:rPrChange>
            </w:rPr>
            <w:delText>Business ProcessManagement</w:delText>
          </w:r>
          <w:r w:rsidRPr="00F1567D" w:rsidDel="00DE59C1">
            <w:rPr>
              <w:rFonts w:asciiTheme="majorHAnsi" w:hAnsiTheme="majorHAnsi" w:cstheme="majorHAnsi"/>
              <w:szCs w:val="24"/>
              <w:rPrChange w:id="19308" w:author="arkat" w:date="2017-10-06T10:26:00Z">
                <w:rPr>
                  <w:rFonts w:ascii="Times New Roman" w:hAnsi="Times New Roman" w:cs="Times New Roman"/>
                  <w:szCs w:val="24"/>
                </w:rPr>
              </w:rPrChange>
            </w:rPr>
            <w:delText>. Heidelberg New.</w:delText>
          </w:r>
        </w:del>
      </w:ins>
    </w:p>
    <w:p w14:paraId="2BB77C2E" w14:textId="444D6438" w:rsidR="00A42612" w:rsidRPr="00F1567D" w:rsidDel="00DE59C1" w:rsidRDefault="00A42612">
      <w:pPr>
        <w:widowControl w:val="0"/>
        <w:autoSpaceDE w:val="0"/>
        <w:autoSpaceDN w:val="0"/>
        <w:adjustRightInd w:val="0"/>
        <w:spacing w:after="0"/>
        <w:rPr>
          <w:ins w:id="19309" w:author="arkat" w:date="2017-10-06T07:52:00Z"/>
          <w:del w:id="19310" w:author="arkat" w:date="2017-10-11T11:07:00Z"/>
          <w:rFonts w:asciiTheme="majorHAnsi" w:hAnsiTheme="majorHAnsi" w:cstheme="majorHAnsi"/>
          <w:szCs w:val="24"/>
          <w:rPrChange w:id="19311" w:author="arkat" w:date="2017-10-06T10:26:00Z">
            <w:rPr>
              <w:ins w:id="19312" w:author="arkat" w:date="2017-10-06T07:52:00Z"/>
              <w:del w:id="19313" w:author="arkat" w:date="2017-10-11T11:07:00Z"/>
            </w:rPr>
          </w:rPrChange>
        </w:rPr>
        <w:pPrChange w:id="19314" w:author="arkat" w:date="2017-10-11T11:07:00Z">
          <w:pPr>
            <w:widowControl w:val="0"/>
            <w:autoSpaceDE w:val="0"/>
            <w:autoSpaceDN w:val="0"/>
            <w:adjustRightInd w:val="0"/>
            <w:spacing w:after="140" w:line="288" w:lineRule="auto"/>
            <w:ind w:left="480" w:hanging="480"/>
          </w:pPr>
        </w:pPrChange>
      </w:pPr>
      <w:ins w:id="19315" w:author="arkat" w:date="2017-10-06T07:52:00Z">
        <w:del w:id="19316" w:author="arkat" w:date="2017-10-11T11:07:00Z">
          <w:r w:rsidRPr="00F1567D" w:rsidDel="00DE59C1">
            <w:rPr>
              <w:rFonts w:asciiTheme="majorHAnsi" w:hAnsiTheme="majorHAnsi" w:cstheme="majorHAnsi"/>
              <w:szCs w:val="24"/>
              <w:rPrChange w:id="19317" w:author="arkat" w:date="2017-10-06T10:26:00Z">
                <w:rPr>
                  <w:rFonts w:ascii="Times New Roman" w:hAnsi="Times New Roman" w:cs="Times New Roman"/>
                  <w:szCs w:val="24"/>
                </w:rPr>
              </w:rPrChange>
            </w:rPr>
            <w:delText xml:space="preserve">www.signavio.com 2009. </w:delText>
          </w:r>
          <w:r w:rsidRPr="00F1567D" w:rsidDel="00DE59C1">
            <w:rPr>
              <w:rFonts w:asciiTheme="majorHAnsi" w:hAnsiTheme="majorHAnsi" w:cstheme="majorHAnsi"/>
              <w:i/>
              <w:iCs/>
              <w:szCs w:val="24"/>
              <w:rPrChange w:id="19318" w:author="arkat" w:date="2017-10-06T10:26:00Z">
                <w:rPr>
                  <w:rFonts w:ascii="Times New Roman" w:hAnsi="Times New Roman" w:cs="Times New Roman"/>
                  <w:i/>
                  <w:iCs/>
                  <w:szCs w:val="24"/>
                </w:rPr>
              </w:rPrChange>
            </w:rPr>
            <w:delText>Whitepaper: From EPC to BPMN | Signavio</w:delText>
          </w:r>
          <w:r w:rsidRPr="00F1567D" w:rsidDel="00DE59C1">
            <w:rPr>
              <w:rFonts w:asciiTheme="majorHAnsi" w:hAnsiTheme="majorHAnsi" w:cstheme="majorHAnsi"/>
              <w:szCs w:val="24"/>
              <w:rPrChange w:id="19319" w:author="arkat" w:date="2017-10-06T10:26:00Z">
                <w:rPr>
                  <w:rFonts w:ascii="Times New Roman" w:hAnsi="Times New Roman" w:cs="Times New Roman"/>
                  <w:szCs w:val="24"/>
                </w:rPr>
              </w:rPrChange>
            </w:rPr>
            <w:delText>. Tersedia di https://www.signavio.com/news/whitepaper-from-epc-to-bpmn/ [Accessed 26 September 2017].</w:delText>
          </w:r>
        </w:del>
      </w:ins>
    </w:p>
    <w:p w14:paraId="25693688" w14:textId="680AA19E" w:rsidR="00D048A8" w:rsidRPr="00F1567D" w:rsidDel="00DE59C1" w:rsidRDefault="00D048A8">
      <w:pPr>
        <w:widowControl w:val="0"/>
        <w:autoSpaceDE w:val="0"/>
        <w:autoSpaceDN w:val="0"/>
        <w:adjustRightInd w:val="0"/>
        <w:spacing w:after="0"/>
        <w:rPr>
          <w:ins w:id="19320" w:author="arkat" w:date="2017-10-06T08:28:00Z"/>
          <w:del w:id="19321" w:author="arkat" w:date="2017-10-11T11:07:00Z"/>
          <w:rFonts w:asciiTheme="majorHAnsi" w:hAnsiTheme="majorHAnsi" w:cstheme="majorHAnsi"/>
          <w:szCs w:val="24"/>
          <w:rPrChange w:id="19322" w:author="arkat" w:date="2017-10-06T10:26:00Z">
            <w:rPr>
              <w:ins w:id="19323" w:author="arkat" w:date="2017-10-06T08:28:00Z"/>
              <w:del w:id="19324" w:author="arkat" w:date="2017-10-11T11:07:00Z"/>
              <w:rFonts w:ascii="Times New Roman" w:hAnsi="Times New Roman" w:cs="Times New Roman"/>
              <w:szCs w:val="24"/>
            </w:rPr>
          </w:rPrChange>
        </w:rPr>
      </w:pPr>
    </w:p>
    <w:p w14:paraId="0A9A7CDE" w14:textId="7AE70C1A" w:rsidR="00A9103C" w:rsidRPr="00F1567D" w:rsidDel="00DE59C1" w:rsidRDefault="00A9103C">
      <w:pPr>
        <w:widowControl w:val="0"/>
        <w:autoSpaceDE w:val="0"/>
        <w:autoSpaceDN w:val="0"/>
        <w:adjustRightInd w:val="0"/>
        <w:spacing w:after="0"/>
        <w:rPr>
          <w:del w:id="19325" w:author="arkat" w:date="2017-10-11T11:07:00Z"/>
          <w:rFonts w:asciiTheme="majorHAnsi" w:hAnsiTheme="majorHAnsi" w:cstheme="majorHAnsi"/>
          <w:szCs w:val="24"/>
          <w:lang w:val="en-US"/>
          <w:rPrChange w:id="19326" w:author="arkat" w:date="2017-10-06T10:26:00Z">
            <w:rPr>
              <w:del w:id="19327" w:author="arkat" w:date="2017-10-11T11:07:00Z"/>
            </w:rPr>
          </w:rPrChange>
        </w:rPr>
        <w:pPrChange w:id="19328" w:author="arkat" w:date="2017-10-11T11:07:00Z">
          <w:pPr>
            <w:pStyle w:val="BodyText"/>
            <w:spacing w:after="0"/>
          </w:pPr>
        </w:pPrChange>
      </w:pPr>
    </w:p>
    <w:p w14:paraId="63B4F85C" w14:textId="0CC83C42" w:rsidR="00A9103C" w:rsidRPr="00F1567D" w:rsidDel="00DE59C1" w:rsidRDefault="00A9103C">
      <w:pPr>
        <w:widowControl w:val="0"/>
        <w:autoSpaceDE w:val="0"/>
        <w:autoSpaceDN w:val="0"/>
        <w:adjustRightInd w:val="0"/>
        <w:spacing w:after="0"/>
        <w:rPr>
          <w:del w:id="19329" w:author="arkat" w:date="2017-10-11T11:07:00Z"/>
          <w:rFonts w:asciiTheme="majorHAnsi" w:hAnsiTheme="majorHAnsi" w:cstheme="majorHAnsi"/>
          <w:szCs w:val="24"/>
          <w:rPrChange w:id="19330" w:author="arkat" w:date="2017-10-06T10:26:00Z">
            <w:rPr>
              <w:del w:id="19331" w:author="arkat" w:date="2017-10-11T11:07:00Z"/>
            </w:rPr>
          </w:rPrChange>
        </w:rPr>
        <w:pPrChange w:id="19332" w:author="arkat" w:date="2017-10-11T11:07:00Z">
          <w:pPr>
            <w:pStyle w:val="BodyText"/>
            <w:spacing w:after="0"/>
          </w:pPr>
        </w:pPrChange>
      </w:pPr>
    </w:p>
    <w:p w14:paraId="30A8C59A" w14:textId="78BC585C" w:rsidR="00A9103C" w:rsidRPr="00F1567D" w:rsidDel="00DE59C1" w:rsidRDefault="00A9103C">
      <w:pPr>
        <w:widowControl w:val="0"/>
        <w:autoSpaceDE w:val="0"/>
        <w:autoSpaceDN w:val="0"/>
        <w:adjustRightInd w:val="0"/>
        <w:spacing w:after="0"/>
        <w:rPr>
          <w:del w:id="19333" w:author="arkat" w:date="2017-10-11T11:07:00Z"/>
          <w:rFonts w:asciiTheme="majorHAnsi" w:hAnsiTheme="majorHAnsi" w:cstheme="majorHAnsi"/>
          <w:szCs w:val="24"/>
          <w:rPrChange w:id="19334" w:author="arkat" w:date="2017-10-06T10:26:00Z">
            <w:rPr>
              <w:del w:id="19335" w:author="arkat" w:date="2017-10-11T11:07:00Z"/>
            </w:rPr>
          </w:rPrChange>
        </w:rPr>
        <w:pPrChange w:id="19336" w:author="arkat" w:date="2017-10-11T11:07:00Z">
          <w:pPr>
            <w:pStyle w:val="BodyText"/>
            <w:spacing w:after="0"/>
          </w:pPr>
        </w:pPrChange>
      </w:pPr>
    </w:p>
    <w:p w14:paraId="55B1792A" w14:textId="6C96BDF3" w:rsidR="00A9103C" w:rsidRPr="00F1567D" w:rsidDel="00DE59C1" w:rsidRDefault="00A9103C">
      <w:pPr>
        <w:widowControl w:val="0"/>
        <w:autoSpaceDE w:val="0"/>
        <w:autoSpaceDN w:val="0"/>
        <w:adjustRightInd w:val="0"/>
        <w:spacing w:after="0"/>
        <w:rPr>
          <w:del w:id="19337" w:author="arkat" w:date="2017-10-11T11:07:00Z"/>
          <w:rFonts w:asciiTheme="majorHAnsi" w:hAnsiTheme="majorHAnsi" w:cstheme="majorHAnsi"/>
          <w:szCs w:val="24"/>
          <w:rPrChange w:id="19338" w:author="arkat" w:date="2017-10-06T10:26:00Z">
            <w:rPr>
              <w:del w:id="19339" w:author="arkat" w:date="2017-10-11T11:07:00Z"/>
            </w:rPr>
          </w:rPrChange>
        </w:rPr>
        <w:pPrChange w:id="19340" w:author="arkat" w:date="2017-10-11T11:07:00Z">
          <w:pPr>
            <w:pStyle w:val="BodyText"/>
            <w:spacing w:after="0"/>
          </w:pPr>
        </w:pPrChange>
      </w:pPr>
    </w:p>
    <w:p w14:paraId="14822065" w14:textId="6E020F48" w:rsidR="00A9103C" w:rsidRPr="00F1567D" w:rsidDel="00DE59C1" w:rsidRDefault="00A9103C">
      <w:pPr>
        <w:widowControl w:val="0"/>
        <w:autoSpaceDE w:val="0"/>
        <w:autoSpaceDN w:val="0"/>
        <w:adjustRightInd w:val="0"/>
        <w:spacing w:after="0"/>
        <w:rPr>
          <w:del w:id="19341" w:author="arkat" w:date="2017-10-11T11:07:00Z"/>
          <w:rFonts w:asciiTheme="majorHAnsi" w:hAnsiTheme="majorHAnsi" w:cstheme="majorHAnsi"/>
          <w:szCs w:val="24"/>
          <w:rPrChange w:id="19342" w:author="arkat" w:date="2017-10-06T10:26:00Z">
            <w:rPr>
              <w:del w:id="19343" w:author="arkat" w:date="2017-10-11T11:07:00Z"/>
            </w:rPr>
          </w:rPrChange>
        </w:rPr>
        <w:pPrChange w:id="19344" w:author="arkat" w:date="2017-10-11T11:07:00Z">
          <w:pPr>
            <w:pStyle w:val="BodyText"/>
            <w:spacing w:after="0"/>
          </w:pPr>
        </w:pPrChange>
      </w:pPr>
    </w:p>
    <w:p w14:paraId="09175907" w14:textId="23687369" w:rsidR="00296416" w:rsidRPr="00F1567D" w:rsidDel="00DE59C1" w:rsidRDefault="000C5B75">
      <w:pPr>
        <w:widowControl w:val="0"/>
        <w:autoSpaceDE w:val="0"/>
        <w:autoSpaceDN w:val="0"/>
        <w:adjustRightInd w:val="0"/>
        <w:spacing w:after="0"/>
        <w:rPr>
          <w:del w:id="19345" w:author="arkat" w:date="2017-10-11T11:07:00Z"/>
          <w:rFonts w:asciiTheme="majorHAnsi" w:hAnsiTheme="majorHAnsi" w:cstheme="majorHAnsi"/>
          <w:b/>
          <w:szCs w:val="24"/>
          <w:lang w:val="en-US"/>
          <w:rPrChange w:id="19346" w:author="arkat" w:date="2017-10-06T10:26:00Z">
            <w:rPr>
              <w:del w:id="19347" w:author="arkat" w:date="2017-10-11T11:07:00Z"/>
              <w:b/>
              <w:lang w:val="en-US"/>
            </w:rPr>
          </w:rPrChange>
        </w:rPr>
        <w:pPrChange w:id="19348" w:author="arkat" w:date="2017-10-11T11:07:00Z">
          <w:pPr>
            <w:pStyle w:val="BodyText"/>
            <w:spacing w:after="0"/>
            <w:jc w:val="center"/>
          </w:pPr>
        </w:pPrChange>
      </w:pPr>
      <w:moveFromRangeStart w:id="19349" w:author="arkat" w:date="2017-09-25T15:03:00Z" w:name="move494115158"/>
      <w:moveFrom w:id="19350" w:author="arkat" w:date="2017-09-25T15:03:00Z">
        <w:del w:id="19351" w:author="arkat" w:date="2017-10-11T11:07:00Z">
          <w:r w:rsidRPr="00F1567D" w:rsidDel="00DE59C1">
            <w:rPr>
              <w:rFonts w:asciiTheme="majorHAnsi" w:hAnsiTheme="majorHAnsi" w:cstheme="majorHAnsi"/>
              <w:b/>
              <w:szCs w:val="24"/>
              <w:lang w:val="en-US"/>
              <w:rPrChange w:id="19352" w:author="arkat" w:date="2017-10-06T10:26:00Z">
                <w:rPr>
                  <w:b/>
                  <w:sz w:val="32"/>
                  <w:lang w:val="en-US"/>
                </w:rPr>
              </w:rPrChange>
            </w:rPr>
            <w:delText>DAFTAR PUSTAKA</w:delText>
          </w:r>
        </w:del>
      </w:moveFrom>
    </w:p>
    <w:moveFromRangeEnd w:id="19349"/>
    <w:p w14:paraId="5FBF244D" w14:textId="7920508B" w:rsidR="00296416" w:rsidRPr="00F1567D" w:rsidDel="00DE59C1" w:rsidRDefault="00296416">
      <w:pPr>
        <w:widowControl w:val="0"/>
        <w:autoSpaceDE w:val="0"/>
        <w:autoSpaceDN w:val="0"/>
        <w:adjustRightInd w:val="0"/>
        <w:spacing w:after="0"/>
        <w:rPr>
          <w:del w:id="19353" w:author="arkat" w:date="2017-10-11T11:07:00Z"/>
          <w:rFonts w:asciiTheme="majorHAnsi" w:hAnsiTheme="majorHAnsi" w:cstheme="majorHAnsi"/>
          <w:szCs w:val="24"/>
          <w:rPrChange w:id="19354" w:author="arkat" w:date="2017-10-06T10:26:00Z">
            <w:rPr>
              <w:del w:id="19355" w:author="arkat" w:date="2017-10-11T11:07:00Z"/>
            </w:rPr>
          </w:rPrChange>
        </w:rPr>
        <w:pPrChange w:id="19356" w:author="arkat" w:date="2017-10-11T11:07:00Z">
          <w:pPr>
            <w:pStyle w:val="BodyText"/>
            <w:spacing w:after="0"/>
          </w:pPr>
        </w:pPrChange>
      </w:pPr>
    </w:p>
    <w:p w14:paraId="42E0981B" w14:textId="4CABEADD" w:rsidR="000C5B75" w:rsidRPr="00F1567D" w:rsidDel="00DE59C1" w:rsidRDefault="000C5B75">
      <w:pPr>
        <w:widowControl w:val="0"/>
        <w:autoSpaceDE w:val="0"/>
        <w:autoSpaceDN w:val="0"/>
        <w:adjustRightInd w:val="0"/>
        <w:spacing w:after="0"/>
        <w:rPr>
          <w:del w:id="19357" w:author="arkat" w:date="2017-10-11T11:07:00Z"/>
          <w:rFonts w:asciiTheme="majorHAnsi" w:hAnsiTheme="majorHAnsi" w:cstheme="majorHAnsi"/>
          <w:szCs w:val="24"/>
          <w:rPrChange w:id="19358" w:author="arkat" w:date="2017-10-06T10:26:00Z">
            <w:rPr>
              <w:del w:id="19359" w:author="arkat" w:date="2017-10-11T11:07:00Z"/>
            </w:rPr>
          </w:rPrChange>
        </w:rPr>
        <w:pPrChange w:id="19360" w:author="arkat" w:date="2017-10-11T11:07:00Z">
          <w:pPr>
            <w:pStyle w:val="BodyText"/>
            <w:spacing w:after="0"/>
          </w:pPr>
        </w:pPrChange>
      </w:pPr>
    </w:p>
    <w:p w14:paraId="3D38207F" w14:textId="0193B7D6" w:rsidR="0043022F" w:rsidRPr="00F1567D" w:rsidDel="00DE59C1" w:rsidRDefault="00A20D64">
      <w:pPr>
        <w:widowControl w:val="0"/>
        <w:autoSpaceDE w:val="0"/>
        <w:autoSpaceDN w:val="0"/>
        <w:adjustRightInd w:val="0"/>
        <w:spacing w:after="0"/>
        <w:rPr>
          <w:del w:id="19361" w:author="arkat" w:date="2017-10-11T11:07:00Z"/>
          <w:rFonts w:asciiTheme="majorHAnsi" w:hAnsiTheme="majorHAnsi" w:cstheme="majorHAnsi"/>
          <w:szCs w:val="24"/>
          <w:rPrChange w:id="19362" w:author="arkat" w:date="2017-10-06T10:26:00Z">
            <w:rPr>
              <w:del w:id="19363" w:author="arkat" w:date="2017-10-11T11:07:00Z"/>
            </w:rPr>
          </w:rPrChange>
        </w:rPr>
        <w:pPrChange w:id="19364" w:author="arkat" w:date="2017-10-11T11:07:00Z">
          <w:pPr>
            <w:pStyle w:val="BodyText"/>
            <w:spacing w:after="0"/>
            <w:ind w:left="720" w:hanging="720"/>
          </w:pPr>
        </w:pPrChange>
      </w:pPr>
      <w:del w:id="19365" w:author="arkat" w:date="2017-10-11T11:07:00Z">
        <w:r w:rsidRPr="00F1567D" w:rsidDel="00DE59C1">
          <w:rPr>
            <w:rFonts w:asciiTheme="majorHAnsi" w:hAnsiTheme="majorHAnsi" w:cstheme="majorHAnsi"/>
            <w:szCs w:val="24"/>
            <w:rPrChange w:id="19366" w:author="arkat" w:date="2017-10-06T10:26:00Z">
              <w:rPr/>
            </w:rPrChange>
          </w:rPr>
          <w:delText>Booch, G. James, R. Ivar, J, 2005. The Unified Modeling Language User Guide Second Edition. United State: Addison Wesley Professional.</w:delText>
        </w:r>
      </w:del>
    </w:p>
    <w:p w14:paraId="2D437610" w14:textId="23280111" w:rsidR="00A20D64" w:rsidRPr="00F1567D" w:rsidDel="00DE59C1" w:rsidRDefault="0043022F">
      <w:pPr>
        <w:widowControl w:val="0"/>
        <w:autoSpaceDE w:val="0"/>
        <w:autoSpaceDN w:val="0"/>
        <w:adjustRightInd w:val="0"/>
        <w:spacing w:after="0"/>
        <w:rPr>
          <w:del w:id="19367" w:author="arkat" w:date="2017-10-11T11:07:00Z"/>
          <w:rFonts w:asciiTheme="majorHAnsi" w:hAnsiTheme="majorHAnsi" w:cstheme="majorHAnsi"/>
          <w:szCs w:val="24"/>
          <w:rPrChange w:id="19368" w:author="arkat" w:date="2017-10-06T10:26:00Z">
            <w:rPr>
              <w:del w:id="19369" w:author="arkat" w:date="2017-10-11T11:07:00Z"/>
            </w:rPr>
          </w:rPrChange>
        </w:rPr>
        <w:pPrChange w:id="19370" w:author="arkat" w:date="2017-10-11T11:07:00Z">
          <w:pPr>
            <w:pStyle w:val="BodyText"/>
            <w:spacing w:after="0"/>
            <w:ind w:left="720" w:hanging="720"/>
          </w:pPr>
        </w:pPrChange>
      </w:pPr>
      <w:del w:id="19371" w:author="arkat" w:date="2017-10-11T11:07:00Z">
        <w:r w:rsidRPr="00F1567D" w:rsidDel="00DE59C1">
          <w:rPr>
            <w:rFonts w:asciiTheme="majorHAnsi" w:hAnsiTheme="majorHAnsi" w:cstheme="majorHAnsi"/>
            <w:szCs w:val="24"/>
            <w:rPrChange w:id="19372" w:author="arkat" w:date="2017-10-06T10:26:00Z">
              <w:rPr/>
            </w:rPrChange>
          </w:rPr>
          <w:delText xml:space="preserve">Cassandras, C. G. (1993). Discrete Event Systems: Modeling and Performance Analysis. </w:delText>
        </w:r>
        <w:r w:rsidRPr="00F1567D" w:rsidDel="00DE59C1">
          <w:rPr>
            <w:rFonts w:asciiTheme="majorHAnsi" w:hAnsiTheme="majorHAnsi" w:cstheme="majorHAnsi"/>
            <w:szCs w:val="24"/>
            <w:lang w:val="en-US"/>
            <w:rPrChange w:id="19373" w:author="arkat" w:date="2017-10-06T10:26:00Z">
              <w:rPr>
                <w:lang w:val="en-US"/>
              </w:rPr>
            </w:rPrChange>
          </w:rPr>
          <w:delText>Aksen Associates Incorporated Publishers, Boston.</w:delText>
        </w:r>
        <w:r w:rsidR="00A20D64" w:rsidRPr="00F1567D" w:rsidDel="00DE59C1">
          <w:rPr>
            <w:rFonts w:asciiTheme="majorHAnsi" w:hAnsiTheme="majorHAnsi" w:cstheme="majorHAnsi"/>
            <w:szCs w:val="24"/>
            <w:rPrChange w:id="19374" w:author="arkat" w:date="2017-10-06T10:26:00Z">
              <w:rPr/>
            </w:rPrChange>
          </w:rPr>
          <w:delText xml:space="preserve"> </w:delText>
        </w:r>
      </w:del>
    </w:p>
    <w:p w14:paraId="10151A0F" w14:textId="50BDB946" w:rsidR="008221CB" w:rsidRPr="00F1567D" w:rsidDel="00DE59C1" w:rsidRDefault="008221CB">
      <w:pPr>
        <w:widowControl w:val="0"/>
        <w:autoSpaceDE w:val="0"/>
        <w:autoSpaceDN w:val="0"/>
        <w:adjustRightInd w:val="0"/>
        <w:spacing w:after="0"/>
        <w:rPr>
          <w:del w:id="19375" w:author="arkat" w:date="2017-10-11T11:07:00Z"/>
          <w:rFonts w:asciiTheme="majorHAnsi" w:hAnsiTheme="majorHAnsi" w:cstheme="majorHAnsi"/>
          <w:szCs w:val="24"/>
          <w:rPrChange w:id="19376" w:author="arkat" w:date="2017-10-06T10:26:00Z">
            <w:rPr>
              <w:del w:id="19377" w:author="arkat" w:date="2017-10-11T11:07:00Z"/>
            </w:rPr>
          </w:rPrChange>
        </w:rPr>
        <w:pPrChange w:id="19378" w:author="arkat" w:date="2017-10-11T11:07:00Z">
          <w:pPr>
            <w:pStyle w:val="BodyText"/>
            <w:spacing w:after="0"/>
            <w:ind w:left="720" w:hanging="720"/>
          </w:pPr>
        </w:pPrChange>
      </w:pPr>
      <w:del w:id="19379" w:author="arkat" w:date="2017-10-11T11:07:00Z">
        <w:r w:rsidRPr="00F1567D" w:rsidDel="00DE59C1">
          <w:rPr>
            <w:rFonts w:asciiTheme="majorHAnsi" w:hAnsiTheme="majorHAnsi" w:cstheme="majorHAnsi"/>
            <w:szCs w:val="24"/>
            <w:rPrChange w:id="19380" w:author="arkat" w:date="2017-10-06T10:26:00Z">
              <w:rPr/>
            </w:rPrChange>
          </w:rPr>
          <w:delText>Henderi, (2007), Analysis and Design System with Unfied Modeling Language (UML), STMIK Raharja,  Tangerang</w:delText>
        </w:r>
      </w:del>
    </w:p>
    <w:p w14:paraId="1495678D" w14:textId="10B998BC" w:rsidR="000C5B75" w:rsidRPr="00F1567D" w:rsidDel="00DE59C1" w:rsidRDefault="000C5B75">
      <w:pPr>
        <w:widowControl w:val="0"/>
        <w:autoSpaceDE w:val="0"/>
        <w:autoSpaceDN w:val="0"/>
        <w:adjustRightInd w:val="0"/>
        <w:spacing w:after="0"/>
        <w:rPr>
          <w:del w:id="19381" w:author="arkat" w:date="2017-10-11T11:07:00Z"/>
          <w:rFonts w:asciiTheme="majorHAnsi" w:hAnsiTheme="majorHAnsi" w:cstheme="majorHAnsi"/>
          <w:szCs w:val="24"/>
          <w:rPrChange w:id="19382" w:author="arkat" w:date="2017-10-06T10:26:00Z">
            <w:rPr>
              <w:del w:id="19383" w:author="arkat" w:date="2017-10-11T11:07:00Z"/>
            </w:rPr>
          </w:rPrChange>
        </w:rPr>
        <w:pPrChange w:id="19384" w:author="arkat" w:date="2017-10-11T11:07:00Z">
          <w:pPr>
            <w:pStyle w:val="BodyText"/>
            <w:spacing w:after="0"/>
            <w:ind w:left="720" w:hanging="720"/>
          </w:pPr>
        </w:pPrChange>
      </w:pPr>
      <w:del w:id="19385" w:author="arkat" w:date="2017-10-11T11:07:00Z">
        <w:r w:rsidRPr="00F1567D" w:rsidDel="00DE59C1">
          <w:rPr>
            <w:rFonts w:asciiTheme="majorHAnsi" w:hAnsiTheme="majorHAnsi" w:cstheme="majorHAnsi"/>
            <w:szCs w:val="24"/>
            <w:rPrChange w:id="19386" w:author="arkat" w:date="2017-10-06T10:26:00Z">
              <w:rPr/>
            </w:rPrChange>
          </w:rPr>
          <w:delText xml:space="preserve">Object Management Group. 2008. Welcome to BPMI.org. 27 Desember 2012. &lt; </w:delText>
        </w:r>
        <w:r w:rsidR="0058751D" w:rsidRPr="00F1567D" w:rsidDel="00DE59C1">
          <w:rPr>
            <w:rFonts w:asciiTheme="majorHAnsi" w:hAnsiTheme="majorHAnsi" w:cstheme="majorHAnsi"/>
            <w:szCs w:val="24"/>
            <w:rPrChange w:id="19387" w:author="arkat" w:date="2017-10-06T10:26:00Z">
              <w:rPr>
                <w:rStyle w:val="Hyperlink"/>
              </w:rPr>
            </w:rPrChange>
          </w:rPr>
          <w:fldChar w:fldCharType="begin"/>
        </w:r>
        <w:r w:rsidR="0058751D" w:rsidRPr="00F1567D" w:rsidDel="00DE59C1">
          <w:rPr>
            <w:rFonts w:asciiTheme="majorHAnsi" w:hAnsiTheme="majorHAnsi" w:cstheme="majorHAnsi"/>
            <w:szCs w:val="24"/>
            <w:rPrChange w:id="19388" w:author="arkat" w:date="2017-10-06T10:26:00Z">
              <w:rPr/>
            </w:rPrChange>
          </w:rPr>
          <w:delInstrText xml:space="preserve"> HYPERLINK "http://bpmi.org/" </w:delInstrText>
        </w:r>
        <w:r w:rsidR="0058751D" w:rsidRPr="00F1567D" w:rsidDel="00DE59C1">
          <w:rPr>
            <w:rFonts w:asciiTheme="majorHAnsi" w:hAnsiTheme="majorHAnsi" w:cstheme="majorHAnsi"/>
            <w:szCs w:val="24"/>
            <w:rPrChange w:id="19389" w:author="arkat" w:date="2017-10-06T10:26:00Z">
              <w:rPr>
                <w:rStyle w:val="Hyperlink"/>
              </w:rPr>
            </w:rPrChange>
          </w:rPr>
          <w:fldChar w:fldCharType="separate"/>
        </w:r>
        <w:r w:rsidRPr="00F1567D" w:rsidDel="00DE59C1">
          <w:rPr>
            <w:rStyle w:val="Hyperlink"/>
            <w:rFonts w:asciiTheme="majorHAnsi" w:hAnsiTheme="majorHAnsi" w:cstheme="majorHAnsi"/>
            <w:szCs w:val="24"/>
            <w:rPrChange w:id="19390" w:author="arkat" w:date="2017-10-06T10:26:00Z">
              <w:rPr>
                <w:rStyle w:val="Hyperlink"/>
              </w:rPr>
            </w:rPrChange>
          </w:rPr>
          <w:delText>http://bpmi.org/</w:delText>
        </w:r>
        <w:r w:rsidR="0058751D" w:rsidRPr="00F1567D" w:rsidDel="00DE59C1">
          <w:rPr>
            <w:rStyle w:val="Hyperlink"/>
            <w:rFonts w:asciiTheme="majorHAnsi" w:hAnsiTheme="majorHAnsi" w:cstheme="majorHAnsi"/>
            <w:szCs w:val="24"/>
            <w:rPrChange w:id="19391" w:author="arkat" w:date="2017-10-06T10:26:00Z">
              <w:rPr>
                <w:rStyle w:val="Hyperlink"/>
              </w:rPr>
            </w:rPrChange>
          </w:rPr>
          <w:fldChar w:fldCharType="end"/>
        </w:r>
        <w:r w:rsidRPr="00F1567D" w:rsidDel="00DE59C1">
          <w:rPr>
            <w:rFonts w:asciiTheme="majorHAnsi" w:hAnsiTheme="majorHAnsi" w:cstheme="majorHAnsi"/>
            <w:szCs w:val="24"/>
            <w:rPrChange w:id="19392" w:author="arkat" w:date="2017-10-06T10:26:00Z">
              <w:rPr/>
            </w:rPrChange>
          </w:rPr>
          <w:delText xml:space="preserve">&gt; </w:delText>
        </w:r>
      </w:del>
    </w:p>
    <w:p w14:paraId="42B2453E" w14:textId="191F17D4" w:rsidR="000C5B75" w:rsidRPr="00F1567D" w:rsidDel="00DE59C1" w:rsidRDefault="000C5B75">
      <w:pPr>
        <w:widowControl w:val="0"/>
        <w:autoSpaceDE w:val="0"/>
        <w:autoSpaceDN w:val="0"/>
        <w:adjustRightInd w:val="0"/>
        <w:spacing w:after="0"/>
        <w:rPr>
          <w:del w:id="19393" w:author="arkat" w:date="2017-10-11T11:07:00Z"/>
          <w:rFonts w:asciiTheme="majorHAnsi" w:hAnsiTheme="majorHAnsi" w:cstheme="majorHAnsi"/>
          <w:szCs w:val="24"/>
          <w:rPrChange w:id="19394" w:author="arkat" w:date="2017-10-06T10:26:00Z">
            <w:rPr>
              <w:del w:id="19395" w:author="arkat" w:date="2017-10-11T11:07:00Z"/>
            </w:rPr>
          </w:rPrChange>
        </w:rPr>
        <w:pPrChange w:id="19396" w:author="arkat" w:date="2017-10-11T11:07:00Z">
          <w:pPr>
            <w:pStyle w:val="BodyText"/>
            <w:spacing w:after="0"/>
            <w:ind w:left="720" w:hanging="720"/>
          </w:pPr>
        </w:pPrChange>
      </w:pPr>
      <w:del w:id="19397" w:author="arkat" w:date="2017-10-11T11:07:00Z">
        <w:r w:rsidRPr="00F1567D" w:rsidDel="00DE59C1">
          <w:rPr>
            <w:rFonts w:asciiTheme="majorHAnsi" w:hAnsiTheme="majorHAnsi" w:cstheme="majorHAnsi"/>
            <w:szCs w:val="24"/>
            <w:rPrChange w:id="19398" w:author="arkat" w:date="2017-10-06T10:26:00Z">
              <w:rPr/>
            </w:rPrChange>
          </w:rPr>
          <w:delText>Owen, M. dan Raj, J. 2003. BPMN and Business Process ManagementIntroduction to the New Business Process Modelling Standard. New Jersey: Popkin Software &amp; System Inc.</w:delText>
        </w:r>
      </w:del>
    </w:p>
    <w:p w14:paraId="4C173E21" w14:textId="6C7543AE" w:rsidR="00A20D64" w:rsidRPr="00F1567D" w:rsidDel="00DE59C1" w:rsidRDefault="00A20D64">
      <w:pPr>
        <w:widowControl w:val="0"/>
        <w:autoSpaceDE w:val="0"/>
        <w:autoSpaceDN w:val="0"/>
        <w:adjustRightInd w:val="0"/>
        <w:spacing w:after="0"/>
        <w:rPr>
          <w:del w:id="19399" w:author="arkat" w:date="2017-10-11T11:07:00Z"/>
          <w:rFonts w:asciiTheme="majorHAnsi" w:hAnsiTheme="majorHAnsi" w:cstheme="majorHAnsi"/>
          <w:szCs w:val="24"/>
          <w:rPrChange w:id="19400" w:author="arkat" w:date="2017-10-06T10:26:00Z">
            <w:rPr>
              <w:del w:id="19401" w:author="arkat" w:date="2017-10-11T11:07:00Z"/>
            </w:rPr>
          </w:rPrChange>
        </w:rPr>
        <w:pPrChange w:id="19402" w:author="arkat" w:date="2017-10-11T11:07:00Z">
          <w:pPr>
            <w:pStyle w:val="BodyText"/>
            <w:spacing w:after="0"/>
            <w:ind w:left="720" w:hanging="720"/>
          </w:pPr>
        </w:pPrChange>
      </w:pPr>
      <w:del w:id="19403" w:author="arkat" w:date="2017-10-11T11:07:00Z">
        <w:r w:rsidRPr="00F1567D" w:rsidDel="00DE59C1">
          <w:rPr>
            <w:rFonts w:asciiTheme="majorHAnsi" w:hAnsiTheme="majorHAnsi" w:cstheme="majorHAnsi"/>
            <w:szCs w:val="24"/>
            <w:rPrChange w:id="19404" w:author="arkat" w:date="2017-10-06T10:26:00Z">
              <w:rPr/>
            </w:rPrChange>
          </w:rPr>
          <w:delText>Rosmala, Dewi dan Falahah.2007. Pemodelan Prose Bisnis B2B dengan BPMN, Jurnal Seminar Nasional Aplikasi Teknologi Informasi 2007. Yogyakarta</w:delText>
        </w:r>
      </w:del>
    </w:p>
    <w:p w14:paraId="32B75354" w14:textId="7D21F0D2" w:rsidR="000C5B75" w:rsidRPr="00F1567D" w:rsidDel="00DE59C1" w:rsidRDefault="000C5B75">
      <w:pPr>
        <w:widowControl w:val="0"/>
        <w:autoSpaceDE w:val="0"/>
        <w:autoSpaceDN w:val="0"/>
        <w:adjustRightInd w:val="0"/>
        <w:spacing w:after="0"/>
        <w:rPr>
          <w:del w:id="19405" w:author="arkat" w:date="2017-10-11T11:07:00Z"/>
          <w:rFonts w:asciiTheme="majorHAnsi" w:hAnsiTheme="majorHAnsi" w:cstheme="majorHAnsi"/>
          <w:szCs w:val="24"/>
          <w:lang w:val="en-US"/>
          <w:rPrChange w:id="19406" w:author="arkat" w:date="2017-10-06T10:26:00Z">
            <w:rPr>
              <w:del w:id="19407" w:author="arkat" w:date="2017-10-11T11:07:00Z"/>
              <w:lang w:val="en-US"/>
            </w:rPr>
          </w:rPrChange>
        </w:rPr>
        <w:pPrChange w:id="19408" w:author="arkat" w:date="2017-10-11T11:07:00Z">
          <w:pPr>
            <w:pStyle w:val="BodyText"/>
            <w:spacing w:after="0"/>
            <w:ind w:left="720" w:hanging="720"/>
          </w:pPr>
        </w:pPrChange>
      </w:pPr>
      <w:del w:id="19409" w:author="arkat" w:date="2017-10-11T11:07:00Z">
        <w:r w:rsidRPr="00F1567D" w:rsidDel="00DE59C1">
          <w:rPr>
            <w:rFonts w:asciiTheme="majorHAnsi" w:hAnsiTheme="majorHAnsi" w:cstheme="majorHAnsi"/>
            <w:szCs w:val="24"/>
            <w:rPrChange w:id="19410" w:author="arkat" w:date="2017-10-06T10:26:00Z">
              <w:rPr/>
            </w:rPrChange>
          </w:rPr>
          <w:delText>Siegel, Jon. 2008. In OMG’s OCEB Certification Program, What is the Definition of Business Process?. Object Management Group</w:delText>
        </w:r>
        <w:r w:rsidRPr="00F1567D" w:rsidDel="00DE59C1">
          <w:rPr>
            <w:rFonts w:asciiTheme="majorHAnsi" w:hAnsiTheme="majorHAnsi" w:cstheme="majorHAnsi"/>
            <w:szCs w:val="24"/>
            <w:lang w:val="en-US"/>
            <w:rPrChange w:id="19411" w:author="arkat" w:date="2017-10-06T10:26:00Z">
              <w:rPr>
                <w:lang w:val="en-US"/>
              </w:rPr>
            </w:rPrChange>
          </w:rPr>
          <w:delText>.</w:delText>
        </w:r>
      </w:del>
    </w:p>
    <w:p w14:paraId="3E04811A" w14:textId="2F9B15BC" w:rsidR="00A20D64" w:rsidRPr="00F1567D" w:rsidDel="00DE59C1" w:rsidRDefault="000C5B75">
      <w:pPr>
        <w:widowControl w:val="0"/>
        <w:autoSpaceDE w:val="0"/>
        <w:autoSpaceDN w:val="0"/>
        <w:adjustRightInd w:val="0"/>
        <w:spacing w:after="0"/>
        <w:rPr>
          <w:del w:id="19412" w:author="arkat" w:date="2017-10-11T11:07:00Z"/>
          <w:rFonts w:asciiTheme="majorHAnsi" w:hAnsiTheme="majorHAnsi" w:cstheme="majorHAnsi"/>
          <w:szCs w:val="24"/>
          <w:rPrChange w:id="19413" w:author="arkat" w:date="2017-10-06T10:26:00Z">
            <w:rPr>
              <w:del w:id="19414" w:author="arkat" w:date="2017-10-11T11:07:00Z"/>
            </w:rPr>
          </w:rPrChange>
        </w:rPr>
        <w:pPrChange w:id="19415" w:author="arkat" w:date="2017-10-11T11:07:00Z">
          <w:pPr>
            <w:pStyle w:val="BodyText"/>
            <w:spacing w:after="0"/>
            <w:ind w:left="720" w:hanging="720"/>
          </w:pPr>
        </w:pPrChange>
      </w:pPr>
      <w:del w:id="19416" w:author="arkat" w:date="2017-10-11T11:07:00Z">
        <w:r w:rsidRPr="00F1567D" w:rsidDel="00DE59C1">
          <w:rPr>
            <w:rFonts w:asciiTheme="majorHAnsi" w:hAnsiTheme="majorHAnsi" w:cstheme="majorHAnsi"/>
            <w:szCs w:val="24"/>
            <w:rPrChange w:id="19417" w:author="arkat" w:date="2017-10-06T10:26:00Z">
              <w:rPr/>
            </w:rPrChange>
          </w:rPr>
          <w:delText>Sparx Systems. 2004. UML Tutorial: The Business Process Model. Cresswick, Victoria: Sparx Systems Pty Ltd.</w:delText>
        </w:r>
        <w:r w:rsidR="00A20D64" w:rsidRPr="00F1567D" w:rsidDel="00DE59C1">
          <w:rPr>
            <w:rFonts w:asciiTheme="majorHAnsi" w:hAnsiTheme="majorHAnsi" w:cstheme="majorHAnsi"/>
            <w:szCs w:val="24"/>
            <w:rPrChange w:id="19418" w:author="arkat" w:date="2017-10-06T10:26:00Z">
              <w:rPr/>
            </w:rPrChange>
          </w:rPr>
          <w:delText>Whitten, Jeffrey L, et al, Metode Desain &amp; A</w:delText>
        </w:r>
        <w:r w:rsidR="008221CB" w:rsidRPr="00F1567D" w:rsidDel="00DE59C1">
          <w:rPr>
            <w:rFonts w:asciiTheme="majorHAnsi" w:hAnsiTheme="majorHAnsi" w:cstheme="majorHAnsi"/>
            <w:szCs w:val="24"/>
            <w:rPrChange w:id="19419" w:author="arkat" w:date="2017-10-06T10:26:00Z">
              <w:rPr/>
            </w:rPrChange>
          </w:rPr>
          <w:delText xml:space="preserve">nalisis Sistem, Edisi 6, Edisi </w:delText>
        </w:r>
        <w:r w:rsidR="00A20D64" w:rsidRPr="00F1567D" w:rsidDel="00DE59C1">
          <w:rPr>
            <w:rFonts w:asciiTheme="majorHAnsi" w:hAnsiTheme="majorHAnsi" w:cstheme="majorHAnsi"/>
            <w:szCs w:val="24"/>
            <w:rPrChange w:id="19420" w:author="arkat" w:date="2017-10-06T10:26:00Z">
              <w:rPr/>
            </w:rPrChange>
          </w:rPr>
          <w:delText>International, Mc GrawHill, ANDI, Yogyakarta: 2004</w:delText>
        </w:r>
      </w:del>
    </w:p>
    <w:p w14:paraId="4DD99624" w14:textId="16C921EE" w:rsidR="000C5B75" w:rsidRPr="00F1567D" w:rsidDel="00DE59C1" w:rsidRDefault="000C5B75">
      <w:pPr>
        <w:widowControl w:val="0"/>
        <w:autoSpaceDE w:val="0"/>
        <w:autoSpaceDN w:val="0"/>
        <w:adjustRightInd w:val="0"/>
        <w:spacing w:after="0"/>
        <w:rPr>
          <w:del w:id="19421" w:author="arkat" w:date="2017-10-11T11:07:00Z"/>
          <w:rFonts w:asciiTheme="majorHAnsi" w:hAnsiTheme="majorHAnsi" w:cstheme="majorHAnsi"/>
          <w:szCs w:val="24"/>
          <w:rPrChange w:id="19422" w:author="arkat" w:date="2017-10-06T10:26:00Z">
            <w:rPr>
              <w:del w:id="19423" w:author="arkat" w:date="2017-10-11T11:07:00Z"/>
            </w:rPr>
          </w:rPrChange>
        </w:rPr>
        <w:pPrChange w:id="19424" w:author="arkat" w:date="2017-10-11T11:07:00Z">
          <w:pPr>
            <w:pStyle w:val="BodyText"/>
            <w:spacing w:after="0"/>
            <w:ind w:left="720" w:hanging="720"/>
          </w:pPr>
        </w:pPrChange>
      </w:pPr>
      <w:del w:id="19425" w:author="arkat" w:date="2017-10-11T11:07:00Z">
        <w:r w:rsidRPr="00F1567D" w:rsidDel="00DE59C1">
          <w:rPr>
            <w:rFonts w:asciiTheme="majorHAnsi" w:hAnsiTheme="majorHAnsi" w:cstheme="majorHAnsi"/>
            <w:szCs w:val="24"/>
            <w:rPrChange w:id="19426" w:author="arkat" w:date="2017-10-06T10:26:00Z">
              <w:rPr/>
            </w:rPrChange>
          </w:rPr>
          <w:delText>Weske, Mathias. 2007. Business Process Management: Concept, Languages, Architectures. New York: Springer.</w:delText>
        </w:r>
      </w:del>
    </w:p>
    <w:p w14:paraId="2F61B8CC" w14:textId="20B36545" w:rsidR="008221CB" w:rsidRPr="00F1567D" w:rsidDel="00DE59C1" w:rsidRDefault="008221CB">
      <w:pPr>
        <w:widowControl w:val="0"/>
        <w:autoSpaceDE w:val="0"/>
        <w:autoSpaceDN w:val="0"/>
        <w:adjustRightInd w:val="0"/>
        <w:spacing w:after="0"/>
        <w:rPr>
          <w:del w:id="19427" w:author="arkat" w:date="2017-10-11T11:07:00Z"/>
          <w:rFonts w:asciiTheme="majorHAnsi" w:hAnsiTheme="majorHAnsi" w:cstheme="majorHAnsi"/>
          <w:szCs w:val="24"/>
          <w:lang w:val="en-US"/>
          <w:rPrChange w:id="19428" w:author="arkat" w:date="2017-10-06T10:26:00Z">
            <w:rPr>
              <w:del w:id="19429" w:author="arkat" w:date="2017-10-11T11:07:00Z"/>
              <w:lang w:val="en-US"/>
            </w:rPr>
          </w:rPrChange>
        </w:rPr>
        <w:pPrChange w:id="19430" w:author="arkat" w:date="2017-10-11T11:07:00Z">
          <w:pPr>
            <w:pStyle w:val="BodyText"/>
            <w:spacing w:after="0"/>
            <w:ind w:left="720" w:hanging="720"/>
          </w:pPr>
        </w:pPrChange>
      </w:pPr>
      <w:del w:id="19431" w:author="arkat" w:date="2017-10-11T11:07:00Z">
        <w:r w:rsidRPr="00F1567D" w:rsidDel="00DE59C1">
          <w:rPr>
            <w:rFonts w:asciiTheme="majorHAnsi" w:hAnsiTheme="majorHAnsi" w:cstheme="majorHAnsi"/>
            <w:szCs w:val="24"/>
            <w:rPrChange w:id="19432" w:author="arkat" w:date="2017-10-06T10:26:00Z">
              <w:rPr/>
            </w:rPrChange>
          </w:rPr>
          <w:delText>Whitten, J L. Bentley, L D. Dittman, K C, “</w:delText>
        </w:r>
        <w:r w:rsidRPr="00F1567D" w:rsidDel="00DE59C1">
          <w:rPr>
            <w:rFonts w:asciiTheme="majorHAnsi" w:hAnsiTheme="majorHAnsi" w:cstheme="majorHAnsi"/>
            <w:i/>
            <w:szCs w:val="24"/>
            <w:lang w:val="en-US"/>
            <w:rPrChange w:id="19433" w:author="arkat" w:date="2017-10-06T10:26:00Z">
              <w:rPr>
                <w:i/>
                <w:lang w:val="en-US"/>
              </w:rPr>
            </w:rPrChange>
          </w:rPr>
          <w:delText>System Analysis and Design for the Global Enterprise</w:delText>
        </w:r>
        <w:r w:rsidRPr="00F1567D" w:rsidDel="00DE59C1">
          <w:rPr>
            <w:rFonts w:asciiTheme="majorHAnsi" w:hAnsiTheme="majorHAnsi" w:cstheme="majorHAnsi"/>
            <w:szCs w:val="24"/>
            <w:rPrChange w:id="19434" w:author="arkat" w:date="2017-10-06T10:26:00Z">
              <w:rPr/>
            </w:rPrChange>
          </w:rPr>
          <w:delText xml:space="preserve">”, </w:delText>
        </w:r>
        <w:r w:rsidRPr="00F1567D" w:rsidDel="00DE59C1">
          <w:rPr>
            <w:rFonts w:asciiTheme="majorHAnsi" w:hAnsiTheme="majorHAnsi" w:cstheme="majorHAnsi"/>
            <w:szCs w:val="24"/>
            <w:lang w:val="en-US"/>
            <w:rPrChange w:id="19435" w:author="arkat" w:date="2017-10-06T10:26:00Z">
              <w:rPr>
                <w:lang w:val="en-US"/>
              </w:rPr>
            </w:rPrChange>
          </w:rPr>
          <w:delText>McGraw Hill,</w:delText>
        </w:r>
        <w:r w:rsidRPr="00F1567D" w:rsidDel="00DE59C1">
          <w:rPr>
            <w:rFonts w:asciiTheme="majorHAnsi" w:hAnsiTheme="majorHAnsi" w:cstheme="majorHAnsi"/>
            <w:szCs w:val="24"/>
            <w:rPrChange w:id="19436" w:author="arkat" w:date="2017-10-06T10:26:00Z">
              <w:rPr/>
            </w:rPrChange>
          </w:rPr>
          <w:delText xml:space="preserve"> 2004</w:delText>
        </w:r>
        <w:r w:rsidRPr="00F1567D" w:rsidDel="00DE59C1">
          <w:rPr>
            <w:rFonts w:asciiTheme="majorHAnsi" w:hAnsiTheme="majorHAnsi" w:cstheme="majorHAnsi"/>
            <w:szCs w:val="24"/>
            <w:lang w:val="en-US"/>
            <w:rPrChange w:id="19437" w:author="arkat" w:date="2017-10-06T10:26:00Z">
              <w:rPr>
                <w:lang w:val="en-US"/>
              </w:rPr>
            </w:rPrChange>
          </w:rPr>
          <w:delText>.</w:delText>
        </w:r>
      </w:del>
    </w:p>
    <w:p w14:paraId="52FB3C28" w14:textId="59811CFC" w:rsidR="00E759E5" w:rsidRPr="00F1567D" w:rsidDel="00DE59C1" w:rsidRDefault="00E759E5">
      <w:pPr>
        <w:widowControl w:val="0"/>
        <w:autoSpaceDE w:val="0"/>
        <w:autoSpaceDN w:val="0"/>
        <w:adjustRightInd w:val="0"/>
        <w:spacing w:after="0"/>
        <w:rPr>
          <w:del w:id="19438" w:author="arkat" w:date="2017-10-11T11:07:00Z"/>
          <w:rFonts w:asciiTheme="majorHAnsi" w:hAnsiTheme="majorHAnsi" w:cstheme="majorHAnsi"/>
          <w:szCs w:val="24"/>
          <w:lang w:val="en-US"/>
          <w:rPrChange w:id="19439" w:author="arkat" w:date="2017-10-06T10:26:00Z">
            <w:rPr>
              <w:del w:id="19440" w:author="arkat" w:date="2017-10-11T11:07:00Z"/>
              <w:lang w:val="en-US"/>
            </w:rPr>
          </w:rPrChange>
        </w:rPr>
        <w:pPrChange w:id="19441" w:author="arkat" w:date="2017-10-11T11:07:00Z">
          <w:pPr>
            <w:pStyle w:val="BodyText"/>
            <w:spacing w:after="0"/>
            <w:ind w:left="720" w:hanging="720"/>
          </w:pPr>
        </w:pPrChange>
      </w:pPr>
      <w:del w:id="19442" w:author="arkat" w:date="2017-10-11T11:07:00Z">
        <w:r w:rsidRPr="00F1567D" w:rsidDel="00DE59C1">
          <w:rPr>
            <w:rFonts w:asciiTheme="majorHAnsi" w:hAnsiTheme="majorHAnsi" w:cstheme="majorHAnsi"/>
            <w:szCs w:val="24"/>
            <w:lang w:val="en-US"/>
            <w:rPrChange w:id="19443" w:author="arkat" w:date="2017-10-06T10:26:00Z">
              <w:rPr>
                <w:lang w:val="en-US"/>
              </w:rPr>
            </w:rPrChange>
          </w:rPr>
          <w:delText>Turck, Ziga ,2007, Undefined Modeling language Assoc. Prof.,Instambul Technical University, MBA in Contruction Informatics in Contruction Management.</w:delText>
        </w:r>
      </w:del>
    </w:p>
    <w:p w14:paraId="5672FAFB" w14:textId="4CC57B71" w:rsidR="008E5F0A" w:rsidRPr="00F1567D" w:rsidDel="00DE59C1" w:rsidRDefault="003633A2">
      <w:pPr>
        <w:widowControl w:val="0"/>
        <w:autoSpaceDE w:val="0"/>
        <w:autoSpaceDN w:val="0"/>
        <w:adjustRightInd w:val="0"/>
        <w:spacing w:after="0"/>
        <w:rPr>
          <w:del w:id="19444" w:author="arkat" w:date="2017-10-11T11:07:00Z"/>
          <w:rFonts w:asciiTheme="majorHAnsi" w:hAnsiTheme="majorHAnsi" w:cstheme="majorHAnsi"/>
          <w:noProof/>
          <w:szCs w:val="24"/>
          <w:rPrChange w:id="19445" w:author="arkat" w:date="2017-10-06T10:26:00Z">
            <w:rPr>
              <w:del w:id="19446" w:author="arkat" w:date="2017-10-11T11:07:00Z"/>
              <w:rFonts w:cs="Calibri"/>
              <w:noProof/>
              <w:szCs w:val="24"/>
            </w:rPr>
          </w:rPrChange>
        </w:rPr>
        <w:pPrChange w:id="19447" w:author="arkat" w:date="2017-10-11T11:07:00Z">
          <w:pPr>
            <w:widowControl w:val="0"/>
            <w:autoSpaceDE w:val="0"/>
            <w:autoSpaceDN w:val="0"/>
            <w:adjustRightInd w:val="0"/>
            <w:spacing w:after="0"/>
            <w:ind w:left="480" w:hanging="480"/>
          </w:pPr>
        </w:pPrChange>
      </w:pPr>
      <w:del w:id="19448" w:author="arkat" w:date="2017-10-11T11:07:00Z">
        <w:r w:rsidRPr="00F1567D" w:rsidDel="00DE59C1">
          <w:rPr>
            <w:rFonts w:asciiTheme="majorHAnsi" w:hAnsiTheme="majorHAnsi" w:cstheme="majorHAnsi"/>
            <w:szCs w:val="24"/>
            <w:lang w:val="en-US"/>
            <w:rPrChange w:id="19449" w:author="arkat" w:date="2017-10-06T10:26:00Z">
              <w:rPr>
                <w:lang w:val="en-US"/>
              </w:rPr>
            </w:rPrChange>
          </w:rPr>
          <w:fldChar w:fldCharType="begin" w:fldLock="1"/>
        </w:r>
        <w:r w:rsidRPr="00F1567D" w:rsidDel="00DE59C1">
          <w:rPr>
            <w:rFonts w:asciiTheme="majorHAnsi" w:hAnsiTheme="majorHAnsi" w:cstheme="majorHAnsi"/>
            <w:szCs w:val="24"/>
            <w:lang w:val="en-US"/>
            <w:rPrChange w:id="19450" w:author="arkat" w:date="2017-10-06T10:26:00Z">
              <w:rPr>
                <w:lang w:val="en-US"/>
              </w:rPr>
            </w:rPrChange>
          </w:rPr>
          <w:delInstrText xml:space="preserve">ADDIN Mendeley Bibliography CSL_BIBLIOGRAPHY </w:delInstrText>
        </w:r>
        <w:r w:rsidRPr="00F1567D" w:rsidDel="00DE59C1">
          <w:rPr>
            <w:rFonts w:asciiTheme="majorHAnsi" w:hAnsiTheme="majorHAnsi" w:cstheme="majorHAnsi"/>
            <w:szCs w:val="24"/>
            <w:lang w:val="en-US"/>
            <w:rPrChange w:id="19451" w:author="arkat" w:date="2017-10-06T10:26:00Z">
              <w:rPr>
                <w:lang w:val="en-US"/>
              </w:rPr>
            </w:rPrChange>
          </w:rPr>
          <w:fldChar w:fldCharType="separate"/>
        </w:r>
        <w:r w:rsidR="008E5F0A" w:rsidRPr="00F1567D" w:rsidDel="00DE59C1">
          <w:rPr>
            <w:rFonts w:asciiTheme="majorHAnsi" w:hAnsiTheme="majorHAnsi" w:cstheme="majorHAnsi"/>
            <w:noProof/>
            <w:szCs w:val="24"/>
            <w:rPrChange w:id="19452" w:author="arkat" w:date="2017-10-06T10:26:00Z">
              <w:rPr>
                <w:rFonts w:cs="Calibri"/>
                <w:noProof/>
                <w:szCs w:val="24"/>
              </w:rPr>
            </w:rPrChange>
          </w:rPr>
          <w:delText xml:space="preserve">Van Der Aalst, W.M.P. 1999. Formalization and verification of event-driven process chains. </w:delText>
        </w:r>
        <w:r w:rsidR="008E5F0A" w:rsidRPr="00F1567D" w:rsidDel="00DE59C1">
          <w:rPr>
            <w:rFonts w:asciiTheme="majorHAnsi" w:hAnsiTheme="majorHAnsi" w:cstheme="majorHAnsi"/>
            <w:i/>
            <w:iCs/>
            <w:noProof/>
            <w:szCs w:val="24"/>
            <w:rPrChange w:id="19453" w:author="arkat" w:date="2017-10-06T10:26:00Z">
              <w:rPr>
                <w:rFonts w:cs="Calibri"/>
                <w:i/>
                <w:iCs/>
                <w:noProof/>
                <w:szCs w:val="24"/>
              </w:rPr>
            </w:rPrChange>
          </w:rPr>
          <w:delText>Information and Software Technology</w:delText>
        </w:r>
        <w:r w:rsidR="008E5F0A" w:rsidRPr="00F1567D" w:rsidDel="00DE59C1">
          <w:rPr>
            <w:rFonts w:asciiTheme="majorHAnsi" w:hAnsiTheme="majorHAnsi" w:cstheme="majorHAnsi"/>
            <w:noProof/>
            <w:szCs w:val="24"/>
            <w:rPrChange w:id="19454" w:author="arkat" w:date="2017-10-06T10:26:00Z">
              <w:rPr>
                <w:rFonts w:cs="Calibri"/>
                <w:noProof/>
                <w:szCs w:val="24"/>
              </w:rPr>
            </w:rPrChange>
          </w:rPr>
          <w:delText>, 41(10): 639–650. Tersedia di http://www.sciencedirect.com/science/article/pii/S0950584999000166 [Accessed 18 September 2017].</w:delText>
        </w:r>
      </w:del>
    </w:p>
    <w:p w14:paraId="1413631A" w14:textId="4F1D7B30" w:rsidR="008E5F0A" w:rsidRPr="00F1567D" w:rsidDel="00DE59C1" w:rsidRDefault="008E5F0A">
      <w:pPr>
        <w:widowControl w:val="0"/>
        <w:autoSpaceDE w:val="0"/>
        <w:autoSpaceDN w:val="0"/>
        <w:adjustRightInd w:val="0"/>
        <w:spacing w:after="0"/>
        <w:rPr>
          <w:del w:id="19455" w:author="arkat" w:date="2017-10-11T11:07:00Z"/>
          <w:rFonts w:asciiTheme="majorHAnsi" w:hAnsiTheme="majorHAnsi" w:cstheme="majorHAnsi"/>
          <w:noProof/>
          <w:szCs w:val="24"/>
          <w:rPrChange w:id="19456" w:author="arkat" w:date="2017-10-06T10:26:00Z">
            <w:rPr>
              <w:del w:id="19457" w:author="arkat" w:date="2017-10-11T11:07:00Z"/>
              <w:rFonts w:cs="Calibri"/>
              <w:noProof/>
              <w:szCs w:val="24"/>
            </w:rPr>
          </w:rPrChange>
        </w:rPr>
        <w:pPrChange w:id="19458" w:author="arkat" w:date="2017-10-11T11:07:00Z">
          <w:pPr>
            <w:widowControl w:val="0"/>
            <w:autoSpaceDE w:val="0"/>
            <w:autoSpaceDN w:val="0"/>
            <w:adjustRightInd w:val="0"/>
            <w:spacing w:after="0"/>
            <w:ind w:left="480" w:hanging="480"/>
          </w:pPr>
        </w:pPrChange>
      </w:pPr>
      <w:del w:id="19459" w:author="arkat" w:date="2017-10-11T11:07:00Z">
        <w:r w:rsidRPr="00F1567D" w:rsidDel="00DE59C1">
          <w:rPr>
            <w:rFonts w:asciiTheme="majorHAnsi" w:hAnsiTheme="majorHAnsi" w:cstheme="majorHAnsi"/>
            <w:noProof/>
            <w:szCs w:val="24"/>
            <w:rPrChange w:id="19460" w:author="arkat" w:date="2017-10-06T10:26:00Z">
              <w:rPr>
                <w:rFonts w:cs="Calibri"/>
                <w:noProof/>
                <w:szCs w:val="24"/>
              </w:rPr>
            </w:rPrChange>
          </w:rPr>
          <w:delText>Arkin, A. 2002. Business Process Modeling Language. 98.</w:delText>
        </w:r>
      </w:del>
    </w:p>
    <w:p w14:paraId="46CD8FD9" w14:textId="79747BF9" w:rsidR="008E5F0A" w:rsidRPr="00F1567D" w:rsidDel="00DE59C1" w:rsidRDefault="008E5F0A">
      <w:pPr>
        <w:widowControl w:val="0"/>
        <w:autoSpaceDE w:val="0"/>
        <w:autoSpaceDN w:val="0"/>
        <w:adjustRightInd w:val="0"/>
        <w:spacing w:after="0"/>
        <w:rPr>
          <w:del w:id="19461" w:author="arkat" w:date="2017-10-11T11:07:00Z"/>
          <w:rFonts w:asciiTheme="majorHAnsi" w:hAnsiTheme="majorHAnsi" w:cstheme="majorHAnsi"/>
          <w:noProof/>
          <w:szCs w:val="24"/>
          <w:rPrChange w:id="19462" w:author="arkat" w:date="2017-10-06T10:26:00Z">
            <w:rPr>
              <w:del w:id="19463" w:author="arkat" w:date="2017-10-11T11:07:00Z"/>
              <w:rFonts w:cs="Calibri"/>
              <w:noProof/>
              <w:szCs w:val="24"/>
            </w:rPr>
          </w:rPrChange>
        </w:rPr>
        <w:pPrChange w:id="19464" w:author="arkat" w:date="2017-10-11T11:07:00Z">
          <w:pPr>
            <w:widowControl w:val="0"/>
            <w:autoSpaceDE w:val="0"/>
            <w:autoSpaceDN w:val="0"/>
            <w:adjustRightInd w:val="0"/>
            <w:spacing w:after="0"/>
            <w:ind w:left="480" w:hanging="480"/>
          </w:pPr>
        </w:pPrChange>
      </w:pPr>
      <w:del w:id="19465" w:author="arkat" w:date="2017-10-11T11:07:00Z">
        <w:r w:rsidRPr="00F1567D" w:rsidDel="00DE59C1">
          <w:rPr>
            <w:rFonts w:asciiTheme="majorHAnsi" w:hAnsiTheme="majorHAnsi" w:cstheme="majorHAnsi"/>
            <w:noProof/>
            <w:szCs w:val="24"/>
            <w:rPrChange w:id="19466" w:author="arkat" w:date="2017-10-06T10:26:00Z">
              <w:rPr>
                <w:rFonts w:cs="Calibri"/>
                <w:noProof/>
                <w:szCs w:val="24"/>
              </w:rPr>
            </w:rPrChange>
          </w:rPr>
          <w:delText xml:space="preserve">Clark, J. 2017. </w:delText>
        </w:r>
        <w:r w:rsidRPr="00F1567D" w:rsidDel="00DE59C1">
          <w:rPr>
            <w:rFonts w:asciiTheme="majorHAnsi" w:hAnsiTheme="majorHAnsi" w:cstheme="majorHAnsi"/>
            <w:i/>
            <w:iCs/>
            <w:noProof/>
            <w:szCs w:val="24"/>
            <w:rPrChange w:id="19467" w:author="arkat" w:date="2017-10-06T10:26:00Z">
              <w:rPr>
                <w:rFonts w:cs="Calibri"/>
                <w:i/>
                <w:iCs/>
                <w:noProof/>
                <w:szCs w:val="24"/>
              </w:rPr>
            </w:rPrChange>
          </w:rPr>
          <w:delText>XSL Transformations (XSLT)</w:delText>
        </w:r>
        <w:r w:rsidRPr="00F1567D" w:rsidDel="00DE59C1">
          <w:rPr>
            <w:rFonts w:asciiTheme="majorHAnsi" w:hAnsiTheme="majorHAnsi" w:cstheme="majorHAnsi"/>
            <w:noProof/>
            <w:szCs w:val="24"/>
            <w:rPrChange w:id="19468" w:author="arkat" w:date="2017-10-06T10:26:00Z">
              <w:rPr>
                <w:rFonts w:cs="Calibri"/>
                <w:noProof/>
                <w:szCs w:val="24"/>
              </w:rPr>
            </w:rPrChange>
          </w:rPr>
          <w:delText>. Tersedia di https://www.w3.org/TR/xslt [Accessed 18 September 2017].</w:delText>
        </w:r>
      </w:del>
    </w:p>
    <w:p w14:paraId="57144289" w14:textId="0A435A33" w:rsidR="008E5F0A" w:rsidRPr="00F1567D" w:rsidDel="00DE59C1" w:rsidRDefault="008E5F0A">
      <w:pPr>
        <w:widowControl w:val="0"/>
        <w:autoSpaceDE w:val="0"/>
        <w:autoSpaceDN w:val="0"/>
        <w:adjustRightInd w:val="0"/>
        <w:spacing w:after="0"/>
        <w:rPr>
          <w:del w:id="19469" w:author="arkat" w:date="2017-10-11T11:07:00Z"/>
          <w:rFonts w:asciiTheme="majorHAnsi" w:hAnsiTheme="majorHAnsi" w:cstheme="majorHAnsi"/>
          <w:noProof/>
          <w:szCs w:val="24"/>
          <w:rPrChange w:id="19470" w:author="arkat" w:date="2017-10-06T10:26:00Z">
            <w:rPr>
              <w:del w:id="19471" w:author="arkat" w:date="2017-10-11T11:07:00Z"/>
              <w:rFonts w:cs="Calibri"/>
              <w:noProof/>
              <w:szCs w:val="24"/>
            </w:rPr>
          </w:rPrChange>
        </w:rPr>
        <w:pPrChange w:id="19472" w:author="arkat" w:date="2017-10-11T11:07:00Z">
          <w:pPr>
            <w:widowControl w:val="0"/>
            <w:autoSpaceDE w:val="0"/>
            <w:autoSpaceDN w:val="0"/>
            <w:adjustRightInd w:val="0"/>
            <w:spacing w:after="0"/>
            <w:ind w:left="480" w:hanging="480"/>
          </w:pPr>
        </w:pPrChange>
      </w:pPr>
      <w:del w:id="19473" w:author="arkat" w:date="2017-10-11T11:07:00Z">
        <w:r w:rsidRPr="00F1567D" w:rsidDel="00DE59C1">
          <w:rPr>
            <w:rFonts w:asciiTheme="majorHAnsi" w:hAnsiTheme="majorHAnsi" w:cstheme="majorHAnsi"/>
            <w:noProof/>
            <w:szCs w:val="24"/>
            <w:rPrChange w:id="19474" w:author="arkat" w:date="2017-10-06T10:26:00Z">
              <w:rPr>
                <w:rFonts w:cs="Calibri"/>
                <w:noProof/>
                <w:szCs w:val="24"/>
              </w:rPr>
            </w:rPrChange>
          </w:rPr>
          <w:delText xml:space="preserve">Decker, G. &amp; Tscheschner, W. 2009. Transformation from EPC to BPMN. </w:delText>
        </w:r>
        <w:r w:rsidRPr="00F1567D" w:rsidDel="00DE59C1">
          <w:rPr>
            <w:rFonts w:asciiTheme="majorHAnsi" w:hAnsiTheme="majorHAnsi" w:cstheme="majorHAnsi"/>
            <w:i/>
            <w:iCs/>
            <w:noProof/>
            <w:szCs w:val="24"/>
            <w:rPrChange w:id="19475" w:author="arkat" w:date="2017-10-06T10:26:00Z">
              <w:rPr>
                <w:rFonts w:cs="Calibri"/>
                <w:i/>
                <w:iCs/>
                <w:noProof/>
                <w:szCs w:val="24"/>
              </w:rPr>
            </w:rPrChange>
          </w:rPr>
          <w:delText>EPK 2009. 8. Workshop der Gesellschaft für Informatik e.V. (GI) und Treffen ihres Arbeitkreises "Geschäftsprozessmanagement mit Ereignisgesteuerten Prozessketten (WI-EPK). Gesellschaft für Informatik</w:delText>
        </w:r>
        <w:r w:rsidRPr="00F1567D" w:rsidDel="00DE59C1">
          <w:rPr>
            <w:rFonts w:asciiTheme="majorHAnsi" w:hAnsiTheme="majorHAnsi" w:cstheme="majorHAnsi"/>
            <w:noProof/>
            <w:szCs w:val="24"/>
            <w:rPrChange w:id="19476" w:author="arkat" w:date="2017-10-06T10:26:00Z">
              <w:rPr>
                <w:rFonts w:cs="Calibri"/>
                <w:noProof/>
                <w:szCs w:val="24"/>
              </w:rPr>
            </w:rPrChange>
          </w:rPr>
          <w:delText>. hal.91–109. Tersedia di http://ceur-ws.org/Vol-554/epk2009-paper06.pdf.</w:delText>
        </w:r>
      </w:del>
    </w:p>
    <w:p w14:paraId="3F495F48" w14:textId="049CF40F" w:rsidR="008E5F0A" w:rsidRPr="00F1567D" w:rsidDel="00DE59C1" w:rsidRDefault="008E5F0A">
      <w:pPr>
        <w:widowControl w:val="0"/>
        <w:autoSpaceDE w:val="0"/>
        <w:autoSpaceDN w:val="0"/>
        <w:adjustRightInd w:val="0"/>
        <w:spacing w:after="0"/>
        <w:rPr>
          <w:del w:id="19477" w:author="arkat" w:date="2017-10-11T11:07:00Z"/>
          <w:rFonts w:asciiTheme="majorHAnsi" w:hAnsiTheme="majorHAnsi" w:cstheme="majorHAnsi"/>
          <w:noProof/>
          <w:szCs w:val="24"/>
          <w:rPrChange w:id="19478" w:author="arkat" w:date="2017-10-06T10:26:00Z">
            <w:rPr>
              <w:del w:id="19479" w:author="arkat" w:date="2017-10-11T11:07:00Z"/>
              <w:rFonts w:cs="Calibri"/>
              <w:noProof/>
              <w:szCs w:val="24"/>
            </w:rPr>
          </w:rPrChange>
        </w:rPr>
        <w:pPrChange w:id="19480" w:author="arkat" w:date="2017-10-11T11:07:00Z">
          <w:pPr>
            <w:widowControl w:val="0"/>
            <w:autoSpaceDE w:val="0"/>
            <w:autoSpaceDN w:val="0"/>
            <w:adjustRightInd w:val="0"/>
            <w:spacing w:after="0"/>
            <w:ind w:left="480" w:hanging="480"/>
          </w:pPr>
        </w:pPrChange>
      </w:pPr>
      <w:del w:id="19481" w:author="arkat" w:date="2017-10-11T11:07:00Z">
        <w:r w:rsidRPr="00F1567D" w:rsidDel="00DE59C1">
          <w:rPr>
            <w:rFonts w:asciiTheme="majorHAnsi" w:hAnsiTheme="majorHAnsi" w:cstheme="majorHAnsi"/>
            <w:noProof/>
            <w:szCs w:val="24"/>
            <w:rPrChange w:id="19482" w:author="arkat" w:date="2017-10-06T10:26:00Z">
              <w:rPr>
                <w:rFonts w:cs="Calibri"/>
                <w:noProof/>
                <w:szCs w:val="24"/>
              </w:rPr>
            </w:rPrChange>
          </w:rPr>
          <w:delText xml:space="preserve">Dijkman, R.M., Dumas, M. &amp; Ouyang, C. 2007. Formal semantics and analysis of BPMN process models using Petri nets. </w:delText>
        </w:r>
        <w:r w:rsidRPr="00F1567D" w:rsidDel="00DE59C1">
          <w:rPr>
            <w:rFonts w:asciiTheme="majorHAnsi" w:hAnsiTheme="majorHAnsi" w:cstheme="majorHAnsi"/>
            <w:i/>
            <w:iCs/>
            <w:noProof/>
            <w:szCs w:val="24"/>
            <w:rPrChange w:id="19483" w:author="arkat" w:date="2017-10-06T10:26:00Z">
              <w:rPr>
                <w:rFonts w:cs="Calibri"/>
                <w:i/>
                <w:iCs/>
                <w:noProof/>
                <w:szCs w:val="24"/>
              </w:rPr>
            </w:rPrChange>
          </w:rPr>
          <w:delText>Language</w:delText>
        </w:r>
        <w:r w:rsidRPr="00F1567D" w:rsidDel="00DE59C1">
          <w:rPr>
            <w:rFonts w:asciiTheme="majorHAnsi" w:hAnsiTheme="majorHAnsi" w:cstheme="majorHAnsi"/>
            <w:noProof/>
            <w:szCs w:val="24"/>
            <w:rPrChange w:id="19484" w:author="arkat" w:date="2017-10-06T10:26:00Z">
              <w:rPr>
                <w:rFonts w:cs="Calibri"/>
                <w:noProof/>
                <w:szCs w:val="24"/>
              </w:rPr>
            </w:rPrChange>
          </w:rPr>
          <w:delText>, 50(12): 1–30. Tersedia di http://citeseerx.ist.psu.edu/viewdoc/download?doi=10.1.1.91.3621&amp;amp;rep=rep1&amp;amp;type=pdf.</w:delText>
        </w:r>
      </w:del>
    </w:p>
    <w:p w14:paraId="7CD91B01" w14:textId="144B8818" w:rsidR="008E5F0A" w:rsidRPr="00F1567D" w:rsidDel="00DE59C1" w:rsidRDefault="008E5F0A">
      <w:pPr>
        <w:widowControl w:val="0"/>
        <w:autoSpaceDE w:val="0"/>
        <w:autoSpaceDN w:val="0"/>
        <w:adjustRightInd w:val="0"/>
        <w:spacing w:after="0"/>
        <w:rPr>
          <w:del w:id="19485" w:author="arkat" w:date="2017-10-11T11:07:00Z"/>
          <w:rFonts w:asciiTheme="majorHAnsi" w:hAnsiTheme="majorHAnsi" w:cstheme="majorHAnsi"/>
          <w:noProof/>
          <w:szCs w:val="24"/>
          <w:rPrChange w:id="19486" w:author="arkat" w:date="2017-10-06T10:26:00Z">
            <w:rPr>
              <w:del w:id="19487" w:author="arkat" w:date="2017-10-11T11:07:00Z"/>
              <w:rFonts w:cs="Calibri"/>
              <w:noProof/>
              <w:szCs w:val="24"/>
            </w:rPr>
          </w:rPrChange>
        </w:rPr>
        <w:pPrChange w:id="19488" w:author="arkat" w:date="2017-10-11T11:07:00Z">
          <w:pPr>
            <w:widowControl w:val="0"/>
            <w:autoSpaceDE w:val="0"/>
            <w:autoSpaceDN w:val="0"/>
            <w:adjustRightInd w:val="0"/>
            <w:spacing w:after="0"/>
            <w:ind w:left="480" w:hanging="480"/>
          </w:pPr>
        </w:pPrChange>
      </w:pPr>
      <w:del w:id="19489" w:author="arkat" w:date="2017-10-11T11:07:00Z">
        <w:r w:rsidRPr="00F1567D" w:rsidDel="00DE59C1">
          <w:rPr>
            <w:rFonts w:asciiTheme="majorHAnsi" w:hAnsiTheme="majorHAnsi" w:cstheme="majorHAnsi"/>
            <w:noProof/>
            <w:szCs w:val="24"/>
            <w:rPrChange w:id="19490" w:author="arkat" w:date="2017-10-06T10:26:00Z">
              <w:rPr>
                <w:rFonts w:cs="Calibri"/>
                <w:noProof/>
                <w:szCs w:val="24"/>
              </w:rPr>
            </w:rPrChange>
          </w:rPr>
          <w:delText>Hagen, V. 2006. An Overview of BPMN 2 . 0 and its Potential Use. 2–3.</w:delText>
        </w:r>
      </w:del>
    </w:p>
    <w:p w14:paraId="2FEDEB01" w14:textId="3DE14E15" w:rsidR="008E5F0A" w:rsidRPr="00F1567D" w:rsidDel="00DE59C1" w:rsidRDefault="008E5F0A">
      <w:pPr>
        <w:widowControl w:val="0"/>
        <w:autoSpaceDE w:val="0"/>
        <w:autoSpaceDN w:val="0"/>
        <w:adjustRightInd w:val="0"/>
        <w:spacing w:after="0"/>
        <w:rPr>
          <w:del w:id="19491" w:author="arkat" w:date="2017-10-11T11:07:00Z"/>
          <w:rFonts w:asciiTheme="majorHAnsi" w:hAnsiTheme="majorHAnsi" w:cstheme="majorHAnsi"/>
          <w:noProof/>
          <w:szCs w:val="24"/>
          <w:rPrChange w:id="19492" w:author="arkat" w:date="2017-10-06T10:26:00Z">
            <w:rPr>
              <w:del w:id="19493" w:author="arkat" w:date="2017-10-11T11:07:00Z"/>
              <w:rFonts w:cs="Calibri"/>
              <w:noProof/>
              <w:szCs w:val="24"/>
            </w:rPr>
          </w:rPrChange>
        </w:rPr>
        <w:pPrChange w:id="19494" w:author="arkat" w:date="2017-10-11T11:07:00Z">
          <w:pPr>
            <w:widowControl w:val="0"/>
            <w:autoSpaceDE w:val="0"/>
            <w:autoSpaceDN w:val="0"/>
            <w:adjustRightInd w:val="0"/>
            <w:spacing w:after="0"/>
            <w:ind w:left="480" w:hanging="480"/>
          </w:pPr>
        </w:pPrChange>
      </w:pPr>
      <w:del w:id="19495" w:author="arkat" w:date="2017-10-11T11:07:00Z">
        <w:r w:rsidRPr="00F1567D" w:rsidDel="00DE59C1">
          <w:rPr>
            <w:rFonts w:asciiTheme="majorHAnsi" w:hAnsiTheme="majorHAnsi" w:cstheme="majorHAnsi"/>
            <w:noProof/>
            <w:szCs w:val="24"/>
            <w:rPrChange w:id="19496" w:author="arkat" w:date="2017-10-06T10:26:00Z">
              <w:rPr>
                <w:rFonts w:cs="Calibri"/>
                <w:noProof/>
                <w:szCs w:val="24"/>
              </w:rPr>
            </w:rPrChange>
          </w:rPr>
          <w:delText xml:space="preserve">Harmon, P. &amp; Wolf, C. 2011. Business Process Modeling Survey. </w:delText>
        </w:r>
        <w:r w:rsidRPr="00F1567D" w:rsidDel="00DE59C1">
          <w:rPr>
            <w:rFonts w:asciiTheme="majorHAnsi" w:hAnsiTheme="majorHAnsi" w:cstheme="majorHAnsi"/>
            <w:i/>
            <w:iCs/>
            <w:noProof/>
            <w:szCs w:val="24"/>
            <w:rPrChange w:id="19497" w:author="arkat" w:date="2017-10-06T10:26:00Z">
              <w:rPr>
                <w:rFonts w:cs="Calibri"/>
                <w:i/>
                <w:iCs/>
                <w:noProof/>
                <w:szCs w:val="24"/>
              </w:rPr>
            </w:rPrChange>
          </w:rPr>
          <w:delText>BPTrends</w:delText>
        </w:r>
        <w:r w:rsidRPr="00F1567D" w:rsidDel="00DE59C1">
          <w:rPr>
            <w:rFonts w:asciiTheme="majorHAnsi" w:hAnsiTheme="majorHAnsi" w:cstheme="majorHAnsi"/>
            <w:noProof/>
            <w:szCs w:val="24"/>
            <w:rPrChange w:id="19498" w:author="arkat" w:date="2017-10-06T10:26:00Z">
              <w:rPr>
                <w:rFonts w:cs="Calibri"/>
                <w:noProof/>
                <w:szCs w:val="24"/>
              </w:rPr>
            </w:rPrChange>
          </w:rPr>
          <w:delText>, (December): 36.</w:delText>
        </w:r>
      </w:del>
    </w:p>
    <w:p w14:paraId="555D3FBB" w14:textId="3516F326" w:rsidR="008E5F0A" w:rsidRPr="00F1567D" w:rsidDel="00DE59C1" w:rsidRDefault="008E5F0A">
      <w:pPr>
        <w:widowControl w:val="0"/>
        <w:autoSpaceDE w:val="0"/>
        <w:autoSpaceDN w:val="0"/>
        <w:adjustRightInd w:val="0"/>
        <w:spacing w:after="0"/>
        <w:rPr>
          <w:del w:id="19499" w:author="arkat" w:date="2017-10-11T11:07:00Z"/>
          <w:rFonts w:asciiTheme="majorHAnsi" w:hAnsiTheme="majorHAnsi" w:cstheme="majorHAnsi"/>
          <w:noProof/>
          <w:szCs w:val="24"/>
          <w:rPrChange w:id="19500" w:author="arkat" w:date="2017-10-06T10:26:00Z">
            <w:rPr>
              <w:del w:id="19501" w:author="arkat" w:date="2017-10-11T11:07:00Z"/>
              <w:rFonts w:cs="Calibri"/>
              <w:noProof/>
              <w:szCs w:val="24"/>
            </w:rPr>
          </w:rPrChange>
        </w:rPr>
        <w:pPrChange w:id="19502" w:author="arkat" w:date="2017-10-11T11:07:00Z">
          <w:pPr>
            <w:widowControl w:val="0"/>
            <w:autoSpaceDE w:val="0"/>
            <w:autoSpaceDN w:val="0"/>
            <w:adjustRightInd w:val="0"/>
            <w:spacing w:after="0"/>
            <w:ind w:left="480" w:hanging="480"/>
          </w:pPr>
        </w:pPrChange>
      </w:pPr>
      <w:del w:id="19503" w:author="arkat" w:date="2017-10-11T11:07:00Z">
        <w:r w:rsidRPr="00F1567D" w:rsidDel="00DE59C1">
          <w:rPr>
            <w:rFonts w:asciiTheme="majorHAnsi" w:hAnsiTheme="majorHAnsi" w:cstheme="majorHAnsi"/>
            <w:noProof/>
            <w:szCs w:val="24"/>
            <w:rPrChange w:id="19504" w:author="arkat" w:date="2017-10-06T10:26:00Z">
              <w:rPr>
                <w:rFonts w:cs="Calibri"/>
                <w:noProof/>
                <w:szCs w:val="24"/>
              </w:rPr>
            </w:rPrChange>
          </w:rPr>
          <w:delText xml:space="preserve">Harmon, P. &amp; Wolf, C. 2016. The State of Business Process Management. </w:delText>
        </w:r>
        <w:r w:rsidRPr="00F1567D" w:rsidDel="00DE59C1">
          <w:rPr>
            <w:rFonts w:asciiTheme="majorHAnsi" w:hAnsiTheme="majorHAnsi" w:cstheme="majorHAnsi"/>
            <w:i/>
            <w:iCs/>
            <w:noProof/>
            <w:szCs w:val="24"/>
            <w:rPrChange w:id="19505" w:author="arkat" w:date="2017-10-06T10:26:00Z">
              <w:rPr>
                <w:rFonts w:cs="Calibri"/>
                <w:i/>
                <w:iCs/>
                <w:noProof/>
                <w:szCs w:val="24"/>
              </w:rPr>
            </w:rPrChange>
          </w:rPr>
          <w:delText>A BPTtrends Report</w:delText>
        </w:r>
        <w:r w:rsidRPr="00F1567D" w:rsidDel="00DE59C1">
          <w:rPr>
            <w:rFonts w:asciiTheme="majorHAnsi" w:hAnsiTheme="majorHAnsi" w:cstheme="majorHAnsi"/>
            <w:noProof/>
            <w:szCs w:val="24"/>
            <w:rPrChange w:id="19506" w:author="arkat" w:date="2017-10-06T10:26:00Z">
              <w:rPr>
                <w:rFonts w:cs="Calibri"/>
                <w:noProof/>
                <w:szCs w:val="24"/>
              </w:rPr>
            </w:rPrChange>
          </w:rPr>
          <w:delText>, 1–52. Tersedia di http://www.bptrends.com/bpt/wp-content/uploads/2015-BPT-Survey-Report.pdf [Accessed 25 April 2017].</w:delText>
        </w:r>
      </w:del>
    </w:p>
    <w:p w14:paraId="7562D5E0" w14:textId="6338DD27" w:rsidR="008E5F0A" w:rsidRPr="00F1567D" w:rsidDel="00DE59C1" w:rsidRDefault="008E5F0A">
      <w:pPr>
        <w:widowControl w:val="0"/>
        <w:autoSpaceDE w:val="0"/>
        <w:autoSpaceDN w:val="0"/>
        <w:adjustRightInd w:val="0"/>
        <w:spacing w:after="0"/>
        <w:rPr>
          <w:del w:id="19507" w:author="arkat" w:date="2017-10-11T11:07:00Z"/>
          <w:rFonts w:asciiTheme="majorHAnsi" w:hAnsiTheme="majorHAnsi" w:cstheme="majorHAnsi"/>
          <w:noProof/>
          <w:szCs w:val="24"/>
          <w:rPrChange w:id="19508" w:author="arkat" w:date="2017-10-06T10:26:00Z">
            <w:rPr>
              <w:del w:id="19509" w:author="arkat" w:date="2017-10-11T11:07:00Z"/>
              <w:rFonts w:cs="Calibri"/>
              <w:noProof/>
              <w:szCs w:val="24"/>
            </w:rPr>
          </w:rPrChange>
        </w:rPr>
        <w:pPrChange w:id="19510" w:author="arkat" w:date="2017-10-11T11:07:00Z">
          <w:pPr>
            <w:widowControl w:val="0"/>
            <w:autoSpaceDE w:val="0"/>
            <w:autoSpaceDN w:val="0"/>
            <w:adjustRightInd w:val="0"/>
            <w:spacing w:after="0"/>
            <w:ind w:left="480" w:hanging="480"/>
          </w:pPr>
        </w:pPrChange>
      </w:pPr>
      <w:del w:id="19511" w:author="arkat" w:date="2017-10-11T11:07:00Z">
        <w:r w:rsidRPr="00F1567D" w:rsidDel="00DE59C1">
          <w:rPr>
            <w:rFonts w:asciiTheme="majorHAnsi" w:hAnsiTheme="majorHAnsi" w:cstheme="majorHAnsi"/>
            <w:noProof/>
            <w:szCs w:val="24"/>
            <w:rPrChange w:id="19512" w:author="arkat" w:date="2017-10-06T10:26:00Z">
              <w:rPr>
                <w:rFonts w:cs="Calibri"/>
                <w:noProof/>
                <w:szCs w:val="24"/>
              </w:rPr>
            </w:rPrChange>
          </w:rPr>
          <w:delText xml:space="preserve">Keller, G., Nüttgens, M. &amp; Scheer, A.-W. 2017. </w:delText>
        </w:r>
        <w:r w:rsidRPr="00F1567D" w:rsidDel="00DE59C1">
          <w:rPr>
            <w:rFonts w:asciiTheme="majorHAnsi" w:hAnsiTheme="majorHAnsi" w:cstheme="majorHAnsi"/>
            <w:i/>
            <w:iCs/>
            <w:noProof/>
            <w:szCs w:val="24"/>
            <w:rPrChange w:id="19513" w:author="arkat" w:date="2017-10-06T10:26:00Z">
              <w:rPr>
                <w:rFonts w:cs="Calibri"/>
                <w:i/>
                <w:iCs/>
                <w:noProof/>
                <w:szCs w:val="24"/>
              </w:rPr>
            </w:rPrChange>
          </w:rPr>
          <w:delText>Semantische Prozessmodellierung auf der Grundlage &amp;quot;ereignisgesteuerter ... - Gerhard Keller, Markus Nüttgens, August-Wilhelm Scheer - Google Books</w:delText>
        </w:r>
        <w:r w:rsidRPr="00F1567D" w:rsidDel="00DE59C1">
          <w:rPr>
            <w:rFonts w:asciiTheme="majorHAnsi" w:hAnsiTheme="majorHAnsi" w:cstheme="majorHAnsi"/>
            <w:noProof/>
            <w:szCs w:val="24"/>
            <w:rPrChange w:id="19514" w:author="arkat" w:date="2017-10-06T10:26:00Z">
              <w:rPr>
                <w:rFonts w:cs="Calibri"/>
                <w:noProof/>
                <w:szCs w:val="24"/>
              </w:rPr>
            </w:rPrChange>
          </w:rPr>
          <w:delText>. Tersedia di https://books.google.co.id/books/about/Semantische_Prozessmodellierung_auf_der.html?id=MIKftgAACAAJ&amp;redir_esc=y [Accessed 18 September 2017].</w:delText>
        </w:r>
      </w:del>
    </w:p>
    <w:p w14:paraId="6BB3F69F" w14:textId="242E7231" w:rsidR="008E5F0A" w:rsidRPr="00F1567D" w:rsidDel="00DE59C1" w:rsidRDefault="008E5F0A">
      <w:pPr>
        <w:widowControl w:val="0"/>
        <w:autoSpaceDE w:val="0"/>
        <w:autoSpaceDN w:val="0"/>
        <w:adjustRightInd w:val="0"/>
        <w:spacing w:after="0"/>
        <w:rPr>
          <w:del w:id="19515" w:author="arkat" w:date="2017-10-11T11:07:00Z"/>
          <w:rFonts w:asciiTheme="majorHAnsi" w:hAnsiTheme="majorHAnsi" w:cstheme="majorHAnsi"/>
          <w:noProof/>
          <w:szCs w:val="24"/>
          <w:rPrChange w:id="19516" w:author="arkat" w:date="2017-10-06T10:26:00Z">
            <w:rPr>
              <w:del w:id="19517" w:author="arkat" w:date="2017-10-11T11:07:00Z"/>
              <w:rFonts w:cs="Calibri"/>
              <w:noProof/>
              <w:szCs w:val="24"/>
            </w:rPr>
          </w:rPrChange>
        </w:rPr>
        <w:pPrChange w:id="19518" w:author="arkat" w:date="2017-10-11T11:07:00Z">
          <w:pPr>
            <w:widowControl w:val="0"/>
            <w:autoSpaceDE w:val="0"/>
            <w:autoSpaceDN w:val="0"/>
            <w:adjustRightInd w:val="0"/>
            <w:spacing w:after="0"/>
            <w:ind w:left="480" w:hanging="480"/>
          </w:pPr>
        </w:pPrChange>
      </w:pPr>
      <w:del w:id="19519" w:author="arkat" w:date="2017-10-11T11:07:00Z">
        <w:r w:rsidRPr="00F1567D" w:rsidDel="00DE59C1">
          <w:rPr>
            <w:rFonts w:asciiTheme="majorHAnsi" w:hAnsiTheme="majorHAnsi" w:cstheme="majorHAnsi"/>
            <w:noProof/>
            <w:szCs w:val="24"/>
            <w:rPrChange w:id="19520" w:author="arkat" w:date="2017-10-06T10:26:00Z">
              <w:rPr>
                <w:rFonts w:cs="Calibri"/>
                <w:noProof/>
                <w:szCs w:val="24"/>
              </w:rPr>
            </w:rPrChange>
          </w:rPr>
          <w:delText xml:space="preserve">Kemenpan 2011. </w:delText>
        </w:r>
        <w:r w:rsidRPr="00F1567D" w:rsidDel="00DE59C1">
          <w:rPr>
            <w:rFonts w:asciiTheme="majorHAnsi" w:hAnsiTheme="majorHAnsi" w:cstheme="majorHAnsi"/>
            <w:i/>
            <w:iCs/>
            <w:noProof/>
            <w:szCs w:val="24"/>
            <w:rPrChange w:id="19521" w:author="arkat" w:date="2017-10-06T10:26:00Z">
              <w:rPr>
                <w:rFonts w:cs="Calibri"/>
                <w:i/>
                <w:iCs/>
                <w:noProof/>
                <w:szCs w:val="24"/>
              </w:rPr>
            </w:rPrChange>
          </w:rPr>
          <w:delText>Pedoman Penataan Tatalaksana ( Business Process )</w:delText>
        </w:r>
        <w:r w:rsidRPr="00F1567D" w:rsidDel="00DE59C1">
          <w:rPr>
            <w:rFonts w:asciiTheme="majorHAnsi" w:hAnsiTheme="majorHAnsi" w:cstheme="majorHAnsi"/>
            <w:noProof/>
            <w:szCs w:val="24"/>
            <w:rPrChange w:id="19522" w:author="arkat" w:date="2017-10-06T10:26:00Z">
              <w:rPr>
                <w:rFonts w:cs="Calibri"/>
                <w:noProof/>
                <w:szCs w:val="24"/>
              </w:rPr>
            </w:rPrChange>
          </w:rPr>
          <w:delText>. 6 ed. Indonesia: https://www.menpan.go.id/jdih/category/35-raker-riau-27-30-mar-2012?download=2785:kedeputian-4-tatalaksana-penataan-tatalaksana. Tersedia di https://www.menpan.go.id/jdih/category/35-raker-riau-27-30-mar-2012?download=2785:kedeputian-4-tatalaksana-penataan-tatalaksana.</w:delText>
        </w:r>
      </w:del>
    </w:p>
    <w:p w14:paraId="72092287" w14:textId="7BB54B5A" w:rsidR="008E5F0A" w:rsidRPr="00F1567D" w:rsidDel="00DE59C1" w:rsidRDefault="008E5F0A">
      <w:pPr>
        <w:widowControl w:val="0"/>
        <w:autoSpaceDE w:val="0"/>
        <w:autoSpaceDN w:val="0"/>
        <w:adjustRightInd w:val="0"/>
        <w:spacing w:after="0"/>
        <w:rPr>
          <w:del w:id="19523" w:author="arkat" w:date="2017-10-11T11:07:00Z"/>
          <w:rFonts w:asciiTheme="majorHAnsi" w:hAnsiTheme="majorHAnsi" w:cstheme="majorHAnsi"/>
          <w:noProof/>
          <w:szCs w:val="24"/>
          <w:rPrChange w:id="19524" w:author="arkat" w:date="2017-10-06T10:26:00Z">
            <w:rPr>
              <w:del w:id="19525" w:author="arkat" w:date="2017-10-11T11:07:00Z"/>
              <w:rFonts w:cs="Calibri"/>
              <w:noProof/>
              <w:szCs w:val="24"/>
            </w:rPr>
          </w:rPrChange>
        </w:rPr>
        <w:pPrChange w:id="19526" w:author="arkat" w:date="2017-10-11T11:07:00Z">
          <w:pPr>
            <w:widowControl w:val="0"/>
            <w:autoSpaceDE w:val="0"/>
            <w:autoSpaceDN w:val="0"/>
            <w:adjustRightInd w:val="0"/>
            <w:spacing w:after="0"/>
            <w:ind w:left="480" w:hanging="480"/>
          </w:pPr>
        </w:pPrChange>
      </w:pPr>
      <w:del w:id="19527" w:author="arkat" w:date="2017-10-11T11:07:00Z">
        <w:r w:rsidRPr="00F1567D" w:rsidDel="00DE59C1">
          <w:rPr>
            <w:rFonts w:asciiTheme="majorHAnsi" w:hAnsiTheme="majorHAnsi" w:cstheme="majorHAnsi"/>
            <w:noProof/>
            <w:szCs w:val="24"/>
            <w:rPrChange w:id="19528" w:author="arkat" w:date="2017-10-06T10:26:00Z">
              <w:rPr>
                <w:rFonts w:cs="Calibri"/>
                <w:noProof/>
                <w:szCs w:val="24"/>
              </w:rPr>
            </w:rPrChange>
          </w:rPr>
          <w:delText xml:space="preserve">Khudori, A.N. &amp; Kurniawan, T.A. 2017. </w:delText>
        </w:r>
        <w:r w:rsidRPr="00F1567D" w:rsidDel="00DE59C1">
          <w:rPr>
            <w:rFonts w:asciiTheme="majorHAnsi" w:hAnsiTheme="majorHAnsi" w:cstheme="majorHAnsi"/>
            <w:i/>
            <w:iCs/>
            <w:noProof/>
            <w:szCs w:val="24"/>
            <w:rPrChange w:id="19529" w:author="arkat" w:date="2017-10-06T10:26:00Z">
              <w:rPr>
                <w:rFonts w:cs="Calibri"/>
                <w:i/>
                <w:iCs/>
                <w:noProof/>
                <w:szCs w:val="24"/>
              </w:rPr>
            </w:rPrChange>
          </w:rPr>
          <w:delText>Business Process Model Transformation Techniques : A Comprehensive Survey</w:delText>
        </w:r>
        <w:r w:rsidRPr="00F1567D" w:rsidDel="00DE59C1">
          <w:rPr>
            <w:rFonts w:asciiTheme="majorHAnsi" w:hAnsiTheme="majorHAnsi" w:cstheme="majorHAnsi"/>
            <w:noProof/>
            <w:szCs w:val="24"/>
            <w:rPrChange w:id="19530" w:author="arkat" w:date="2017-10-06T10:26:00Z">
              <w:rPr>
                <w:rFonts w:cs="Calibri"/>
                <w:noProof/>
                <w:szCs w:val="24"/>
              </w:rPr>
            </w:rPrChange>
          </w:rPr>
          <w:delText>.</w:delText>
        </w:r>
      </w:del>
    </w:p>
    <w:p w14:paraId="637E7D1E" w14:textId="3EF09FC7" w:rsidR="008E5F0A" w:rsidRPr="00F1567D" w:rsidDel="00DE59C1" w:rsidRDefault="008E5F0A">
      <w:pPr>
        <w:widowControl w:val="0"/>
        <w:autoSpaceDE w:val="0"/>
        <w:autoSpaceDN w:val="0"/>
        <w:adjustRightInd w:val="0"/>
        <w:spacing w:after="0"/>
        <w:rPr>
          <w:del w:id="19531" w:author="arkat" w:date="2017-10-11T11:07:00Z"/>
          <w:rFonts w:asciiTheme="majorHAnsi" w:hAnsiTheme="majorHAnsi" w:cstheme="majorHAnsi"/>
          <w:noProof/>
          <w:szCs w:val="24"/>
          <w:rPrChange w:id="19532" w:author="arkat" w:date="2017-10-06T10:26:00Z">
            <w:rPr>
              <w:del w:id="19533" w:author="arkat" w:date="2017-10-11T11:07:00Z"/>
              <w:rFonts w:cs="Calibri"/>
              <w:noProof/>
              <w:szCs w:val="24"/>
            </w:rPr>
          </w:rPrChange>
        </w:rPr>
        <w:pPrChange w:id="19534" w:author="arkat" w:date="2017-10-11T11:07:00Z">
          <w:pPr>
            <w:widowControl w:val="0"/>
            <w:autoSpaceDE w:val="0"/>
            <w:autoSpaceDN w:val="0"/>
            <w:adjustRightInd w:val="0"/>
            <w:spacing w:after="0"/>
            <w:ind w:left="480" w:hanging="480"/>
          </w:pPr>
        </w:pPrChange>
      </w:pPr>
      <w:del w:id="19535" w:author="arkat" w:date="2017-10-11T11:07:00Z">
        <w:r w:rsidRPr="00F1567D" w:rsidDel="00DE59C1">
          <w:rPr>
            <w:rFonts w:asciiTheme="majorHAnsi" w:hAnsiTheme="majorHAnsi" w:cstheme="majorHAnsi"/>
            <w:noProof/>
            <w:szCs w:val="24"/>
            <w:rPrChange w:id="19536" w:author="arkat" w:date="2017-10-06T10:26:00Z">
              <w:rPr>
                <w:rFonts w:cs="Calibri"/>
                <w:noProof/>
                <w:szCs w:val="24"/>
              </w:rPr>
            </w:rPrChange>
          </w:rPr>
          <w:delText xml:space="preserve">Kurniawan, T.A. 2013. </w:delText>
        </w:r>
        <w:r w:rsidRPr="00F1567D" w:rsidDel="00DE59C1">
          <w:rPr>
            <w:rFonts w:asciiTheme="majorHAnsi" w:hAnsiTheme="majorHAnsi" w:cstheme="majorHAnsi"/>
            <w:i/>
            <w:iCs/>
            <w:noProof/>
            <w:szCs w:val="24"/>
            <w:rPrChange w:id="19537" w:author="arkat" w:date="2017-10-06T10:26:00Z">
              <w:rPr>
                <w:rFonts w:cs="Calibri"/>
                <w:i/>
                <w:iCs/>
                <w:noProof/>
                <w:szCs w:val="24"/>
              </w:rPr>
            </w:rPrChange>
          </w:rPr>
          <w:delText>Process ecosystem views to managing changes in business process repositories</w:delText>
        </w:r>
        <w:r w:rsidRPr="00F1567D" w:rsidDel="00DE59C1">
          <w:rPr>
            <w:rFonts w:asciiTheme="majorHAnsi" w:hAnsiTheme="majorHAnsi" w:cstheme="majorHAnsi"/>
            <w:noProof/>
            <w:szCs w:val="24"/>
            <w:rPrChange w:id="19538" w:author="arkat" w:date="2017-10-06T10:26:00Z">
              <w:rPr>
                <w:rFonts w:cs="Calibri"/>
                <w:noProof/>
                <w:szCs w:val="24"/>
              </w:rPr>
            </w:rPrChange>
          </w:rPr>
          <w:delText>.</w:delText>
        </w:r>
      </w:del>
    </w:p>
    <w:p w14:paraId="0692CD48" w14:textId="1C989E21" w:rsidR="008E5F0A" w:rsidRPr="00F1567D" w:rsidDel="00DE59C1" w:rsidRDefault="008E5F0A">
      <w:pPr>
        <w:widowControl w:val="0"/>
        <w:autoSpaceDE w:val="0"/>
        <w:autoSpaceDN w:val="0"/>
        <w:adjustRightInd w:val="0"/>
        <w:spacing w:after="0"/>
        <w:rPr>
          <w:del w:id="19539" w:author="arkat" w:date="2017-10-11T11:07:00Z"/>
          <w:rFonts w:asciiTheme="majorHAnsi" w:hAnsiTheme="majorHAnsi" w:cstheme="majorHAnsi"/>
          <w:noProof/>
          <w:szCs w:val="24"/>
          <w:rPrChange w:id="19540" w:author="arkat" w:date="2017-10-06T10:26:00Z">
            <w:rPr>
              <w:del w:id="19541" w:author="arkat" w:date="2017-10-11T11:07:00Z"/>
              <w:rFonts w:cs="Calibri"/>
              <w:noProof/>
              <w:szCs w:val="24"/>
            </w:rPr>
          </w:rPrChange>
        </w:rPr>
        <w:pPrChange w:id="19542" w:author="arkat" w:date="2017-10-11T11:07:00Z">
          <w:pPr>
            <w:widowControl w:val="0"/>
            <w:autoSpaceDE w:val="0"/>
            <w:autoSpaceDN w:val="0"/>
            <w:adjustRightInd w:val="0"/>
            <w:spacing w:after="0"/>
            <w:ind w:left="480" w:hanging="480"/>
          </w:pPr>
        </w:pPrChange>
      </w:pPr>
      <w:del w:id="19543" w:author="arkat" w:date="2017-10-11T11:07:00Z">
        <w:r w:rsidRPr="00F1567D" w:rsidDel="00DE59C1">
          <w:rPr>
            <w:rFonts w:asciiTheme="majorHAnsi" w:hAnsiTheme="majorHAnsi" w:cstheme="majorHAnsi"/>
            <w:noProof/>
            <w:szCs w:val="24"/>
            <w:rPrChange w:id="19544" w:author="arkat" w:date="2017-10-06T10:26:00Z">
              <w:rPr>
                <w:rFonts w:cs="Calibri"/>
                <w:noProof/>
                <w:szCs w:val="24"/>
              </w:rPr>
            </w:rPrChange>
          </w:rPr>
          <w:delText xml:space="preserve">Lu, R. &amp; Sadiq, S. 2007. A Survey of Comparative Business Process Modeling Approaches. </w:delText>
        </w:r>
        <w:r w:rsidRPr="00F1567D" w:rsidDel="00DE59C1">
          <w:rPr>
            <w:rFonts w:asciiTheme="majorHAnsi" w:hAnsiTheme="majorHAnsi" w:cstheme="majorHAnsi"/>
            <w:i/>
            <w:iCs/>
            <w:noProof/>
            <w:szCs w:val="24"/>
            <w:rPrChange w:id="19545" w:author="arkat" w:date="2017-10-06T10:26:00Z">
              <w:rPr>
                <w:rFonts w:cs="Calibri"/>
                <w:i/>
                <w:iCs/>
                <w:noProof/>
                <w:szCs w:val="24"/>
              </w:rPr>
            </w:rPrChange>
          </w:rPr>
          <w:delText>International Conference on Business Information Systems. Springer Berlin Heidelberg</w:delText>
        </w:r>
        <w:r w:rsidRPr="00F1567D" w:rsidDel="00DE59C1">
          <w:rPr>
            <w:rFonts w:asciiTheme="majorHAnsi" w:hAnsiTheme="majorHAnsi" w:cstheme="majorHAnsi"/>
            <w:noProof/>
            <w:szCs w:val="24"/>
            <w:rPrChange w:id="19546" w:author="arkat" w:date="2017-10-06T10:26:00Z">
              <w:rPr>
                <w:rFonts w:cs="Calibri"/>
                <w:noProof/>
                <w:szCs w:val="24"/>
              </w:rPr>
            </w:rPrChange>
          </w:rPr>
          <w:delText>, 4439: 82–94.</w:delText>
        </w:r>
      </w:del>
    </w:p>
    <w:p w14:paraId="48D9ED6A" w14:textId="5013DE19" w:rsidR="008E5F0A" w:rsidRPr="00F1567D" w:rsidDel="00DE59C1" w:rsidRDefault="008E5F0A">
      <w:pPr>
        <w:widowControl w:val="0"/>
        <w:autoSpaceDE w:val="0"/>
        <w:autoSpaceDN w:val="0"/>
        <w:adjustRightInd w:val="0"/>
        <w:spacing w:after="0"/>
        <w:rPr>
          <w:del w:id="19547" w:author="arkat" w:date="2017-10-11T11:07:00Z"/>
          <w:rFonts w:asciiTheme="majorHAnsi" w:hAnsiTheme="majorHAnsi" w:cstheme="majorHAnsi"/>
          <w:noProof/>
          <w:szCs w:val="24"/>
          <w:rPrChange w:id="19548" w:author="arkat" w:date="2017-10-06T10:26:00Z">
            <w:rPr>
              <w:del w:id="19549" w:author="arkat" w:date="2017-10-11T11:07:00Z"/>
              <w:rFonts w:cs="Calibri"/>
              <w:noProof/>
              <w:szCs w:val="24"/>
            </w:rPr>
          </w:rPrChange>
        </w:rPr>
        <w:pPrChange w:id="19550" w:author="arkat" w:date="2017-10-11T11:07:00Z">
          <w:pPr>
            <w:widowControl w:val="0"/>
            <w:autoSpaceDE w:val="0"/>
            <w:autoSpaceDN w:val="0"/>
            <w:adjustRightInd w:val="0"/>
            <w:spacing w:after="0"/>
            <w:ind w:left="480" w:hanging="480"/>
          </w:pPr>
        </w:pPrChange>
      </w:pPr>
      <w:del w:id="19551" w:author="arkat" w:date="2017-10-11T11:07:00Z">
        <w:r w:rsidRPr="00F1567D" w:rsidDel="00DE59C1">
          <w:rPr>
            <w:rFonts w:asciiTheme="majorHAnsi" w:hAnsiTheme="majorHAnsi" w:cstheme="majorHAnsi"/>
            <w:noProof/>
            <w:szCs w:val="24"/>
            <w:rPrChange w:id="19552" w:author="arkat" w:date="2017-10-06T10:26:00Z">
              <w:rPr>
                <w:rFonts w:cs="Calibri"/>
                <w:noProof/>
                <w:szCs w:val="24"/>
              </w:rPr>
            </w:rPrChange>
          </w:rPr>
          <w:delText xml:space="preserve">Mendling, J. &amp; Nüttgens, M. 2006. EPC markup language (EPML): an XML-based interchange format for event-driven process chains (EPC). </w:delText>
        </w:r>
        <w:r w:rsidRPr="00F1567D" w:rsidDel="00DE59C1">
          <w:rPr>
            <w:rFonts w:asciiTheme="majorHAnsi" w:hAnsiTheme="majorHAnsi" w:cstheme="majorHAnsi"/>
            <w:i/>
            <w:iCs/>
            <w:noProof/>
            <w:szCs w:val="24"/>
            <w:rPrChange w:id="19553" w:author="arkat" w:date="2017-10-06T10:26:00Z">
              <w:rPr>
                <w:rFonts w:cs="Calibri"/>
                <w:i/>
                <w:iCs/>
                <w:noProof/>
                <w:szCs w:val="24"/>
              </w:rPr>
            </w:rPrChange>
          </w:rPr>
          <w:delText>Information Systems and e-Business Management</w:delText>
        </w:r>
        <w:r w:rsidRPr="00F1567D" w:rsidDel="00DE59C1">
          <w:rPr>
            <w:rFonts w:asciiTheme="majorHAnsi" w:hAnsiTheme="majorHAnsi" w:cstheme="majorHAnsi"/>
            <w:noProof/>
            <w:szCs w:val="24"/>
            <w:rPrChange w:id="19554" w:author="arkat" w:date="2017-10-06T10:26:00Z">
              <w:rPr>
                <w:rFonts w:cs="Calibri"/>
                <w:noProof/>
                <w:szCs w:val="24"/>
              </w:rPr>
            </w:rPrChange>
          </w:rPr>
          <w:delText>, 4(3): 245–263. Tersedia di http://link.springer.com/10.1007/s10257-005-0026-1 [Accessed 18 September 2017].</w:delText>
        </w:r>
      </w:del>
    </w:p>
    <w:p w14:paraId="6B75E66E" w14:textId="253C4CC9" w:rsidR="008E5F0A" w:rsidRPr="00F1567D" w:rsidDel="00DE59C1" w:rsidRDefault="008E5F0A">
      <w:pPr>
        <w:widowControl w:val="0"/>
        <w:autoSpaceDE w:val="0"/>
        <w:autoSpaceDN w:val="0"/>
        <w:adjustRightInd w:val="0"/>
        <w:spacing w:after="0"/>
        <w:rPr>
          <w:del w:id="19555" w:author="arkat" w:date="2017-10-11T11:07:00Z"/>
          <w:rFonts w:asciiTheme="majorHAnsi" w:hAnsiTheme="majorHAnsi" w:cstheme="majorHAnsi"/>
          <w:noProof/>
          <w:szCs w:val="24"/>
          <w:rPrChange w:id="19556" w:author="arkat" w:date="2017-10-06T10:26:00Z">
            <w:rPr>
              <w:del w:id="19557" w:author="arkat" w:date="2017-10-11T11:07:00Z"/>
              <w:rFonts w:cs="Calibri"/>
              <w:noProof/>
              <w:szCs w:val="24"/>
            </w:rPr>
          </w:rPrChange>
        </w:rPr>
        <w:pPrChange w:id="19558" w:author="arkat" w:date="2017-10-11T11:07:00Z">
          <w:pPr>
            <w:widowControl w:val="0"/>
            <w:autoSpaceDE w:val="0"/>
            <w:autoSpaceDN w:val="0"/>
            <w:adjustRightInd w:val="0"/>
            <w:spacing w:after="0"/>
            <w:ind w:left="480" w:hanging="480"/>
          </w:pPr>
        </w:pPrChange>
      </w:pPr>
      <w:del w:id="19559" w:author="arkat" w:date="2017-10-11T11:07:00Z">
        <w:r w:rsidRPr="00F1567D" w:rsidDel="00DE59C1">
          <w:rPr>
            <w:rFonts w:asciiTheme="majorHAnsi" w:hAnsiTheme="majorHAnsi" w:cstheme="majorHAnsi"/>
            <w:noProof/>
            <w:szCs w:val="24"/>
            <w:rPrChange w:id="19560" w:author="arkat" w:date="2017-10-06T10:26:00Z">
              <w:rPr>
                <w:rFonts w:cs="Calibri"/>
                <w:noProof/>
                <w:szCs w:val="24"/>
              </w:rPr>
            </w:rPrChange>
          </w:rPr>
          <w:delText>Rosa, M.L.A., Dumas, M., Uba, R. &amp; Dijkman, R. 2013. Business Process Model Merging : An Approach to Business. 22(2).</w:delText>
        </w:r>
      </w:del>
    </w:p>
    <w:p w14:paraId="2515EB85" w14:textId="019044A3" w:rsidR="008E5F0A" w:rsidRPr="00F1567D" w:rsidDel="00DE59C1" w:rsidRDefault="008E5F0A">
      <w:pPr>
        <w:widowControl w:val="0"/>
        <w:autoSpaceDE w:val="0"/>
        <w:autoSpaceDN w:val="0"/>
        <w:adjustRightInd w:val="0"/>
        <w:spacing w:after="0"/>
        <w:rPr>
          <w:del w:id="19561" w:author="arkat" w:date="2017-10-11T11:07:00Z"/>
          <w:rFonts w:asciiTheme="majorHAnsi" w:hAnsiTheme="majorHAnsi" w:cstheme="majorHAnsi"/>
          <w:noProof/>
          <w:szCs w:val="24"/>
          <w:rPrChange w:id="19562" w:author="arkat" w:date="2017-10-06T10:26:00Z">
            <w:rPr>
              <w:del w:id="19563" w:author="arkat" w:date="2017-10-11T11:07:00Z"/>
              <w:rFonts w:cs="Calibri"/>
              <w:noProof/>
              <w:szCs w:val="24"/>
            </w:rPr>
          </w:rPrChange>
        </w:rPr>
        <w:pPrChange w:id="19564" w:author="arkat" w:date="2017-10-11T11:07:00Z">
          <w:pPr>
            <w:widowControl w:val="0"/>
            <w:autoSpaceDE w:val="0"/>
            <w:autoSpaceDN w:val="0"/>
            <w:adjustRightInd w:val="0"/>
            <w:spacing w:after="0"/>
            <w:ind w:left="480" w:hanging="480"/>
          </w:pPr>
        </w:pPrChange>
      </w:pPr>
      <w:del w:id="19565" w:author="arkat" w:date="2017-10-11T11:07:00Z">
        <w:r w:rsidRPr="00F1567D" w:rsidDel="00DE59C1">
          <w:rPr>
            <w:rFonts w:asciiTheme="majorHAnsi" w:hAnsiTheme="majorHAnsi" w:cstheme="majorHAnsi"/>
            <w:noProof/>
            <w:szCs w:val="24"/>
            <w:rPrChange w:id="19566" w:author="arkat" w:date="2017-10-06T10:26:00Z">
              <w:rPr>
                <w:rFonts w:cs="Calibri"/>
                <w:noProof/>
                <w:szCs w:val="24"/>
              </w:rPr>
            </w:rPrChange>
          </w:rPr>
          <w:delText xml:space="preserve">Tim Bray, Jean Paoli, C. M. Sperberg-McQueen, Eve Maler, François Yergeau &amp; John Cowan 2017. </w:delText>
        </w:r>
        <w:r w:rsidRPr="00F1567D" w:rsidDel="00DE59C1">
          <w:rPr>
            <w:rFonts w:asciiTheme="majorHAnsi" w:hAnsiTheme="majorHAnsi" w:cstheme="majorHAnsi"/>
            <w:i/>
            <w:iCs/>
            <w:noProof/>
            <w:szCs w:val="24"/>
            <w:rPrChange w:id="19567" w:author="arkat" w:date="2017-10-06T10:26:00Z">
              <w:rPr>
                <w:rFonts w:cs="Calibri"/>
                <w:i/>
                <w:iCs/>
                <w:noProof/>
                <w:szCs w:val="24"/>
              </w:rPr>
            </w:rPrChange>
          </w:rPr>
          <w:delText>Extensible Markup Language (XML) 1.1 (Second Edition)</w:delText>
        </w:r>
        <w:r w:rsidRPr="00F1567D" w:rsidDel="00DE59C1">
          <w:rPr>
            <w:rFonts w:asciiTheme="majorHAnsi" w:hAnsiTheme="majorHAnsi" w:cstheme="majorHAnsi"/>
            <w:noProof/>
            <w:szCs w:val="24"/>
            <w:rPrChange w:id="19568" w:author="arkat" w:date="2017-10-06T10:26:00Z">
              <w:rPr>
                <w:rFonts w:cs="Calibri"/>
                <w:noProof/>
                <w:szCs w:val="24"/>
              </w:rPr>
            </w:rPrChange>
          </w:rPr>
          <w:delText>. Tersedia di https://www.w3.org/TR/xml11/ [Accessed 18 September 2017].</w:delText>
        </w:r>
      </w:del>
    </w:p>
    <w:p w14:paraId="54F913F9" w14:textId="7FA02D0A" w:rsidR="008E5F0A" w:rsidRPr="00F1567D" w:rsidDel="00DE59C1" w:rsidRDefault="008E5F0A">
      <w:pPr>
        <w:widowControl w:val="0"/>
        <w:autoSpaceDE w:val="0"/>
        <w:autoSpaceDN w:val="0"/>
        <w:adjustRightInd w:val="0"/>
        <w:spacing w:after="0"/>
        <w:rPr>
          <w:del w:id="19569" w:author="arkat" w:date="2017-10-11T11:07:00Z"/>
          <w:rFonts w:asciiTheme="majorHAnsi" w:hAnsiTheme="majorHAnsi" w:cstheme="majorHAnsi"/>
          <w:noProof/>
          <w:szCs w:val="24"/>
          <w:rPrChange w:id="19570" w:author="arkat" w:date="2017-10-06T10:26:00Z">
            <w:rPr>
              <w:del w:id="19571" w:author="arkat" w:date="2017-10-11T11:07:00Z"/>
              <w:rFonts w:cs="Calibri"/>
              <w:noProof/>
            </w:rPr>
          </w:rPrChange>
        </w:rPr>
        <w:pPrChange w:id="19572" w:author="arkat" w:date="2017-10-11T11:07:00Z">
          <w:pPr>
            <w:widowControl w:val="0"/>
            <w:autoSpaceDE w:val="0"/>
            <w:autoSpaceDN w:val="0"/>
            <w:adjustRightInd w:val="0"/>
            <w:spacing w:after="0"/>
            <w:ind w:left="480" w:hanging="480"/>
          </w:pPr>
        </w:pPrChange>
      </w:pPr>
      <w:del w:id="19573" w:author="arkat" w:date="2017-10-11T11:07:00Z">
        <w:r w:rsidRPr="00F1567D" w:rsidDel="00DE59C1">
          <w:rPr>
            <w:rFonts w:asciiTheme="majorHAnsi" w:hAnsiTheme="majorHAnsi" w:cstheme="majorHAnsi"/>
            <w:noProof/>
            <w:szCs w:val="24"/>
            <w:rPrChange w:id="19574" w:author="arkat" w:date="2017-10-06T10:26:00Z">
              <w:rPr>
                <w:rFonts w:cs="Calibri"/>
                <w:noProof/>
                <w:szCs w:val="24"/>
              </w:rPr>
            </w:rPrChange>
          </w:rPr>
          <w:delText>Vanderhaeghen, D., Zang, S., Hofer, A. &amp; Adam, O. 2005. XML-based Transformation of Business Process Models – Enabler for Collaborative Business Process Management 1 Collaborative Business Process Management.</w:delText>
        </w:r>
      </w:del>
    </w:p>
    <w:p w14:paraId="03CD3ECA" w14:textId="1C1CBFF6" w:rsidR="003633A2" w:rsidRPr="00F1567D" w:rsidDel="00DE59C1" w:rsidRDefault="003633A2">
      <w:pPr>
        <w:widowControl w:val="0"/>
        <w:autoSpaceDE w:val="0"/>
        <w:autoSpaceDN w:val="0"/>
        <w:adjustRightInd w:val="0"/>
        <w:spacing w:after="0"/>
        <w:rPr>
          <w:del w:id="19575" w:author="arkat" w:date="2017-10-11T11:07:00Z"/>
          <w:rFonts w:asciiTheme="majorHAnsi" w:hAnsiTheme="majorHAnsi" w:cstheme="majorHAnsi"/>
          <w:szCs w:val="24"/>
          <w:lang w:val="en-US"/>
          <w:rPrChange w:id="19576" w:author="arkat" w:date="2017-10-06T10:26:00Z">
            <w:rPr>
              <w:del w:id="19577" w:author="arkat" w:date="2017-10-11T11:07:00Z"/>
              <w:lang w:val="en-US"/>
            </w:rPr>
          </w:rPrChange>
        </w:rPr>
        <w:pPrChange w:id="19578" w:author="arkat" w:date="2017-10-11T11:07:00Z">
          <w:pPr>
            <w:pStyle w:val="BodyText"/>
            <w:spacing w:after="0"/>
            <w:ind w:left="720" w:hanging="720"/>
          </w:pPr>
        </w:pPrChange>
      </w:pPr>
      <w:del w:id="19579" w:author="arkat" w:date="2017-10-11T11:07:00Z">
        <w:r w:rsidRPr="00F1567D" w:rsidDel="00DE59C1">
          <w:rPr>
            <w:rFonts w:asciiTheme="majorHAnsi" w:hAnsiTheme="majorHAnsi" w:cstheme="majorHAnsi"/>
            <w:szCs w:val="24"/>
            <w:lang w:val="en-US"/>
            <w:rPrChange w:id="19580" w:author="arkat" w:date="2017-10-06T10:26:00Z">
              <w:rPr>
                <w:lang w:val="en-US"/>
              </w:rPr>
            </w:rPrChange>
          </w:rPr>
          <w:fldChar w:fldCharType="end"/>
        </w:r>
      </w:del>
    </w:p>
    <w:p w14:paraId="3FEE5A18" w14:textId="04C84AA5" w:rsidR="008778DC" w:rsidRDefault="00D4584D" w:rsidP="008778DC">
      <w:pPr>
        <w:pStyle w:val="BodyTextFirstIndent"/>
        <w:ind w:firstLine="0"/>
        <w:rPr>
          <w:ins w:id="19581" w:author="arkat" w:date="2017-10-19T07:56:00Z"/>
          <w:lang w:val="en-US"/>
        </w:rPr>
      </w:pPr>
      <w:bookmarkStart w:id="19582" w:name="_Toc475624314"/>
      <w:bookmarkStart w:id="19583" w:name="_Toc402485282"/>
      <w:bookmarkEnd w:id="1592"/>
      <w:del w:id="19584" w:author="arkat" w:date="2017-10-11T11:07:00Z">
        <w:r w:rsidRPr="00F1567D" w:rsidDel="00DE59C1">
          <w:rPr>
            <w:rFonts w:asciiTheme="majorHAnsi" w:hAnsiTheme="majorHAnsi" w:cstheme="majorHAnsi"/>
            <w:szCs w:val="24"/>
            <w:rPrChange w:id="19585" w:author="arkat" w:date="2017-10-06T10:26:00Z">
              <w:rPr>
                <w:rFonts w:eastAsia="Times New Roman" w:cs="Times New Roman"/>
                <w:caps/>
                <w:sz w:val="32"/>
                <w:szCs w:val="28"/>
                <w:lang w:val="en-US"/>
              </w:rPr>
            </w:rPrChange>
          </w:rPr>
          <w:delText>DAFTAR PUSTAK</w:delText>
        </w:r>
      </w:del>
      <w:ins w:id="19586" w:author="arkat" w:date="2017-10-12T14:51:00Z">
        <w:r w:rsidR="002913AE">
          <w:rPr>
            <w:rFonts w:asciiTheme="majorHAnsi" w:hAnsiTheme="majorHAnsi" w:cstheme="majorHAnsi"/>
            <w:szCs w:val="24"/>
            <w:lang w:val="en-US"/>
          </w:rPr>
          <w:t xml:space="preserve">Pada tahap ini peneliti </w:t>
        </w:r>
        <w:proofErr w:type="gramStart"/>
        <w:r w:rsidR="002913AE">
          <w:rPr>
            <w:rFonts w:asciiTheme="majorHAnsi" w:hAnsiTheme="majorHAnsi" w:cstheme="majorHAnsi"/>
            <w:szCs w:val="24"/>
            <w:lang w:val="en-US"/>
          </w:rPr>
          <w:t>akan</w:t>
        </w:r>
        <w:proofErr w:type="gramEnd"/>
        <w:r w:rsidR="002913AE">
          <w:rPr>
            <w:rFonts w:asciiTheme="majorHAnsi" w:hAnsiTheme="majorHAnsi" w:cstheme="majorHAnsi"/>
            <w:szCs w:val="24"/>
            <w:lang w:val="en-US"/>
          </w:rPr>
          <w:t xml:space="preserve"> melakukan analisis </w:t>
        </w:r>
      </w:ins>
      <w:ins w:id="19587" w:author="arkat" w:date="2017-10-19T07:53:00Z">
        <w:r w:rsidR="00915C50">
          <w:rPr>
            <w:rFonts w:asciiTheme="majorHAnsi" w:hAnsiTheme="majorHAnsi" w:cstheme="majorHAnsi"/>
            <w:szCs w:val="24"/>
            <w:lang w:val="en-US"/>
          </w:rPr>
          <w:t>tingkat kebenaran (</w:t>
        </w:r>
      </w:ins>
      <w:ins w:id="19588" w:author="arkat" w:date="2017-10-19T07:54:00Z">
        <w:r w:rsidR="00915C50" w:rsidRPr="00DF21AA">
          <w:rPr>
            <w:rFonts w:asciiTheme="majorHAnsi" w:hAnsiTheme="majorHAnsi" w:cstheme="majorHAnsi"/>
            <w:i/>
            <w:szCs w:val="24"/>
            <w:lang w:val="en-US"/>
          </w:rPr>
          <w:t>correctness</w:t>
        </w:r>
      </w:ins>
      <w:ins w:id="19589" w:author="arkat" w:date="2017-10-19T07:53:00Z">
        <w:r w:rsidR="00915C50">
          <w:rPr>
            <w:rFonts w:asciiTheme="majorHAnsi" w:hAnsiTheme="majorHAnsi" w:cstheme="majorHAnsi"/>
            <w:szCs w:val="24"/>
            <w:lang w:val="en-US"/>
          </w:rPr>
          <w:t xml:space="preserve">) </w:t>
        </w:r>
      </w:ins>
      <w:ins w:id="19590" w:author="arkat" w:date="2017-10-19T07:54:00Z">
        <w:r w:rsidR="00915C50">
          <w:rPr>
            <w:rFonts w:asciiTheme="majorHAnsi" w:hAnsiTheme="majorHAnsi" w:cstheme="majorHAnsi"/>
            <w:szCs w:val="24"/>
            <w:lang w:val="en-US"/>
          </w:rPr>
          <w:t xml:space="preserve">aplikasi </w:t>
        </w:r>
      </w:ins>
      <w:ins w:id="19591" w:author="arkat" w:date="2017-10-19T07:53:00Z">
        <w:r w:rsidR="00915C50">
          <w:rPr>
            <w:rFonts w:asciiTheme="majorHAnsi" w:hAnsiTheme="majorHAnsi" w:cstheme="majorHAnsi"/>
            <w:szCs w:val="24"/>
            <w:lang w:val="en-US"/>
          </w:rPr>
          <w:t xml:space="preserve">untuk </w:t>
        </w:r>
      </w:ins>
      <w:ins w:id="19592" w:author="arkat" w:date="2017-10-17T20:35:00Z">
        <w:r w:rsidR="002913AE">
          <w:rPr>
            <w:rFonts w:asciiTheme="majorHAnsi" w:hAnsiTheme="majorHAnsi" w:cstheme="majorHAnsi"/>
            <w:szCs w:val="24"/>
            <w:lang w:val="en-US"/>
          </w:rPr>
          <w:t>melakukan transformasi model dari EPC</w:t>
        </w:r>
      </w:ins>
      <w:ins w:id="19593" w:author="arkat" w:date="2017-10-19T07:54:00Z">
        <w:r w:rsidR="00915C50">
          <w:rPr>
            <w:rFonts w:asciiTheme="majorHAnsi" w:hAnsiTheme="majorHAnsi" w:cstheme="majorHAnsi"/>
            <w:szCs w:val="24"/>
            <w:lang w:val="en-US"/>
          </w:rPr>
          <w:t>-ARIS</w:t>
        </w:r>
      </w:ins>
      <w:ins w:id="19594" w:author="arkat" w:date="2017-10-17T20:35:00Z">
        <w:r w:rsidR="002913AE">
          <w:rPr>
            <w:rFonts w:asciiTheme="majorHAnsi" w:hAnsiTheme="majorHAnsi" w:cstheme="majorHAnsi"/>
            <w:szCs w:val="24"/>
            <w:lang w:val="en-US"/>
          </w:rPr>
          <w:t xml:space="preserve"> ke BPMN</w:t>
        </w:r>
      </w:ins>
      <w:ins w:id="19595" w:author="arkat" w:date="2017-10-19T07:54:00Z">
        <w:r w:rsidR="00915C50">
          <w:rPr>
            <w:rFonts w:asciiTheme="majorHAnsi" w:hAnsiTheme="majorHAnsi" w:cstheme="majorHAnsi"/>
            <w:szCs w:val="24"/>
            <w:lang w:val="en-US"/>
          </w:rPr>
          <w:t xml:space="preserve"> 2.0</w:t>
        </w:r>
      </w:ins>
      <w:ins w:id="19596" w:author="arkat" w:date="2017-10-17T20:36:00Z">
        <w:r w:rsidR="002913AE">
          <w:rPr>
            <w:rFonts w:asciiTheme="majorHAnsi" w:hAnsiTheme="majorHAnsi" w:cstheme="majorHAnsi"/>
            <w:szCs w:val="24"/>
            <w:lang w:val="en-US"/>
          </w:rPr>
          <w:t xml:space="preserve">. </w:t>
        </w:r>
      </w:ins>
      <w:ins w:id="19597" w:author="arkat" w:date="2017-10-17T20:29:00Z">
        <w:r w:rsidR="002913AE">
          <w:rPr>
            <w:i/>
            <w:lang w:val="en-US"/>
          </w:rPr>
          <w:t xml:space="preserve"> </w:t>
        </w:r>
      </w:ins>
      <w:ins w:id="19598" w:author="arkat" w:date="2017-10-17T20:37:00Z">
        <w:r w:rsidR="002913AE">
          <w:rPr>
            <w:lang w:val="en-US"/>
          </w:rPr>
          <w:t xml:space="preserve">Analisis menggunakan </w:t>
        </w:r>
      </w:ins>
      <w:ins w:id="19599" w:author="arkat" w:date="2017-10-17T20:47:00Z">
        <w:r w:rsidR="008778DC">
          <w:rPr>
            <w:lang w:val="en-US"/>
          </w:rPr>
          <w:t xml:space="preserve">pendekatan </w:t>
        </w:r>
      </w:ins>
      <w:ins w:id="19600" w:author="arkat" w:date="2017-10-19T08:10:00Z">
        <w:r w:rsidR="00FD47B2">
          <w:rPr>
            <w:lang w:val="en-US"/>
          </w:rPr>
          <w:t>justifikasi pakar (</w:t>
        </w:r>
        <w:r w:rsidR="00FD47B2">
          <w:rPr>
            <w:i/>
            <w:lang w:val="en-US"/>
          </w:rPr>
          <w:t xml:space="preserve">expert </w:t>
        </w:r>
        <w:r w:rsidR="00FD47B2">
          <w:rPr>
            <w:i/>
            <w:lang w:val="en-US"/>
          </w:rPr>
          <w:lastRenderedPageBreak/>
          <w:t>adjustment</w:t>
        </w:r>
        <w:r w:rsidR="00FD47B2">
          <w:rPr>
            <w:lang w:val="en-US"/>
          </w:rPr>
          <w:t>) dan melakukan perhitungan</w:t>
        </w:r>
      </w:ins>
      <w:ins w:id="19601" w:author="arkat" w:date="2017-10-19T08:11:00Z">
        <w:r w:rsidR="00FD47B2">
          <w:rPr>
            <w:lang w:val="en-US"/>
          </w:rPr>
          <w:t xml:space="preserve"> keberhasilan</w:t>
        </w:r>
      </w:ins>
      <w:ins w:id="19602" w:author="arkat" w:date="2017-10-19T08:10:00Z">
        <w:r w:rsidR="00FD47B2">
          <w:rPr>
            <w:lang w:val="en-US"/>
          </w:rPr>
          <w:t xml:space="preserve"> </w:t>
        </w:r>
        <w:r w:rsidR="00FD47B2">
          <w:rPr>
            <w:i/>
            <w:lang w:val="en-US"/>
          </w:rPr>
          <w:t xml:space="preserve">correctness </w:t>
        </w:r>
        <w:r w:rsidR="00FD47B2">
          <w:rPr>
            <w:lang w:val="en-US"/>
          </w:rPr>
          <w:t xml:space="preserve">dengan pendekatan </w:t>
        </w:r>
      </w:ins>
      <w:ins w:id="19603" w:author="arkat" w:date="2017-10-17T20:47:00Z">
        <w:r w:rsidR="008778DC" w:rsidRPr="00915C50">
          <w:rPr>
            <w:i/>
            <w:lang w:val="en-US"/>
            <w:rPrChange w:id="19604" w:author="arkat" w:date="2017-10-19T07:54:00Z">
              <w:rPr>
                <w:lang w:val="en-US"/>
              </w:rPr>
            </w:rPrChange>
          </w:rPr>
          <w:t>multiclass classification</w:t>
        </w:r>
        <w:r w:rsidR="008778DC">
          <w:rPr>
            <w:lang w:val="en-US"/>
          </w:rPr>
          <w:t xml:space="preserve"> berupa perhitungan </w:t>
        </w:r>
        <w:r w:rsidR="008778DC" w:rsidRPr="00CF64DD">
          <w:rPr>
            <w:i/>
            <w:lang w:val="en-US"/>
          </w:rPr>
          <w:t>precision rate</w:t>
        </w:r>
        <w:r w:rsidR="00915C50">
          <w:rPr>
            <w:lang w:val="en-US"/>
          </w:rPr>
          <w:t>.</w:t>
        </w:r>
      </w:ins>
      <w:ins w:id="19605" w:author="arkat" w:date="2017-10-19T07:55:00Z">
        <w:r w:rsidR="00915C50">
          <w:rPr>
            <w:lang w:val="en-US"/>
          </w:rPr>
          <w:t xml:space="preserve"> </w:t>
        </w:r>
      </w:ins>
      <w:ins w:id="19606" w:author="arkat" w:date="2017-10-19T08:11:00Z">
        <w:r w:rsidR="00FD47B2">
          <w:rPr>
            <w:lang w:val="en-US"/>
          </w:rPr>
          <w:t>Sehingga tahapan pada fase analisis adalah sebagai berikut</w:t>
        </w:r>
      </w:ins>
      <w:ins w:id="19607" w:author="arkat" w:date="2017-10-19T07:55:00Z">
        <w:r w:rsidR="00915C50">
          <w:rPr>
            <w:lang w:val="en-US"/>
          </w:rPr>
          <w:t>:</w:t>
        </w:r>
      </w:ins>
    </w:p>
    <w:p w14:paraId="4597594A" w14:textId="315669F0" w:rsidR="00915C50" w:rsidRDefault="00D47590" w:rsidP="00BC6EB8">
      <w:pPr>
        <w:pStyle w:val="BodyTextFirstIndent"/>
        <w:numPr>
          <w:ilvl w:val="0"/>
          <w:numId w:val="156"/>
        </w:numPr>
        <w:ind w:left="360"/>
        <w:rPr>
          <w:ins w:id="19608" w:author="arkat" w:date="2017-10-19T08:18:00Z"/>
          <w:lang w:val="en-US"/>
        </w:rPr>
        <w:pPrChange w:id="19609" w:author="arkat" w:date="2017-10-19T07:56:00Z">
          <w:pPr>
            <w:pStyle w:val="BodyTextFirstIndent"/>
            <w:ind w:firstLine="0"/>
          </w:pPr>
        </w:pPrChange>
      </w:pPr>
      <w:ins w:id="19610" w:author="arkat" w:date="2017-10-19T08:08:00Z">
        <w:r>
          <w:rPr>
            <w:lang w:val="en-US"/>
          </w:rPr>
          <w:t xml:space="preserve">Pakar membuat </w:t>
        </w:r>
      </w:ins>
      <w:ins w:id="19611" w:author="arkat" w:date="2017-10-19T08:52:00Z">
        <w:r w:rsidR="00BC6EB8">
          <w:rPr>
            <w:lang w:val="en-US"/>
          </w:rPr>
          <w:t>jumlah (</w:t>
        </w:r>
      </w:ins>
      <w:ins w:id="19612" w:author="arkat" w:date="2017-10-19T08:21:00Z">
        <w:r>
          <w:rPr>
            <w:i/>
            <w:lang w:val="en-US"/>
          </w:rPr>
          <w:t>n</w:t>
        </w:r>
      </w:ins>
      <w:proofErr w:type="gramStart"/>
      <w:ins w:id="19613" w:author="arkat" w:date="2017-10-19T08:52:00Z">
        <w:r w:rsidR="00BC6EB8">
          <w:rPr>
            <w:i/>
            <w:lang w:val="en-US"/>
          </w:rPr>
          <w:t>)</w:t>
        </w:r>
      </w:ins>
      <w:ins w:id="19614" w:author="arkat" w:date="2017-10-19T08:21:00Z">
        <w:r>
          <w:rPr>
            <w:i/>
            <w:lang w:val="en-US"/>
          </w:rPr>
          <w:t xml:space="preserve"> </w:t>
        </w:r>
      </w:ins>
      <w:ins w:id="19615" w:author="arkat" w:date="2017-10-19T08:08:00Z">
        <w:r w:rsidR="00FD47B2">
          <w:rPr>
            <w:lang w:val="en-US"/>
          </w:rPr>
          <w:t xml:space="preserve"> model</w:t>
        </w:r>
        <w:proofErr w:type="gramEnd"/>
        <w:r w:rsidR="00FD47B2">
          <w:rPr>
            <w:lang w:val="en-US"/>
          </w:rPr>
          <w:t xml:space="preserve"> EPC-ARIS</w:t>
        </w:r>
      </w:ins>
      <w:ins w:id="19616" w:author="arkat" w:date="2017-10-19T08:14:00Z">
        <w:r w:rsidR="00FD47B2">
          <w:rPr>
            <w:lang w:val="en-US"/>
          </w:rPr>
          <w:t xml:space="preserve"> yang mewakili seluruh elemen </w:t>
        </w:r>
      </w:ins>
      <w:ins w:id="19617" w:author="arkat" w:date="2017-10-19T08:16:00Z">
        <w:r w:rsidR="00FD47B2">
          <w:rPr>
            <w:lang w:val="en-US"/>
          </w:rPr>
          <w:t xml:space="preserve">EPC </w:t>
        </w:r>
      </w:ins>
      <w:ins w:id="19618" w:author="arkat" w:date="2017-10-19T08:14:00Z">
        <w:r w:rsidR="00FD47B2">
          <w:rPr>
            <w:lang w:val="en-US"/>
          </w:rPr>
          <w:t xml:space="preserve">yang ada pada ARIS </w:t>
        </w:r>
        <w:r w:rsidR="00FD47B2" w:rsidRPr="00FD47B2">
          <w:rPr>
            <w:i/>
            <w:lang w:val="en-US"/>
            <w:rPrChange w:id="19619" w:author="arkat" w:date="2017-10-19T08:16:00Z">
              <w:rPr>
                <w:lang w:val="en-US"/>
              </w:rPr>
            </w:rPrChange>
          </w:rPr>
          <w:t>toolset</w:t>
        </w:r>
        <w:r w:rsidR="00FD47B2">
          <w:rPr>
            <w:lang w:val="en-US"/>
          </w:rPr>
          <w:t xml:space="preserve">, kemudian pakar membuat </w:t>
        </w:r>
      </w:ins>
      <w:ins w:id="19620" w:author="arkat" w:date="2017-10-19T08:21:00Z">
        <w:r>
          <w:rPr>
            <w:i/>
            <w:lang w:val="en-US"/>
          </w:rPr>
          <w:t>n</w:t>
        </w:r>
      </w:ins>
      <w:ins w:id="19621" w:author="arkat" w:date="2017-10-19T08:18:00Z">
        <w:r>
          <w:rPr>
            <w:lang w:val="en-US"/>
          </w:rPr>
          <w:t xml:space="preserve"> </w:t>
        </w:r>
      </w:ins>
      <w:ins w:id="19622" w:author="arkat" w:date="2017-10-19T08:14:00Z">
        <w:r w:rsidR="00FD47B2">
          <w:rPr>
            <w:lang w:val="en-US"/>
          </w:rPr>
          <w:t xml:space="preserve">model </w:t>
        </w:r>
      </w:ins>
      <w:ins w:id="19623" w:author="arkat" w:date="2017-10-19T08:18:00Z">
        <w:r>
          <w:rPr>
            <w:lang w:val="en-US"/>
          </w:rPr>
          <w:t xml:space="preserve">versi </w:t>
        </w:r>
      </w:ins>
      <w:ins w:id="19624" w:author="arkat" w:date="2017-10-19T08:14:00Z">
        <w:r w:rsidR="00FD47B2">
          <w:rPr>
            <w:lang w:val="en-US"/>
          </w:rPr>
          <w:t xml:space="preserve">BPMN </w:t>
        </w:r>
      </w:ins>
      <w:ins w:id="19625" w:author="arkat" w:date="2017-10-19T08:17:00Z">
        <w:r w:rsidR="00FD47B2">
          <w:rPr>
            <w:lang w:val="en-US"/>
          </w:rPr>
          <w:t xml:space="preserve">2.0 yang seharusnya </w:t>
        </w:r>
        <w:r>
          <w:rPr>
            <w:lang w:val="en-US"/>
          </w:rPr>
          <w:t>berdasarkan model</w:t>
        </w:r>
        <w:r w:rsidR="00FD47B2">
          <w:rPr>
            <w:lang w:val="en-US"/>
          </w:rPr>
          <w:t xml:space="preserve"> EPC</w:t>
        </w:r>
      </w:ins>
      <w:ins w:id="19626" w:author="arkat" w:date="2017-10-19T08:18:00Z">
        <w:r w:rsidR="00BC6EB8">
          <w:rPr>
            <w:lang w:val="en-US"/>
          </w:rPr>
          <w:t>-ARIS yang telah dibuat. Banyaknya model EPC</w:t>
        </w:r>
      </w:ins>
      <w:ins w:id="19627" w:author="arkat" w:date="2017-10-19T08:53:00Z">
        <w:r w:rsidR="00BC6EB8">
          <w:rPr>
            <w:lang w:val="en-US"/>
          </w:rPr>
          <w:t xml:space="preserve"> dan BPMN</w:t>
        </w:r>
      </w:ins>
      <w:ins w:id="19628" w:author="arkat" w:date="2017-10-19T08:18:00Z">
        <w:r w:rsidR="00BC6EB8">
          <w:rPr>
            <w:lang w:val="en-US"/>
          </w:rPr>
          <w:t xml:space="preserve"> yang </w:t>
        </w:r>
      </w:ins>
      <w:proofErr w:type="gramStart"/>
      <w:ins w:id="19629" w:author="arkat" w:date="2017-10-19T08:53:00Z">
        <w:r w:rsidR="00BC6EB8">
          <w:rPr>
            <w:lang w:val="en-US"/>
          </w:rPr>
          <w:t>akan</w:t>
        </w:r>
        <w:proofErr w:type="gramEnd"/>
        <w:r w:rsidR="00BC6EB8">
          <w:rPr>
            <w:lang w:val="en-US"/>
          </w:rPr>
          <w:t xml:space="preserve"> </w:t>
        </w:r>
      </w:ins>
      <w:ins w:id="19630" w:author="arkat" w:date="2017-10-19T08:18:00Z">
        <w:r w:rsidR="00BC6EB8">
          <w:rPr>
            <w:lang w:val="en-US"/>
          </w:rPr>
          <w:t>dibuat</w:t>
        </w:r>
      </w:ins>
      <w:ins w:id="19631" w:author="arkat" w:date="2017-10-19T08:53:00Z">
        <w:r w:rsidR="00BC6EB8">
          <w:rPr>
            <w:lang w:val="en-US"/>
          </w:rPr>
          <w:t xml:space="preserve"> untuk analis hasil disesuaikan dengan skenario </w:t>
        </w:r>
      </w:ins>
      <w:ins w:id="19632" w:author="arkat" w:date="2017-10-19T08:54:00Z">
        <w:r w:rsidR="00BC6EB8">
          <w:rPr>
            <w:lang w:val="en-US"/>
          </w:rPr>
          <w:t>yang dibutuhkan untuk mengakomodir seluruh elemen EPC.</w:t>
        </w:r>
      </w:ins>
      <w:ins w:id="19633" w:author="arkat" w:date="2017-10-19T08:18:00Z">
        <w:r w:rsidR="00BC6EB8">
          <w:rPr>
            <w:lang w:val="en-US"/>
          </w:rPr>
          <w:t xml:space="preserve"> </w:t>
        </w:r>
      </w:ins>
    </w:p>
    <w:p w14:paraId="0284FD62" w14:textId="3117D442" w:rsidR="00D47590" w:rsidRDefault="00D47590" w:rsidP="00BC6EB8">
      <w:pPr>
        <w:pStyle w:val="BodyTextFirstIndent"/>
        <w:numPr>
          <w:ilvl w:val="0"/>
          <w:numId w:val="156"/>
        </w:numPr>
        <w:ind w:left="360"/>
        <w:rPr>
          <w:ins w:id="19634" w:author="arkat" w:date="2017-10-19T08:20:00Z"/>
          <w:lang w:val="en-US"/>
        </w:rPr>
        <w:pPrChange w:id="19635" w:author="arkat" w:date="2017-10-19T07:56:00Z">
          <w:pPr>
            <w:pStyle w:val="BodyTextFirstIndent"/>
            <w:ind w:firstLine="0"/>
          </w:pPr>
        </w:pPrChange>
      </w:pPr>
      <w:proofErr w:type="gramStart"/>
      <w:ins w:id="19636" w:author="arkat" w:date="2017-10-19T08:22:00Z">
        <w:r>
          <w:rPr>
            <w:i/>
            <w:lang w:val="en-US"/>
          </w:rPr>
          <w:t>n</w:t>
        </w:r>
        <w:proofErr w:type="gramEnd"/>
        <w:r>
          <w:rPr>
            <w:i/>
            <w:lang w:val="en-US"/>
          </w:rPr>
          <w:t xml:space="preserve"> </w:t>
        </w:r>
      </w:ins>
      <w:ins w:id="19637" w:author="arkat" w:date="2017-10-19T08:19:00Z">
        <w:r>
          <w:rPr>
            <w:lang w:val="en-US"/>
          </w:rPr>
          <w:t xml:space="preserve">model EPC-ARIS yang dibuat pakar akan ditransformasikan menggunakan </w:t>
        </w:r>
        <w:r>
          <w:rPr>
            <w:i/>
            <w:lang w:val="en-US"/>
          </w:rPr>
          <w:t xml:space="preserve">tool </w:t>
        </w:r>
      </w:ins>
      <w:ins w:id="19638" w:author="arkat" w:date="2017-10-19T08:20:00Z">
        <w:r>
          <w:rPr>
            <w:lang w:val="en-US"/>
          </w:rPr>
          <w:t>yang telah dikembangkan</w:t>
        </w:r>
      </w:ins>
      <w:ins w:id="19639" w:author="arkat" w:date="2017-10-19T08:54:00Z">
        <w:r w:rsidR="00BC6EB8">
          <w:rPr>
            <w:lang w:val="en-US"/>
          </w:rPr>
          <w:t>, sehingga menghasilkan versi model BPMN</w:t>
        </w:r>
      </w:ins>
      <w:ins w:id="19640" w:author="arkat" w:date="2017-10-19T08:20:00Z">
        <w:r>
          <w:rPr>
            <w:lang w:val="en-US"/>
          </w:rPr>
          <w:t>.</w:t>
        </w:r>
      </w:ins>
    </w:p>
    <w:p w14:paraId="05B92E2A" w14:textId="132DD5DE" w:rsidR="00D47590" w:rsidRDefault="00D47590" w:rsidP="00BC6EB8">
      <w:pPr>
        <w:pStyle w:val="BodyTextFirstIndent"/>
        <w:numPr>
          <w:ilvl w:val="0"/>
          <w:numId w:val="156"/>
        </w:numPr>
        <w:ind w:left="360"/>
        <w:rPr>
          <w:ins w:id="19641" w:author="arkat" w:date="2017-10-17T20:47:00Z"/>
          <w:lang w:val="en-US"/>
        </w:rPr>
        <w:pPrChange w:id="19642" w:author="arkat" w:date="2017-10-19T07:56:00Z">
          <w:pPr>
            <w:pStyle w:val="BodyTextFirstIndent"/>
            <w:ind w:firstLine="0"/>
          </w:pPr>
        </w:pPrChange>
      </w:pPr>
      <w:ins w:id="19643" w:author="arkat" w:date="2017-10-19T08:20:00Z">
        <w:r>
          <w:rPr>
            <w:lang w:val="en-US"/>
          </w:rPr>
          <w:t xml:space="preserve">Peneliti </w:t>
        </w:r>
      </w:ins>
      <w:proofErr w:type="gramStart"/>
      <w:ins w:id="19644" w:author="arkat" w:date="2017-10-19T08:23:00Z">
        <w:r>
          <w:rPr>
            <w:lang w:val="en-US"/>
          </w:rPr>
          <w:t>akan</w:t>
        </w:r>
        <w:proofErr w:type="gramEnd"/>
        <w:r>
          <w:rPr>
            <w:lang w:val="en-US"/>
          </w:rPr>
          <w:t xml:space="preserve"> </w:t>
        </w:r>
      </w:ins>
      <w:ins w:id="19645" w:author="arkat" w:date="2017-10-19T08:20:00Z">
        <w:r>
          <w:rPr>
            <w:lang w:val="en-US"/>
          </w:rPr>
          <w:t xml:space="preserve">membandingkan </w:t>
        </w:r>
      </w:ins>
      <w:ins w:id="19646" w:author="arkat" w:date="2017-10-19T08:23:00Z">
        <w:r>
          <w:rPr>
            <w:lang w:val="en-US"/>
          </w:rPr>
          <w:t xml:space="preserve">model BPMN 2.0 yang dihasilkan oleh pakar dan model BPMN 2.0 yang dihasilkan oleh </w:t>
        </w:r>
      </w:ins>
      <w:ins w:id="19647" w:author="arkat" w:date="2017-10-19T08:24:00Z">
        <w:r>
          <w:rPr>
            <w:i/>
            <w:lang w:val="en-US"/>
          </w:rPr>
          <w:t xml:space="preserve">tool </w:t>
        </w:r>
        <w:r>
          <w:rPr>
            <w:lang w:val="en-US"/>
          </w:rPr>
          <w:t xml:space="preserve">yeng telah dikembangkan. </w:t>
        </w:r>
      </w:ins>
    </w:p>
    <w:p w14:paraId="5F054982" w14:textId="4E374CE3" w:rsidR="00915C50" w:rsidRPr="00846218" w:rsidRDefault="00D47590" w:rsidP="00846218">
      <w:pPr>
        <w:pStyle w:val="BodyTextFirstIndent"/>
        <w:rPr>
          <w:ins w:id="19648" w:author="arkat" w:date="2017-10-17T20:47:00Z"/>
          <w:rFonts w:cs="Calibri"/>
          <w:lang w:val="en-US"/>
          <w:rPrChange w:id="19649" w:author="arkat" w:date="2017-10-19T08:35:00Z">
            <w:rPr>
              <w:ins w:id="19650" w:author="arkat" w:date="2017-10-17T20:47:00Z"/>
              <w:rFonts w:cs="Calibri"/>
            </w:rPr>
          </w:rPrChange>
        </w:rPr>
        <w:pPrChange w:id="19651" w:author="arkat" w:date="2017-10-19T08:35:00Z">
          <w:pPr>
            <w:pStyle w:val="BodyTextFirstIndent"/>
            <w:ind w:firstLine="0"/>
          </w:pPr>
        </w:pPrChange>
      </w:pPr>
      <w:ins w:id="19652" w:author="arkat" w:date="2017-10-19T08:25:00Z">
        <w:r>
          <w:rPr>
            <w:rFonts w:cs="Calibri"/>
            <w:lang w:val="en-US"/>
          </w:rPr>
          <w:t>Analisis hasil dilakukan</w:t>
        </w:r>
      </w:ins>
      <w:ins w:id="19653" w:author="arkat" w:date="2017-10-19T08:26:00Z">
        <w:r>
          <w:rPr>
            <w:rFonts w:cs="Calibri"/>
            <w:lang w:val="en-US"/>
          </w:rPr>
          <w:t xml:space="preserve"> dengan membandingkan </w:t>
        </w:r>
      </w:ins>
      <w:ins w:id="19654" w:author="arkat" w:date="2017-10-19T08:27:00Z">
        <w:r>
          <w:rPr>
            <w:rFonts w:cs="Calibri"/>
            <w:lang w:val="en-US"/>
          </w:rPr>
          <w:t xml:space="preserve">perbedaan antara model </w:t>
        </w:r>
      </w:ins>
      <w:ins w:id="19655" w:author="arkat" w:date="2017-10-19T08:28:00Z">
        <w:r w:rsidR="00846218">
          <w:rPr>
            <w:rFonts w:cs="Calibri"/>
            <w:lang w:val="en-US"/>
          </w:rPr>
          <w:t xml:space="preserve">BPMN 2.0 </w:t>
        </w:r>
      </w:ins>
      <w:ins w:id="19656" w:author="arkat" w:date="2017-10-19T08:27:00Z">
        <w:r>
          <w:rPr>
            <w:rFonts w:cs="Calibri"/>
            <w:lang w:val="en-US"/>
          </w:rPr>
          <w:t xml:space="preserve">yang dihasilkan </w:t>
        </w:r>
      </w:ins>
      <w:ins w:id="19657" w:author="arkat" w:date="2017-10-19T08:28:00Z">
        <w:r w:rsidR="00846218">
          <w:rPr>
            <w:rFonts w:cs="Calibri"/>
            <w:lang w:val="en-US"/>
          </w:rPr>
          <w:t xml:space="preserve">oleh pakar dan dihasilkan oleh </w:t>
        </w:r>
        <w:r w:rsidR="00846218">
          <w:rPr>
            <w:rFonts w:cs="Calibri"/>
            <w:i/>
            <w:lang w:val="en-US"/>
          </w:rPr>
          <w:t xml:space="preserve">tool </w:t>
        </w:r>
        <w:r w:rsidR="00846218">
          <w:rPr>
            <w:rFonts w:cs="Calibri"/>
            <w:lang w:val="en-US"/>
          </w:rPr>
          <w:t>yang telah dikembangkan. Jika model</w:t>
        </w:r>
      </w:ins>
      <w:ins w:id="19658" w:author="arkat" w:date="2017-10-19T08:30:00Z">
        <w:r w:rsidR="00846218">
          <w:rPr>
            <w:rFonts w:cs="Calibri"/>
            <w:lang w:val="en-US"/>
          </w:rPr>
          <w:t xml:space="preserve"> BPMN 2.0</w:t>
        </w:r>
      </w:ins>
      <w:ins w:id="19659" w:author="arkat" w:date="2017-10-19T08:28:00Z">
        <w:r w:rsidR="00846218">
          <w:rPr>
            <w:rFonts w:cs="Calibri"/>
            <w:lang w:val="en-US"/>
          </w:rPr>
          <w:t xml:space="preserve"> hasil dari </w:t>
        </w:r>
      </w:ins>
      <w:ins w:id="19660" w:author="arkat" w:date="2017-10-19T08:29:00Z">
        <w:r w:rsidR="00846218">
          <w:rPr>
            <w:rFonts w:cs="Calibri"/>
            <w:i/>
            <w:lang w:val="en-US"/>
          </w:rPr>
          <w:t xml:space="preserve">tool </w:t>
        </w:r>
        <w:r w:rsidR="00846218">
          <w:rPr>
            <w:rFonts w:cs="Calibri"/>
            <w:lang w:val="en-US"/>
          </w:rPr>
          <w:t xml:space="preserve">memiliki perbedaan </w:t>
        </w:r>
      </w:ins>
      <w:ins w:id="19661" w:author="arkat" w:date="2017-10-19T08:31:00Z">
        <w:r w:rsidR="00846218">
          <w:rPr>
            <w:rFonts w:cs="Calibri"/>
            <w:lang w:val="en-US"/>
          </w:rPr>
          <w:t>(</w:t>
        </w:r>
        <w:r w:rsidR="00846218">
          <w:rPr>
            <w:rFonts w:cs="Calibri"/>
            <w:i/>
            <w:lang w:val="en-US"/>
          </w:rPr>
          <w:t>threshold</w:t>
        </w:r>
        <w:r w:rsidR="00846218">
          <w:rPr>
            <w:rFonts w:cs="Calibri"/>
            <w:lang w:val="en-US"/>
          </w:rPr>
          <w:t xml:space="preserve">) </w:t>
        </w:r>
      </w:ins>
      <w:ins w:id="19662" w:author="arkat" w:date="2017-10-19T08:29:00Z">
        <w:r w:rsidR="00846218">
          <w:rPr>
            <w:rFonts w:cs="Calibri"/>
            <w:lang w:val="en-US"/>
          </w:rPr>
          <w:t xml:space="preserve">yang dapat ditoleransi </w:t>
        </w:r>
      </w:ins>
      <w:ins w:id="19663" w:author="arkat" w:date="2017-10-19T08:31:00Z">
        <w:r w:rsidR="00846218">
          <w:rPr>
            <w:rFonts w:cs="Calibri"/>
            <w:lang w:val="en-US"/>
          </w:rPr>
          <w:t>dengan model BPMN 2.0 maka</w:t>
        </w:r>
        <w:r w:rsidR="00760EAA">
          <w:rPr>
            <w:rFonts w:cs="Calibri"/>
            <w:lang w:val="en-US"/>
          </w:rPr>
          <w:t xml:space="preserve"> diagram tersebut dianggap sesuai</w:t>
        </w:r>
        <w:r w:rsidR="00846218">
          <w:rPr>
            <w:rFonts w:cs="Calibri"/>
            <w:lang w:val="en-US"/>
          </w:rPr>
          <w:t xml:space="preserve">. Penentuan batas toleransi </w:t>
        </w:r>
      </w:ins>
      <w:proofErr w:type="gramStart"/>
      <w:ins w:id="19664" w:author="arkat" w:date="2017-10-19T08:33:00Z">
        <w:r w:rsidR="00846218">
          <w:rPr>
            <w:rFonts w:cs="Calibri"/>
            <w:lang w:val="en-US"/>
          </w:rPr>
          <w:t>akan</w:t>
        </w:r>
        <w:proofErr w:type="gramEnd"/>
        <w:r w:rsidR="00846218">
          <w:rPr>
            <w:rFonts w:cs="Calibri"/>
            <w:lang w:val="en-US"/>
          </w:rPr>
          <w:t xml:space="preserve"> </w:t>
        </w:r>
      </w:ins>
      <w:ins w:id="19665" w:author="arkat" w:date="2017-10-19T08:31:00Z">
        <w:r w:rsidR="00846218">
          <w:rPr>
            <w:rFonts w:cs="Calibri"/>
            <w:lang w:val="en-US"/>
          </w:rPr>
          <w:t xml:space="preserve">dijelaskan pada saat tahap analisis hasil. Sehingga dari </w:t>
        </w:r>
      </w:ins>
      <w:ins w:id="19666" w:author="arkat" w:date="2017-10-19T08:34:00Z">
        <w:r w:rsidR="00846218">
          <w:rPr>
            <w:rFonts w:cs="Calibri"/>
            <w:lang w:val="en-US"/>
          </w:rPr>
          <w:t>skenario</w:t>
        </w:r>
      </w:ins>
      <w:ins w:id="19667" w:author="arkat" w:date="2017-10-19T08:31:00Z">
        <w:r w:rsidR="00846218">
          <w:rPr>
            <w:rFonts w:cs="Calibri"/>
            <w:lang w:val="en-US"/>
          </w:rPr>
          <w:t xml:space="preserve"> </w:t>
        </w:r>
      </w:ins>
      <w:ins w:id="19668" w:author="arkat" w:date="2017-10-19T08:34:00Z">
        <w:r w:rsidR="00846218">
          <w:rPr>
            <w:rFonts w:cs="Calibri"/>
            <w:lang w:val="en-US"/>
          </w:rPr>
          <w:t xml:space="preserve">tersebut dapat dihitung </w:t>
        </w:r>
      </w:ins>
      <w:ins w:id="19669" w:author="arkat" w:date="2017-10-19T08:35:00Z">
        <w:r w:rsidR="00846218">
          <w:rPr>
            <w:rFonts w:cs="Calibri"/>
            <w:i/>
          </w:rPr>
          <w:t>precision</w:t>
        </w:r>
        <w:r w:rsidR="00846218" w:rsidRPr="00B05418">
          <w:rPr>
            <w:rFonts w:cs="Calibri"/>
            <w:i/>
          </w:rPr>
          <w:t xml:space="preserve"> rate</w:t>
        </w:r>
        <w:r w:rsidR="00846218">
          <w:rPr>
            <w:rFonts w:cs="Calibri"/>
            <w:lang w:val="en-US"/>
          </w:rPr>
          <w:t>nya</w:t>
        </w:r>
      </w:ins>
      <w:ins w:id="19670" w:author="arkat" w:date="2017-10-19T08:34:00Z">
        <w:r w:rsidR="00846218">
          <w:rPr>
            <w:rFonts w:cs="Calibri"/>
            <w:lang w:val="en-US"/>
          </w:rPr>
          <w:t xml:space="preserve"> dengan Persamaan 3.1.</w:t>
        </w:r>
      </w:ins>
    </w:p>
    <w:p w14:paraId="0B3FA067" w14:textId="2D9AA8D1" w:rsidR="00D4584D" w:rsidRPr="00F1567D" w:rsidDel="00DE59C1" w:rsidRDefault="00D4584D">
      <w:pPr>
        <w:widowControl w:val="0"/>
        <w:autoSpaceDE w:val="0"/>
        <w:autoSpaceDN w:val="0"/>
        <w:adjustRightInd w:val="0"/>
        <w:spacing w:after="0"/>
        <w:rPr>
          <w:del w:id="19671" w:author="arkat" w:date="2017-10-11T11:07:00Z"/>
          <w:rFonts w:asciiTheme="majorHAnsi" w:hAnsiTheme="majorHAnsi" w:cstheme="majorHAnsi"/>
          <w:caps/>
          <w:szCs w:val="24"/>
          <w:rPrChange w:id="19672" w:author="arkat" w:date="2017-10-06T10:26:00Z">
            <w:rPr>
              <w:del w:id="19673" w:author="arkat" w:date="2017-10-11T11:07:00Z"/>
              <w:caps w:val="0"/>
            </w:rPr>
          </w:rPrChange>
        </w:rPr>
        <w:pPrChange w:id="19674" w:author="arkat" w:date="2017-10-11T11:07:00Z">
          <w:pPr>
            <w:pStyle w:val="ReferenceHeading"/>
            <w:spacing w:after="0"/>
          </w:pPr>
        </w:pPrChange>
      </w:pPr>
      <w:del w:id="19675" w:author="arkat" w:date="2017-10-11T11:07:00Z">
        <w:r w:rsidRPr="00F1567D" w:rsidDel="00DE59C1">
          <w:rPr>
            <w:rFonts w:asciiTheme="majorHAnsi" w:hAnsiTheme="majorHAnsi" w:cstheme="majorHAnsi"/>
            <w:szCs w:val="24"/>
            <w:rPrChange w:id="19676" w:author="arkat" w:date="2017-10-06T10:26:00Z">
              <w:rPr>
                <w:caps w:val="0"/>
              </w:rPr>
            </w:rPrChange>
          </w:rPr>
          <w:delText>A</w:delText>
        </w:r>
        <w:bookmarkEnd w:id="19582"/>
      </w:del>
    </w:p>
    <w:p w14:paraId="22F9490A" w14:textId="3872ECE7" w:rsidR="00296416" w:rsidRPr="00F1567D" w:rsidDel="00DE59C1" w:rsidRDefault="00296416">
      <w:pPr>
        <w:widowControl w:val="0"/>
        <w:autoSpaceDE w:val="0"/>
        <w:autoSpaceDN w:val="0"/>
        <w:adjustRightInd w:val="0"/>
        <w:spacing w:after="0"/>
        <w:rPr>
          <w:del w:id="19677" w:author="arkat" w:date="2017-10-11T11:07:00Z"/>
          <w:rFonts w:asciiTheme="majorHAnsi" w:hAnsiTheme="majorHAnsi" w:cstheme="majorHAnsi"/>
          <w:szCs w:val="24"/>
          <w:rPrChange w:id="19678" w:author="arkat" w:date="2017-10-06T10:26:00Z">
            <w:rPr>
              <w:del w:id="19679" w:author="arkat" w:date="2017-10-11T11:07:00Z"/>
            </w:rPr>
          </w:rPrChange>
        </w:rPr>
        <w:pPrChange w:id="19680" w:author="arkat" w:date="2017-10-11T11:07:00Z">
          <w:pPr>
            <w:pStyle w:val="References"/>
            <w:spacing w:after="0"/>
          </w:pPr>
        </w:pPrChange>
      </w:pPr>
    </w:p>
    <w:bookmarkEnd w:id="19583"/>
    <w:p w14:paraId="43640090" w14:textId="7ED883CE" w:rsidR="002913AE" w:rsidRDefault="002913AE" w:rsidP="002913AE">
      <w:pPr>
        <w:pStyle w:val="ListParagraph"/>
        <w:tabs>
          <w:tab w:val="left" w:pos="7380"/>
        </w:tabs>
        <w:spacing w:after="0"/>
        <w:ind w:left="1440"/>
        <w:rPr>
          <w:ins w:id="19681" w:author="arkat" w:date="2017-10-17T20:28:00Z"/>
          <w:rFonts w:eastAsiaTheme="minorEastAsia" w:cs="Calibri"/>
        </w:rPr>
      </w:pPr>
      <w:ins w:id="19682" w:author="arkat" w:date="2017-10-17T20:28:00Z">
        <m:oMath>
          <m:r>
            <w:rPr>
              <w:rFonts w:ascii="Cambria Math" w:hAnsi="Cambria Math" w:cs="Calibri"/>
              <w:sz w:val="26"/>
              <w:szCs w:val="26"/>
            </w:rPr>
            <m:t xml:space="preserve">% precision= </m:t>
          </m:r>
          <m:f>
            <m:fPr>
              <m:ctrlPr>
                <w:rPr>
                  <w:rFonts w:ascii="Cambria Math" w:hAnsi="Cambria Math" w:cs="Calibri"/>
                  <w:sz w:val="26"/>
                  <w:szCs w:val="26"/>
                </w:rPr>
              </m:ctrlPr>
            </m:fPr>
            <m:num>
              <m:r>
                <m:rPr>
                  <m:sty m:val="p"/>
                </m:rPr>
                <w:rPr>
                  <w:rFonts w:ascii="Cambria Math" w:hAnsi="Cambria Math" w:cs="Calibri"/>
                  <w:sz w:val="26"/>
                  <w:szCs w:val="26"/>
                </w:rPr>
                <m:t>TP</m:t>
              </m:r>
            </m:num>
            <m:den>
              <m:r>
                <m:rPr>
                  <m:sty m:val="p"/>
                </m:rPr>
                <w:rPr>
                  <w:rFonts w:ascii="Cambria Math" w:hAnsi="Cambria Math" w:cs="Calibri"/>
                  <w:sz w:val="26"/>
                  <w:szCs w:val="26"/>
                </w:rPr>
                <m:t>TP+FP</m:t>
              </m:r>
            </m:den>
          </m:f>
          <m:r>
            <m:rPr>
              <m:sty m:val="p"/>
            </m:rPr>
            <w:rPr>
              <w:rFonts w:ascii="Cambria Math" w:hAnsi="Cambria Math" w:cs="Calibri"/>
              <w:sz w:val="26"/>
              <w:szCs w:val="26"/>
            </w:rPr>
            <m:t>x 100%</m:t>
          </m:r>
        </m:oMath>
        <w:r>
          <w:rPr>
            <w:rFonts w:eastAsiaTheme="minorEastAsia" w:cs="Calibri"/>
          </w:rPr>
          <w:t xml:space="preserve">         </w:t>
        </w:r>
        <w:r>
          <w:rPr>
            <w:rFonts w:eastAsiaTheme="minorEastAsia" w:cs="Calibri"/>
          </w:rPr>
          <w:tab/>
          <w:t>(3</w:t>
        </w:r>
        <w:r w:rsidR="00A31451">
          <w:rPr>
            <w:rFonts w:eastAsiaTheme="minorEastAsia" w:cs="Calibri"/>
            <w:lang w:val="en-US"/>
          </w:rPr>
          <w:t>.1</w:t>
        </w:r>
        <w:r>
          <w:rPr>
            <w:rFonts w:eastAsiaTheme="minorEastAsia" w:cs="Calibri"/>
          </w:rPr>
          <w:t>)</w:t>
        </w:r>
      </w:ins>
    </w:p>
    <w:p w14:paraId="6E7668E7" w14:textId="77777777" w:rsidR="002913AE" w:rsidRDefault="002913AE" w:rsidP="002913AE">
      <w:pPr>
        <w:pStyle w:val="ListParagraph"/>
        <w:tabs>
          <w:tab w:val="left" w:pos="7380"/>
        </w:tabs>
        <w:spacing w:after="0"/>
        <w:ind w:left="1440"/>
        <w:rPr>
          <w:ins w:id="19683" w:author="arkat" w:date="2017-10-17T20:28:00Z"/>
          <w:rFonts w:eastAsiaTheme="minorEastAsia" w:cs="Calibri"/>
        </w:rPr>
      </w:pPr>
    </w:p>
    <w:p w14:paraId="4AFBE026" w14:textId="77777777" w:rsidR="002913AE" w:rsidRDefault="002913AE" w:rsidP="002913AE">
      <w:pPr>
        <w:spacing w:before="240" w:after="0"/>
        <w:rPr>
          <w:ins w:id="19684" w:author="arkat" w:date="2017-10-19T08:37:00Z"/>
          <w:rFonts w:cs="Calibri"/>
        </w:rPr>
      </w:pPr>
      <w:ins w:id="19685" w:author="arkat" w:date="2017-10-17T20:28:00Z">
        <w:r>
          <w:rPr>
            <w:rFonts w:cs="Calibri"/>
          </w:rPr>
          <w:t>Keterangan :</w:t>
        </w:r>
      </w:ins>
    </w:p>
    <w:p w14:paraId="611BE764" w14:textId="276560D5" w:rsidR="00846218" w:rsidRPr="00846218" w:rsidRDefault="00846218" w:rsidP="00760EAA">
      <w:pPr>
        <w:spacing w:before="240" w:after="0"/>
        <w:ind w:left="1260" w:hanging="1260"/>
        <w:rPr>
          <w:ins w:id="19686" w:author="arkat" w:date="2017-10-17T20:28:00Z"/>
          <w:rFonts w:cs="Calibri"/>
          <w:lang w:val="en-US"/>
          <w:rPrChange w:id="19687" w:author="arkat" w:date="2017-10-19T08:37:00Z">
            <w:rPr>
              <w:ins w:id="19688" w:author="arkat" w:date="2017-10-17T20:28:00Z"/>
              <w:rFonts w:cs="Calibri"/>
            </w:rPr>
          </w:rPrChange>
        </w:rPr>
      </w:pPr>
      <w:ins w:id="19689" w:author="arkat" w:date="2017-10-19T08:37:00Z">
        <w:r>
          <w:rPr>
            <w:rFonts w:cs="Calibri"/>
            <w:lang w:val="en-US"/>
          </w:rPr>
          <w:t xml:space="preserve">% </w:t>
        </w:r>
      </w:ins>
      <w:ins w:id="19690" w:author="arkat" w:date="2017-10-19T08:55:00Z">
        <w:r w:rsidR="00064B13">
          <w:rPr>
            <w:rFonts w:cs="Calibri"/>
            <w:lang w:val="en-US"/>
          </w:rPr>
          <w:t>precision:</w:t>
        </w:r>
      </w:ins>
      <w:ins w:id="19691" w:author="arkat" w:date="2017-10-19T08:37:00Z">
        <w:r>
          <w:rPr>
            <w:rFonts w:cs="Calibri"/>
            <w:lang w:val="en-US"/>
          </w:rPr>
          <w:t xml:space="preserve"> Prosentase tingkat presisi </w:t>
        </w:r>
        <w:r w:rsidRPr="00846218">
          <w:rPr>
            <w:rFonts w:cs="Calibri"/>
            <w:i/>
            <w:lang w:val="en-US"/>
            <w:rPrChange w:id="19692" w:author="arkat" w:date="2017-10-19T08:38:00Z">
              <w:rPr>
                <w:rFonts w:cs="Calibri"/>
                <w:lang w:val="en-US"/>
              </w:rPr>
            </w:rPrChange>
          </w:rPr>
          <w:t>tool</w:t>
        </w:r>
        <w:r>
          <w:rPr>
            <w:rFonts w:cs="Calibri"/>
            <w:lang w:val="en-US"/>
          </w:rPr>
          <w:t xml:space="preserve"> yang telah dikembangkan.</w:t>
        </w:r>
      </w:ins>
    </w:p>
    <w:p w14:paraId="3BD2EC2B" w14:textId="6217E53A" w:rsidR="002913AE" w:rsidRPr="009E7962" w:rsidRDefault="002913AE" w:rsidP="00064B13">
      <w:pPr>
        <w:spacing w:after="0"/>
        <w:ind w:left="1350" w:hanging="1350"/>
        <w:rPr>
          <w:ins w:id="19693" w:author="arkat" w:date="2017-10-17T20:28:00Z"/>
          <w:rFonts w:eastAsiaTheme="minorEastAsia" w:cs="Calibri"/>
          <w:lang w:val="en-US"/>
        </w:rPr>
      </w:pPr>
      <w:ins w:id="19694" w:author="arkat" w:date="2017-10-17T20:28:00Z">
        <w:r>
          <w:rPr>
            <w:rFonts w:cs="Calibri"/>
          </w:rPr>
          <w:t xml:space="preserve">TP </w:t>
        </w:r>
      </w:ins>
      <w:ins w:id="19695" w:author="arkat" w:date="2017-10-19T08:38:00Z">
        <w:r w:rsidR="00846218">
          <w:rPr>
            <w:rFonts w:cs="Calibri"/>
            <w:lang w:val="en-US"/>
          </w:rPr>
          <w:t xml:space="preserve">                 </w:t>
        </w:r>
      </w:ins>
      <w:ins w:id="19696" w:author="arkat" w:date="2017-10-19T08:55:00Z">
        <w:r w:rsidR="00064B13">
          <w:rPr>
            <w:rFonts w:cs="Calibri"/>
            <w:lang w:val="en-US"/>
          </w:rPr>
          <w:t xml:space="preserve">  </w:t>
        </w:r>
      </w:ins>
      <w:ins w:id="19697" w:author="arkat" w:date="2017-10-17T20:28:00Z">
        <w:r>
          <w:rPr>
            <w:rFonts w:cs="Calibri"/>
          </w:rPr>
          <w:t xml:space="preserve">: </w:t>
        </w:r>
        <w:r w:rsidRPr="00AC5220">
          <w:rPr>
            <w:rFonts w:eastAsiaTheme="minorEastAsia" w:cs="Calibri"/>
            <w:i/>
          </w:rPr>
          <w:t>True Positive</w:t>
        </w:r>
      </w:ins>
      <w:ins w:id="19698" w:author="arkat" w:date="2017-10-19T08:38:00Z">
        <w:r w:rsidR="00846218">
          <w:rPr>
            <w:rFonts w:eastAsiaTheme="minorEastAsia" w:cs="Calibri"/>
            <w:i/>
            <w:lang w:val="en-US"/>
          </w:rPr>
          <w:t xml:space="preserve">, </w:t>
        </w:r>
      </w:ins>
      <w:ins w:id="19699" w:author="arkat" w:date="2017-10-19T08:51:00Z">
        <w:r w:rsidR="00BC6EB8">
          <w:rPr>
            <w:rFonts w:eastAsiaTheme="minorEastAsia" w:cs="Calibri"/>
            <w:i/>
            <w:lang w:val="en-US"/>
          </w:rPr>
          <w:t>n</w:t>
        </w:r>
      </w:ins>
      <w:ins w:id="19700" w:author="arkat" w:date="2017-10-19T08:38:00Z">
        <w:r w:rsidR="00846218">
          <w:rPr>
            <w:rFonts w:eastAsiaTheme="minorEastAsia" w:cs="Calibri"/>
            <w:lang w:val="en-US"/>
          </w:rPr>
          <w:t xml:space="preserve"> </w:t>
        </w:r>
        <w:r w:rsidR="00760EAA">
          <w:rPr>
            <w:rFonts w:eastAsiaTheme="minorEastAsia" w:cs="Calibri"/>
            <w:lang w:val="en-US"/>
          </w:rPr>
          <w:t>model BPMN</w:t>
        </w:r>
      </w:ins>
      <w:ins w:id="19701" w:author="arkat" w:date="2017-10-19T08:39:00Z">
        <w:r w:rsidR="00760EAA">
          <w:rPr>
            <w:rFonts w:eastAsiaTheme="minorEastAsia" w:cs="Calibri"/>
            <w:lang w:val="en-US"/>
          </w:rPr>
          <w:t xml:space="preserve"> keluaran dari </w:t>
        </w:r>
      </w:ins>
      <w:ins w:id="19702" w:author="arkat" w:date="2017-10-19T08:40:00Z">
        <w:r w:rsidR="00760EAA" w:rsidRPr="00DF21AA">
          <w:rPr>
            <w:rFonts w:cs="Calibri"/>
            <w:i/>
            <w:lang w:val="en-US"/>
          </w:rPr>
          <w:t>tool</w:t>
        </w:r>
        <w:r w:rsidR="00760EAA">
          <w:rPr>
            <w:rFonts w:cs="Calibri"/>
            <w:lang w:val="en-US"/>
          </w:rPr>
          <w:t xml:space="preserve"> </w:t>
        </w:r>
        <w:r w:rsidR="00760EAA">
          <w:rPr>
            <w:rFonts w:eastAsiaTheme="minorEastAsia" w:cs="Calibri"/>
            <w:lang w:val="en-US"/>
          </w:rPr>
          <w:t>yang</w:t>
        </w:r>
      </w:ins>
      <w:ins w:id="19703" w:author="arkat" w:date="2017-10-19T08:38:00Z">
        <w:r w:rsidR="00760EAA">
          <w:rPr>
            <w:rFonts w:eastAsiaTheme="minorEastAsia" w:cs="Calibri"/>
            <w:lang w:val="en-US"/>
          </w:rPr>
          <w:t xml:space="preserve"> dianggap</w:t>
        </w:r>
      </w:ins>
      <w:ins w:id="19704" w:author="arkat" w:date="2017-10-19T08:40:00Z">
        <w:r w:rsidR="00760EAA">
          <w:rPr>
            <w:rFonts w:eastAsiaTheme="minorEastAsia" w:cs="Calibri"/>
            <w:lang w:val="en-US"/>
          </w:rPr>
          <w:t xml:space="preserve"> sesuai dengan model BPMN </w:t>
        </w:r>
      </w:ins>
      <w:ins w:id="19705" w:author="arkat" w:date="2017-10-19T08:38:00Z">
        <w:r w:rsidR="00760EAA">
          <w:rPr>
            <w:rFonts w:eastAsiaTheme="minorEastAsia" w:cs="Calibri"/>
            <w:lang w:val="en-US"/>
          </w:rPr>
          <w:t xml:space="preserve"> hasil dari pakar.</w:t>
        </w:r>
      </w:ins>
    </w:p>
    <w:p w14:paraId="25BB09B6" w14:textId="58028450" w:rsidR="002913AE" w:rsidRPr="00240645" w:rsidRDefault="002913AE" w:rsidP="00760EAA">
      <w:pPr>
        <w:tabs>
          <w:tab w:val="left" w:pos="1440"/>
        </w:tabs>
        <w:spacing w:after="0"/>
        <w:ind w:left="1260" w:hanging="1260"/>
        <w:rPr>
          <w:ins w:id="19706" w:author="arkat" w:date="2017-10-17T20:28:00Z"/>
          <w:rFonts w:eastAsiaTheme="minorEastAsia" w:cs="Calibri"/>
          <w:lang w:val="en-US"/>
        </w:rPr>
      </w:pPr>
      <w:ins w:id="19707" w:author="arkat" w:date="2017-10-17T20:28:00Z">
        <w:r>
          <w:rPr>
            <w:rFonts w:eastAsiaTheme="minorEastAsia" w:cs="Calibri"/>
            <w:lang w:val="en-US"/>
          </w:rPr>
          <w:t>FP</w:t>
        </w:r>
      </w:ins>
      <w:ins w:id="19708" w:author="arkat" w:date="2017-10-19T08:41:00Z">
        <w:r w:rsidR="00064B13">
          <w:rPr>
            <w:rFonts w:eastAsiaTheme="minorEastAsia" w:cs="Calibri"/>
            <w:lang w:val="en-US"/>
          </w:rPr>
          <w:t xml:space="preserve">   </w:t>
        </w:r>
        <w:r w:rsidR="00064B13">
          <w:rPr>
            <w:rFonts w:eastAsiaTheme="minorEastAsia" w:cs="Calibri"/>
            <w:lang w:val="en-US"/>
          </w:rPr>
          <w:tab/>
        </w:r>
      </w:ins>
      <w:ins w:id="19709" w:author="arkat" w:date="2017-10-17T20:28:00Z">
        <w:r w:rsidR="00760EAA">
          <w:rPr>
            <w:rFonts w:eastAsiaTheme="minorEastAsia" w:cs="Calibri"/>
          </w:rPr>
          <w:t xml:space="preserve">: </w:t>
        </w:r>
        <w:r w:rsidRPr="00AC5220">
          <w:rPr>
            <w:rFonts w:eastAsiaTheme="minorEastAsia" w:cs="Calibri"/>
            <w:i/>
          </w:rPr>
          <w:t>False Positive</w:t>
        </w:r>
        <w:r w:rsidR="00760EAA">
          <w:rPr>
            <w:rFonts w:eastAsiaTheme="minorEastAsia" w:cs="Calibri"/>
            <w:i/>
            <w:lang w:val="en-US"/>
          </w:rPr>
          <w:t xml:space="preserve">, </w:t>
        </w:r>
      </w:ins>
      <w:proofErr w:type="gramStart"/>
      <w:ins w:id="19710" w:author="arkat" w:date="2017-10-19T08:51:00Z">
        <w:r w:rsidR="00BC6EB8">
          <w:rPr>
            <w:rFonts w:eastAsiaTheme="minorEastAsia" w:cs="Calibri"/>
            <w:i/>
            <w:lang w:val="en-US"/>
          </w:rPr>
          <w:t xml:space="preserve">n </w:t>
        </w:r>
      </w:ins>
      <w:ins w:id="19711" w:author="arkat" w:date="2017-10-19T08:41:00Z">
        <w:r w:rsidR="00760EAA">
          <w:rPr>
            <w:rFonts w:eastAsiaTheme="minorEastAsia" w:cs="Calibri"/>
            <w:lang w:val="en-US"/>
          </w:rPr>
          <w:t xml:space="preserve"> model</w:t>
        </w:r>
        <w:proofErr w:type="gramEnd"/>
        <w:r w:rsidR="00760EAA">
          <w:rPr>
            <w:rFonts w:eastAsiaTheme="minorEastAsia" w:cs="Calibri"/>
            <w:lang w:val="en-US"/>
          </w:rPr>
          <w:t xml:space="preserve"> BPMN keluaran dari </w:t>
        </w:r>
        <w:r w:rsidR="00760EAA" w:rsidRPr="00DF21AA">
          <w:rPr>
            <w:rFonts w:cs="Calibri"/>
            <w:i/>
            <w:lang w:val="en-US"/>
          </w:rPr>
          <w:t>tool</w:t>
        </w:r>
        <w:r w:rsidR="00760EAA">
          <w:rPr>
            <w:rFonts w:cs="Calibri"/>
            <w:lang w:val="en-US"/>
          </w:rPr>
          <w:t xml:space="preserve"> </w:t>
        </w:r>
        <w:r w:rsidR="00760EAA">
          <w:rPr>
            <w:rFonts w:eastAsiaTheme="minorEastAsia" w:cs="Calibri"/>
            <w:lang w:val="en-US"/>
          </w:rPr>
          <w:t>yang dianggap tidak sesuai dengan model BPMN  hasil dari pakar.</w:t>
        </w:r>
      </w:ins>
    </w:p>
    <w:p w14:paraId="2E9F1D1B" w14:textId="77777777" w:rsidR="002913AE" w:rsidRDefault="002913AE" w:rsidP="002913AE">
      <w:pPr>
        <w:pStyle w:val="BodyTextFirstIndent"/>
        <w:ind w:firstLine="360"/>
        <w:rPr>
          <w:ins w:id="19712" w:author="arkat" w:date="2017-10-17T20:28:00Z"/>
        </w:rPr>
      </w:pPr>
    </w:p>
    <w:p w14:paraId="292C5C71" w14:textId="77777777" w:rsidR="002913AE" w:rsidRDefault="002913AE" w:rsidP="002913AE">
      <w:pPr>
        <w:pStyle w:val="BodyTextFirstIndent"/>
        <w:ind w:firstLine="360"/>
        <w:rPr>
          <w:ins w:id="19713" w:author="arkat" w:date="2017-10-17T20:28:00Z"/>
        </w:rPr>
      </w:pPr>
    </w:p>
    <w:p w14:paraId="25E32768" w14:textId="77777777" w:rsidR="002913AE" w:rsidRDefault="002913AE" w:rsidP="002913AE">
      <w:pPr>
        <w:pStyle w:val="BodyTextFirstIndent"/>
        <w:ind w:firstLine="360"/>
        <w:rPr>
          <w:ins w:id="19714" w:author="arkat" w:date="2017-10-17T20:28:00Z"/>
        </w:rPr>
      </w:pPr>
    </w:p>
    <w:p w14:paraId="166B77C8" w14:textId="77777777" w:rsidR="002913AE" w:rsidRDefault="002913AE" w:rsidP="002913AE">
      <w:pPr>
        <w:pStyle w:val="BodyTextFirstIndent"/>
        <w:ind w:firstLine="360"/>
        <w:rPr>
          <w:ins w:id="19715" w:author="arkat" w:date="2017-10-17T20:28:00Z"/>
        </w:rPr>
      </w:pPr>
    </w:p>
    <w:p w14:paraId="42F2A1FF" w14:textId="77777777" w:rsidR="00DE59C1" w:rsidRPr="00DE59C1" w:rsidRDefault="00DE59C1">
      <w:pPr>
        <w:rPr>
          <w:ins w:id="19716" w:author="arkat" w:date="2017-10-11T11:07:00Z"/>
          <w:rFonts w:asciiTheme="majorHAnsi" w:hAnsiTheme="majorHAnsi" w:cstheme="majorHAnsi"/>
          <w:szCs w:val="24"/>
          <w:lang w:val="en-US"/>
        </w:rPr>
        <w:pPrChange w:id="19717" w:author="arkat" w:date="2017-10-11T11:07:00Z">
          <w:pPr>
            <w:widowControl w:val="0"/>
            <w:autoSpaceDE w:val="0"/>
            <w:autoSpaceDN w:val="0"/>
            <w:adjustRightInd w:val="0"/>
            <w:spacing w:after="0"/>
          </w:pPr>
        </w:pPrChange>
      </w:pPr>
    </w:p>
    <w:p w14:paraId="63B3B89C" w14:textId="77777777" w:rsidR="00DE59C1" w:rsidRPr="00DE59C1" w:rsidRDefault="00DE59C1">
      <w:pPr>
        <w:rPr>
          <w:ins w:id="19718" w:author="arkat" w:date="2017-10-11T11:07:00Z"/>
          <w:rFonts w:asciiTheme="majorHAnsi" w:hAnsiTheme="majorHAnsi" w:cstheme="majorHAnsi"/>
          <w:szCs w:val="24"/>
          <w:lang w:val="en-US"/>
        </w:rPr>
        <w:pPrChange w:id="19719" w:author="arkat" w:date="2017-10-11T11:07:00Z">
          <w:pPr>
            <w:widowControl w:val="0"/>
            <w:autoSpaceDE w:val="0"/>
            <w:autoSpaceDN w:val="0"/>
            <w:adjustRightInd w:val="0"/>
            <w:spacing w:after="0"/>
          </w:pPr>
        </w:pPrChange>
      </w:pPr>
    </w:p>
    <w:p w14:paraId="174BF817" w14:textId="77777777" w:rsidR="00DE59C1" w:rsidRPr="00DE59C1" w:rsidRDefault="00DE59C1">
      <w:pPr>
        <w:rPr>
          <w:ins w:id="19720" w:author="arkat" w:date="2017-10-11T11:07:00Z"/>
          <w:rFonts w:asciiTheme="majorHAnsi" w:hAnsiTheme="majorHAnsi" w:cstheme="majorHAnsi"/>
          <w:szCs w:val="24"/>
          <w:lang w:val="en-US"/>
        </w:rPr>
        <w:pPrChange w:id="19721" w:author="arkat" w:date="2017-10-11T11:07:00Z">
          <w:pPr>
            <w:widowControl w:val="0"/>
            <w:autoSpaceDE w:val="0"/>
            <w:autoSpaceDN w:val="0"/>
            <w:adjustRightInd w:val="0"/>
            <w:spacing w:after="0"/>
          </w:pPr>
        </w:pPrChange>
      </w:pPr>
    </w:p>
    <w:p w14:paraId="423F83C5" w14:textId="77777777" w:rsidR="00DE59C1" w:rsidRPr="00DE59C1" w:rsidRDefault="00DE59C1">
      <w:pPr>
        <w:rPr>
          <w:ins w:id="19722" w:author="arkat" w:date="2017-10-11T11:07:00Z"/>
          <w:rFonts w:asciiTheme="majorHAnsi" w:hAnsiTheme="majorHAnsi" w:cstheme="majorHAnsi"/>
          <w:szCs w:val="24"/>
          <w:lang w:val="en-US"/>
        </w:rPr>
        <w:pPrChange w:id="19723" w:author="arkat" w:date="2017-10-11T11:07:00Z">
          <w:pPr>
            <w:widowControl w:val="0"/>
            <w:autoSpaceDE w:val="0"/>
            <w:autoSpaceDN w:val="0"/>
            <w:adjustRightInd w:val="0"/>
            <w:spacing w:after="0"/>
          </w:pPr>
        </w:pPrChange>
      </w:pPr>
    </w:p>
    <w:p w14:paraId="09089282" w14:textId="191A2C56" w:rsidR="008B2635" w:rsidRDefault="008B2635">
      <w:pPr>
        <w:tabs>
          <w:tab w:val="left" w:pos="1972"/>
        </w:tabs>
        <w:rPr>
          <w:ins w:id="19724" w:author="arkat" w:date="2017-10-12T14:44:00Z"/>
          <w:rFonts w:asciiTheme="majorHAnsi" w:hAnsiTheme="majorHAnsi" w:cstheme="majorHAnsi"/>
          <w:szCs w:val="24"/>
          <w:lang w:val="en-US"/>
        </w:rPr>
        <w:pPrChange w:id="19725" w:author="arkat" w:date="2017-10-11T11:07:00Z">
          <w:pPr>
            <w:pStyle w:val="References"/>
            <w:spacing w:after="0"/>
          </w:pPr>
        </w:pPrChange>
      </w:pPr>
    </w:p>
    <w:p w14:paraId="28E93735" w14:textId="77777777" w:rsidR="008B2635" w:rsidRDefault="008B2635">
      <w:pPr>
        <w:tabs>
          <w:tab w:val="left" w:pos="1972"/>
        </w:tabs>
        <w:rPr>
          <w:ins w:id="19726" w:author="arkat" w:date="2017-10-19T08:43:00Z"/>
          <w:rFonts w:asciiTheme="majorHAnsi" w:hAnsiTheme="majorHAnsi" w:cstheme="majorHAnsi"/>
          <w:szCs w:val="24"/>
          <w:lang w:val="en-US"/>
        </w:rPr>
        <w:pPrChange w:id="19727" w:author="arkat" w:date="2017-10-11T11:07:00Z">
          <w:pPr>
            <w:pStyle w:val="References"/>
            <w:spacing w:after="0"/>
          </w:pPr>
        </w:pPrChange>
      </w:pPr>
    </w:p>
    <w:p w14:paraId="3A8D8B03" w14:textId="77777777" w:rsidR="00760EAA" w:rsidRDefault="00760EAA">
      <w:pPr>
        <w:tabs>
          <w:tab w:val="left" w:pos="1972"/>
        </w:tabs>
        <w:rPr>
          <w:ins w:id="19728" w:author="arkat" w:date="2017-10-19T08:43:00Z"/>
          <w:rFonts w:asciiTheme="majorHAnsi" w:hAnsiTheme="majorHAnsi" w:cstheme="majorHAnsi"/>
          <w:szCs w:val="24"/>
          <w:lang w:val="en-US"/>
        </w:rPr>
        <w:pPrChange w:id="19729" w:author="arkat" w:date="2017-10-11T11:07:00Z">
          <w:pPr>
            <w:pStyle w:val="References"/>
            <w:spacing w:after="0"/>
          </w:pPr>
        </w:pPrChange>
      </w:pPr>
    </w:p>
    <w:p w14:paraId="5C17F90C" w14:textId="1EBA1BA6" w:rsidR="00DE59C1" w:rsidRDefault="00DE59C1">
      <w:pPr>
        <w:tabs>
          <w:tab w:val="left" w:pos="1972"/>
        </w:tabs>
        <w:jc w:val="center"/>
        <w:rPr>
          <w:ins w:id="19730" w:author="arkat" w:date="2017-10-11T11:11:00Z"/>
          <w:rFonts w:asciiTheme="majorHAnsi" w:hAnsiTheme="majorHAnsi" w:cstheme="majorHAnsi"/>
          <w:b/>
          <w:sz w:val="32"/>
          <w:szCs w:val="32"/>
          <w:lang w:val="en-US"/>
        </w:rPr>
        <w:pPrChange w:id="19731" w:author="arkat" w:date="2017-10-11T11:08:00Z">
          <w:pPr>
            <w:pStyle w:val="References"/>
            <w:spacing w:after="0"/>
          </w:pPr>
        </w:pPrChange>
      </w:pPr>
      <w:ins w:id="19732" w:author="arkat" w:date="2017-10-11T11:08:00Z">
        <w:r w:rsidRPr="00BA56B5">
          <w:rPr>
            <w:rFonts w:asciiTheme="majorHAnsi" w:hAnsiTheme="majorHAnsi" w:cstheme="majorHAnsi"/>
            <w:b/>
            <w:sz w:val="32"/>
            <w:szCs w:val="32"/>
            <w:lang w:val="en-US"/>
            <w:rPrChange w:id="19733" w:author="arkat" w:date="2017-10-11T11:11:00Z">
              <w:rPr>
                <w:rFonts w:asciiTheme="majorHAnsi" w:hAnsiTheme="majorHAnsi" w:cstheme="majorHAnsi"/>
                <w:szCs w:val="24"/>
                <w:lang w:val="en-US"/>
              </w:rPr>
            </w:rPrChange>
          </w:rPr>
          <w:t>DAFTAR PUSTAKA</w:t>
        </w:r>
      </w:ins>
    </w:p>
    <w:p w14:paraId="6675BFB4" w14:textId="77777777" w:rsidR="00BA56B5" w:rsidRPr="00BA56B5" w:rsidRDefault="00BA56B5">
      <w:pPr>
        <w:tabs>
          <w:tab w:val="left" w:pos="1972"/>
        </w:tabs>
        <w:jc w:val="center"/>
        <w:rPr>
          <w:ins w:id="19734" w:author="arkat" w:date="2017-10-11T11:08:00Z"/>
          <w:rFonts w:asciiTheme="majorHAnsi" w:hAnsiTheme="majorHAnsi" w:cstheme="majorHAnsi"/>
          <w:b/>
          <w:sz w:val="32"/>
          <w:szCs w:val="32"/>
          <w:lang w:val="en-US"/>
          <w:rPrChange w:id="19735" w:author="arkat" w:date="2017-10-11T11:11:00Z">
            <w:rPr>
              <w:ins w:id="19736" w:author="arkat" w:date="2017-10-11T11:08:00Z"/>
              <w:rFonts w:asciiTheme="majorHAnsi" w:hAnsiTheme="majorHAnsi" w:cstheme="majorHAnsi"/>
              <w:b/>
              <w:szCs w:val="24"/>
              <w:lang w:val="en-US"/>
            </w:rPr>
          </w:rPrChange>
        </w:rPr>
        <w:pPrChange w:id="19737" w:author="arkat" w:date="2017-10-11T11:08:00Z">
          <w:pPr>
            <w:pStyle w:val="References"/>
            <w:spacing w:after="0"/>
          </w:pPr>
        </w:pPrChange>
      </w:pPr>
    </w:p>
    <w:p w14:paraId="044EC128" w14:textId="734BEE1E" w:rsidR="00DB5F9C" w:rsidRPr="00DB5F9C" w:rsidRDefault="00DE59C1" w:rsidP="00DB5F9C">
      <w:pPr>
        <w:widowControl w:val="0"/>
        <w:autoSpaceDE w:val="0"/>
        <w:autoSpaceDN w:val="0"/>
        <w:adjustRightInd w:val="0"/>
        <w:ind w:left="480" w:hanging="480"/>
        <w:rPr>
          <w:ins w:id="19738" w:author="arkat" w:date="2017-10-19T08:49:00Z"/>
          <w:rFonts w:cs="Calibri"/>
          <w:noProof/>
          <w:szCs w:val="24"/>
          <w:rPrChange w:id="19739" w:author="arkat" w:date="2017-10-19T08:49:00Z">
            <w:rPr>
              <w:ins w:id="19740" w:author="arkat" w:date="2017-10-19T08:49:00Z"/>
              <w:rFonts w:ascii="Times New Roman" w:hAnsi="Times New Roman" w:cs="Times New Roman"/>
              <w:noProof/>
              <w:szCs w:val="24"/>
            </w:rPr>
          </w:rPrChange>
        </w:rPr>
        <w:pPrChange w:id="19741" w:author="arkat" w:date="2017-10-19T08:49:00Z">
          <w:pPr>
            <w:widowControl w:val="0"/>
            <w:autoSpaceDE w:val="0"/>
            <w:autoSpaceDN w:val="0"/>
            <w:adjustRightInd w:val="0"/>
            <w:spacing w:after="140" w:line="288" w:lineRule="auto"/>
            <w:ind w:left="480" w:hanging="480"/>
          </w:pPr>
        </w:pPrChange>
      </w:pPr>
      <w:ins w:id="19742" w:author="arkat" w:date="2017-10-11T11:08:00Z">
        <w:r>
          <w:rPr>
            <w:rFonts w:asciiTheme="majorHAnsi" w:hAnsiTheme="majorHAnsi" w:cstheme="majorHAnsi"/>
            <w:b/>
            <w:szCs w:val="24"/>
            <w:lang w:val="en-US"/>
          </w:rPr>
          <w:fldChar w:fldCharType="begin" w:fldLock="1"/>
        </w:r>
        <w:r>
          <w:rPr>
            <w:rFonts w:asciiTheme="majorHAnsi" w:hAnsiTheme="majorHAnsi" w:cstheme="majorHAnsi"/>
            <w:b/>
            <w:szCs w:val="24"/>
            <w:lang w:val="en-US"/>
          </w:rPr>
          <w:instrText xml:space="preserve">ADDIN Mendeley Bibliography CSL_BIBLIOGRAPHY </w:instrText>
        </w:r>
      </w:ins>
      <w:r>
        <w:rPr>
          <w:rFonts w:asciiTheme="majorHAnsi" w:hAnsiTheme="majorHAnsi" w:cstheme="majorHAnsi"/>
          <w:b/>
          <w:szCs w:val="24"/>
          <w:lang w:val="en-US"/>
        </w:rPr>
        <w:fldChar w:fldCharType="separate"/>
      </w:r>
      <w:ins w:id="19743" w:author="arkat" w:date="2017-10-19T08:49:00Z">
        <w:r w:rsidR="00DB5F9C" w:rsidRPr="00DB5F9C">
          <w:rPr>
            <w:rFonts w:cs="Calibri"/>
            <w:noProof/>
            <w:szCs w:val="24"/>
            <w:rPrChange w:id="19744" w:author="arkat" w:date="2017-10-19T08:49:00Z">
              <w:rPr>
                <w:rFonts w:ascii="Times New Roman" w:hAnsi="Times New Roman" w:cs="Times New Roman"/>
                <w:noProof/>
                <w:szCs w:val="24"/>
              </w:rPr>
            </w:rPrChange>
          </w:rPr>
          <w:t xml:space="preserve">Aalst, V. der 1999. Formalization and verification of event-driven process chains. </w:t>
        </w:r>
        <w:r w:rsidR="00DB5F9C" w:rsidRPr="00DB5F9C">
          <w:rPr>
            <w:rFonts w:cs="Calibri"/>
            <w:i/>
            <w:iCs/>
            <w:noProof/>
            <w:szCs w:val="24"/>
            <w:rPrChange w:id="19745" w:author="arkat" w:date="2017-10-19T08:49:00Z">
              <w:rPr>
                <w:rFonts w:ascii="Times New Roman" w:hAnsi="Times New Roman" w:cs="Times New Roman"/>
                <w:i/>
                <w:iCs/>
                <w:noProof/>
                <w:szCs w:val="24"/>
              </w:rPr>
            </w:rPrChange>
          </w:rPr>
          <w:t>Information and Software Technology</w:t>
        </w:r>
        <w:r w:rsidR="00DB5F9C" w:rsidRPr="00DB5F9C">
          <w:rPr>
            <w:rFonts w:cs="Calibri"/>
            <w:noProof/>
            <w:szCs w:val="24"/>
            <w:rPrChange w:id="19746" w:author="arkat" w:date="2017-10-19T08:49:00Z">
              <w:rPr>
                <w:rFonts w:ascii="Times New Roman" w:hAnsi="Times New Roman" w:cs="Times New Roman"/>
                <w:noProof/>
                <w:szCs w:val="24"/>
              </w:rPr>
            </w:rPrChange>
          </w:rPr>
          <w:t>, 41(10): 639–650. Tersedia di http://www.sciencedirect.com/science/article/pii/S0950584999000166 [Accessed 18 September 2017].</w:t>
        </w:r>
      </w:ins>
    </w:p>
    <w:p w14:paraId="5C54CFFB" w14:textId="77777777" w:rsidR="00DB5F9C" w:rsidRPr="00DB5F9C" w:rsidRDefault="00DB5F9C" w:rsidP="00DB5F9C">
      <w:pPr>
        <w:widowControl w:val="0"/>
        <w:autoSpaceDE w:val="0"/>
        <w:autoSpaceDN w:val="0"/>
        <w:adjustRightInd w:val="0"/>
        <w:ind w:left="480" w:hanging="480"/>
        <w:rPr>
          <w:ins w:id="19747" w:author="arkat" w:date="2017-10-19T08:49:00Z"/>
          <w:rFonts w:cs="Calibri"/>
          <w:noProof/>
          <w:szCs w:val="24"/>
          <w:rPrChange w:id="19748" w:author="arkat" w:date="2017-10-19T08:49:00Z">
            <w:rPr>
              <w:ins w:id="19749" w:author="arkat" w:date="2017-10-19T08:49:00Z"/>
              <w:rFonts w:ascii="Times New Roman" w:hAnsi="Times New Roman" w:cs="Times New Roman"/>
              <w:noProof/>
              <w:szCs w:val="24"/>
            </w:rPr>
          </w:rPrChange>
        </w:rPr>
        <w:pPrChange w:id="19750" w:author="arkat" w:date="2017-10-19T08:49:00Z">
          <w:pPr>
            <w:widowControl w:val="0"/>
            <w:autoSpaceDE w:val="0"/>
            <w:autoSpaceDN w:val="0"/>
            <w:adjustRightInd w:val="0"/>
            <w:spacing w:after="140" w:line="288" w:lineRule="auto"/>
            <w:ind w:left="480" w:hanging="480"/>
          </w:pPr>
        </w:pPrChange>
      </w:pPr>
      <w:ins w:id="19751" w:author="arkat" w:date="2017-10-19T08:49:00Z">
        <w:r w:rsidRPr="00DB5F9C">
          <w:rPr>
            <w:rFonts w:cs="Calibri"/>
            <w:noProof/>
            <w:szCs w:val="24"/>
            <w:rPrChange w:id="19752" w:author="arkat" w:date="2017-10-19T08:49:00Z">
              <w:rPr>
                <w:rFonts w:ascii="Times New Roman" w:hAnsi="Times New Roman" w:cs="Times New Roman"/>
                <w:noProof/>
                <w:szCs w:val="24"/>
              </w:rPr>
            </w:rPrChange>
          </w:rPr>
          <w:t>ARIS 2010. Organizational chart Business process Data model System landscape Attributes BPMN Diagram- ARISExpress. Tersedia di http://cdn.ariscommunity.com/media/poster/aris-express-poster-21-1.pdf.</w:t>
        </w:r>
      </w:ins>
    </w:p>
    <w:p w14:paraId="3CBBAFB8" w14:textId="77777777" w:rsidR="00DB5F9C" w:rsidRPr="00DB5F9C" w:rsidRDefault="00DB5F9C" w:rsidP="00DB5F9C">
      <w:pPr>
        <w:widowControl w:val="0"/>
        <w:autoSpaceDE w:val="0"/>
        <w:autoSpaceDN w:val="0"/>
        <w:adjustRightInd w:val="0"/>
        <w:ind w:left="480" w:hanging="480"/>
        <w:rPr>
          <w:ins w:id="19753" w:author="arkat" w:date="2017-10-19T08:49:00Z"/>
          <w:rFonts w:cs="Calibri"/>
          <w:noProof/>
          <w:szCs w:val="24"/>
          <w:rPrChange w:id="19754" w:author="arkat" w:date="2017-10-19T08:49:00Z">
            <w:rPr>
              <w:ins w:id="19755" w:author="arkat" w:date="2017-10-19T08:49:00Z"/>
              <w:rFonts w:ascii="Times New Roman" w:hAnsi="Times New Roman" w:cs="Times New Roman"/>
              <w:noProof/>
              <w:szCs w:val="24"/>
            </w:rPr>
          </w:rPrChange>
        </w:rPr>
        <w:pPrChange w:id="19756" w:author="arkat" w:date="2017-10-19T08:49:00Z">
          <w:pPr>
            <w:widowControl w:val="0"/>
            <w:autoSpaceDE w:val="0"/>
            <w:autoSpaceDN w:val="0"/>
            <w:adjustRightInd w:val="0"/>
            <w:spacing w:after="140" w:line="288" w:lineRule="auto"/>
            <w:ind w:left="480" w:hanging="480"/>
          </w:pPr>
        </w:pPrChange>
      </w:pPr>
      <w:ins w:id="19757" w:author="arkat" w:date="2017-10-19T08:49:00Z">
        <w:r w:rsidRPr="00DB5F9C">
          <w:rPr>
            <w:rFonts w:cs="Calibri"/>
            <w:noProof/>
            <w:szCs w:val="24"/>
            <w:rPrChange w:id="19758" w:author="arkat" w:date="2017-10-19T08:49:00Z">
              <w:rPr>
                <w:rFonts w:ascii="Times New Roman" w:hAnsi="Times New Roman" w:cs="Times New Roman"/>
                <w:noProof/>
                <w:szCs w:val="24"/>
              </w:rPr>
            </w:rPrChange>
          </w:rPr>
          <w:t>Arkin, A. &amp; Intalio 2002. Business Process Modeling Language. 98.</w:t>
        </w:r>
      </w:ins>
    </w:p>
    <w:p w14:paraId="0750F007" w14:textId="77777777" w:rsidR="00DB5F9C" w:rsidRPr="00DB5F9C" w:rsidRDefault="00DB5F9C" w:rsidP="00DB5F9C">
      <w:pPr>
        <w:widowControl w:val="0"/>
        <w:autoSpaceDE w:val="0"/>
        <w:autoSpaceDN w:val="0"/>
        <w:adjustRightInd w:val="0"/>
        <w:ind w:left="480" w:hanging="480"/>
        <w:rPr>
          <w:ins w:id="19759" w:author="arkat" w:date="2017-10-19T08:49:00Z"/>
          <w:rFonts w:cs="Calibri"/>
          <w:noProof/>
          <w:szCs w:val="24"/>
          <w:rPrChange w:id="19760" w:author="arkat" w:date="2017-10-19T08:49:00Z">
            <w:rPr>
              <w:ins w:id="19761" w:author="arkat" w:date="2017-10-19T08:49:00Z"/>
              <w:rFonts w:ascii="Times New Roman" w:hAnsi="Times New Roman" w:cs="Times New Roman"/>
              <w:noProof/>
              <w:szCs w:val="24"/>
            </w:rPr>
          </w:rPrChange>
        </w:rPr>
        <w:pPrChange w:id="19762" w:author="arkat" w:date="2017-10-19T08:49:00Z">
          <w:pPr>
            <w:widowControl w:val="0"/>
            <w:autoSpaceDE w:val="0"/>
            <w:autoSpaceDN w:val="0"/>
            <w:adjustRightInd w:val="0"/>
            <w:spacing w:after="140" w:line="288" w:lineRule="auto"/>
            <w:ind w:left="480" w:hanging="480"/>
          </w:pPr>
        </w:pPrChange>
      </w:pPr>
      <w:ins w:id="19763" w:author="arkat" w:date="2017-10-19T08:49:00Z">
        <w:r w:rsidRPr="00DB5F9C">
          <w:rPr>
            <w:rFonts w:cs="Calibri"/>
            <w:noProof/>
            <w:szCs w:val="24"/>
            <w:rPrChange w:id="19764" w:author="arkat" w:date="2017-10-19T08:49:00Z">
              <w:rPr>
                <w:rFonts w:ascii="Times New Roman" w:hAnsi="Times New Roman" w:cs="Times New Roman"/>
                <w:noProof/>
                <w:szCs w:val="24"/>
              </w:rPr>
            </w:rPrChange>
          </w:rPr>
          <w:t xml:space="preserve">Arsanjani, A., Bharade, N., Borgenstrand, M., Schume, P., Wood, J.K. &amp; Zheltonogov, V. 2015. Business Process Management Design Guide Using IBM Business Process Manager. </w:t>
        </w:r>
        <w:r w:rsidRPr="00DB5F9C">
          <w:rPr>
            <w:rFonts w:cs="Calibri"/>
            <w:i/>
            <w:iCs/>
            <w:noProof/>
            <w:szCs w:val="24"/>
            <w:rPrChange w:id="19765" w:author="arkat" w:date="2017-10-19T08:49:00Z">
              <w:rPr>
                <w:rFonts w:ascii="Times New Roman" w:hAnsi="Times New Roman" w:cs="Times New Roman"/>
                <w:i/>
                <w:iCs/>
                <w:noProof/>
                <w:szCs w:val="24"/>
              </w:rPr>
            </w:rPrChange>
          </w:rPr>
          <w:t>IBM Cooperation</w:t>
        </w:r>
        <w:r w:rsidRPr="00DB5F9C">
          <w:rPr>
            <w:rFonts w:cs="Calibri"/>
            <w:noProof/>
            <w:szCs w:val="24"/>
            <w:rPrChange w:id="19766" w:author="arkat" w:date="2017-10-19T08:49:00Z">
              <w:rPr>
                <w:rFonts w:ascii="Times New Roman" w:hAnsi="Times New Roman" w:cs="Times New Roman"/>
                <w:noProof/>
                <w:szCs w:val="24"/>
              </w:rPr>
            </w:rPrChange>
          </w:rPr>
          <w:t>. Tersedia di http://www.redbooks.ibm.com/redbooks/pdfs/sg248282.pdf.</w:t>
        </w:r>
      </w:ins>
    </w:p>
    <w:p w14:paraId="4714E946" w14:textId="77777777" w:rsidR="00DB5F9C" w:rsidRPr="00DB5F9C" w:rsidRDefault="00DB5F9C" w:rsidP="00DB5F9C">
      <w:pPr>
        <w:widowControl w:val="0"/>
        <w:autoSpaceDE w:val="0"/>
        <w:autoSpaceDN w:val="0"/>
        <w:adjustRightInd w:val="0"/>
        <w:ind w:left="480" w:hanging="480"/>
        <w:rPr>
          <w:ins w:id="19767" w:author="arkat" w:date="2017-10-19T08:49:00Z"/>
          <w:rFonts w:cs="Calibri"/>
          <w:noProof/>
          <w:szCs w:val="24"/>
          <w:rPrChange w:id="19768" w:author="arkat" w:date="2017-10-19T08:49:00Z">
            <w:rPr>
              <w:ins w:id="19769" w:author="arkat" w:date="2017-10-19T08:49:00Z"/>
              <w:rFonts w:ascii="Times New Roman" w:hAnsi="Times New Roman" w:cs="Times New Roman"/>
              <w:noProof/>
              <w:szCs w:val="24"/>
            </w:rPr>
          </w:rPrChange>
        </w:rPr>
        <w:pPrChange w:id="19770" w:author="arkat" w:date="2017-10-19T08:49:00Z">
          <w:pPr>
            <w:widowControl w:val="0"/>
            <w:autoSpaceDE w:val="0"/>
            <w:autoSpaceDN w:val="0"/>
            <w:adjustRightInd w:val="0"/>
            <w:spacing w:after="140" w:line="288" w:lineRule="auto"/>
            <w:ind w:left="480" w:hanging="480"/>
          </w:pPr>
        </w:pPrChange>
      </w:pPr>
      <w:ins w:id="19771" w:author="arkat" w:date="2017-10-19T08:49:00Z">
        <w:r w:rsidRPr="00DB5F9C">
          <w:rPr>
            <w:rFonts w:cs="Calibri"/>
            <w:noProof/>
            <w:szCs w:val="24"/>
            <w:rPrChange w:id="19772" w:author="arkat" w:date="2017-10-19T08:49:00Z">
              <w:rPr>
                <w:rFonts w:ascii="Times New Roman" w:hAnsi="Times New Roman" w:cs="Times New Roman"/>
                <w:noProof/>
                <w:szCs w:val="24"/>
              </w:rPr>
            </w:rPrChange>
          </w:rPr>
          <w:t xml:space="preserve">Biehl, M. 2010. Literature study on model transformations. </w:t>
        </w:r>
        <w:r w:rsidRPr="00DB5F9C">
          <w:rPr>
            <w:rFonts w:cs="Calibri"/>
            <w:i/>
            <w:iCs/>
            <w:noProof/>
            <w:szCs w:val="24"/>
            <w:rPrChange w:id="19773" w:author="arkat" w:date="2017-10-19T08:49:00Z">
              <w:rPr>
                <w:rFonts w:ascii="Times New Roman" w:hAnsi="Times New Roman" w:cs="Times New Roman"/>
                <w:i/>
                <w:iCs/>
                <w:noProof/>
                <w:szCs w:val="24"/>
              </w:rPr>
            </w:rPrChange>
          </w:rPr>
          <w:t>Royal Institute of Technology, Tech. Rep. ISRN/KTH/MMK</w:t>
        </w:r>
        <w:r w:rsidRPr="00DB5F9C">
          <w:rPr>
            <w:rFonts w:cs="Calibri"/>
            <w:noProof/>
            <w:szCs w:val="24"/>
            <w:rPrChange w:id="19774" w:author="arkat" w:date="2017-10-19T08:49:00Z">
              <w:rPr>
                <w:rFonts w:ascii="Times New Roman" w:hAnsi="Times New Roman" w:cs="Times New Roman"/>
                <w:noProof/>
                <w:szCs w:val="24"/>
              </w:rPr>
            </w:rPrChange>
          </w:rPr>
          <w:t>, (July): 1–28. Tersedia di http://staffwww.dcs.shef.ac.uk/people/A.Simons/remodel/papers/BiehlModelTransformations.pdf.</w:t>
        </w:r>
      </w:ins>
    </w:p>
    <w:p w14:paraId="08460D22" w14:textId="77777777" w:rsidR="00DB5F9C" w:rsidRPr="00DB5F9C" w:rsidRDefault="00DB5F9C" w:rsidP="00DB5F9C">
      <w:pPr>
        <w:widowControl w:val="0"/>
        <w:autoSpaceDE w:val="0"/>
        <w:autoSpaceDN w:val="0"/>
        <w:adjustRightInd w:val="0"/>
        <w:ind w:left="480" w:hanging="480"/>
        <w:rPr>
          <w:ins w:id="19775" w:author="arkat" w:date="2017-10-19T08:49:00Z"/>
          <w:rFonts w:cs="Calibri"/>
          <w:noProof/>
          <w:szCs w:val="24"/>
          <w:rPrChange w:id="19776" w:author="arkat" w:date="2017-10-19T08:49:00Z">
            <w:rPr>
              <w:ins w:id="19777" w:author="arkat" w:date="2017-10-19T08:49:00Z"/>
              <w:rFonts w:ascii="Times New Roman" w:hAnsi="Times New Roman" w:cs="Times New Roman"/>
              <w:noProof/>
              <w:szCs w:val="24"/>
            </w:rPr>
          </w:rPrChange>
        </w:rPr>
        <w:pPrChange w:id="19778" w:author="arkat" w:date="2017-10-19T08:49:00Z">
          <w:pPr>
            <w:widowControl w:val="0"/>
            <w:autoSpaceDE w:val="0"/>
            <w:autoSpaceDN w:val="0"/>
            <w:adjustRightInd w:val="0"/>
            <w:spacing w:after="140" w:line="288" w:lineRule="auto"/>
            <w:ind w:left="480" w:hanging="480"/>
          </w:pPr>
        </w:pPrChange>
      </w:pPr>
      <w:ins w:id="19779" w:author="arkat" w:date="2017-10-19T08:49:00Z">
        <w:r w:rsidRPr="00DB5F9C">
          <w:rPr>
            <w:rFonts w:cs="Calibri"/>
            <w:noProof/>
            <w:szCs w:val="24"/>
            <w:rPrChange w:id="19780" w:author="arkat" w:date="2017-10-19T08:49:00Z">
              <w:rPr>
                <w:rFonts w:ascii="Times New Roman" w:hAnsi="Times New Roman" w:cs="Times New Roman"/>
                <w:noProof/>
                <w:szCs w:val="24"/>
              </w:rPr>
            </w:rPrChange>
          </w:rPr>
          <w:t xml:space="preserve">Bowen, J.P. &amp; Hinchey, M.G. 1995. Seven More Myths of Formal Methods: Dispelling Industrial Prejudices. </w:t>
        </w:r>
        <w:r w:rsidRPr="00DB5F9C">
          <w:rPr>
            <w:rFonts w:cs="Calibri"/>
            <w:i/>
            <w:iCs/>
            <w:noProof/>
            <w:szCs w:val="24"/>
            <w:rPrChange w:id="19781" w:author="arkat" w:date="2017-10-19T08:49:00Z">
              <w:rPr>
                <w:rFonts w:ascii="Times New Roman" w:hAnsi="Times New Roman" w:cs="Times New Roman"/>
                <w:i/>
                <w:iCs/>
                <w:noProof/>
                <w:szCs w:val="24"/>
              </w:rPr>
            </w:rPrChange>
          </w:rPr>
          <w:t>IEEE Software</w:t>
        </w:r>
        <w:r w:rsidRPr="00DB5F9C">
          <w:rPr>
            <w:rFonts w:cs="Calibri"/>
            <w:noProof/>
            <w:szCs w:val="24"/>
            <w:rPrChange w:id="19782" w:author="arkat" w:date="2017-10-19T08:49:00Z">
              <w:rPr>
                <w:rFonts w:ascii="Times New Roman" w:hAnsi="Times New Roman" w:cs="Times New Roman"/>
                <w:noProof/>
                <w:szCs w:val="24"/>
              </w:rPr>
            </w:rPrChange>
          </w:rPr>
          <w:t>, 12(4): 34–41.</w:t>
        </w:r>
      </w:ins>
    </w:p>
    <w:p w14:paraId="027277A5" w14:textId="77777777" w:rsidR="00DB5F9C" w:rsidRPr="00DB5F9C" w:rsidRDefault="00DB5F9C" w:rsidP="00DB5F9C">
      <w:pPr>
        <w:widowControl w:val="0"/>
        <w:autoSpaceDE w:val="0"/>
        <w:autoSpaceDN w:val="0"/>
        <w:adjustRightInd w:val="0"/>
        <w:ind w:left="480" w:hanging="480"/>
        <w:rPr>
          <w:ins w:id="19783" w:author="arkat" w:date="2017-10-19T08:49:00Z"/>
          <w:rFonts w:cs="Calibri"/>
          <w:noProof/>
          <w:szCs w:val="24"/>
          <w:rPrChange w:id="19784" w:author="arkat" w:date="2017-10-19T08:49:00Z">
            <w:rPr>
              <w:ins w:id="19785" w:author="arkat" w:date="2017-10-19T08:49:00Z"/>
              <w:rFonts w:ascii="Times New Roman" w:hAnsi="Times New Roman" w:cs="Times New Roman"/>
              <w:noProof/>
              <w:szCs w:val="24"/>
            </w:rPr>
          </w:rPrChange>
        </w:rPr>
        <w:pPrChange w:id="19786" w:author="arkat" w:date="2017-10-19T08:49:00Z">
          <w:pPr>
            <w:widowControl w:val="0"/>
            <w:autoSpaceDE w:val="0"/>
            <w:autoSpaceDN w:val="0"/>
            <w:adjustRightInd w:val="0"/>
            <w:spacing w:after="140" w:line="288" w:lineRule="auto"/>
            <w:ind w:left="480" w:hanging="480"/>
          </w:pPr>
        </w:pPrChange>
      </w:pPr>
      <w:ins w:id="19787" w:author="arkat" w:date="2017-10-19T08:49:00Z">
        <w:r w:rsidRPr="00DB5F9C">
          <w:rPr>
            <w:rFonts w:cs="Calibri"/>
            <w:noProof/>
            <w:szCs w:val="24"/>
            <w:rPrChange w:id="19788" w:author="arkat" w:date="2017-10-19T08:49:00Z">
              <w:rPr>
                <w:rFonts w:ascii="Times New Roman" w:hAnsi="Times New Roman" w:cs="Times New Roman"/>
                <w:noProof/>
                <w:szCs w:val="24"/>
              </w:rPr>
            </w:rPrChange>
          </w:rPr>
          <w:t xml:space="preserve">Clark, J. 2017. </w:t>
        </w:r>
        <w:r w:rsidRPr="00DB5F9C">
          <w:rPr>
            <w:rFonts w:cs="Calibri"/>
            <w:i/>
            <w:iCs/>
            <w:noProof/>
            <w:szCs w:val="24"/>
            <w:rPrChange w:id="19789" w:author="arkat" w:date="2017-10-19T08:49:00Z">
              <w:rPr>
                <w:rFonts w:ascii="Times New Roman" w:hAnsi="Times New Roman" w:cs="Times New Roman"/>
                <w:i/>
                <w:iCs/>
                <w:noProof/>
                <w:szCs w:val="24"/>
              </w:rPr>
            </w:rPrChange>
          </w:rPr>
          <w:t>XSL Transformations (XSLT)</w:t>
        </w:r>
        <w:r w:rsidRPr="00DB5F9C">
          <w:rPr>
            <w:rFonts w:cs="Calibri"/>
            <w:noProof/>
            <w:szCs w:val="24"/>
            <w:rPrChange w:id="19790" w:author="arkat" w:date="2017-10-19T08:49:00Z">
              <w:rPr>
                <w:rFonts w:ascii="Times New Roman" w:hAnsi="Times New Roman" w:cs="Times New Roman"/>
                <w:noProof/>
                <w:szCs w:val="24"/>
              </w:rPr>
            </w:rPrChange>
          </w:rPr>
          <w:t>. Tersedia di https://www.w3.org/TR/xslt [Accessed 18 September 2017].</w:t>
        </w:r>
      </w:ins>
    </w:p>
    <w:p w14:paraId="7C64A172" w14:textId="77777777" w:rsidR="00DB5F9C" w:rsidRPr="00DB5F9C" w:rsidRDefault="00DB5F9C" w:rsidP="00DB5F9C">
      <w:pPr>
        <w:widowControl w:val="0"/>
        <w:autoSpaceDE w:val="0"/>
        <w:autoSpaceDN w:val="0"/>
        <w:adjustRightInd w:val="0"/>
        <w:ind w:left="480" w:hanging="480"/>
        <w:rPr>
          <w:ins w:id="19791" w:author="arkat" w:date="2017-10-19T08:49:00Z"/>
          <w:rFonts w:cs="Calibri"/>
          <w:noProof/>
          <w:szCs w:val="24"/>
          <w:rPrChange w:id="19792" w:author="arkat" w:date="2017-10-19T08:49:00Z">
            <w:rPr>
              <w:ins w:id="19793" w:author="arkat" w:date="2017-10-19T08:49:00Z"/>
              <w:rFonts w:ascii="Times New Roman" w:hAnsi="Times New Roman" w:cs="Times New Roman"/>
              <w:noProof/>
              <w:szCs w:val="24"/>
            </w:rPr>
          </w:rPrChange>
        </w:rPr>
        <w:pPrChange w:id="19794" w:author="arkat" w:date="2017-10-19T08:49:00Z">
          <w:pPr>
            <w:widowControl w:val="0"/>
            <w:autoSpaceDE w:val="0"/>
            <w:autoSpaceDN w:val="0"/>
            <w:adjustRightInd w:val="0"/>
            <w:spacing w:after="140" w:line="288" w:lineRule="auto"/>
            <w:ind w:left="480" w:hanging="480"/>
          </w:pPr>
        </w:pPrChange>
      </w:pPr>
      <w:ins w:id="19795" w:author="arkat" w:date="2017-10-19T08:49:00Z">
        <w:r w:rsidRPr="00DB5F9C">
          <w:rPr>
            <w:rFonts w:cs="Calibri"/>
            <w:noProof/>
            <w:szCs w:val="24"/>
            <w:rPrChange w:id="19796" w:author="arkat" w:date="2017-10-19T08:49:00Z">
              <w:rPr>
                <w:rFonts w:ascii="Times New Roman" w:hAnsi="Times New Roman" w:cs="Times New Roman"/>
                <w:noProof/>
                <w:szCs w:val="24"/>
              </w:rPr>
            </w:rPrChange>
          </w:rPr>
          <w:t xml:space="preserve">Czarnecki, K. &amp; Helsen, S. 2006. Feature-based survey of model transformation approaches. </w:t>
        </w:r>
        <w:r w:rsidRPr="00DB5F9C">
          <w:rPr>
            <w:rFonts w:cs="Calibri"/>
            <w:i/>
            <w:iCs/>
            <w:noProof/>
            <w:szCs w:val="24"/>
            <w:rPrChange w:id="19797" w:author="arkat" w:date="2017-10-19T08:49:00Z">
              <w:rPr>
                <w:rFonts w:ascii="Times New Roman" w:hAnsi="Times New Roman" w:cs="Times New Roman"/>
                <w:i/>
                <w:iCs/>
                <w:noProof/>
                <w:szCs w:val="24"/>
              </w:rPr>
            </w:rPrChange>
          </w:rPr>
          <w:t>IBM Systems Journal</w:t>
        </w:r>
        <w:r w:rsidRPr="00DB5F9C">
          <w:rPr>
            <w:rFonts w:cs="Calibri"/>
            <w:noProof/>
            <w:szCs w:val="24"/>
            <w:rPrChange w:id="19798" w:author="arkat" w:date="2017-10-19T08:49:00Z">
              <w:rPr>
                <w:rFonts w:ascii="Times New Roman" w:hAnsi="Times New Roman" w:cs="Times New Roman"/>
                <w:noProof/>
                <w:szCs w:val="24"/>
              </w:rPr>
            </w:rPrChange>
          </w:rPr>
          <w:t>, 45(3): 621–645. Tersedia di http://dx.doi.org/10.1147/sj.453.0621.</w:t>
        </w:r>
      </w:ins>
    </w:p>
    <w:p w14:paraId="3B928E93" w14:textId="77777777" w:rsidR="00DB5F9C" w:rsidRPr="00DB5F9C" w:rsidRDefault="00DB5F9C" w:rsidP="00DB5F9C">
      <w:pPr>
        <w:widowControl w:val="0"/>
        <w:autoSpaceDE w:val="0"/>
        <w:autoSpaceDN w:val="0"/>
        <w:adjustRightInd w:val="0"/>
        <w:ind w:left="480" w:hanging="480"/>
        <w:rPr>
          <w:ins w:id="19799" w:author="arkat" w:date="2017-10-19T08:49:00Z"/>
          <w:rFonts w:cs="Calibri"/>
          <w:noProof/>
          <w:szCs w:val="24"/>
          <w:rPrChange w:id="19800" w:author="arkat" w:date="2017-10-19T08:49:00Z">
            <w:rPr>
              <w:ins w:id="19801" w:author="arkat" w:date="2017-10-19T08:49:00Z"/>
              <w:rFonts w:ascii="Times New Roman" w:hAnsi="Times New Roman" w:cs="Times New Roman"/>
              <w:noProof/>
              <w:szCs w:val="24"/>
            </w:rPr>
          </w:rPrChange>
        </w:rPr>
        <w:pPrChange w:id="19802" w:author="arkat" w:date="2017-10-19T08:49:00Z">
          <w:pPr>
            <w:widowControl w:val="0"/>
            <w:autoSpaceDE w:val="0"/>
            <w:autoSpaceDN w:val="0"/>
            <w:adjustRightInd w:val="0"/>
            <w:spacing w:after="140" w:line="288" w:lineRule="auto"/>
            <w:ind w:left="480" w:hanging="480"/>
          </w:pPr>
        </w:pPrChange>
      </w:pPr>
      <w:ins w:id="19803" w:author="arkat" w:date="2017-10-19T08:49:00Z">
        <w:r w:rsidRPr="00DB5F9C">
          <w:rPr>
            <w:rFonts w:cs="Calibri"/>
            <w:noProof/>
            <w:szCs w:val="24"/>
            <w:rPrChange w:id="19804" w:author="arkat" w:date="2017-10-19T08:49:00Z">
              <w:rPr>
                <w:rFonts w:ascii="Times New Roman" w:hAnsi="Times New Roman" w:cs="Times New Roman"/>
                <w:noProof/>
                <w:szCs w:val="24"/>
              </w:rPr>
            </w:rPrChange>
          </w:rPr>
          <w:t xml:space="preserve">Decker, G., Dijkman, R., Dumas, M. &amp; García-Bañuelos, L. 2008. Transforming BPMN diagrams into YAWL nets. </w:t>
        </w:r>
        <w:r w:rsidRPr="00DB5F9C">
          <w:rPr>
            <w:rFonts w:cs="Calibri"/>
            <w:i/>
            <w:iCs/>
            <w:noProof/>
            <w:szCs w:val="24"/>
            <w:rPrChange w:id="19805" w:author="arkat" w:date="2017-10-19T08:49:00Z">
              <w:rPr>
                <w:rFonts w:ascii="Times New Roman" w:hAnsi="Times New Roman" w:cs="Times New Roman"/>
                <w:i/>
                <w:iCs/>
                <w:noProof/>
                <w:szCs w:val="24"/>
              </w:rPr>
            </w:rPrChange>
          </w:rPr>
          <w:t>Lecture Notes in Computer Science (including subseries Lecture Notes in Artificial Intelligence and Lecture Notes in Bioinformatics)</w:t>
        </w:r>
        <w:r w:rsidRPr="00DB5F9C">
          <w:rPr>
            <w:rFonts w:cs="Calibri"/>
            <w:noProof/>
            <w:szCs w:val="24"/>
            <w:rPrChange w:id="19806" w:author="arkat" w:date="2017-10-19T08:49:00Z">
              <w:rPr>
                <w:rFonts w:ascii="Times New Roman" w:hAnsi="Times New Roman" w:cs="Times New Roman"/>
                <w:noProof/>
                <w:szCs w:val="24"/>
              </w:rPr>
            </w:rPrChange>
          </w:rPr>
          <w:t>. hal.386–389.</w:t>
        </w:r>
      </w:ins>
    </w:p>
    <w:p w14:paraId="00746710" w14:textId="77777777" w:rsidR="00DB5F9C" w:rsidRPr="00DB5F9C" w:rsidRDefault="00DB5F9C" w:rsidP="00DB5F9C">
      <w:pPr>
        <w:widowControl w:val="0"/>
        <w:autoSpaceDE w:val="0"/>
        <w:autoSpaceDN w:val="0"/>
        <w:adjustRightInd w:val="0"/>
        <w:ind w:left="480" w:hanging="480"/>
        <w:rPr>
          <w:ins w:id="19807" w:author="arkat" w:date="2017-10-19T08:49:00Z"/>
          <w:rFonts w:cs="Calibri"/>
          <w:noProof/>
          <w:szCs w:val="24"/>
          <w:rPrChange w:id="19808" w:author="arkat" w:date="2017-10-19T08:49:00Z">
            <w:rPr>
              <w:ins w:id="19809" w:author="arkat" w:date="2017-10-19T08:49:00Z"/>
              <w:rFonts w:ascii="Times New Roman" w:hAnsi="Times New Roman" w:cs="Times New Roman"/>
              <w:noProof/>
              <w:szCs w:val="24"/>
            </w:rPr>
          </w:rPrChange>
        </w:rPr>
        <w:pPrChange w:id="19810" w:author="arkat" w:date="2017-10-19T08:49:00Z">
          <w:pPr>
            <w:widowControl w:val="0"/>
            <w:autoSpaceDE w:val="0"/>
            <w:autoSpaceDN w:val="0"/>
            <w:adjustRightInd w:val="0"/>
            <w:spacing w:after="140" w:line="288" w:lineRule="auto"/>
            <w:ind w:left="480" w:hanging="480"/>
          </w:pPr>
        </w:pPrChange>
      </w:pPr>
      <w:ins w:id="19811" w:author="arkat" w:date="2017-10-19T08:49:00Z">
        <w:r w:rsidRPr="00DB5F9C">
          <w:rPr>
            <w:rFonts w:cs="Calibri"/>
            <w:noProof/>
            <w:szCs w:val="24"/>
            <w:rPrChange w:id="19812" w:author="arkat" w:date="2017-10-19T08:49:00Z">
              <w:rPr>
                <w:rFonts w:ascii="Times New Roman" w:hAnsi="Times New Roman" w:cs="Times New Roman"/>
                <w:noProof/>
                <w:szCs w:val="24"/>
              </w:rPr>
            </w:rPrChange>
          </w:rPr>
          <w:t xml:space="preserve">Decker, G. &amp; Tscheschner, W. 2009. Transformation from EPC to BPMN. </w:t>
        </w:r>
        <w:r w:rsidRPr="00DB5F9C">
          <w:rPr>
            <w:rFonts w:cs="Calibri"/>
            <w:i/>
            <w:iCs/>
            <w:noProof/>
            <w:szCs w:val="24"/>
            <w:rPrChange w:id="19813" w:author="arkat" w:date="2017-10-19T08:49:00Z">
              <w:rPr>
                <w:rFonts w:ascii="Times New Roman" w:hAnsi="Times New Roman" w:cs="Times New Roman"/>
                <w:i/>
                <w:iCs/>
                <w:noProof/>
                <w:szCs w:val="24"/>
              </w:rPr>
            </w:rPrChange>
          </w:rPr>
          <w:t>EPK 2009. 8. Workshop der Gesellschaft für Informatik e.V. (GI) und Treffen ihres Arbeitkreises "Geschäftsprozessmanagement mit Ereignisgesteuerten Prozessketten (WI-EPK). Gesellschaft für Informatik</w:t>
        </w:r>
        <w:r w:rsidRPr="00DB5F9C">
          <w:rPr>
            <w:rFonts w:cs="Calibri"/>
            <w:noProof/>
            <w:szCs w:val="24"/>
            <w:rPrChange w:id="19814" w:author="arkat" w:date="2017-10-19T08:49:00Z">
              <w:rPr>
                <w:rFonts w:ascii="Times New Roman" w:hAnsi="Times New Roman" w:cs="Times New Roman"/>
                <w:noProof/>
                <w:szCs w:val="24"/>
              </w:rPr>
            </w:rPrChange>
          </w:rPr>
          <w:t>. hal.91–109. Tersedia di http://ceur-ws.org/Vol-554/epk2009-paper06.pdf.</w:t>
        </w:r>
      </w:ins>
    </w:p>
    <w:p w14:paraId="0CA27322" w14:textId="77777777" w:rsidR="00DB5F9C" w:rsidRPr="00DB5F9C" w:rsidRDefault="00DB5F9C" w:rsidP="00DB5F9C">
      <w:pPr>
        <w:widowControl w:val="0"/>
        <w:autoSpaceDE w:val="0"/>
        <w:autoSpaceDN w:val="0"/>
        <w:adjustRightInd w:val="0"/>
        <w:ind w:left="480" w:hanging="480"/>
        <w:rPr>
          <w:ins w:id="19815" w:author="arkat" w:date="2017-10-19T08:49:00Z"/>
          <w:rFonts w:cs="Calibri"/>
          <w:noProof/>
          <w:szCs w:val="24"/>
          <w:rPrChange w:id="19816" w:author="arkat" w:date="2017-10-19T08:49:00Z">
            <w:rPr>
              <w:ins w:id="19817" w:author="arkat" w:date="2017-10-19T08:49:00Z"/>
              <w:rFonts w:ascii="Times New Roman" w:hAnsi="Times New Roman" w:cs="Times New Roman"/>
              <w:noProof/>
              <w:szCs w:val="24"/>
            </w:rPr>
          </w:rPrChange>
        </w:rPr>
        <w:pPrChange w:id="19818" w:author="arkat" w:date="2017-10-19T08:49:00Z">
          <w:pPr>
            <w:widowControl w:val="0"/>
            <w:autoSpaceDE w:val="0"/>
            <w:autoSpaceDN w:val="0"/>
            <w:adjustRightInd w:val="0"/>
            <w:spacing w:after="140" w:line="288" w:lineRule="auto"/>
            <w:ind w:left="480" w:hanging="480"/>
          </w:pPr>
        </w:pPrChange>
      </w:pPr>
      <w:ins w:id="19819" w:author="arkat" w:date="2017-10-19T08:49:00Z">
        <w:r w:rsidRPr="00DB5F9C">
          <w:rPr>
            <w:rFonts w:cs="Calibri"/>
            <w:noProof/>
            <w:szCs w:val="24"/>
            <w:rPrChange w:id="19820" w:author="arkat" w:date="2017-10-19T08:49:00Z">
              <w:rPr>
                <w:rFonts w:ascii="Times New Roman" w:hAnsi="Times New Roman" w:cs="Times New Roman"/>
                <w:noProof/>
                <w:szCs w:val="24"/>
              </w:rPr>
            </w:rPrChange>
          </w:rPr>
          <w:t xml:space="preserve">Dijkman, R.M., Dumas, M. &amp; Ouyang, C. 2007a. Formal semantics and analysis of BPMN process models using Petri nets. </w:t>
        </w:r>
        <w:r w:rsidRPr="00DB5F9C">
          <w:rPr>
            <w:rFonts w:cs="Calibri"/>
            <w:i/>
            <w:iCs/>
            <w:noProof/>
            <w:szCs w:val="24"/>
            <w:rPrChange w:id="19821" w:author="arkat" w:date="2017-10-19T08:49:00Z">
              <w:rPr>
                <w:rFonts w:ascii="Times New Roman" w:hAnsi="Times New Roman" w:cs="Times New Roman"/>
                <w:i/>
                <w:iCs/>
                <w:noProof/>
                <w:szCs w:val="24"/>
              </w:rPr>
            </w:rPrChange>
          </w:rPr>
          <w:t>Language</w:t>
        </w:r>
        <w:r w:rsidRPr="00DB5F9C">
          <w:rPr>
            <w:rFonts w:cs="Calibri"/>
            <w:noProof/>
            <w:szCs w:val="24"/>
            <w:rPrChange w:id="19822" w:author="arkat" w:date="2017-10-19T08:49:00Z">
              <w:rPr>
                <w:rFonts w:ascii="Times New Roman" w:hAnsi="Times New Roman" w:cs="Times New Roman"/>
                <w:noProof/>
                <w:szCs w:val="24"/>
              </w:rPr>
            </w:rPrChange>
          </w:rPr>
          <w:t>, 50(12): 1–30. Tersedia di http://citeseerx.ist.psu.edu/viewdoc/download?doi=10.1.1.91.3621&amp;amp;rep=rep1&amp;amp;type=pdf.</w:t>
        </w:r>
      </w:ins>
    </w:p>
    <w:p w14:paraId="4F279A2C" w14:textId="77777777" w:rsidR="00DB5F9C" w:rsidRPr="00DB5F9C" w:rsidRDefault="00DB5F9C" w:rsidP="00DB5F9C">
      <w:pPr>
        <w:widowControl w:val="0"/>
        <w:autoSpaceDE w:val="0"/>
        <w:autoSpaceDN w:val="0"/>
        <w:adjustRightInd w:val="0"/>
        <w:ind w:left="480" w:hanging="480"/>
        <w:rPr>
          <w:ins w:id="19823" w:author="arkat" w:date="2017-10-19T08:49:00Z"/>
          <w:rFonts w:cs="Calibri"/>
          <w:noProof/>
          <w:szCs w:val="24"/>
          <w:rPrChange w:id="19824" w:author="arkat" w:date="2017-10-19T08:49:00Z">
            <w:rPr>
              <w:ins w:id="19825" w:author="arkat" w:date="2017-10-19T08:49:00Z"/>
              <w:rFonts w:ascii="Times New Roman" w:hAnsi="Times New Roman" w:cs="Times New Roman"/>
              <w:noProof/>
              <w:szCs w:val="24"/>
            </w:rPr>
          </w:rPrChange>
        </w:rPr>
        <w:pPrChange w:id="19826" w:author="arkat" w:date="2017-10-19T08:49:00Z">
          <w:pPr>
            <w:widowControl w:val="0"/>
            <w:autoSpaceDE w:val="0"/>
            <w:autoSpaceDN w:val="0"/>
            <w:adjustRightInd w:val="0"/>
            <w:spacing w:after="140" w:line="288" w:lineRule="auto"/>
            <w:ind w:left="480" w:hanging="480"/>
          </w:pPr>
        </w:pPrChange>
      </w:pPr>
      <w:ins w:id="19827" w:author="arkat" w:date="2017-10-19T08:49:00Z">
        <w:r w:rsidRPr="00DB5F9C">
          <w:rPr>
            <w:rFonts w:cs="Calibri"/>
            <w:noProof/>
            <w:szCs w:val="24"/>
            <w:rPrChange w:id="19828" w:author="arkat" w:date="2017-10-19T08:49:00Z">
              <w:rPr>
                <w:rFonts w:ascii="Times New Roman" w:hAnsi="Times New Roman" w:cs="Times New Roman"/>
                <w:noProof/>
                <w:szCs w:val="24"/>
              </w:rPr>
            </w:rPrChange>
          </w:rPr>
          <w:lastRenderedPageBreak/>
          <w:t xml:space="preserve">Dijkman, R.M., Dumas, M. &amp; Ouyang, C. 2007b. Formal semantics and analysis of BPMN process models using Petri nets. </w:t>
        </w:r>
        <w:r w:rsidRPr="00DB5F9C">
          <w:rPr>
            <w:rFonts w:cs="Calibri"/>
            <w:i/>
            <w:iCs/>
            <w:noProof/>
            <w:szCs w:val="24"/>
            <w:rPrChange w:id="19829" w:author="arkat" w:date="2017-10-19T08:49:00Z">
              <w:rPr>
                <w:rFonts w:ascii="Times New Roman" w:hAnsi="Times New Roman" w:cs="Times New Roman"/>
                <w:i/>
                <w:iCs/>
                <w:noProof/>
                <w:szCs w:val="24"/>
              </w:rPr>
            </w:rPrChange>
          </w:rPr>
          <w:t>Technical Report</w:t>
        </w:r>
        <w:r w:rsidRPr="00DB5F9C">
          <w:rPr>
            <w:rFonts w:cs="Calibri"/>
            <w:noProof/>
            <w:szCs w:val="24"/>
            <w:rPrChange w:id="19830" w:author="arkat" w:date="2017-10-19T08:49:00Z">
              <w:rPr>
                <w:rFonts w:ascii="Times New Roman" w:hAnsi="Times New Roman" w:cs="Times New Roman"/>
                <w:noProof/>
                <w:szCs w:val="24"/>
              </w:rPr>
            </w:rPrChange>
          </w:rPr>
          <w:t>, 50(12): 1–30. Tersedia di http://citeseerx.ist.psu.edu/viewdoc/download?doi=10.1.1.91.3621&amp;amp;rep=rep1&amp;amp;type=pdf.</w:t>
        </w:r>
      </w:ins>
    </w:p>
    <w:p w14:paraId="3D525F84" w14:textId="77777777" w:rsidR="00DB5F9C" w:rsidRPr="00DB5F9C" w:rsidRDefault="00DB5F9C" w:rsidP="00DB5F9C">
      <w:pPr>
        <w:widowControl w:val="0"/>
        <w:autoSpaceDE w:val="0"/>
        <w:autoSpaceDN w:val="0"/>
        <w:adjustRightInd w:val="0"/>
        <w:ind w:left="480" w:hanging="480"/>
        <w:rPr>
          <w:ins w:id="19831" w:author="arkat" w:date="2017-10-19T08:49:00Z"/>
          <w:rFonts w:cs="Calibri"/>
          <w:noProof/>
          <w:szCs w:val="24"/>
          <w:rPrChange w:id="19832" w:author="arkat" w:date="2017-10-19T08:49:00Z">
            <w:rPr>
              <w:ins w:id="19833" w:author="arkat" w:date="2017-10-19T08:49:00Z"/>
              <w:rFonts w:ascii="Times New Roman" w:hAnsi="Times New Roman" w:cs="Times New Roman"/>
              <w:noProof/>
              <w:szCs w:val="24"/>
            </w:rPr>
          </w:rPrChange>
        </w:rPr>
        <w:pPrChange w:id="19834" w:author="arkat" w:date="2017-10-19T08:49:00Z">
          <w:pPr>
            <w:widowControl w:val="0"/>
            <w:autoSpaceDE w:val="0"/>
            <w:autoSpaceDN w:val="0"/>
            <w:adjustRightInd w:val="0"/>
            <w:spacing w:after="140" w:line="288" w:lineRule="auto"/>
            <w:ind w:left="480" w:hanging="480"/>
          </w:pPr>
        </w:pPrChange>
      </w:pPr>
      <w:ins w:id="19835" w:author="arkat" w:date="2017-10-19T08:49:00Z">
        <w:r w:rsidRPr="00DB5F9C">
          <w:rPr>
            <w:rFonts w:cs="Calibri"/>
            <w:noProof/>
            <w:szCs w:val="24"/>
            <w:rPrChange w:id="19836" w:author="arkat" w:date="2017-10-19T08:49:00Z">
              <w:rPr>
                <w:rFonts w:ascii="Times New Roman" w:hAnsi="Times New Roman" w:cs="Times New Roman"/>
                <w:noProof/>
                <w:szCs w:val="24"/>
              </w:rPr>
            </w:rPrChange>
          </w:rPr>
          <w:t xml:space="preserve">Gartner 2016. </w:t>
        </w:r>
        <w:r w:rsidRPr="00DB5F9C">
          <w:rPr>
            <w:rFonts w:cs="Calibri"/>
            <w:i/>
            <w:iCs/>
            <w:noProof/>
            <w:szCs w:val="24"/>
            <w:rPrChange w:id="19837" w:author="arkat" w:date="2017-10-19T08:49:00Z">
              <w:rPr>
                <w:rFonts w:ascii="Times New Roman" w:hAnsi="Times New Roman" w:cs="Times New Roman"/>
                <w:i/>
                <w:iCs/>
                <w:noProof/>
                <w:szCs w:val="24"/>
              </w:rPr>
            </w:rPrChange>
          </w:rPr>
          <w:t>Business Process Management</w:t>
        </w:r>
        <w:r w:rsidRPr="00DB5F9C">
          <w:rPr>
            <w:rFonts w:cs="Calibri"/>
            <w:noProof/>
            <w:szCs w:val="24"/>
            <w:rPrChange w:id="19838" w:author="arkat" w:date="2017-10-19T08:49:00Z">
              <w:rPr>
                <w:rFonts w:ascii="Times New Roman" w:hAnsi="Times New Roman" w:cs="Times New Roman"/>
                <w:noProof/>
                <w:szCs w:val="24"/>
              </w:rPr>
            </w:rPrChange>
          </w:rPr>
          <w:t>. Tersedia di http://www.gartner.com/it-glossary/business-process-management-bpm/ [Accessed 2 Oktober 2017].</w:t>
        </w:r>
      </w:ins>
    </w:p>
    <w:p w14:paraId="1C271EBA" w14:textId="77777777" w:rsidR="00DB5F9C" w:rsidRPr="00DB5F9C" w:rsidRDefault="00DB5F9C" w:rsidP="00DB5F9C">
      <w:pPr>
        <w:widowControl w:val="0"/>
        <w:autoSpaceDE w:val="0"/>
        <w:autoSpaceDN w:val="0"/>
        <w:adjustRightInd w:val="0"/>
        <w:ind w:left="480" w:hanging="480"/>
        <w:rPr>
          <w:ins w:id="19839" w:author="arkat" w:date="2017-10-19T08:49:00Z"/>
          <w:rFonts w:cs="Calibri"/>
          <w:noProof/>
          <w:szCs w:val="24"/>
          <w:rPrChange w:id="19840" w:author="arkat" w:date="2017-10-19T08:49:00Z">
            <w:rPr>
              <w:ins w:id="19841" w:author="arkat" w:date="2017-10-19T08:49:00Z"/>
              <w:rFonts w:ascii="Times New Roman" w:hAnsi="Times New Roman" w:cs="Times New Roman"/>
              <w:noProof/>
              <w:szCs w:val="24"/>
            </w:rPr>
          </w:rPrChange>
        </w:rPr>
        <w:pPrChange w:id="19842" w:author="arkat" w:date="2017-10-19T08:49:00Z">
          <w:pPr>
            <w:widowControl w:val="0"/>
            <w:autoSpaceDE w:val="0"/>
            <w:autoSpaceDN w:val="0"/>
            <w:adjustRightInd w:val="0"/>
            <w:spacing w:after="140" w:line="288" w:lineRule="auto"/>
            <w:ind w:left="480" w:hanging="480"/>
          </w:pPr>
        </w:pPrChange>
      </w:pPr>
      <w:ins w:id="19843" w:author="arkat" w:date="2017-10-19T08:49:00Z">
        <w:r w:rsidRPr="00DB5F9C">
          <w:rPr>
            <w:rFonts w:cs="Calibri"/>
            <w:noProof/>
            <w:szCs w:val="24"/>
            <w:rPrChange w:id="19844" w:author="arkat" w:date="2017-10-19T08:49:00Z">
              <w:rPr>
                <w:rFonts w:ascii="Times New Roman" w:hAnsi="Times New Roman" w:cs="Times New Roman"/>
                <w:noProof/>
                <w:szCs w:val="24"/>
              </w:rPr>
            </w:rPrChange>
          </w:rPr>
          <w:t xml:space="preserve">Geoffrion, A.M. 1987. </w:t>
        </w:r>
        <w:r w:rsidRPr="00DB5F9C">
          <w:rPr>
            <w:rFonts w:cs="Calibri"/>
            <w:i/>
            <w:iCs/>
            <w:noProof/>
            <w:szCs w:val="24"/>
            <w:rPrChange w:id="19845" w:author="arkat" w:date="2017-10-19T08:49:00Z">
              <w:rPr>
                <w:rFonts w:ascii="Times New Roman" w:hAnsi="Times New Roman" w:cs="Times New Roman"/>
                <w:i/>
                <w:iCs/>
                <w:noProof/>
                <w:szCs w:val="24"/>
              </w:rPr>
            </w:rPrChange>
          </w:rPr>
          <w:t>An Introduction to Structured Modeling</w:t>
        </w:r>
        <w:r w:rsidRPr="00DB5F9C">
          <w:rPr>
            <w:rFonts w:cs="Calibri"/>
            <w:noProof/>
            <w:szCs w:val="24"/>
            <w:rPrChange w:id="19846" w:author="arkat" w:date="2017-10-19T08:49:00Z">
              <w:rPr>
                <w:rFonts w:ascii="Times New Roman" w:hAnsi="Times New Roman" w:cs="Times New Roman"/>
                <w:noProof/>
                <w:szCs w:val="24"/>
              </w:rPr>
            </w:rPrChange>
          </w:rPr>
          <w:t>.</w:t>
        </w:r>
      </w:ins>
    </w:p>
    <w:p w14:paraId="23D27BE5" w14:textId="77777777" w:rsidR="00DB5F9C" w:rsidRPr="00DB5F9C" w:rsidRDefault="00DB5F9C" w:rsidP="00DB5F9C">
      <w:pPr>
        <w:widowControl w:val="0"/>
        <w:autoSpaceDE w:val="0"/>
        <w:autoSpaceDN w:val="0"/>
        <w:adjustRightInd w:val="0"/>
        <w:ind w:left="480" w:hanging="480"/>
        <w:rPr>
          <w:ins w:id="19847" w:author="arkat" w:date="2017-10-19T08:49:00Z"/>
          <w:rFonts w:cs="Calibri"/>
          <w:noProof/>
          <w:szCs w:val="24"/>
          <w:rPrChange w:id="19848" w:author="arkat" w:date="2017-10-19T08:49:00Z">
            <w:rPr>
              <w:ins w:id="19849" w:author="arkat" w:date="2017-10-19T08:49:00Z"/>
              <w:rFonts w:ascii="Times New Roman" w:hAnsi="Times New Roman" w:cs="Times New Roman"/>
              <w:noProof/>
              <w:szCs w:val="24"/>
            </w:rPr>
          </w:rPrChange>
        </w:rPr>
        <w:pPrChange w:id="19850" w:author="arkat" w:date="2017-10-19T08:49:00Z">
          <w:pPr>
            <w:widowControl w:val="0"/>
            <w:autoSpaceDE w:val="0"/>
            <w:autoSpaceDN w:val="0"/>
            <w:adjustRightInd w:val="0"/>
            <w:spacing w:after="140" w:line="288" w:lineRule="auto"/>
            <w:ind w:left="480" w:hanging="480"/>
          </w:pPr>
        </w:pPrChange>
      </w:pPr>
      <w:ins w:id="19851" w:author="arkat" w:date="2017-10-19T08:49:00Z">
        <w:r w:rsidRPr="00DB5F9C">
          <w:rPr>
            <w:rFonts w:cs="Calibri"/>
            <w:noProof/>
            <w:szCs w:val="24"/>
            <w:rPrChange w:id="19852" w:author="arkat" w:date="2017-10-19T08:49:00Z">
              <w:rPr>
                <w:rFonts w:ascii="Times New Roman" w:hAnsi="Times New Roman" w:cs="Times New Roman"/>
                <w:noProof/>
                <w:szCs w:val="24"/>
              </w:rPr>
            </w:rPrChange>
          </w:rPr>
          <w:t xml:space="preserve">Gregg, D.G., Kulkarni, U.R. &amp; Vinzé., A.S. 2001. Understanding the Philosophical Underpinnings of Software Engineering Research in Information Systems. </w:t>
        </w:r>
        <w:r w:rsidRPr="00DB5F9C">
          <w:rPr>
            <w:rFonts w:cs="Calibri"/>
            <w:i/>
            <w:iCs/>
            <w:noProof/>
            <w:szCs w:val="24"/>
            <w:rPrChange w:id="19853" w:author="arkat" w:date="2017-10-19T08:49:00Z">
              <w:rPr>
                <w:rFonts w:ascii="Times New Roman" w:hAnsi="Times New Roman" w:cs="Times New Roman"/>
                <w:i/>
                <w:iCs/>
                <w:noProof/>
                <w:szCs w:val="24"/>
              </w:rPr>
            </w:rPrChange>
          </w:rPr>
          <w:t>Information Systems Frontiers</w:t>
        </w:r>
        <w:r w:rsidRPr="00DB5F9C">
          <w:rPr>
            <w:rFonts w:cs="Calibri"/>
            <w:noProof/>
            <w:szCs w:val="24"/>
            <w:rPrChange w:id="19854" w:author="arkat" w:date="2017-10-19T08:49:00Z">
              <w:rPr>
                <w:rFonts w:ascii="Times New Roman" w:hAnsi="Times New Roman" w:cs="Times New Roman"/>
                <w:noProof/>
                <w:szCs w:val="24"/>
              </w:rPr>
            </w:rPrChange>
          </w:rPr>
          <w:t>, 3(No. 2): 169–183.</w:t>
        </w:r>
      </w:ins>
    </w:p>
    <w:p w14:paraId="5CE7CE1E" w14:textId="77777777" w:rsidR="00DB5F9C" w:rsidRPr="00DB5F9C" w:rsidRDefault="00DB5F9C" w:rsidP="00DB5F9C">
      <w:pPr>
        <w:widowControl w:val="0"/>
        <w:autoSpaceDE w:val="0"/>
        <w:autoSpaceDN w:val="0"/>
        <w:adjustRightInd w:val="0"/>
        <w:ind w:left="480" w:hanging="480"/>
        <w:rPr>
          <w:ins w:id="19855" w:author="arkat" w:date="2017-10-19T08:49:00Z"/>
          <w:rFonts w:cs="Calibri"/>
          <w:noProof/>
          <w:szCs w:val="24"/>
          <w:rPrChange w:id="19856" w:author="arkat" w:date="2017-10-19T08:49:00Z">
            <w:rPr>
              <w:ins w:id="19857" w:author="arkat" w:date="2017-10-19T08:49:00Z"/>
              <w:rFonts w:ascii="Times New Roman" w:hAnsi="Times New Roman" w:cs="Times New Roman"/>
              <w:noProof/>
              <w:szCs w:val="24"/>
            </w:rPr>
          </w:rPrChange>
        </w:rPr>
        <w:pPrChange w:id="19858" w:author="arkat" w:date="2017-10-19T08:49:00Z">
          <w:pPr>
            <w:widowControl w:val="0"/>
            <w:autoSpaceDE w:val="0"/>
            <w:autoSpaceDN w:val="0"/>
            <w:adjustRightInd w:val="0"/>
            <w:spacing w:after="140" w:line="288" w:lineRule="auto"/>
            <w:ind w:left="480" w:hanging="480"/>
          </w:pPr>
        </w:pPrChange>
      </w:pPr>
      <w:ins w:id="19859" w:author="arkat" w:date="2017-10-19T08:49:00Z">
        <w:r w:rsidRPr="00DB5F9C">
          <w:rPr>
            <w:rFonts w:cs="Calibri"/>
            <w:noProof/>
            <w:szCs w:val="24"/>
            <w:rPrChange w:id="19860" w:author="arkat" w:date="2017-10-19T08:49:00Z">
              <w:rPr>
                <w:rFonts w:ascii="Times New Roman" w:hAnsi="Times New Roman" w:cs="Times New Roman"/>
                <w:noProof/>
                <w:szCs w:val="24"/>
              </w:rPr>
            </w:rPrChange>
          </w:rPr>
          <w:t xml:space="preserve">Han, Z., Zhang, L. &amp; Ling, J. 2010. Transformation of UML Activity Diagram to YAWL. </w:t>
        </w:r>
        <w:r w:rsidRPr="00DB5F9C">
          <w:rPr>
            <w:rFonts w:cs="Calibri"/>
            <w:i/>
            <w:iCs/>
            <w:noProof/>
            <w:szCs w:val="24"/>
            <w:rPrChange w:id="19861" w:author="arkat" w:date="2017-10-19T08:49:00Z">
              <w:rPr>
                <w:rFonts w:ascii="Times New Roman" w:hAnsi="Times New Roman" w:cs="Times New Roman"/>
                <w:i/>
                <w:iCs/>
                <w:noProof/>
                <w:szCs w:val="24"/>
              </w:rPr>
            </w:rPrChange>
          </w:rPr>
          <w:t>Enterprise Interoperability IV, Making the Internet of the Future for the Future of Enterprise</w:t>
        </w:r>
        <w:r w:rsidRPr="00DB5F9C">
          <w:rPr>
            <w:rFonts w:cs="Calibri"/>
            <w:noProof/>
            <w:szCs w:val="24"/>
            <w:rPrChange w:id="19862" w:author="arkat" w:date="2017-10-19T08:49:00Z">
              <w:rPr>
                <w:rFonts w:ascii="Times New Roman" w:hAnsi="Times New Roman" w:cs="Times New Roman"/>
                <w:noProof/>
                <w:szCs w:val="24"/>
              </w:rPr>
            </w:rPrChange>
          </w:rPr>
          <w:t>, (2007): 289–299. Tersedia di http://link.springer.com/chapter/10.1007%252F978-1-84996-257-5_27.</w:t>
        </w:r>
      </w:ins>
    </w:p>
    <w:p w14:paraId="43DB2B24" w14:textId="77777777" w:rsidR="00DB5F9C" w:rsidRPr="00DB5F9C" w:rsidRDefault="00DB5F9C" w:rsidP="00DB5F9C">
      <w:pPr>
        <w:widowControl w:val="0"/>
        <w:autoSpaceDE w:val="0"/>
        <w:autoSpaceDN w:val="0"/>
        <w:adjustRightInd w:val="0"/>
        <w:ind w:left="480" w:hanging="480"/>
        <w:rPr>
          <w:ins w:id="19863" w:author="arkat" w:date="2017-10-19T08:49:00Z"/>
          <w:rFonts w:cs="Calibri"/>
          <w:noProof/>
          <w:szCs w:val="24"/>
          <w:rPrChange w:id="19864" w:author="arkat" w:date="2017-10-19T08:49:00Z">
            <w:rPr>
              <w:ins w:id="19865" w:author="arkat" w:date="2017-10-19T08:49:00Z"/>
              <w:rFonts w:ascii="Times New Roman" w:hAnsi="Times New Roman" w:cs="Times New Roman"/>
              <w:noProof/>
              <w:szCs w:val="24"/>
            </w:rPr>
          </w:rPrChange>
        </w:rPr>
        <w:pPrChange w:id="19866" w:author="arkat" w:date="2017-10-19T08:49:00Z">
          <w:pPr>
            <w:widowControl w:val="0"/>
            <w:autoSpaceDE w:val="0"/>
            <w:autoSpaceDN w:val="0"/>
            <w:adjustRightInd w:val="0"/>
            <w:spacing w:after="140" w:line="288" w:lineRule="auto"/>
            <w:ind w:left="480" w:hanging="480"/>
          </w:pPr>
        </w:pPrChange>
      </w:pPr>
      <w:ins w:id="19867" w:author="arkat" w:date="2017-10-19T08:49:00Z">
        <w:r w:rsidRPr="00DB5F9C">
          <w:rPr>
            <w:rFonts w:cs="Calibri"/>
            <w:noProof/>
            <w:szCs w:val="24"/>
            <w:rPrChange w:id="19868" w:author="arkat" w:date="2017-10-19T08:49:00Z">
              <w:rPr>
                <w:rFonts w:ascii="Times New Roman" w:hAnsi="Times New Roman" w:cs="Times New Roman"/>
                <w:noProof/>
                <w:szCs w:val="24"/>
              </w:rPr>
            </w:rPrChange>
          </w:rPr>
          <w:t xml:space="preserve">Harmon, P. &amp; Wolf, C. 2011. Business Process Modeling Survey. </w:t>
        </w:r>
        <w:r w:rsidRPr="00DB5F9C">
          <w:rPr>
            <w:rFonts w:cs="Calibri"/>
            <w:i/>
            <w:iCs/>
            <w:noProof/>
            <w:szCs w:val="24"/>
            <w:rPrChange w:id="19869" w:author="arkat" w:date="2017-10-19T08:49:00Z">
              <w:rPr>
                <w:rFonts w:ascii="Times New Roman" w:hAnsi="Times New Roman" w:cs="Times New Roman"/>
                <w:i/>
                <w:iCs/>
                <w:noProof/>
                <w:szCs w:val="24"/>
              </w:rPr>
            </w:rPrChange>
          </w:rPr>
          <w:t>BPTrends</w:t>
        </w:r>
        <w:r w:rsidRPr="00DB5F9C">
          <w:rPr>
            <w:rFonts w:cs="Calibri"/>
            <w:noProof/>
            <w:szCs w:val="24"/>
            <w:rPrChange w:id="19870" w:author="arkat" w:date="2017-10-19T08:49:00Z">
              <w:rPr>
                <w:rFonts w:ascii="Times New Roman" w:hAnsi="Times New Roman" w:cs="Times New Roman"/>
                <w:noProof/>
                <w:szCs w:val="24"/>
              </w:rPr>
            </w:rPrChange>
          </w:rPr>
          <w:t>, (December): 36.</w:t>
        </w:r>
      </w:ins>
    </w:p>
    <w:p w14:paraId="4A12E08A" w14:textId="77777777" w:rsidR="00DB5F9C" w:rsidRPr="00DB5F9C" w:rsidRDefault="00DB5F9C" w:rsidP="00DB5F9C">
      <w:pPr>
        <w:widowControl w:val="0"/>
        <w:autoSpaceDE w:val="0"/>
        <w:autoSpaceDN w:val="0"/>
        <w:adjustRightInd w:val="0"/>
        <w:ind w:left="480" w:hanging="480"/>
        <w:rPr>
          <w:ins w:id="19871" w:author="arkat" w:date="2017-10-19T08:49:00Z"/>
          <w:rFonts w:cs="Calibri"/>
          <w:noProof/>
          <w:szCs w:val="24"/>
          <w:rPrChange w:id="19872" w:author="arkat" w:date="2017-10-19T08:49:00Z">
            <w:rPr>
              <w:ins w:id="19873" w:author="arkat" w:date="2017-10-19T08:49:00Z"/>
              <w:rFonts w:ascii="Times New Roman" w:hAnsi="Times New Roman" w:cs="Times New Roman"/>
              <w:noProof/>
              <w:szCs w:val="24"/>
            </w:rPr>
          </w:rPrChange>
        </w:rPr>
        <w:pPrChange w:id="19874" w:author="arkat" w:date="2017-10-19T08:49:00Z">
          <w:pPr>
            <w:widowControl w:val="0"/>
            <w:autoSpaceDE w:val="0"/>
            <w:autoSpaceDN w:val="0"/>
            <w:adjustRightInd w:val="0"/>
            <w:spacing w:after="140" w:line="288" w:lineRule="auto"/>
            <w:ind w:left="480" w:hanging="480"/>
          </w:pPr>
        </w:pPrChange>
      </w:pPr>
      <w:ins w:id="19875" w:author="arkat" w:date="2017-10-19T08:49:00Z">
        <w:r w:rsidRPr="00DB5F9C">
          <w:rPr>
            <w:rFonts w:cs="Calibri"/>
            <w:noProof/>
            <w:szCs w:val="24"/>
            <w:rPrChange w:id="19876" w:author="arkat" w:date="2017-10-19T08:49:00Z">
              <w:rPr>
                <w:rFonts w:ascii="Times New Roman" w:hAnsi="Times New Roman" w:cs="Times New Roman"/>
                <w:noProof/>
                <w:szCs w:val="24"/>
              </w:rPr>
            </w:rPrChange>
          </w:rPr>
          <w:t xml:space="preserve">Harmon, P. &amp; Wolf, C. 2016. The State of Business Process Management. </w:t>
        </w:r>
        <w:r w:rsidRPr="00DB5F9C">
          <w:rPr>
            <w:rFonts w:cs="Calibri"/>
            <w:i/>
            <w:iCs/>
            <w:noProof/>
            <w:szCs w:val="24"/>
            <w:rPrChange w:id="19877" w:author="arkat" w:date="2017-10-19T08:49:00Z">
              <w:rPr>
                <w:rFonts w:ascii="Times New Roman" w:hAnsi="Times New Roman" w:cs="Times New Roman"/>
                <w:i/>
                <w:iCs/>
                <w:noProof/>
                <w:szCs w:val="24"/>
              </w:rPr>
            </w:rPrChange>
          </w:rPr>
          <w:t>A BPTtrends Report</w:t>
        </w:r>
        <w:r w:rsidRPr="00DB5F9C">
          <w:rPr>
            <w:rFonts w:cs="Calibri"/>
            <w:noProof/>
            <w:szCs w:val="24"/>
            <w:rPrChange w:id="19878" w:author="arkat" w:date="2017-10-19T08:49:00Z">
              <w:rPr>
                <w:rFonts w:ascii="Times New Roman" w:hAnsi="Times New Roman" w:cs="Times New Roman"/>
                <w:noProof/>
                <w:szCs w:val="24"/>
              </w:rPr>
            </w:rPrChange>
          </w:rPr>
          <w:t>, 1–52. Tersedia di http://www.bptrends.com/bpt/wp-content/uploads/2015-BPT-Survey-Report.pdf [Accessed 25 April 2017].</w:t>
        </w:r>
      </w:ins>
    </w:p>
    <w:p w14:paraId="513CED84" w14:textId="77777777" w:rsidR="00DB5F9C" w:rsidRPr="00DB5F9C" w:rsidRDefault="00DB5F9C" w:rsidP="00DB5F9C">
      <w:pPr>
        <w:widowControl w:val="0"/>
        <w:autoSpaceDE w:val="0"/>
        <w:autoSpaceDN w:val="0"/>
        <w:adjustRightInd w:val="0"/>
        <w:ind w:left="480" w:hanging="480"/>
        <w:rPr>
          <w:ins w:id="19879" w:author="arkat" w:date="2017-10-19T08:49:00Z"/>
          <w:rFonts w:cs="Calibri"/>
          <w:noProof/>
          <w:szCs w:val="24"/>
          <w:rPrChange w:id="19880" w:author="arkat" w:date="2017-10-19T08:49:00Z">
            <w:rPr>
              <w:ins w:id="19881" w:author="arkat" w:date="2017-10-19T08:49:00Z"/>
              <w:rFonts w:ascii="Times New Roman" w:hAnsi="Times New Roman" w:cs="Times New Roman"/>
              <w:noProof/>
              <w:szCs w:val="24"/>
            </w:rPr>
          </w:rPrChange>
        </w:rPr>
        <w:pPrChange w:id="19882" w:author="arkat" w:date="2017-10-19T08:49:00Z">
          <w:pPr>
            <w:widowControl w:val="0"/>
            <w:autoSpaceDE w:val="0"/>
            <w:autoSpaceDN w:val="0"/>
            <w:adjustRightInd w:val="0"/>
            <w:spacing w:after="140" w:line="288" w:lineRule="auto"/>
            <w:ind w:left="480" w:hanging="480"/>
          </w:pPr>
        </w:pPrChange>
      </w:pPr>
      <w:ins w:id="19883" w:author="arkat" w:date="2017-10-19T08:49:00Z">
        <w:r w:rsidRPr="00DB5F9C">
          <w:rPr>
            <w:rFonts w:cs="Calibri"/>
            <w:noProof/>
            <w:szCs w:val="24"/>
            <w:rPrChange w:id="19884" w:author="arkat" w:date="2017-10-19T08:49:00Z">
              <w:rPr>
                <w:rFonts w:ascii="Times New Roman" w:hAnsi="Times New Roman" w:cs="Times New Roman"/>
                <w:noProof/>
                <w:szCs w:val="24"/>
              </w:rPr>
            </w:rPrChange>
          </w:rPr>
          <w:t xml:space="preserve">Hu, Z. &amp; Shatz, S.M. 2004. Mapping UML Diagrams to a Petri Net Notation for System Simulation. </w:t>
        </w:r>
        <w:r w:rsidRPr="00DB5F9C">
          <w:rPr>
            <w:rFonts w:cs="Calibri"/>
            <w:i/>
            <w:iCs/>
            <w:noProof/>
            <w:szCs w:val="24"/>
            <w:rPrChange w:id="19885" w:author="arkat" w:date="2017-10-19T08:49:00Z">
              <w:rPr>
                <w:rFonts w:ascii="Times New Roman" w:hAnsi="Times New Roman" w:cs="Times New Roman"/>
                <w:i/>
                <w:iCs/>
                <w:noProof/>
                <w:szCs w:val="24"/>
              </w:rPr>
            </w:rPrChange>
          </w:rPr>
          <w:t>Seke</w:t>
        </w:r>
        <w:r w:rsidRPr="00DB5F9C">
          <w:rPr>
            <w:rFonts w:cs="Calibri"/>
            <w:noProof/>
            <w:szCs w:val="24"/>
            <w:rPrChange w:id="19886" w:author="arkat" w:date="2017-10-19T08:49:00Z">
              <w:rPr>
                <w:rFonts w:ascii="Times New Roman" w:hAnsi="Times New Roman" w:cs="Times New Roman"/>
                <w:noProof/>
                <w:szCs w:val="24"/>
              </w:rPr>
            </w:rPrChange>
          </w:rPr>
          <w:t>, 213–219.</w:t>
        </w:r>
      </w:ins>
    </w:p>
    <w:p w14:paraId="2970C38F" w14:textId="77777777" w:rsidR="00DB5F9C" w:rsidRPr="00DB5F9C" w:rsidRDefault="00DB5F9C" w:rsidP="00DB5F9C">
      <w:pPr>
        <w:widowControl w:val="0"/>
        <w:autoSpaceDE w:val="0"/>
        <w:autoSpaceDN w:val="0"/>
        <w:adjustRightInd w:val="0"/>
        <w:ind w:left="480" w:hanging="480"/>
        <w:rPr>
          <w:ins w:id="19887" w:author="arkat" w:date="2017-10-19T08:49:00Z"/>
          <w:rFonts w:cs="Calibri"/>
          <w:noProof/>
          <w:szCs w:val="24"/>
          <w:rPrChange w:id="19888" w:author="arkat" w:date="2017-10-19T08:49:00Z">
            <w:rPr>
              <w:ins w:id="19889" w:author="arkat" w:date="2017-10-19T08:49:00Z"/>
              <w:rFonts w:ascii="Times New Roman" w:hAnsi="Times New Roman" w:cs="Times New Roman"/>
              <w:noProof/>
              <w:szCs w:val="24"/>
            </w:rPr>
          </w:rPrChange>
        </w:rPr>
        <w:pPrChange w:id="19890" w:author="arkat" w:date="2017-10-19T08:49:00Z">
          <w:pPr>
            <w:widowControl w:val="0"/>
            <w:autoSpaceDE w:val="0"/>
            <w:autoSpaceDN w:val="0"/>
            <w:adjustRightInd w:val="0"/>
            <w:spacing w:after="140" w:line="288" w:lineRule="auto"/>
            <w:ind w:left="480" w:hanging="480"/>
          </w:pPr>
        </w:pPrChange>
      </w:pPr>
      <w:ins w:id="19891" w:author="arkat" w:date="2017-10-19T08:49:00Z">
        <w:r w:rsidRPr="00DB5F9C">
          <w:rPr>
            <w:rFonts w:cs="Calibri"/>
            <w:noProof/>
            <w:szCs w:val="24"/>
            <w:rPrChange w:id="19892" w:author="arkat" w:date="2017-10-19T08:49:00Z">
              <w:rPr>
                <w:rFonts w:ascii="Times New Roman" w:hAnsi="Times New Roman" w:cs="Times New Roman"/>
                <w:noProof/>
                <w:szCs w:val="24"/>
              </w:rPr>
            </w:rPrChange>
          </w:rPr>
          <w:t xml:space="preserve">Jian, H.Y., Shi, X.S., Wen, S. &amp; Li, J.W. 2008. Formal semantics of BPMN process models using YAWL. </w:t>
        </w:r>
        <w:r w:rsidRPr="00DB5F9C">
          <w:rPr>
            <w:rFonts w:cs="Calibri"/>
            <w:i/>
            <w:iCs/>
            <w:noProof/>
            <w:szCs w:val="24"/>
            <w:rPrChange w:id="19893" w:author="arkat" w:date="2017-10-19T08:49:00Z">
              <w:rPr>
                <w:rFonts w:ascii="Times New Roman" w:hAnsi="Times New Roman" w:cs="Times New Roman"/>
                <w:i/>
                <w:iCs/>
                <w:noProof/>
                <w:szCs w:val="24"/>
              </w:rPr>
            </w:rPrChange>
          </w:rPr>
          <w:t>Proceedings - 2008 2nd International Symposium on Intelligent Information Technology Application, IITA 2008</w:t>
        </w:r>
        <w:r w:rsidRPr="00DB5F9C">
          <w:rPr>
            <w:rFonts w:cs="Calibri"/>
            <w:noProof/>
            <w:szCs w:val="24"/>
            <w:rPrChange w:id="19894" w:author="arkat" w:date="2017-10-19T08:49:00Z">
              <w:rPr>
                <w:rFonts w:ascii="Times New Roman" w:hAnsi="Times New Roman" w:cs="Times New Roman"/>
                <w:noProof/>
                <w:szCs w:val="24"/>
              </w:rPr>
            </w:rPrChange>
          </w:rPr>
          <w:t>, 2: 70–74.</w:t>
        </w:r>
      </w:ins>
    </w:p>
    <w:p w14:paraId="660B2049" w14:textId="77777777" w:rsidR="00DB5F9C" w:rsidRPr="00DB5F9C" w:rsidRDefault="00DB5F9C" w:rsidP="00DB5F9C">
      <w:pPr>
        <w:widowControl w:val="0"/>
        <w:autoSpaceDE w:val="0"/>
        <w:autoSpaceDN w:val="0"/>
        <w:adjustRightInd w:val="0"/>
        <w:ind w:left="480" w:hanging="480"/>
        <w:rPr>
          <w:ins w:id="19895" w:author="arkat" w:date="2017-10-19T08:49:00Z"/>
          <w:rFonts w:cs="Calibri"/>
          <w:noProof/>
          <w:szCs w:val="24"/>
          <w:rPrChange w:id="19896" w:author="arkat" w:date="2017-10-19T08:49:00Z">
            <w:rPr>
              <w:ins w:id="19897" w:author="arkat" w:date="2017-10-19T08:49:00Z"/>
              <w:rFonts w:ascii="Times New Roman" w:hAnsi="Times New Roman" w:cs="Times New Roman"/>
              <w:noProof/>
              <w:szCs w:val="24"/>
            </w:rPr>
          </w:rPrChange>
        </w:rPr>
        <w:pPrChange w:id="19898" w:author="arkat" w:date="2017-10-19T08:49:00Z">
          <w:pPr>
            <w:widowControl w:val="0"/>
            <w:autoSpaceDE w:val="0"/>
            <w:autoSpaceDN w:val="0"/>
            <w:adjustRightInd w:val="0"/>
            <w:spacing w:after="140" w:line="288" w:lineRule="auto"/>
            <w:ind w:left="480" w:hanging="480"/>
          </w:pPr>
        </w:pPrChange>
      </w:pPr>
      <w:ins w:id="19899" w:author="arkat" w:date="2017-10-19T08:49:00Z">
        <w:r w:rsidRPr="00DB5F9C">
          <w:rPr>
            <w:rFonts w:cs="Calibri"/>
            <w:noProof/>
            <w:szCs w:val="24"/>
            <w:rPrChange w:id="19900" w:author="arkat" w:date="2017-10-19T08:49:00Z">
              <w:rPr>
                <w:rFonts w:ascii="Times New Roman" w:hAnsi="Times New Roman" w:cs="Times New Roman"/>
                <w:noProof/>
                <w:szCs w:val="24"/>
              </w:rPr>
            </w:rPrChange>
          </w:rPr>
          <w:t xml:space="preserve">JMI 2002. Java Metadata Interface (JMI). </w:t>
        </w:r>
        <w:r w:rsidRPr="00DB5F9C">
          <w:rPr>
            <w:rFonts w:cs="Calibri"/>
            <w:i/>
            <w:iCs/>
            <w:noProof/>
            <w:szCs w:val="24"/>
            <w:rPrChange w:id="19901" w:author="arkat" w:date="2017-10-19T08:49:00Z">
              <w:rPr>
                <w:rFonts w:ascii="Times New Roman" w:hAnsi="Times New Roman" w:cs="Times New Roman"/>
                <w:i/>
                <w:iCs/>
                <w:noProof/>
                <w:szCs w:val="24"/>
              </w:rPr>
            </w:rPrChange>
          </w:rPr>
          <w:t>Sun Microsystems, Inc.</w:t>
        </w:r>
        <w:r w:rsidRPr="00DB5F9C">
          <w:rPr>
            <w:rFonts w:cs="Calibri"/>
            <w:noProof/>
            <w:szCs w:val="24"/>
            <w:rPrChange w:id="19902" w:author="arkat" w:date="2017-10-19T08:49:00Z">
              <w:rPr>
                <w:rFonts w:ascii="Times New Roman" w:hAnsi="Times New Roman" w:cs="Times New Roman"/>
                <w:noProof/>
                <w:szCs w:val="24"/>
              </w:rPr>
            </w:rPrChange>
          </w:rPr>
          <w:t xml:space="preserve"> Tersedia di http://java.sun.com/products/jmi/.</w:t>
        </w:r>
      </w:ins>
    </w:p>
    <w:p w14:paraId="53E27A78" w14:textId="77777777" w:rsidR="00DB5F9C" w:rsidRPr="00DB5F9C" w:rsidRDefault="00DB5F9C" w:rsidP="00DB5F9C">
      <w:pPr>
        <w:widowControl w:val="0"/>
        <w:autoSpaceDE w:val="0"/>
        <w:autoSpaceDN w:val="0"/>
        <w:adjustRightInd w:val="0"/>
        <w:ind w:left="480" w:hanging="480"/>
        <w:rPr>
          <w:ins w:id="19903" w:author="arkat" w:date="2017-10-19T08:49:00Z"/>
          <w:rFonts w:cs="Calibri"/>
          <w:noProof/>
          <w:szCs w:val="24"/>
          <w:rPrChange w:id="19904" w:author="arkat" w:date="2017-10-19T08:49:00Z">
            <w:rPr>
              <w:ins w:id="19905" w:author="arkat" w:date="2017-10-19T08:49:00Z"/>
              <w:rFonts w:ascii="Times New Roman" w:hAnsi="Times New Roman" w:cs="Times New Roman"/>
              <w:noProof/>
              <w:szCs w:val="24"/>
            </w:rPr>
          </w:rPrChange>
        </w:rPr>
        <w:pPrChange w:id="19906" w:author="arkat" w:date="2017-10-19T08:49:00Z">
          <w:pPr>
            <w:widowControl w:val="0"/>
            <w:autoSpaceDE w:val="0"/>
            <w:autoSpaceDN w:val="0"/>
            <w:adjustRightInd w:val="0"/>
            <w:spacing w:after="140" w:line="288" w:lineRule="auto"/>
            <w:ind w:left="480" w:hanging="480"/>
          </w:pPr>
        </w:pPrChange>
      </w:pPr>
      <w:ins w:id="19907" w:author="arkat" w:date="2017-10-19T08:49:00Z">
        <w:r w:rsidRPr="00DB5F9C">
          <w:rPr>
            <w:rFonts w:cs="Calibri"/>
            <w:noProof/>
            <w:szCs w:val="24"/>
            <w:rPrChange w:id="19908" w:author="arkat" w:date="2017-10-19T08:49:00Z">
              <w:rPr>
                <w:rFonts w:ascii="Times New Roman" w:hAnsi="Times New Roman" w:cs="Times New Roman"/>
                <w:noProof/>
                <w:szCs w:val="24"/>
              </w:rPr>
            </w:rPrChange>
          </w:rPr>
          <w:t xml:space="preserve">Jouault, F., Allilaire, F., Bézivin, J. &amp; Kurtev, I. 2008. ATL: A model transformation tool. </w:t>
        </w:r>
        <w:r w:rsidRPr="00DB5F9C">
          <w:rPr>
            <w:rFonts w:cs="Calibri"/>
            <w:i/>
            <w:iCs/>
            <w:noProof/>
            <w:szCs w:val="24"/>
            <w:rPrChange w:id="19909" w:author="arkat" w:date="2017-10-19T08:49:00Z">
              <w:rPr>
                <w:rFonts w:ascii="Times New Roman" w:hAnsi="Times New Roman" w:cs="Times New Roman"/>
                <w:i/>
                <w:iCs/>
                <w:noProof/>
                <w:szCs w:val="24"/>
              </w:rPr>
            </w:rPrChange>
          </w:rPr>
          <w:t>Science of computer programming</w:t>
        </w:r>
        <w:r w:rsidRPr="00DB5F9C">
          <w:rPr>
            <w:rFonts w:cs="Calibri"/>
            <w:noProof/>
            <w:szCs w:val="24"/>
            <w:rPrChange w:id="19910" w:author="arkat" w:date="2017-10-19T08:49:00Z">
              <w:rPr>
                <w:rFonts w:ascii="Times New Roman" w:hAnsi="Times New Roman" w:cs="Times New Roman"/>
                <w:noProof/>
                <w:szCs w:val="24"/>
              </w:rPr>
            </w:rPrChange>
          </w:rPr>
          <w:t>. Tersedia di http://www.sciencedirect.com/science/article/pii/S0167642308000439 [Accessed 4 Februari 2017].</w:t>
        </w:r>
      </w:ins>
    </w:p>
    <w:p w14:paraId="3281214A" w14:textId="77777777" w:rsidR="00DB5F9C" w:rsidRPr="00DB5F9C" w:rsidRDefault="00DB5F9C" w:rsidP="00DB5F9C">
      <w:pPr>
        <w:widowControl w:val="0"/>
        <w:autoSpaceDE w:val="0"/>
        <w:autoSpaceDN w:val="0"/>
        <w:adjustRightInd w:val="0"/>
        <w:ind w:left="480" w:hanging="480"/>
        <w:rPr>
          <w:ins w:id="19911" w:author="arkat" w:date="2017-10-19T08:49:00Z"/>
          <w:rFonts w:cs="Calibri"/>
          <w:noProof/>
          <w:szCs w:val="24"/>
          <w:rPrChange w:id="19912" w:author="arkat" w:date="2017-10-19T08:49:00Z">
            <w:rPr>
              <w:ins w:id="19913" w:author="arkat" w:date="2017-10-19T08:49:00Z"/>
              <w:rFonts w:ascii="Times New Roman" w:hAnsi="Times New Roman" w:cs="Times New Roman"/>
              <w:noProof/>
              <w:szCs w:val="24"/>
            </w:rPr>
          </w:rPrChange>
        </w:rPr>
        <w:pPrChange w:id="19914" w:author="arkat" w:date="2017-10-19T08:49:00Z">
          <w:pPr>
            <w:widowControl w:val="0"/>
            <w:autoSpaceDE w:val="0"/>
            <w:autoSpaceDN w:val="0"/>
            <w:adjustRightInd w:val="0"/>
            <w:spacing w:after="140" w:line="288" w:lineRule="auto"/>
            <w:ind w:left="480" w:hanging="480"/>
          </w:pPr>
        </w:pPrChange>
      </w:pPr>
      <w:ins w:id="19915" w:author="arkat" w:date="2017-10-19T08:49:00Z">
        <w:r w:rsidRPr="00DB5F9C">
          <w:rPr>
            <w:rFonts w:cs="Calibri"/>
            <w:noProof/>
            <w:szCs w:val="24"/>
            <w:rPrChange w:id="19916" w:author="arkat" w:date="2017-10-19T08:49:00Z">
              <w:rPr>
                <w:rFonts w:ascii="Times New Roman" w:hAnsi="Times New Roman" w:cs="Times New Roman"/>
                <w:noProof/>
                <w:szCs w:val="24"/>
              </w:rPr>
            </w:rPrChange>
          </w:rPr>
          <w:t>Kasar, P. 2014. Business Process Verification using Formal Language Petri Net : An Approach. 14–17.</w:t>
        </w:r>
      </w:ins>
    </w:p>
    <w:p w14:paraId="1EE6E99A" w14:textId="77777777" w:rsidR="00DB5F9C" w:rsidRPr="00DB5F9C" w:rsidRDefault="00DB5F9C" w:rsidP="00DB5F9C">
      <w:pPr>
        <w:widowControl w:val="0"/>
        <w:autoSpaceDE w:val="0"/>
        <w:autoSpaceDN w:val="0"/>
        <w:adjustRightInd w:val="0"/>
        <w:ind w:left="480" w:hanging="480"/>
        <w:rPr>
          <w:ins w:id="19917" w:author="arkat" w:date="2017-10-19T08:49:00Z"/>
          <w:rFonts w:cs="Calibri"/>
          <w:noProof/>
          <w:szCs w:val="24"/>
          <w:rPrChange w:id="19918" w:author="arkat" w:date="2017-10-19T08:49:00Z">
            <w:rPr>
              <w:ins w:id="19919" w:author="arkat" w:date="2017-10-19T08:49:00Z"/>
              <w:rFonts w:ascii="Times New Roman" w:hAnsi="Times New Roman" w:cs="Times New Roman"/>
              <w:noProof/>
              <w:szCs w:val="24"/>
            </w:rPr>
          </w:rPrChange>
        </w:rPr>
        <w:pPrChange w:id="19920" w:author="arkat" w:date="2017-10-19T08:49:00Z">
          <w:pPr>
            <w:widowControl w:val="0"/>
            <w:autoSpaceDE w:val="0"/>
            <w:autoSpaceDN w:val="0"/>
            <w:adjustRightInd w:val="0"/>
            <w:spacing w:after="140" w:line="288" w:lineRule="auto"/>
            <w:ind w:left="480" w:hanging="480"/>
          </w:pPr>
        </w:pPrChange>
      </w:pPr>
      <w:ins w:id="19921" w:author="arkat" w:date="2017-10-19T08:49:00Z">
        <w:r w:rsidRPr="00DB5F9C">
          <w:rPr>
            <w:rFonts w:cs="Calibri"/>
            <w:noProof/>
            <w:szCs w:val="24"/>
            <w:rPrChange w:id="19922" w:author="arkat" w:date="2017-10-19T08:49:00Z">
              <w:rPr>
                <w:rFonts w:ascii="Times New Roman" w:hAnsi="Times New Roman" w:cs="Times New Roman"/>
                <w:noProof/>
                <w:szCs w:val="24"/>
              </w:rPr>
            </w:rPrChange>
          </w:rPr>
          <w:t xml:space="preserve">Keller, G., Nüttgens, M. &amp; Scheer, A.-W. 1992. </w:t>
        </w:r>
        <w:r w:rsidRPr="00DB5F9C">
          <w:rPr>
            <w:rFonts w:cs="Calibri"/>
            <w:i/>
            <w:iCs/>
            <w:noProof/>
            <w:szCs w:val="24"/>
            <w:rPrChange w:id="19923" w:author="arkat" w:date="2017-10-19T08:49:00Z">
              <w:rPr>
                <w:rFonts w:ascii="Times New Roman" w:hAnsi="Times New Roman" w:cs="Times New Roman"/>
                <w:i/>
                <w:iCs/>
                <w:noProof/>
                <w:szCs w:val="24"/>
              </w:rPr>
            </w:rPrChange>
          </w:rPr>
          <w:t>Semantische Prozessmodellierung auf der Grundlage &amp;quot;ereignisgesteuerter ... - Gerhard Keller, Markus Nüttgens, August-Wilhelm Scheer - Google Books</w:t>
        </w:r>
        <w:r w:rsidRPr="00DB5F9C">
          <w:rPr>
            <w:rFonts w:cs="Calibri"/>
            <w:noProof/>
            <w:szCs w:val="24"/>
            <w:rPrChange w:id="19924" w:author="arkat" w:date="2017-10-19T08:49:00Z">
              <w:rPr>
                <w:rFonts w:ascii="Times New Roman" w:hAnsi="Times New Roman" w:cs="Times New Roman"/>
                <w:noProof/>
                <w:szCs w:val="24"/>
              </w:rPr>
            </w:rPrChange>
          </w:rPr>
          <w:t>. Tersedia di https://books.google.co.id/books/about/Semantische_Prozessmodellierung_auf_der.html?id=MIKftgAACAAJ&amp;redir_esc=y [Accessed 18 September 2017].</w:t>
        </w:r>
      </w:ins>
    </w:p>
    <w:p w14:paraId="1B9C8AFF" w14:textId="77777777" w:rsidR="00DB5F9C" w:rsidRPr="00DB5F9C" w:rsidRDefault="00DB5F9C" w:rsidP="00DB5F9C">
      <w:pPr>
        <w:widowControl w:val="0"/>
        <w:autoSpaceDE w:val="0"/>
        <w:autoSpaceDN w:val="0"/>
        <w:adjustRightInd w:val="0"/>
        <w:ind w:left="480" w:hanging="480"/>
        <w:rPr>
          <w:ins w:id="19925" w:author="arkat" w:date="2017-10-19T08:49:00Z"/>
          <w:rFonts w:cs="Calibri"/>
          <w:noProof/>
          <w:szCs w:val="24"/>
          <w:rPrChange w:id="19926" w:author="arkat" w:date="2017-10-19T08:49:00Z">
            <w:rPr>
              <w:ins w:id="19927" w:author="arkat" w:date="2017-10-19T08:49:00Z"/>
              <w:rFonts w:ascii="Times New Roman" w:hAnsi="Times New Roman" w:cs="Times New Roman"/>
              <w:noProof/>
              <w:szCs w:val="24"/>
            </w:rPr>
          </w:rPrChange>
        </w:rPr>
        <w:pPrChange w:id="19928" w:author="arkat" w:date="2017-10-19T08:49:00Z">
          <w:pPr>
            <w:widowControl w:val="0"/>
            <w:autoSpaceDE w:val="0"/>
            <w:autoSpaceDN w:val="0"/>
            <w:adjustRightInd w:val="0"/>
            <w:spacing w:after="140" w:line="288" w:lineRule="auto"/>
            <w:ind w:left="480" w:hanging="480"/>
          </w:pPr>
        </w:pPrChange>
      </w:pPr>
      <w:ins w:id="19929" w:author="arkat" w:date="2017-10-19T08:49:00Z">
        <w:r w:rsidRPr="00DB5F9C">
          <w:rPr>
            <w:rFonts w:cs="Calibri"/>
            <w:noProof/>
            <w:szCs w:val="24"/>
            <w:rPrChange w:id="19930" w:author="arkat" w:date="2017-10-19T08:49:00Z">
              <w:rPr>
                <w:rFonts w:ascii="Times New Roman" w:hAnsi="Times New Roman" w:cs="Times New Roman"/>
                <w:noProof/>
                <w:szCs w:val="24"/>
              </w:rPr>
            </w:rPrChange>
          </w:rPr>
          <w:t xml:space="preserve">Khudori, A.N. &amp; Kurniawan, T.A. 2017. Business Process Model Transformation </w:t>
        </w:r>
        <w:r w:rsidRPr="00DB5F9C">
          <w:rPr>
            <w:rFonts w:cs="Calibri"/>
            <w:noProof/>
            <w:szCs w:val="24"/>
            <w:rPrChange w:id="19931" w:author="arkat" w:date="2017-10-19T08:49:00Z">
              <w:rPr>
                <w:rFonts w:ascii="Times New Roman" w:hAnsi="Times New Roman" w:cs="Times New Roman"/>
                <w:noProof/>
                <w:szCs w:val="24"/>
              </w:rPr>
            </w:rPrChange>
          </w:rPr>
          <w:lastRenderedPageBreak/>
          <w:t xml:space="preserve">Techniques : A Comprehensive Survey. </w:t>
        </w:r>
        <w:r w:rsidRPr="00DB5F9C">
          <w:rPr>
            <w:rFonts w:cs="Calibri"/>
            <w:i/>
            <w:iCs/>
            <w:noProof/>
            <w:szCs w:val="24"/>
            <w:rPrChange w:id="19932" w:author="arkat" w:date="2017-10-19T08:49:00Z">
              <w:rPr>
                <w:rFonts w:ascii="Times New Roman" w:hAnsi="Times New Roman" w:cs="Times New Roman"/>
                <w:i/>
                <w:iCs/>
                <w:noProof/>
                <w:szCs w:val="24"/>
              </w:rPr>
            </w:rPrChange>
          </w:rPr>
          <w:t>International Conference On Communication and Computer Engineering</w:t>
        </w:r>
        <w:r w:rsidRPr="00DB5F9C">
          <w:rPr>
            <w:rFonts w:cs="Calibri"/>
            <w:noProof/>
            <w:szCs w:val="24"/>
            <w:rPrChange w:id="19933" w:author="arkat" w:date="2017-10-19T08:49:00Z">
              <w:rPr>
                <w:rFonts w:ascii="Times New Roman" w:hAnsi="Times New Roman" w:cs="Times New Roman"/>
                <w:noProof/>
                <w:szCs w:val="24"/>
              </w:rPr>
            </w:rPrChange>
          </w:rPr>
          <w:t>, X(X): 1–8.</w:t>
        </w:r>
      </w:ins>
    </w:p>
    <w:p w14:paraId="5F8D0824" w14:textId="77777777" w:rsidR="00DB5F9C" w:rsidRPr="00DB5F9C" w:rsidRDefault="00DB5F9C" w:rsidP="00DB5F9C">
      <w:pPr>
        <w:widowControl w:val="0"/>
        <w:autoSpaceDE w:val="0"/>
        <w:autoSpaceDN w:val="0"/>
        <w:adjustRightInd w:val="0"/>
        <w:ind w:left="480" w:hanging="480"/>
        <w:rPr>
          <w:ins w:id="19934" w:author="arkat" w:date="2017-10-19T08:49:00Z"/>
          <w:rFonts w:cs="Calibri"/>
          <w:noProof/>
          <w:szCs w:val="24"/>
          <w:rPrChange w:id="19935" w:author="arkat" w:date="2017-10-19T08:49:00Z">
            <w:rPr>
              <w:ins w:id="19936" w:author="arkat" w:date="2017-10-19T08:49:00Z"/>
              <w:rFonts w:ascii="Times New Roman" w:hAnsi="Times New Roman" w:cs="Times New Roman"/>
              <w:noProof/>
              <w:szCs w:val="24"/>
            </w:rPr>
          </w:rPrChange>
        </w:rPr>
        <w:pPrChange w:id="19937" w:author="arkat" w:date="2017-10-19T08:49:00Z">
          <w:pPr>
            <w:widowControl w:val="0"/>
            <w:autoSpaceDE w:val="0"/>
            <w:autoSpaceDN w:val="0"/>
            <w:adjustRightInd w:val="0"/>
            <w:spacing w:after="140" w:line="288" w:lineRule="auto"/>
            <w:ind w:left="480" w:hanging="480"/>
          </w:pPr>
        </w:pPrChange>
      </w:pPr>
      <w:ins w:id="19938" w:author="arkat" w:date="2017-10-19T08:49:00Z">
        <w:r w:rsidRPr="00DB5F9C">
          <w:rPr>
            <w:rFonts w:cs="Calibri"/>
            <w:noProof/>
            <w:szCs w:val="24"/>
            <w:rPrChange w:id="19939" w:author="arkat" w:date="2017-10-19T08:49:00Z">
              <w:rPr>
                <w:rFonts w:ascii="Times New Roman" w:hAnsi="Times New Roman" w:cs="Times New Roman"/>
                <w:noProof/>
                <w:szCs w:val="24"/>
              </w:rPr>
            </w:rPrChange>
          </w:rPr>
          <w:t xml:space="preserve">Ko, R.K.L., Lee, S.S.G. &amp; Wah Lee, E. 2009. Business process management (BPM) standards: a survey. </w:t>
        </w:r>
        <w:r w:rsidRPr="00DB5F9C">
          <w:rPr>
            <w:rFonts w:cs="Calibri"/>
            <w:i/>
            <w:iCs/>
            <w:noProof/>
            <w:szCs w:val="24"/>
            <w:rPrChange w:id="19940" w:author="arkat" w:date="2017-10-19T08:49:00Z">
              <w:rPr>
                <w:rFonts w:ascii="Times New Roman" w:hAnsi="Times New Roman" w:cs="Times New Roman"/>
                <w:i/>
                <w:iCs/>
                <w:noProof/>
                <w:szCs w:val="24"/>
              </w:rPr>
            </w:rPrChange>
          </w:rPr>
          <w:t>Business Process Management Journal</w:t>
        </w:r>
        <w:r w:rsidRPr="00DB5F9C">
          <w:rPr>
            <w:rFonts w:cs="Calibri"/>
            <w:noProof/>
            <w:szCs w:val="24"/>
            <w:rPrChange w:id="19941" w:author="arkat" w:date="2017-10-19T08:49:00Z">
              <w:rPr>
                <w:rFonts w:ascii="Times New Roman" w:hAnsi="Times New Roman" w:cs="Times New Roman"/>
                <w:noProof/>
                <w:szCs w:val="24"/>
              </w:rPr>
            </w:rPrChange>
          </w:rPr>
          <w:t>, 15(5): 744–791. Tersedia di http://www.emeraldinsight.com/doi/abs/10.1108/14637150910987937.</w:t>
        </w:r>
      </w:ins>
    </w:p>
    <w:p w14:paraId="407E2D10" w14:textId="77777777" w:rsidR="00DB5F9C" w:rsidRPr="00DB5F9C" w:rsidRDefault="00DB5F9C" w:rsidP="00DB5F9C">
      <w:pPr>
        <w:widowControl w:val="0"/>
        <w:autoSpaceDE w:val="0"/>
        <w:autoSpaceDN w:val="0"/>
        <w:adjustRightInd w:val="0"/>
        <w:ind w:left="480" w:hanging="480"/>
        <w:rPr>
          <w:ins w:id="19942" w:author="arkat" w:date="2017-10-19T08:49:00Z"/>
          <w:rFonts w:cs="Calibri"/>
          <w:noProof/>
          <w:szCs w:val="24"/>
          <w:rPrChange w:id="19943" w:author="arkat" w:date="2017-10-19T08:49:00Z">
            <w:rPr>
              <w:ins w:id="19944" w:author="arkat" w:date="2017-10-19T08:49:00Z"/>
              <w:rFonts w:ascii="Times New Roman" w:hAnsi="Times New Roman" w:cs="Times New Roman"/>
              <w:noProof/>
              <w:szCs w:val="24"/>
            </w:rPr>
          </w:rPrChange>
        </w:rPr>
        <w:pPrChange w:id="19945" w:author="arkat" w:date="2017-10-19T08:49:00Z">
          <w:pPr>
            <w:widowControl w:val="0"/>
            <w:autoSpaceDE w:val="0"/>
            <w:autoSpaceDN w:val="0"/>
            <w:adjustRightInd w:val="0"/>
            <w:spacing w:after="140" w:line="288" w:lineRule="auto"/>
            <w:ind w:left="480" w:hanging="480"/>
          </w:pPr>
        </w:pPrChange>
      </w:pPr>
      <w:ins w:id="19946" w:author="arkat" w:date="2017-10-19T08:49:00Z">
        <w:r w:rsidRPr="00DB5F9C">
          <w:rPr>
            <w:rFonts w:cs="Calibri"/>
            <w:noProof/>
            <w:szCs w:val="24"/>
            <w:rPrChange w:id="19947" w:author="arkat" w:date="2017-10-19T08:49:00Z">
              <w:rPr>
                <w:rFonts w:ascii="Times New Roman" w:hAnsi="Times New Roman" w:cs="Times New Roman"/>
                <w:noProof/>
                <w:szCs w:val="24"/>
              </w:rPr>
            </w:rPrChange>
          </w:rPr>
          <w:t xml:space="preserve">Kotsev, V., Stanev, I. &amp; Grigorova, K. 2011. </w:t>
        </w:r>
        <w:r w:rsidRPr="00DB5F9C">
          <w:rPr>
            <w:rFonts w:cs="Calibri"/>
            <w:i/>
            <w:iCs/>
            <w:noProof/>
            <w:szCs w:val="24"/>
            <w:rPrChange w:id="19948" w:author="arkat" w:date="2017-10-19T08:49:00Z">
              <w:rPr>
                <w:rFonts w:ascii="Times New Roman" w:hAnsi="Times New Roman" w:cs="Times New Roman"/>
                <w:i/>
                <w:iCs/>
                <w:noProof/>
                <w:szCs w:val="24"/>
              </w:rPr>
            </w:rPrChange>
          </w:rPr>
          <w:t>BPMN-EPC-BPMN Converter (PDF Download Available)</w:t>
        </w:r>
        <w:r w:rsidRPr="00DB5F9C">
          <w:rPr>
            <w:rFonts w:cs="Calibri"/>
            <w:noProof/>
            <w:szCs w:val="24"/>
            <w:rPrChange w:id="19949" w:author="arkat" w:date="2017-10-19T08:49:00Z">
              <w:rPr>
                <w:rFonts w:ascii="Times New Roman" w:hAnsi="Times New Roman" w:cs="Times New Roman"/>
                <w:noProof/>
                <w:szCs w:val="24"/>
              </w:rPr>
            </w:rPrChange>
          </w:rPr>
          <w:t>. Tersedia di https://www.researchgate.net/publication/265401318_BPMN-EPC-BPMN_Converter [Accessed 1 Februari 2017].</w:t>
        </w:r>
      </w:ins>
    </w:p>
    <w:p w14:paraId="43938C70" w14:textId="77777777" w:rsidR="00DB5F9C" w:rsidRPr="00DB5F9C" w:rsidRDefault="00DB5F9C" w:rsidP="00DB5F9C">
      <w:pPr>
        <w:widowControl w:val="0"/>
        <w:autoSpaceDE w:val="0"/>
        <w:autoSpaceDN w:val="0"/>
        <w:adjustRightInd w:val="0"/>
        <w:ind w:left="480" w:hanging="480"/>
        <w:rPr>
          <w:ins w:id="19950" w:author="arkat" w:date="2017-10-19T08:49:00Z"/>
          <w:rFonts w:cs="Calibri"/>
          <w:noProof/>
          <w:szCs w:val="24"/>
          <w:rPrChange w:id="19951" w:author="arkat" w:date="2017-10-19T08:49:00Z">
            <w:rPr>
              <w:ins w:id="19952" w:author="arkat" w:date="2017-10-19T08:49:00Z"/>
              <w:rFonts w:ascii="Times New Roman" w:hAnsi="Times New Roman" w:cs="Times New Roman"/>
              <w:noProof/>
              <w:szCs w:val="24"/>
            </w:rPr>
          </w:rPrChange>
        </w:rPr>
        <w:pPrChange w:id="19953" w:author="arkat" w:date="2017-10-19T08:49:00Z">
          <w:pPr>
            <w:widowControl w:val="0"/>
            <w:autoSpaceDE w:val="0"/>
            <w:autoSpaceDN w:val="0"/>
            <w:adjustRightInd w:val="0"/>
            <w:spacing w:after="140" w:line="288" w:lineRule="auto"/>
            <w:ind w:left="480" w:hanging="480"/>
          </w:pPr>
        </w:pPrChange>
      </w:pPr>
      <w:ins w:id="19954" w:author="arkat" w:date="2017-10-19T08:49:00Z">
        <w:r w:rsidRPr="00DB5F9C">
          <w:rPr>
            <w:rFonts w:cs="Calibri"/>
            <w:noProof/>
            <w:szCs w:val="24"/>
            <w:rPrChange w:id="19955" w:author="arkat" w:date="2017-10-19T08:49:00Z">
              <w:rPr>
                <w:rFonts w:ascii="Times New Roman" w:hAnsi="Times New Roman" w:cs="Times New Roman"/>
                <w:noProof/>
                <w:szCs w:val="24"/>
              </w:rPr>
            </w:rPrChange>
          </w:rPr>
          <w:t xml:space="preserve">Kurniawan, T.A. 2013. </w:t>
        </w:r>
        <w:r w:rsidRPr="00DB5F9C">
          <w:rPr>
            <w:rFonts w:cs="Calibri"/>
            <w:i/>
            <w:iCs/>
            <w:noProof/>
            <w:szCs w:val="24"/>
            <w:rPrChange w:id="19956" w:author="arkat" w:date="2017-10-19T08:49:00Z">
              <w:rPr>
                <w:rFonts w:ascii="Times New Roman" w:hAnsi="Times New Roman" w:cs="Times New Roman"/>
                <w:i/>
                <w:iCs/>
                <w:noProof/>
                <w:szCs w:val="24"/>
              </w:rPr>
            </w:rPrChange>
          </w:rPr>
          <w:t>Process ecosystem views to managing changes in business process repositories</w:t>
        </w:r>
        <w:r w:rsidRPr="00DB5F9C">
          <w:rPr>
            <w:rFonts w:cs="Calibri"/>
            <w:noProof/>
            <w:szCs w:val="24"/>
            <w:rPrChange w:id="19957" w:author="arkat" w:date="2017-10-19T08:49:00Z">
              <w:rPr>
                <w:rFonts w:ascii="Times New Roman" w:hAnsi="Times New Roman" w:cs="Times New Roman"/>
                <w:noProof/>
                <w:szCs w:val="24"/>
              </w:rPr>
            </w:rPrChange>
          </w:rPr>
          <w:t>.</w:t>
        </w:r>
      </w:ins>
    </w:p>
    <w:p w14:paraId="0E7F856C" w14:textId="77777777" w:rsidR="00DB5F9C" w:rsidRPr="00DB5F9C" w:rsidRDefault="00DB5F9C" w:rsidP="00DB5F9C">
      <w:pPr>
        <w:widowControl w:val="0"/>
        <w:autoSpaceDE w:val="0"/>
        <w:autoSpaceDN w:val="0"/>
        <w:adjustRightInd w:val="0"/>
        <w:ind w:left="480" w:hanging="480"/>
        <w:rPr>
          <w:ins w:id="19958" w:author="arkat" w:date="2017-10-19T08:49:00Z"/>
          <w:rFonts w:cs="Calibri"/>
          <w:noProof/>
          <w:szCs w:val="24"/>
          <w:rPrChange w:id="19959" w:author="arkat" w:date="2017-10-19T08:49:00Z">
            <w:rPr>
              <w:ins w:id="19960" w:author="arkat" w:date="2017-10-19T08:49:00Z"/>
              <w:rFonts w:ascii="Times New Roman" w:hAnsi="Times New Roman" w:cs="Times New Roman"/>
              <w:noProof/>
              <w:szCs w:val="24"/>
            </w:rPr>
          </w:rPrChange>
        </w:rPr>
        <w:pPrChange w:id="19961" w:author="arkat" w:date="2017-10-19T08:49:00Z">
          <w:pPr>
            <w:widowControl w:val="0"/>
            <w:autoSpaceDE w:val="0"/>
            <w:autoSpaceDN w:val="0"/>
            <w:adjustRightInd w:val="0"/>
            <w:spacing w:after="140" w:line="288" w:lineRule="auto"/>
            <w:ind w:left="480" w:hanging="480"/>
          </w:pPr>
        </w:pPrChange>
      </w:pPr>
      <w:ins w:id="19962" w:author="arkat" w:date="2017-10-19T08:49:00Z">
        <w:r w:rsidRPr="00DB5F9C">
          <w:rPr>
            <w:rFonts w:cs="Calibri"/>
            <w:noProof/>
            <w:szCs w:val="24"/>
            <w:rPrChange w:id="19963" w:author="arkat" w:date="2017-10-19T08:49:00Z">
              <w:rPr>
                <w:rFonts w:ascii="Times New Roman" w:hAnsi="Times New Roman" w:cs="Times New Roman"/>
                <w:noProof/>
                <w:szCs w:val="24"/>
              </w:rPr>
            </w:rPrChange>
          </w:rPr>
          <w:t xml:space="preserve">Lu, R. &amp; Sadiq, S. 2007. A Survey of Comparative Business Process Modeling Approaches. </w:t>
        </w:r>
        <w:r w:rsidRPr="00DB5F9C">
          <w:rPr>
            <w:rFonts w:cs="Calibri"/>
            <w:i/>
            <w:iCs/>
            <w:noProof/>
            <w:szCs w:val="24"/>
            <w:rPrChange w:id="19964" w:author="arkat" w:date="2017-10-19T08:49:00Z">
              <w:rPr>
                <w:rFonts w:ascii="Times New Roman" w:hAnsi="Times New Roman" w:cs="Times New Roman"/>
                <w:i/>
                <w:iCs/>
                <w:noProof/>
                <w:szCs w:val="24"/>
              </w:rPr>
            </w:rPrChange>
          </w:rPr>
          <w:t>International Conference on Business Information Systems. Springer Berlin Heidelberg</w:t>
        </w:r>
        <w:r w:rsidRPr="00DB5F9C">
          <w:rPr>
            <w:rFonts w:cs="Calibri"/>
            <w:noProof/>
            <w:szCs w:val="24"/>
            <w:rPrChange w:id="19965" w:author="arkat" w:date="2017-10-19T08:49:00Z">
              <w:rPr>
                <w:rFonts w:ascii="Times New Roman" w:hAnsi="Times New Roman" w:cs="Times New Roman"/>
                <w:noProof/>
                <w:szCs w:val="24"/>
              </w:rPr>
            </w:rPrChange>
          </w:rPr>
          <w:t>, 4439: 82–94.</w:t>
        </w:r>
      </w:ins>
    </w:p>
    <w:p w14:paraId="4D2E46D1" w14:textId="77777777" w:rsidR="00DB5F9C" w:rsidRPr="00DB5F9C" w:rsidRDefault="00DB5F9C" w:rsidP="00DB5F9C">
      <w:pPr>
        <w:widowControl w:val="0"/>
        <w:autoSpaceDE w:val="0"/>
        <w:autoSpaceDN w:val="0"/>
        <w:adjustRightInd w:val="0"/>
        <w:ind w:left="480" w:hanging="480"/>
        <w:rPr>
          <w:ins w:id="19966" w:author="arkat" w:date="2017-10-19T08:49:00Z"/>
          <w:rFonts w:cs="Calibri"/>
          <w:noProof/>
          <w:szCs w:val="24"/>
          <w:rPrChange w:id="19967" w:author="arkat" w:date="2017-10-19T08:49:00Z">
            <w:rPr>
              <w:ins w:id="19968" w:author="arkat" w:date="2017-10-19T08:49:00Z"/>
              <w:rFonts w:ascii="Times New Roman" w:hAnsi="Times New Roman" w:cs="Times New Roman"/>
              <w:noProof/>
              <w:szCs w:val="24"/>
            </w:rPr>
          </w:rPrChange>
        </w:rPr>
        <w:pPrChange w:id="19969" w:author="arkat" w:date="2017-10-19T08:49:00Z">
          <w:pPr>
            <w:widowControl w:val="0"/>
            <w:autoSpaceDE w:val="0"/>
            <w:autoSpaceDN w:val="0"/>
            <w:adjustRightInd w:val="0"/>
            <w:spacing w:after="140" w:line="288" w:lineRule="auto"/>
            <w:ind w:left="480" w:hanging="480"/>
          </w:pPr>
        </w:pPrChange>
      </w:pPr>
      <w:ins w:id="19970" w:author="arkat" w:date="2017-10-19T08:49:00Z">
        <w:r w:rsidRPr="00DB5F9C">
          <w:rPr>
            <w:rFonts w:cs="Calibri"/>
            <w:noProof/>
            <w:szCs w:val="24"/>
            <w:rPrChange w:id="19971" w:author="arkat" w:date="2017-10-19T08:49:00Z">
              <w:rPr>
                <w:rFonts w:ascii="Times New Roman" w:hAnsi="Times New Roman" w:cs="Times New Roman"/>
                <w:noProof/>
                <w:szCs w:val="24"/>
              </w:rPr>
            </w:rPrChange>
          </w:rPr>
          <w:t xml:space="preserve">Macek, O. &amp; Richta, K. 2009. The BPM to UML activity diagram transformation using XSLT. </w:t>
        </w:r>
        <w:r w:rsidRPr="00DB5F9C">
          <w:rPr>
            <w:rFonts w:cs="Calibri"/>
            <w:i/>
            <w:iCs/>
            <w:noProof/>
            <w:szCs w:val="24"/>
            <w:rPrChange w:id="19972" w:author="arkat" w:date="2017-10-19T08:49:00Z">
              <w:rPr>
                <w:rFonts w:ascii="Times New Roman" w:hAnsi="Times New Roman" w:cs="Times New Roman"/>
                <w:i/>
                <w:iCs/>
                <w:noProof/>
                <w:szCs w:val="24"/>
              </w:rPr>
            </w:rPrChange>
          </w:rPr>
          <w:t>CEUR Workshop Proceedings</w:t>
        </w:r>
        <w:r w:rsidRPr="00DB5F9C">
          <w:rPr>
            <w:rFonts w:cs="Calibri"/>
            <w:noProof/>
            <w:szCs w:val="24"/>
            <w:rPrChange w:id="19973" w:author="arkat" w:date="2017-10-19T08:49:00Z">
              <w:rPr>
                <w:rFonts w:ascii="Times New Roman" w:hAnsi="Times New Roman" w:cs="Times New Roman"/>
                <w:noProof/>
                <w:szCs w:val="24"/>
              </w:rPr>
            </w:rPrChange>
          </w:rPr>
          <w:t>, 471: 119–129.</w:t>
        </w:r>
      </w:ins>
    </w:p>
    <w:p w14:paraId="035F9DD1" w14:textId="77777777" w:rsidR="00DB5F9C" w:rsidRPr="00DB5F9C" w:rsidRDefault="00DB5F9C" w:rsidP="00DB5F9C">
      <w:pPr>
        <w:widowControl w:val="0"/>
        <w:autoSpaceDE w:val="0"/>
        <w:autoSpaceDN w:val="0"/>
        <w:adjustRightInd w:val="0"/>
        <w:ind w:left="480" w:hanging="480"/>
        <w:rPr>
          <w:ins w:id="19974" w:author="arkat" w:date="2017-10-19T08:49:00Z"/>
          <w:rFonts w:cs="Calibri"/>
          <w:noProof/>
          <w:szCs w:val="24"/>
          <w:rPrChange w:id="19975" w:author="arkat" w:date="2017-10-19T08:49:00Z">
            <w:rPr>
              <w:ins w:id="19976" w:author="arkat" w:date="2017-10-19T08:49:00Z"/>
              <w:rFonts w:ascii="Times New Roman" w:hAnsi="Times New Roman" w:cs="Times New Roman"/>
              <w:noProof/>
              <w:szCs w:val="24"/>
            </w:rPr>
          </w:rPrChange>
        </w:rPr>
        <w:pPrChange w:id="19977" w:author="arkat" w:date="2017-10-19T08:49:00Z">
          <w:pPr>
            <w:widowControl w:val="0"/>
            <w:autoSpaceDE w:val="0"/>
            <w:autoSpaceDN w:val="0"/>
            <w:adjustRightInd w:val="0"/>
            <w:spacing w:after="140" w:line="288" w:lineRule="auto"/>
            <w:ind w:left="480" w:hanging="480"/>
          </w:pPr>
        </w:pPrChange>
      </w:pPr>
      <w:ins w:id="19978" w:author="arkat" w:date="2017-10-19T08:49:00Z">
        <w:r w:rsidRPr="00DB5F9C">
          <w:rPr>
            <w:rFonts w:cs="Calibri"/>
            <w:noProof/>
            <w:szCs w:val="24"/>
            <w:rPrChange w:id="19979" w:author="arkat" w:date="2017-10-19T08:49:00Z">
              <w:rPr>
                <w:rFonts w:ascii="Times New Roman" w:hAnsi="Times New Roman" w:cs="Times New Roman"/>
                <w:noProof/>
                <w:szCs w:val="24"/>
              </w:rPr>
            </w:rPrChange>
          </w:rPr>
          <w:t>Maneerat, N. 2016. Translation UML Activity Diagram into Colored Petri Net with Inscription.</w:t>
        </w:r>
      </w:ins>
    </w:p>
    <w:p w14:paraId="0635FEE5" w14:textId="77777777" w:rsidR="00DB5F9C" w:rsidRPr="00DB5F9C" w:rsidRDefault="00DB5F9C" w:rsidP="00DB5F9C">
      <w:pPr>
        <w:widowControl w:val="0"/>
        <w:autoSpaceDE w:val="0"/>
        <w:autoSpaceDN w:val="0"/>
        <w:adjustRightInd w:val="0"/>
        <w:ind w:left="480" w:hanging="480"/>
        <w:rPr>
          <w:ins w:id="19980" w:author="arkat" w:date="2017-10-19T08:49:00Z"/>
          <w:rFonts w:cs="Calibri"/>
          <w:noProof/>
          <w:szCs w:val="24"/>
          <w:rPrChange w:id="19981" w:author="arkat" w:date="2017-10-19T08:49:00Z">
            <w:rPr>
              <w:ins w:id="19982" w:author="arkat" w:date="2017-10-19T08:49:00Z"/>
              <w:rFonts w:ascii="Times New Roman" w:hAnsi="Times New Roman" w:cs="Times New Roman"/>
              <w:noProof/>
              <w:szCs w:val="24"/>
            </w:rPr>
          </w:rPrChange>
        </w:rPr>
        <w:pPrChange w:id="19983" w:author="arkat" w:date="2017-10-19T08:49:00Z">
          <w:pPr>
            <w:widowControl w:val="0"/>
            <w:autoSpaceDE w:val="0"/>
            <w:autoSpaceDN w:val="0"/>
            <w:adjustRightInd w:val="0"/>
            <w:spacing w:after="140" w:line="288" w:lineRule="auto"/>
            <w:ind w:left="480" w:hanging="480"/>
          </w:pPr>
        </w:pPrChange>
      </w:pPr>
      <w:ins w:id="19984" w:author="arkat" w:date="2017-10-19T08:49:00Z">
        <w:r w:rsidRPr="00DB5F9C">
          <w:rPr>
            <w:rFonts w:cs="Calibri"/>
            <w:noProof/>
            <w:szCs w:val="24"/>
            <w:rPrChange w:id="19985" w:author="arkat" w:date="2017-10-19T08:49:00Z">
              <w:rPr>
                <w:rFonts w:ascii="Times New Roman" w:hAnsi="Times New Roman" w:cs="Times New Roman"/>
                <w:noProof/>
                <w:szCs w:val="24"/>
              </w:rPr>
            </w:rPrChange>
          </w:rPr>
          <w:t xml:space="preserve">Mendling, J. &amp; Nüttgens, M. 2006. EPC markup language (EPML): an XML-based interchange format for event-driven process chains (EPC). </w:t>
        </w:r>
        <w:r w:rsidRPr="00DB5F9C">
          <w:rPr>
            <w:rFonts w:cs="Calibri"/>
            <w:i/>
            <w:iCs/>
            <w:noProof/>
            <w:szCs w:val="24"/>
            <w:rPrChange w:id="19986" w:author="arkat" w:date="2017-10-19T08:49:00Z">
              <w:rPr>
                <w:rFonts w:ascii="Times New Roman" w:hAnsi="Times New Roman" w:cs="Times New Roman"/>
                <w:i/>
                <w:iCs/>
                <w:noProof/>
                <w:szCs w:val="24"/>
              </w:rPr>
            </w:rPrChange>
          </w:rPr>
          <w:t>Information Systems and e-Business Management</w:t>
        </w:r>
        <w:r w:rsidRPr="00DB5F9C">
          <w:rPr>
            <w:rFonts w:cs="Calibri"/>
            <w:noProof/>
            <w:szCs w:val="24"/>
            <w:rPrChange w:id="19987" w:author="arkat" w:date="2017-10-19T08:49:00Z">
              <w:rPr>
                <w:rFonts w:ascii="Times New Roman" w:hAnsi="Times New Roman" w:cs="Times New Roman"/>
                <w:noProof/>
                <w:szCs w:val="24"/>
              </w:rPr>
            </w:rPrChange>
          </w:rPr>
          <w:t>, 4(3): 245–263. Tersedia di http://link.springer.com/10.1007/s10257-005-0026-1 [Accessed 18 September 2017].</w:t>
        </w:r>
      </w:ins>
    </w:p>
    <w:p w14:paraId="608051DC" w14:textId="77777777" w:rsidR="00DB5F9C" w:rsidRPr="00DB5F9C" w:rsidRDefault="00DB5F9C" w:rsidP="00DB5F9C">
      <w:pPr>
        <w:widowControl w:val="0"/>
        <w:autoSpaceDE w:val="0"/>
        <w:autoSpaceDN w:val="0"/>
        <w:adjustRightInd w:val="0"/>
        <w:ind w:left="480" w:hanging="480"/>
        <w:rPr>
          <w:ins w:id="19988" w:author="arkat" w:date="2017-10-19T08:49:00Z"/>
          <w:rFonts w:cs="Calibri"/>
          <w:noProof/>
          <w:szCs w:val="24"/>
          <w:rPrChange w:id="19989" w:author="arkat" w:date="2017-10-19T08:49:00Z">
            <w:rPr>
              <w:ins w:id="19990" w:author="arkat" w:date="2017-10-19T08:49:00Z"/>
              <w:rFonts w:ascii="Times New Roman" w:hAnsi="Times New Roman" w:cs="Times New Roman"/>
              <w:noProof/>
              <w:szCs w:val="24"/>
            </w:rPr>
          </w:rPrChange>
        </w:rPr>
        <w:pPrChange w:id="19991" w:author="arkat" w:date="2017-10-19T08:49:00Z">
          <w:pPr>
            <w:widowControl w:val="0"/>
            <w:autoSpaceDE w:val="0"/>
            <w:autoSpaceDN w:val="0"/>
            <w:adjustRightInd w:val="0"/>
            <w:spacing w:after="140" w:line="288" w:lineRule="auto"/>
            <w:ind w:left="480" w:hanging="480"/>
          </w:pPr>
        </w:pPrChange>
      </w:pPr>
      <w:ins w:id="19992" w:author="arkat" w:date="2017-10-19T08:49:00Z">
        <w:r w:rsidRPr="00DB5F9C">
          <w:rPr>
            <w:rFonts w:cs="Calibri"/>
            <w:noProof/>
            <w:szCs w:val="24"/>
            <w:rPrChange w:id="19993" w:author="arkat" w:date="2017-10-19T08:49:00Z">
              <w:rPr>
                <w:rFonts w:ascii="Times New Roman" w:hAnsi="Times New Roman" w:cs="Times New Roman"/>
                <w:noProof/>
                <w:szCs w:val="24"/>
              </w:rPr>
            </w:rPrChange>
          </w:rPr>
          <w:t xml:space="preserve">Mens, T. &amp; Gorp, P. Van 2006. A taxonomy of model transformation. </w:t>
        </w:r>
        <w:r w:rsidRPr="00DB5F9C">
          <w:rPr>
            <w:rFonts w:cs="Calibri"/>
            <w:i/>
            <w:iCs/>
            <w:noProof/>
            <w:szCs w:val="24"/>
            <w:rPrChange w:id="19994" w:author="arkat" w:date="2017-10-19T08:49:00Z">
              <w:rPr>
                <w:rFonts w:ascii="Times New Roman" w:hAnsi="Times New Roman" w:cs="Times New Roman"/>
                <w:i/>
                <w:iCs/>
                <w:noProof/>
                <w:szCs w:val="24"/>
              </w:rPr>
            </w:rPrChange>
          </w:rPr>
          <w:t>Electronic Notes in Theoretical Computer Science</w:t>
        </w:r>
        <w:r w:rsidRPr="00DB5F9C">
          <w:rPr>
            <w:rFonts w:cs="Calibri"/>
            <w:noProof/>
            <w:szCs w:val="24"/>
            <w:rPrChange w:id="19995" w:author="arkat" w:date="2017-10-19T08:49:00Z">
              <w:rPr>
                <w:rFonts w:ascii="Times New Roman" w:hAnsi="Times New Roman" w:cs="Times New Roman"/>
                <w:noProof/>
                <w:szCs w:val="24"/>
              </w:rPr>
            </w:rPrChange>
          </w:rPr>
          <w:t>. Tersedia di http://www.sciencedirect.com/science/article/pii/S1571066106001435 [Accessed 4 Februari 2017].</w:t>
        </w:r>
      </w:ins>
    </w:p>
    <w:p w14:paraId="35D14761" w14:textId="77777777" w:rsidR="00DB5F9C" w:rsidRPr="00DB5F9C" w:rsidRDefault="00DB5F9C" w:rsidP="00DB5F9C">
      <w:pPr>
        <w:widowControl w:val="0"/>
        <w:autoSpaceDE w:val="0"/>
        <w:autoSpaceDN w:val="0"/>
        <w:adjustRightInd w:val="0"/>
        <w:ind w:left="480" w:hanging="480"/>
        <w:rPr>
          <w:ins w:id="19996" w:author="arkat" w:date="2017-10-19T08:49:00Z"/>
          <w:rFonts w:cs="Calibri"/>
          <w:noProof/>
          <w:szCs w:val="24"/>
          <w:rPrChange w:id="19997" w:author="arkat" w:date="2017-10-19T08:49:00Z">
            <w:rPr>
              <w:ins w:id="19998" w:author="arkat" w:date="2017-10-19T08:49:00Z"/>
              <w:rFonts w:ascii="Times New Roman" w:hAnsi="Times New Roman" w:cs="Times New Roman"/>
              <w:noProof/>
              <w:szCs w:val="24"/>
            </w:rPr>
          </w:rPrChange>
        </w:rPr>
        <w:pPrChange w:id="19999" w:author="arkat" w:date="2017-10-19T08:49:00Z">
          <w:pPr>
            <w:widowControl w:val="0"/>
            <w:autoSpaceDE w:val="0"/>
            <w:autoSpaceDN w:val="0"/>
            <w:adjustRightInd w:val="0"/>
            <w:spacing w:after="140" w:line="288" w:lineRule="auto"/>
            <w:ind w:left="480" w:hanging="480"/>
          </w:pPr>
        </w:pPrChange>
      </w:pPr>
      <w:ins w:id="20000" w:author="arkat" w:date="2017-10-19T08:49:00Z">
        <w:r w:rsidRPr="00DB5F9C">
          <w:rPr>
            <w:rFonts w:cs="Calibri"/>
            <w:noProof/>
            <w:szCs w:val="24"/>
            <w:rPrChange w:id="20001" w:author="arkat" w:date="2017-10-19T08:49:00Z">
              <w:rPr>
                <w:rFonts w:ascii="Times New Roman" w:hAnsi="Times New Roman" w:cs="Times New Roman"/>
                <w:noProof/>
                <w:szCs w:val="24"/>
              </w:rPr>
            </w:rPrChange>
          </w:rPr>
          <w:t xml:space="preserve">Menteri, P., Aparatur, P., Birokrasi, D.A.N.R., Negara, P.A. &amp; Birokrasi, D.A.N.R. 2011. </w:t>
        </w:r>
        <w:r w:rsidRPr="00DB5F9C">
          <w:rPr>
            <w:rFonts w:cs="Calibri"/>
            <w:i/>
            <w:iCs/>
            <w:noProof/>
            <w:szCs w:val="24"/>
            <w:rPrChange w:id="20002" w:author="arkat" w:date="2017-10-19T08:49:00Z">
              <w:rPr>
                <w:rFonts w:ascii="Times New Roman" w:hAnsi="Times New Roman" w:cs="Times New Roman"/>
                <w:i/>
                <w:iCs/>
                <w:noProof/>
                <w:szCs w:val="24"/>
              </w:rPr>
            </w:rPrChange>
          </w:rPr>
          <w:t>Pedoman Penataan Tatalaksana ( Business Process )</w:t>
        </w:r>
        <w:r w:rsidRPr="00DB5F9C">
          <w:rPr>
            <w:rFonts w:cs="Calibri"/>
            <w:noProof/>
            <w:szCs w:val="24"/>
            <w:rPrChange w:id="20003" w:author="arkat" w:date="2017-10-19T08:49:00Z">
              <w:rPr>
                <w:rFonts w:ascii="Times New Roman" w:hAnsi="Times New Roman" w:cs="Times New Roman"/>
                <w:noProof/>
                <w:szCs w:val="24"/>
              </w:rPr>
            </w:rPrChange>
          </w:rPr>
          <w:t>. 6 ed. Indonesia: https://www.menpan.go.id/jdih/category/35-raker-riau-27-30-mar-2012?download=2785:kedeputian-4-tatalaksana-penataan-tatalaksana. Tersedia di https://www.menpan.go.id/jdih/category/35-raker-riau-27-30-mar-2012?download=2785:kedeputian-4-tatalaksana-penataan-tatalaksana.</w:t>
        </w:r>
      </w:ins>
    </w:p>
    <w:p w14:paraId="38AC21A4" w14:textId="77777777" w:rsidR="00DB5F9C" w:rsidRPr="00DB5F9C" w:rsidRDefault="00DB5F9C" w:rsidP="00DB5F9C">
      <w:pPr>
        <w:widowControl w:val="0"/>
        <w:autoSpaceDE w:val="0"/>
        <w:autoSpaceDN w:val="0"/>
        <w:adjustRightInd w:val="0"/>
        <w:ind w:left="480" w:hanging="480"/>
        <w:rPr>
          <w:ins w:id="20004" w:author="arkat" w:date="2017-10-19T08:49:00Z"/>
          <w:rFonts w:cs="Calibri"/>
          <w:noProof/>
          <w:szCs w:val="24"/>
          <w:rPrChange w:id="20005" w:author="arkat" w:date="2017-10-19T08:49:00Z">
            <w:rPr>
              <w:ins w:id="20006" w:author="arkat" w:date="2017-10-19T08:49:00Z"/>
              <w:rFonts w:ascii="Times New Roman" w:hAnsi="Times New Roman" w:cs="Times New Roman"/>
              <w:noProof/>
              <w:szCs w:val="24"/>
            </w:rPr>
          </w:rPrChange>
        </w:rPr>
        <w:pPrChange w:id="20007" w:author="arkat" w:date="2017-10-19T08:49:00Z">
          <w:pPr>
            <w:widowControl w:val="0"/>
            <w:autoSpaceDE w:val="0"/>
            <w:autoSpaceDN w:val="0"/>
            <w:adjustRightInd w:val="0"/>
            <w:spacing w:after="140" w:line="288" w:lineRule="auto"/>
            <w:ind w:left="480" w:hanging="480"/>
          </w:pPr>
        </w:pPrChange>
      </w:pPr>
      <w:ins w:id="20008" w:author="arkat" w:date="2017-10-19T08:49:00Z">
        <w:r w:rsidRPr="00DB5F9C">
          <w:rPr>
            <w:rFonts w:cs="Calibri"/>
            <w:noProof/>
            <w:szCs w:val="24"/>
            <w:rPrChange w:id="20009" w:author="arkat" w:date="2017-10-19T08:49:00Z">
              <w:rPr>
                <w:rFonts w:ascii="Times New Roman" w:hAnsi="Times New Roman" w:cs="Times New Roman"/>
                <w:noProof/>
                <w:szCs w:val="24"/>
              </w:rPr>
            </w:rPrChange>
          </w:rPr>
          <w:t xml:space="preserve">Mouline, S. &amp; Lyazidi, A. 2013. Formal Verification of BPMN Models using Petri Nets. </w:t>
        </w:r>
        <w:r w:rsidRPr="00DB5F9C">
          <w:rPr>
            <w:rFonts w:cs="Calibri"/>
            <w:i/>
            <w:iCs/>
            <w:noProof/>
            <w:szCs w:val="24"/>
            <w:rPrChange w:id="20010" w:author="arkat" w:date="2017-10-19T08:49:00Z">
              <w:rPr>
                <w:rFonts w:ascii="Times New Roman" w:hAnsi="Times New Roman" w:cs="Times New Roman"/>
                <w:i/>
                <w:iCs/>
                <w:noProof/>
                <w:szCs w:val="24"/>
              </w:rPr>
            </w:rPrChange>
          </w:rPr>
          <w:t>Maroc 2013, The 1st International Workshop on Models and Algorithms for Reliable and Open Computing</w:t>
        </w:r>
        <w:r w:rsidRPr="00DB5F9C">
          <w:rPr>
            <w:rFonts w:cs="Calibri"/>
            <w:noProof/>
            <w:szCs w:val="24"/>
            <w:rPrChange w:id="20011" w:author="arkat" w:date="2017-10-19T08:49:00Z">
              <w:rPr>
                <w:rFonts w:ascii="Times New Roman" w:hAnsi="Times New Roman" w:cs="Times New Roman"/>
                <w:noProof/>
                <w:szCs w:val="24"/>
              </w:rPr>
            </w:rPrChange>
          </w:rPr>
          <w:t>, (April): 0–4. Tersedia di http://www.researchgate.net/publication/260025138_Formal_Verification_of_BPMN_Models_using_Petri_Nets.</w:t>
        </w:r>
      </w:ins>
    </w:p>
    <w:p w14:paraId="3E935C68" w14:textId="77777777" w:rsidR="00DB5F9C" w:rsidRPr="00DB5F9C" w:rsidRDefault="00DB5F9C" w:rsidP="00DB5F9C">
      <w:pPr>
        <w:widowControl w:val="0"/>
        <w:autoSpaceDE w:val="0"/>
        <w:autoSpaceDN w:val="0"/>
        <w:adjustRightInd w:val="0"/>
        <w:ind w:left="480" w:hanging="480"/>
        <w:rPr>
          <w:ins w:id="20012" w:author="arkat" w:date="2017-10-19T08:49:00Z"/>
          <w:rFonts w:cs="Calibri"/>
          <w:noProof/>
          <w:szCs w:val="24"/>
          <w:rPrChange w:id="20013" w:author="arkat" w:date="2017-10-19T08:49:00Z">
            <w:rPr>
              <w:ins w:id="20014" w:author="arkat" w:date="2017-10-19T08:49:00Z"/>
              <w:rFonts w:ascii="Times New Roman" w:hAnsi="Times New Roman" w:cs="Times New Roman"/>
              <w:noProof/>
              <w:szCs w:val="24"/>
            </w:rPr>
          </w:rPrChange>
        </w:rPr>
        <w:pPrChange w:id="20015" w:author="arkat" w:date="2017-10-19T08:49:00Z">
          <w:pPr>
            <w:widowControl w:val="0"/>
            <w:autoSpaceDE w:val="0"/>
            <w:autoSpaceDN w:val="0"/>
            <w:adjustRightInd w:val="0"/>
            <w:spacing w:after="140" w:line="288" w:lineRule="auto"/>
            <w:ind w:left="480" w:hanging="480"/>
          </w:pPr>
        </w:pPrChange>
      </w:pPr>
      <w:ins w:id="20016" w:author="arkat" w:date="2017-10-19T08:49:00Z">
        <w:r w:rsidRPr="00DB5F9C">
          <w:rPr>
            <w:rFonts w:cs="Calibri"/>
            <w:noProof/>
            <w:szCs w:val="24"/>
            <w:rPrChange w:id="20017" w:author="arkat" w:date="2017-10-19T08:49:00Z">
              <w:rPr>
                <w:rFonts w:ascii="Times New Roman" w:hAnsi="Times New Roman" w:cs="Times New Roman"/>
                <w:noProof/>
                <w:szCs w:val="24"/>
              </w:rPr>
            </w:rPrChange>
          </w:rPr>
          <w:t xml:space="preserve">Murzek, M. &amp; Kramler, G. 2007. Business process model transformation issues. </w:t>
        </w:r>
        <w:r w:rsidRPr="00DB5F9C">
          <w:rPr>
            <w:rFonts w:cs="Calibri"/>
            <w:i/>
            <w:iCs/>
            <w:noProof/>
            <w:szCs w:val="24"/>
            <w:rPrChange w:id="20018" w:author="arkat" w:date="2017-10-19T08:49:00Z">
              <w:rPr>
                <w:rFonts w:ascii="Times New Roman" w:hAnsi="Times New Roman" w:cs="Times New Roman"/>
                <w:i/>
                <w:iCs/>
                <w:noProof/>
                <w:szCs w:val="24"/>
              </w:rPr>
            </w:rPrChange>
          </w:rPr>
          <w:t xml:space="preserve">Proceedings of the 9th International Conference on Enterprise Information </w:t>
        </w:r>
        <w:r w:rsidRPr="00DB5F9C">
          <w:rPr>
            <w:rFonts w:cs="Calibri"/>
            <w:i/>
            <w:iCs/>
            <w:noProof/>
            <w:szCs w:val="24"/>
            <w:rPrChange w:id="20019" w:author="arkat" w:date="2017-10-19T08:49:00Z">
              <w:rPr>
                <w:rFonts w:ascii="Times New Roman" w:hAnsi="Times New Roman" w:cs="Times New Roman"/>
                <w:i/>
                <w:iCs/>
                <w:noProof/>
                <w:szCs w:val="24"/>
              </w:rPr>
            </w:rPrChange>
          </w:rPr>
          <w:lastRenderedPageBreak/>
          <w:t>Systems, Madeira, Portugal</w:t>
        </w:r>
        <w:r w:rsidRPr="00DB5F9C">
          <w:rPr>
            <w:rFonts w:cs="Calibri"/>
            <w:noProof/>
            <w:szCs w:val="24"/>
            <w:rPrChange w:id="20020" w:author="arkat" w:date="2017-10-19T08:49:00Z">
              <w:rPr>
                <w:rFonts w:ascii="Times New Roman" w:hAnsi="Times New Roman" w:cs="Times New Roman"/>
                <w:noProof/>
                <w:szCs w:val="24"/>
              </w:rPr>
            </w:rPrChange>
          </w:rPr>
          <w:t>, 3: 144–151. Tersedia di http://publik.tuwien.ac.at/files/pub-inf_4629.pdf.</w:t>
        </w:r>
      </w:ins>
    </w:p>
    <w:p w14:paraId="364CD4BA" w14:textId="77777777" w:rsidR="00DB5F9C" w:rsidRPr="00DB5F9C" w:rsidRDefault="00DB5F9C" w:rsidP="00DB5F9C">
      <w:pPr>
        <w:widowControl w:val="0"/>
        <w:autoSpaceDE w:val="0"/>
        <w:autoSpaceDN w:val="0"/>
        <w:adjustRightInd w:val="0"/>
        <w:ind w:left="480" w:hanging="480"/>
        <w:rPr>
          <w:ins w:id="20021" w:author="arkat" w:date="2017-10-19T08:49:00Z"/>
          <w:rFonts w:cs="Calibri"/>
          <w:noProof/>
          <w:szCs w:val="24"/>
          <w:rPrChange w:id="20022" w:author="arkat" w:date="2017-10-19T08:49:00Z">
            <w:rPr>
              <w:ins w:id="20023" w:author="arkat" w:date="2017-10-19T08:49:00Z"/>
              <w:rFonts w:ascii="Times New Roman" w:hAnsi="Times New Roman" w:cs="Times New Roman"/>
              <w:noProof/>
              <w:szCs w:val="24"/>
            </w:rPr>
          </w:rPrChange>
        </w:rPr>
        <w:pPrChange w:id="20024" w:author="arkat" w:date="2017-10-19T08:49:00Z">
          <w:pPr>
            <w:widowControl w:val="0"/>
            <w:autoSpaceDE w:val="0"/>
            <w:autoSpaceDN w:val="0"/>
            <w:adjustRightInd w:val="0"/>
            <w:spacing w:after="140" w:line="288" w:lineRule="auto"/>
            <w:ind w:left="480" w:hanging="480"/>
          </w:pPr>
        </w:pPrChange>
      </w:pPr>
      <w:ins w:id="20025" w:author="arkat" w:date="2017-10-19T08:49:00Z">
        <w:r w:rsidRPr="00DB5F9C">
          <w:rPr>
            <w:rFonts w:cs="Calibri"/>
            <w:noProof/>
            <w:szCs w:val="24"/>
            <w:rPrChange w:id="20026" w:author="arkat" w:date="2017-10-19T08:49:00Z">
              <w:rPr>
                <w:rFonts w:ascii="Times New Roman" w:hAnsi="Times New Roman" w:cs="Times New Roman"/>
                <w:noProof/>
                <w:szCs w:val="24"/>
              </w:rPr>
            </w:rPrChange>
          </w:rPr>
          <w:t xml:space="preserve">Nunamaker, J., Chen, M. &amp; Purdin, T. 1991. </w:t>
        </w:r>
        <w:r w:rsidRPr="00DB5F9C">
          <w:rPr>
            <w:rFonts w:cs="Calibri"/>
            <w:i/>
            <w:iCs/>
            <w:noProof/>
            <w:szCs w:val="24"/>
            <w:rPrChange w:id="20027" w:author="arkat" w:date="2017-10-19T08:49:00Z">
              <w:rPr>
                <w:rFonts w:ascii="Times New Roman" w:hAnsi="Times New Roman" w:cs="Times New Roman"/>
                <w:i/>
                <w:iCs/>
                <w:noProof/>
                <w:szCs w:val="24"/>
              </w:rPr>
            </w:rPrChange>
          </w:rPr>
          <w:t>Systems development in Information Systems research</w:t>
        </w:r>
        <w:r w:rsidRPr="00DB5F9C">
          <w:rPr>
            <w:rFonts w:cs="Calibri"/>
            <w:noProof/>
            <w:szCs w:val="24"/>
            <w:rPrChange w:id="20028" w:author="arkat" w:date="2017-10-19T08:49:00Z">
              <w:rPr>
                <w:rFonts w:ascii="Times New Roman" w:hAnsi="Times New Roman" w:cs="Times New Roman"/>
                <w:noProof/>
                <w:szCs w:val="24"/>
              </w:rPr>
            </w:rPrChange>
          </w:rPr>
          <w:t xml:space="preserve">. </w:t>
        </w:r>
        <w:r w:rsidRPr="00DB5F9C">
          <w:rPr>
            <w:rFonts w:cs="Calibri"/>
            <w:i/>
            <w:iCs/>
            <w:noProof/>
            <w:szCs w:val="24"/>
            <w:rPrChange w:id="20029" w:author="arkat" w:date="2017-10-19T08:49:00Z">
              <w:rPr>
                <w:rFonts w:ascii="Times New Roman" w:hAnsi="Times New Roman" w:cs="Times New Roman"/>
                <w:i/>
                <w:iCs/>
                <w:noProof/>
                <w:szCs w:val="24"/>
              </w:rPr>
            </w:rPrChange>
          </w:rPr>
          <w:t>Journal of Management Information Systems</w:t>
        </w:r>
        <w:r w:rsidRPr="00DB5F9C">
          <w:rPr>
            <w:rFonts w:cs="Calibri"/>
            <w:noProof/>
            <w:szCs w:val="24"/>
            <w:rPrChange w:id="20030" w:author="arkat" w:date="2017-10-19T08:49:00Z">
              <w:rPr>
                <w:rFonts w:ascii="Times New Roman" w:hAnsi="Times New Roman" w:cs="Times New Roman"/>
                <w:noProof/>
                <w:szCs w:val="24"/>
              </w:rPr>
            </w:rPrChange>
          </w:rPr>
          <w:t>, .</w:t>
        </w:r>
      </w:ins>
    </w:p>
    <w:p w14:paraId="3C89C055" w14:textId="77777777" w:rsidR="00DB5F9C" w:rsidRPr="00DB5F9C" w:rsidRDefault="00DB5F9C" w:rsidP="00DB5F9C">
      <w:pPr>
        <w:widowControl w:val="0"/>
        <w:autoSpaceDE w:val="0"/>
        <w:autoSpaceDN w:val="0"/>
        <w:adjustRightInd w:val="0"/>
        <w:ind w:left="480" w:hanging="480"/>
        <w:rPr>
          <w:ins w:id="20031" w:author="arkat" w:date="2017-10-19T08:49:00Z"/>
          <w:rFonts w:cs="Calibri"/>
          <w:noProof/>
          <w:szCs w:val="24"/>
          <w:rPrChange w:id="20032" w:author="arkat" w:date="2017-10-19T08:49:00Z">
            <w:rPr>
              <w:ins w:id="20033" w:author="arkat" w:date="2017-10-19T08:49:00Z"/>
              <w:rFonts w:ascii="Times New Roman" w:hAnsi="Times New Roman" w:cs="Times New Roman"/>
              <w:noProof/>
              <w:szCs w:val="24"/>
            </w:rPr>
          </w:rPrChange>
        </w:rPr>
        <w:pPrChange w:id="20034" w:author="arkat" w:date="2017-10-19T08:49:00Z">
          <w:pPr>
            <w:widowControl w:val="0"/>
            <w:autoSpaceDE w:val="0"/>
            <w:autoSpaceDN w:val="0"/>
            <w:adjustRightInd w:val="0"/>
            <w:spacing w:after="140" w:line="288" w:lineRule="auto"/>
            <w:ind w:left="480" w:hanging="480"/>
          </w:pPr>
        </w:pPrChange>
      </w:pPr>
      <w:ins w:id="20035" w:author="arkat" w:date="2017-10-19T08:49:00Z">
        <w:r w:rsidRPr="00DB5F9C">
          <w:rPr>
            <w:rFonts w:cs="Calibri"/>
            <w:noProof/>
            <w:szCs w:val="24"/>
            <w:rPrChange w:id="20036" w:author="arkat" w:date="2017-10-19T08:49:00Z">
              <w:rPr>
                <w:rFonts w:ascii="Times New Roman" w:hAnsi="Times New Roman" w:cs="Times New Roman"/>
                <w:noProof/>
                <w:szCs w:val="24"/>
              </w:rPr>
            </w:rPrChange>
          </w:rPr>
          <w:t xml:space="preserve">Object Management Group (OMG) 2011. Business Process Model and Notation (BPMN) Version 2.0. </w:t>
        </w:r>
        <w:r w:rsidRPr="00DB5F9C">
          <w:rPr>
            <w:rFonts w:cs="Calibri"/>
            <w:i/>
            <w:iCs/>
            <w:noProof/>
            <w:szCs w:val="24"/>
            <w:rPrChange w:id="20037" w:author="arkat" w:date="2017-10-19T08:49:00Z">
              <w:rPr>
                <w:rFonts w:ascii="Times New Roman" w:hAnsi="Times New Roman" w:cs="Times New Roman"/>
                <w:i/>
                <w:iCs/>
                <w:noProof/>
                <w:szCs w:val="24"/>
              </w:rPr>
            </w:rPrChange>
          </w:rPr>
          <w:t>Business</w:t>
        </w:r>
        <w:r w:rsidRPr="00DB5F9C">
          <w:rPr>
            <w:rFonts w:cs="Calibri"/>
            <w:noProof/>
            <w:szCs w:val="24"/>
            <w:rPrChange w:id="20038" w:author="arkat" w:date="2017-10-19T08:49:00Z">
              <w:rPr>
                <w:rFonts w:ascii="Times New Roman" w:hAnsi="Times New Roman" w:cs="Times New Roman"/>
                <w:noProof/>
                <w:szCs w:val="24"/>
              </w:rPr>
            </w:rPrChange>
          </w:rPr>
          <w:t>, 50(January): 170. Tersedia di http://www.oatsolutions.com.br/artigos/SpecBPMN_v2.pdf.</w:t>
        </w:r>
      </w:ins>
    </w:p>
    <w:p w14:paraId="0BA451C7" w14:textId="77777777" w:rsidR="00DB5F9C" w:rsidRPr="00DB5F9C" w:rsidRDefault="00DB5F9C" w:rsidP="00DB5F9C">
      <w:pPr>
        <w:widowControl w:val="0"/>
        <w:autoSpaceDE w:val="0"/>
        <w:autoSpaceDN w:val="0"/>
        <w:adjustRightInd w:val="0"/>
        <w:ind w:left="480" w:hanging="480"/>
        <w:rPr>
          <w:ins w:id="20039" w:author="arkat" w:date="2017-10-19T08:49:00Z"/>
          <w:rFonts w:cs="Calibri"/>
          <w:noProof/>
          <w:szCs w:val="24"/>
          <w:rPrChange w:id="20040" w:author="arkat" w:date="2017-10-19T08:49:00Z">
            <w:rPr>
              <w:ins w:id="20041" w:author="arkat" w:date="2017-10-19T08:49:00Z"/>
              <w:rFonts w:ascii="Times New Roman" w:hAnsi="Times New Roman" w:cs="Times New Roman"/>
              <w:noProof/>
              <w:szCs w:val="24"/>
            </w:rPr>
          </w:rPrChange>
        </w:rPr>
        <w:pPrChange w:id="20042" w:author="arkat" w:date="2017-10-19T08:49:00Z">
          <w:pPr>
            <w:widowControl w:val="0"/>
            <w:autoSpaceDE w:val="0"/>
            <w:autoSpaceDN w:val="0"/>
            <w:adjustRightInd w:val="0"/>
            <w:spacing w:after="140" w:line="288" w:lineRule="auto"/>
            <w:ind w:left="480" w:hanging="480"/>
          </w:pPr>
        </w:pPrChange>
      </w:pPr>
      <w:ins w:id="20043" w:author="arkat" w:date="2017-10-19T08:49:00Z">
        <w:r w:rsidRPr="00DB5F9C">
          <w:rPr>
            <w:rFonts w:cs="Calibri"/>
            <w:noProof/>
            <w:szCs w:val="24"/>
            <w:rPrChange w:id="20044" w:author="arkat" w:date="2017-10-19T08:49:00Z">
              <w:rPr>
                <w:rFonts w:ascii="Times New Roman" w:hAnsi="Times New Roman" w:cs="Times New Roman"/>
                <w:noProof/>
                <w:szCs w:val="24"/>
              </w:rPr>
            </w:rPrChange>
          </w:rPr>
          <w:t xml:space="preserve">Omg 2006. Meta Object Facility ( MOF ) Core Specification. </w:t>
        </w:r>
        <w:r w:rsidRPr="00DB5F9C">
          <w:rPr>
            <w:rFonts w:cs="Calibri"/>
            <w:i/>
            <w:iCs/>
            <w:noProof/>
            <w:szCs w:val="24"/>
            <w:rPrChange w:id="20045" w:author="arkat" w:date="2017-10-19T08:49:00Z">
              <w:rPr>
                <w:rFonts w:ascii="Times New Roman" w:hAnsi="Times New Roman" w:cs="Times New Roman"/>
                <w:i/>
                <w:iCs/>
                <w:noProof/>
                <w:szCs w:val="24"/>
              </w:rPr>
            </w:rPrChange>
          </w:rPr>
          <w:t>Management</w:t>
        </w:r>
        <w:r w:rsidRPr="00DB5F9C">
          <w:rPr>
            <w:rFonts w:cs="Calibri"/>
            <w:noProof/>
            <w:szCs w:val="24"/>
            <w:rPrChange w:id="20046" w:author="arkat" w:date="2017-10-19T08:49:00Z">
              <w:rPr>
                <w:rFonts w:ascii="Times New Roman" w:hAnsi="Times New Roman" w:cs="Times New Roman"/>
                <w:noProof/>
                <w:szCs w:val="24"/>
              </w:rPr>
            </w:rPrChange>
          </w:rPr>
          <w:t>, 80907(January): 1–76. Tersedia di http://www.omg.org/spec/MOF/2.0/.</w:t>
        </w:r>
      </w:ins>
    </w:p>
    <w:p w14:paraId="39E1EB0D" w14:textId="77777777" w:rsidR="00DB5F9C" w:rsidRPr="00DB5F9C" w:rsidRDefault="00DB5F9C" w:rsidP="00DB5F9C">
      <w:pPr>
        <w:widowControl w:val="0"/>
        <w:autoSpaceDE w:val="0"/>
        <w:autoSpaceDN w:val="0"/>
        <w:adjustRightInd w:val="0"/>
        <w:ind w:left="480" w:hanging="480"/>
        <w:rPr>
          <w:ins w:id="20047" w:author="arkat" w:date="2017-10-19T08:49:00Z"/>
          <w:rFonts w:cs="Calibri"/>
          <w:noProof/>
          <w:szCs w:val="24"/>
          <w:rPrChange w:id="20048" w:author="arkat" w:date="2017-10-19T08:49:00Z">
            <w:rPr>
              <w:ins w:id="20049" w:author="arkat" w:date="2017-10-19T08:49:00Z"/>
              <w:rFonts w:ascii="Times New Roman" w:hAnsi="Times New Roman" w:cs="Times New Roman"/>
              <w:noProof/>
              <w:szCs w:val="24"/>
            </w:rPr>
          </w:rPrChange>
        </w:rPr>
        <w:pPrChange w:id="20050" w:author="arkat" w:date="2017-10-19T08:49:00Z">
          <w:pPr>
            <w:widowControl w:val="0"/>
            <w:autoSpaceDE w:val="0"/>
            <w:autoSpaceDN w:val="0"/>
            <w:adjustRightInd w:val="0"/>
            <w:spacing w:after="140" w:line="288" w:lineRule="auto"/>
            <w:ind w:left="480" w:hanging="480"/>
          </w:pPr>
        </w:pPrChange>
      </w:pPr>
      <w:ins w:id="20051" w:author="arkat" w:date="2017-10-19T08:49:00Z">
        <w:r w:rsidRPr="00DB5F9C">
          <w:rPr>
            <w:rFonts w:cs="Calibri"/>
            <w:noProof/>
            <w:szCs w:val="24"/>
            <w:rPrChange w:id="20052" w:author="arkat" w:date="2017-10-19T08:49:00Z">
              <w:rPr>
                <w:rFonts w:ascii="Times New Roman" w:hAnsi="Times New Roman" w:cs="Times New Roman"/>
                <w:noProof/>
                <w:szCs w:val="24"/>
              </w:rPr>
            </w:rPrChange>
          </w:rPr>
          <w:t xml:space="preserve">OMG 2011. Business Process Model and Notation ( BPMN ) Version 2.0. </w:t>
        </w:r>
        <w:r w:rsidRPr="00DB5F9C">
          <w:rPr>
            <w:rFonts w:cs="Calibri"/>
            <w:i/>
            <w:iCs/>
            <w:noProof/>
            <w:szCs w:val="24"/>
            <w:rPrChange w:id="20053" w:author="arkat" w:date="2017-10-19T08:49:00Z">
              <w:rPr>
                <w:rFonts w:ascii="Times New Roman" w:hAnsi="Times New Roman" w:cs="Times New Roman"/>
                <w:i/>
                <w:iCs/>
                <w:noProof/>
                <w:szCs w:val="24"/>
              </w:rPr>
            </w:rPrChange>
          </w:rPr>
          <w:t>Business</w:t>
        </w:r>
        <w:r w:rsidRPr="00DB5F9C">
          <w:rPr>
            <w:rFonts w:cs="Calibri"/>
            <w:noProof/>
            <w:szCs w:val="24"/>
            <w:rPrChange w:id="20054" w:author="arkat" w:date="2017-10-19T08:49:00Z">
              <w:rPr>
                <w:rFonts w:ascii="Times New Roman" w:hAnsi="Times New Roman" w:cs="Times New Roman"/>
                <w:noProof/>
                <w:szCs w:val="24"/>
              </w:rPr>
            </w:rPrChange>
          </w:rPr>
          <w:t>, 50(January): 504–507. Tersedia di http://www.omg.org/spec/BPMN/2.0.</w:t>
        </w:r>
      </w:ins>
    </w:p>
    <w:p w14:paraId="2B032E8F" w14:textId="77777777" w:rsidR="00DB5F9C" w:rsidRPr="00DB5F9C" w:rsidRDefault="00DB5F9C" w:rsidP="00DB5F9C">
      <w:pPr>
        <w:widowControl w:val="0"/>
        <w:autoSpaceDE w:val="0"/>
        <w:autoSpaceDN w:val="0"/>
        <w:adjustRightInd w:val="0"/>
        <w:ind w:left="480" w:hanging="480"/>
        <w:rPr>
          <w:ins w:id="20055" w:author="arkat" w:date="2017-10-19T08:49:00Z"/>
          <w:rFonts w:cs="Calibri"/>
          <w:noProof/>
          <w:szCs w:val="24"/>
          <w:rPrChange w:id="20056" w:author="arkat" w:date="2017-10-19T08:49:00Z">
            <w:rPr>
              <w:ins w:id="20057" w:author="arkat" w:date="2017-10-19T08:49:00Z"/>
              <w:rFonts w:ascii="Times New Roman" w:hAnsi="Times New Roman" w:cs="Times New Roman"/>
              <w:noProof/>
              <w:szCs w:val="24"/>
            </w:rPr>
          </w:rPrChange>
        </w:rPr>
        <w:pPrChange w:id="20058" w:author="arkat" w:date="2017-10-19T08:49:00Z">
          <w:pPr>
            <w:widowControl w:val="0"/>
            <w:autoSpaceDE w:val="0"/>
            <w:autoSpaceDN w:val="0"/>
            <w:adjustRightInd w:val="0"/>
            <w:spacing w:after="140" w:line="288" w:lineRule="auto"/>
            <w:ind w:left="480" w:hanging="480"/>
          </w:pPr>
        </w:pPrChange>
      </w:pPr>
      <w:ins w:id="20059" w:author="arkat" w:date="2017-10-19T08:49:00Z">
        <w:r w:rsidRPr="00DB5F9C">
          <w:rPr>
            <w:rFonts w:cs="Calibri"/>
            <w:noProof/>
            <w:szCs w:val="24"/>
            <w:rPrChange w:id="20060" w:author="arkat" w:date="2017-10-19T08:49:00Z">
              <w:rPr>
                <w:rFonts w:ascii="Times New Roman" w:hAnsi="Times New Roman" w:cs="Times New Roman"/>
                <w:noProof/>
                <w:szCs w:val="24"/>
              </w:rPr>
            </w:rPrChange>
          </w:rPr>
          <w:t xml:space="preserve">Ouyang, C., van der Aalst, W.M.P., Aalst, W. Van Der, Dumas, M. &amp; ter Hofstede,  a H.M. 2006. Translating bpmn to bpel. </w:t>
        </w:r>
        <w:r w:rsidRPr="00DB5F9C">
          <w:rPr>
            <w:rFonts w:cs="Calibri"/>
            <w:i/>
            <w:iCs/>
            <w:noProof/>
            <w:szCs w:val="24"/>
            <w:rPrChange w:id="20061" w:author="arkat" w:date="2017-10-19T08:49:00Z">
              <w:rPr>
                <w:rFonts w:ascii="Times New Roman" w:hAnsi="Times New Roman" w:cs="Times New Roman"/>
                <w:i/>
                <w:iCs/>
                <w:noProof/>
                <w:szCs w:val="24"/>
              </w:rPr>
            </w:rPrChange>
          </w:rPr>
          <w:t>BPM Center Report BPM-06-02, BPMcenter. org</w:t>
        </w:r>
        <w:r w:rsidRPr="00DB5F9C">
          <w:rPr>
            <w:rFonts w:cs="Calibri"/>
            <w:noProof/>
            <w:szCs w:val="24"/>
            <w:rPrChange w:id="20062" w:author="arkat" w:date="2017-10-19T08:49:00Z">
              <w:rPr>
                <w:rFonts w:ascii="Times New Roman" w:hAnsi="Times New Roman" w:cs="Times New Roman"/>
                <w:noProof/>
                <w:szCs w:val="24"/>
              </w:rPr>
            </w:rPrChange>
          </w:rPr>
          <w:t>, 1–22.</w:t>
        </w:r>
      </w:ins>
    </w:p>
    <w:p w14:paraId="341DFFD0" w14:textId="77777777" w:rsidR="00DB5F9C" w:rsidRPr="00DB5F9C" w:rsidRDefault="00DB5F9C" w:rsidP="00DB5F9C">
      <w:pPr>
        <w:widowControl w:val="0"/>
        <w:autoSpaceDE w:val="0"/>
        <w:autoSpaceDN w:val="0"/>
        <w:adjustRightInd w:val="0"/>
        <w:ind w:left="480" w:hanging="480"/>
        <w:rPr>
          <w:ins w:id="20063" w:author="arkat" w:date="2017-10-19T08:49:00Z"/>
          <w:rFonts w:cs="Calibri"/>
          <w:noProof/>
          <w:szCs w:val="24"/>
          <w:rPrChange w:id="20064" w:author="arkat" w:date="2017-10-19T08:49:00Z">
            <w:rPr>
              <w:ins w:id="20065" w:author="arkat" w:date="2017-10-19T08:49:00Z"/>
              <w:rFonts w:ascii="Times New Roman" w:hAnsi="Times New Roman" w:cs="Times New Roman"/>
              <w:noProof/>
              <w:szCs w:val="24"/>
            </w:rPr>
          </w:rPrChange>
        </w:rPr>
        <w:pPrChange w:id="20066" w:author="arkat" w:date="2017-10-19T08:49:00Z">
          <w:pPr>
            <w:widowControl w:val="0"/>
            <w:autoSpaceDE w:val="0"/>
            <w:autoSpaceDN w:val="0"/>
            <w:adjustRightInd w:val="0"/>
            <w:spacing w:after="140" w:line="288" w:lineRule="auto"/>
            <w:ind w:left="480" w:hanging="480"/>
          </w:pPr>
        </w:pPrChange>
      </w:pPr>
      <w:ins w:id="20067" w:author="arkat" w:date="2017-10-19T08:49:00Z">
        <w:r w:rsidRPr="00DB5F9C">
          <w:rPr>
            <w:rFonts w:cs="Calibri"/>
            <w:noProof/>
            <w:szCs w:val="24"/>
            <w:rPrChange w:id="20068" w:author="arkat" w:date="2017-10-19T08:49:00Z">
              <w:rPr>
                <w:rFonts w:ascii="Times New Roman" w:hAnsi="Times New Roman" w:cs="Times New Roman"/>
                <w:noProof/>
                <w:szCs w:val="24"/>
              </w:rPr>
            </w:rPrChange>
          </w:rPr>
          <w:t xml:space="preserve">Padilla, L. 2014. Transformation of Business Process Models : A Case Study. </w:t>
        </w:r>
        <w:r w:rsidRPr="00DB5F9C">
          <w:rPr>
            <w:rFonts w:cs="Calibri"/>
            <w:i/>
            <w:iCs/>
            <w:noProof/>
            <w:szCs w:val="24"/>
            <w:rPrChange w:id="20069" w:author="arkat" w:date="2017-10-19T08:49:00Z">
              <w:rPr>
                <w:rFonts w:ascii="Times New Roman" w:hAnsi="Times New Roman" w:cs="Times New Roman"/>
                <w:i/>
                <w:iCs/>
                <w:noProof/>
                <w:szCs w:val="24"/>
              </w:rPr>
            </w:rPrChange>
          </w:rPr>
          <w:t>Lecture Notes in Computer Science</w:t>
        </w:r>
        <w:r w:rsidRPr="00DB5F9C">
          <w:rPr>
            <w:rFonts w:cs="Calibri"/>
            <w:noProof/>
            <w:szCs w:val="24"/>
            <w:rPrChange w:id="20070" w:author="arkat" w:date="2017-10-19T08:49:00Z">
              <w:rPr>
                <w:rFonts w:ascii="Times New Roman" w:hAnsi="Times New Roman" w:cs="Times New Roman"/>
                <w:noProof/>
                <w:szCs w:val="24"/>
              </w:rPr>
            </w:rPrChange>
          </w:rPr>
          <w:t>, 286–298. Tersedia di http://repositorio-aberto.up.pt/handle/10216/71755.</w:t>
        </w:r>
      </w:ins>
    </w:p>
    <w:p w14:paraId="7DEB9C8F" w14:textId="77777777" w:rsidR="00DB5F9C" w:rsidRPr="00DB5F9C" w:rsidRDefault="00DB5F9C" w:rsidP="00DB5F9C">
      <w:pPr>
        <w:widowControl w:val="0"/>
        <w:autoSpaceDE w:val="0"/>
        <w:autoSpaceDN w:val="0"/>
        <w:adjustRightInd w:val="0"/>
        <w:ind w:left="480" w:hanging="480"/>
        <w:rPr>
          <w:ins w:id="20071" w:author="arkat" w:date="2017-10-19T08:49:00Z"/>
          <w:rFonts w:cs="Calibri"/>
          <w:noProof/>
          <w:szCs w:val="24"/>
          <w:rPrChange w:id="20072" w:author="arkat" w:date="2017-10-19T08:49:00Z">
            <w:rPr>
              <w:ins w:id="20073" w:author="arkat" w:date="2017-10-19T08:49:00Z"/>
              <w:rFonts w:ascii="Times New Roman" w:hAnsi="Times New Roman" w:cs="Times New Roman"/>
              <w:noProof/>
              <w:szCs w:val="24"/>
            </w:rPr>
          </w:rPrChange>
        </w:rPr>
        <w:pPrChange w:id="20074" w:author="arkat" w:date="2017-10-19T08:49:00Z">
          <w:pPr>
            <w:widowControl w:val="0"/>
            <w:autoSpaceDE w:val="0"/>
            <w:autoSpaceDN w:val="0"/>
            <w:adjustRightInd w:val="0"/>
            <w:spacing w:after="140" w:line="288" w:lineRule="auto"/>
            <w:ind w:left="480" w:hanging="480"/>
          </w:pPr>
        </w:pPrChange>
      </w:pPr>
      <w:ins w:id="20075" w:author="arkat" w:date="2017-10-19T08:49:00Z">
        <w:r w:rsidRPr="00DB5F9C">
          <w:rPr>
            <w:rFonts w:cs="Calibri"/>
            <w:noProof/>
            <w:szCs w:val="24"/>
            <w:rPrChange w:id="20076" w:author="arkat" w:date="2017-10-19T08:49:00Z">
              <w:rPr>
                <w:rFonts w:ascii="Times New Roman" w:hAnsi="Times New Roman" w:cs="Times New Roman"/>
                <w:noProof/>
                <w:szCs w:val="24"/>
              </w:rPr>
            </w:rPrChange>
          </w:rPr>
          <w:t xml:space="preserve">Raedts, I., Petkovic, M., Usenko, Y.Y.S., van der Werf, J.M.E.M., Groote, J.F. &amp; Somers, L.J. 2007. Transformation of BPMN Models for Behaviour Analysis. </w:t>
        </w:r>
        <w:r w:rsidRPr="00DB5F9C">
          <w:rPr>
            <w:rFonts w:cs="Calibri"/>
            <w:i/>
            <w:iCs/>
            <w:noProof/>
            <w:szCs w:val="24"/>
            <w:rPrChange w:id="20077" w:author="arkat" w:date="2017-10-19T08:49:00Z">
              <w:rPr>
                <w:rFonts w:ascii="Times New Roman" w:hAnsi="Times New Roman" w:cs="Times New Roman"/>
                <w:i/>
                <w:iCs/>
                <w:noProof/>
                <w:szCs w:val="24"/>
              </w:rPr>
            </w:rPrChange>
          </w:rPr>
          <w:t>Msvveis</w:t>
        </w:r>
        <w:r w:rsidRPr="00DB5F9C">
          <w:rPr>
            <w:rFonts w:cs="Calibri"/>
            <w:noProof/>
            <w:szCs w:val="24"/>
            <w:rPrChange w:id="20078" w:author="arkat" w:date="2017-10-19T08:49:00Z">
              <w:rPr>
                <w:rFonts w:ascii="Times New Roman" w:hAnsi="Times New Roman" w:cs="Times New Roman"/>
                <w:noProof/>
                <w:szCs w:val="24"/>
              </w:rPr>
            </w:rPrChange>
          </w:rPr>
          <w:t>, 126–137. Tersedia di http://jmw.vdwerf.eu/_media/public/transformationforbehaviouranalysis.pdf.</w:t>
        </w:r>
      </w:ins>
    </w:p>
    <w:p w14:paraId="52E21D86" w14:textId="77777777" w:rsidR="00DB5F9C" w:rsidRPr="00DB5F9C" w:rsidRDefault="00DB5F9C" w:rsidP="00DB5F9C">
      <w:pPr>
        <w:widowControl w:val="0"/>
        <w:autoSpaceDE w:val="0"/>
        <w:autoSpaceDN w:val="0"/>
        <w:adjustRightInd w:val="0"/>
        <w:ind w:left="480" w:hanging="480"/>
        <w:rPr>
          <w:ins w:id="20079" w:author="arkat" w:date="2017-10-19T08:49:00Z"/>
          <w:rFonts w:cs="Calibri"/>
          <w:noProof/>
          <w:szCs w:val="24"/>
          <w:rPrChange w:id="20080" w:author="arkat" w:date="2017-10-19T08:49:00Z">
            <w:rPr>
              <w:ins w:id="20081" w:author="arkat" w:date="2017-10-19T08:49:00Z"/>
              <w:rFonts w:ascii="Times New Roman" w:hAnsi="Times New Roman" w:cs="Times New Roman"/>
              <w:noProof/>
              <w:szCs w:val="24"/>
            </w:rPr>
          </w:rPrChange>
        </w:rPr>
        <w:pPrChange w:id="20082" w:author="arkat" w:date="2017-10-19T08:49:00Z">
          <w:pPr>
            <w:widowControl w:val="0"/>
            <w:autoSpaceDE w:val="0"/>
            <w:autoSpaceDN w:val="0"/>
            <w:adjustRightInd w:val="0"/>
            <w:spacing w:after="140" w:line="288" w:lineRule="auto"/>
            <w:ind w:left="480" w:hanging="480"/>
          </w:pPr>
        </w:pPrChange>
      </w:pPr>
      <w:ins w:id="20083" w:author="arkat" w:date="2017-10-19T08:49:00Z">
        <w:r w:rsidRPr="00DB5F9C">
          <w:rPr>
            <w:rFonts w:cs="Calibri"/>
            <w:noProof/>
            <w:szCs w:val="24"/>
            <w:rPrChange w:id="20084" w:author="arkat" w:date="2017-10-19T08:49:00Z">
              <w:rPr>
                <w:rFonts w:ascii="Times New Roman" w:hAnsi="Times New Roman" w:cs="Times New Roman"/>
                <w:noProof/>
                <w:szCs w:val="24"/>
              </w:rPr>
            </w:rPrChange>
          </w:rPr>
          <w:t xml:space="preserve">Ramadan, M., Elmongui;, H.; &amp; Hassan, R. 2011. BPMN Formalisation using Coloured Petri Nets. </w:t>
        </w:r>
        <w:r w:rsidRPr="00DB5F9C">
          <w:rPr>
            <w:rFonts w:cs="Calibri"/>
            <w:i/>
            <w:iCs/>
            <w:noProof/>
            <w:szCs w:val="24"/>
            <w:rPrChange w:id="20085" w:author="arkat" w:date="2017-10-19T08:49:00Z">
              <w:rPr>
                <w:rFonts w:ascii="Times New Roman" w:hAnsi="Times New Roman" w:cs="Times New Roman"/>
                <w:i/>
                <w:iCs/>
                <w:noProof/>
                <w:szCs w:val="24"/>
              </w:rPr>
            </w:rPrChange>
          </w:rPr>
          <w:t>Proceedings of the 2nd GSTF Annual International Conference on Software Engineering &amp; Applications</w:t>
        </w:r>
        <w:r w:rsidRPr="00DB5F9C">
          <w:rPr>
            <w:rFonts w:cs="Calibri"/>
            <w:noProof/>
            <w:szCs w:val="24"/>
            <w:rPrChange w:id="20086" w:author="arkat" w:date="2017-10-19T08:49:00Z">
              <w:rPr>
                <w:rFonts w:ascii="Times New Roman" w:hAnsi="Times New Roman" w:cs="Times New Roman"/>
                <w:noProof/>
                <w:szCs w:val="24"/>
              </w:rPr>
            </w:rPrChange>
          </w:rPr>
          <w:t>.</w:t>
        </w:r>
      </w:ins>
    </w:p>
    <w:p w14:paraId="47937605" w14:textId="77777777" w:rsidR="00DB5F9C" w:rsidRPr="00DB5F9C" w:rsidRDefault="00DB5F9C" w:rsidP="00DB5F9C">
      <w:pPr>
        <w:widowControl w:val="0"/>
        <w:autoSpaceDE w:val="0"/>
        <w:autoSpaceDN w:val="0"/>
        <w:adjustRightInd w:val="0"/>
        <w:ind w:left="480" w:hanging="480"/>
        <w:rPr>
          <w:ins w:id="20087" w:author="arkat" w:date="2017-10-19T08:49:00Z"/>
          <w:rFonts w:cs="Calibri"/>
          <w:noProof/>
          <w:szCs w:val="24"/>
          <w:rPrChange w:id="20088" w:author="arkat" w:date="2017-10-19T08:49:00Z">
            <w:rPr>
              <w:ins w:id="20089" w:author="arkat" w:date="2017-10-19T08:49:00Z"/>
              <w:rFonts w:ascii="Times New Roman" w:hAnsi="Times New Roman" w:cs="Times New Roman"/>
              <w:noProof/>
              <w:szCs w:val="24"/>
            </w:rPr>
          </w:rPrChange>
        </w:rPr>
        <w:pPrChange w:id="20090" w:author="arkat" w:date="2017-10-19T08:49:00Z">
          <w:pPr>
            <w:widowControl w:val="0"/>
            <w:autoSpaceDE w:val="0"/>
            <w:autoSpaceDN w:val="0"/>
            <w:adjustRightInd w:val="0"/>
            <w:spacing w:after="140" w:line="288" w:lineRule="auto"/>
            <w:ind w:left="480" w:hanging="480"/>
          </w:pPr>
        </w:pPrChange>
      </w:pPr>
      <w:ins w:id="20091" w:author="arkat" w:date="2017-10-19T08:49:00Z">
        <w:r w:rsidRPr="00DB5F9C">
          <w:rPr>
            <w:rFonts w:cs="Calibri"/>
            <w:noProof/>
            <w:szCs w:val="24"/>
            <w:rPrChange w:id="20092" w:author="arkat" w:date="2017-10-19T08:49:00Z">
              <w:rPr>
                <w:rFonts w:ascii="Times New Roman" w:hAnsi="Times New Roman" w:cs="Times New Roman"/>
                <w:noProof/>
                <w:szCs w:val="24"/>
              </w:rPr>
            </w:rPrChange>
          </w:rPr>
          <w:t>Rosa, M.L.A., Dumas, M., Uba, R. &amp; Dijkman, R. 2013. Business Process Model Merging : An Approach to Business. 22(2).</w:t>
        </w:r>
      </w:ins>
    </w:p>
    <w:p w14:paraId="7F237D92" w14:textId="77777777" w:rsidR="00DB5F9C" w:rsidRPr="00DB5F9C" w:rsidRDefault="00DB5F9C" w:rsidP="00DB5F9C">
      <w:pPr>
        <w:widowControl w:val="0"/>
        <w:autoSpaceDE w:val="0"/>
        <w:autoSpaceDN w:val="0"/>
        <w:adjustRightInd w:val="0"/>
        <w:ind w:left="480" w:hanging="480"/>
        <w:rPr>
          <w:ins w:id="20093" w:author="arkat" w:date="2017-10-19T08:49:00Z"/>
          <w:rFonts w:cs="Calibri"/>
          <w:noProof/>
          <w:szCs w:val="24"/>
          <w:rPrChange w:id="20094" w:author="arkat" w:date="2017-10-19T08:49:00Z">
            <w:rPr>
              <w:ins w:id="20095" w:author="arkat" w:date="2017-10-19T08:49:00Z"/>
              <w:rFonts w:ascii="Times New Roman" w:hAnsi="Times New Roman" w:cs="Times New Roman"/>
              <w:noProof/>
              <w:szCs w:val="24"/>
            </w:rPr>
          </w:rPrChange>
        </w:rPr>
        <w:pPrChange w:id="20096" w:author="arkat" w:date="2017-10-19T08:49:00Z">
          <w:pPr>
            <w:widowControl w:val="0"/>
            <w:autoSpaceDE w:val="0"/>
            <w:autoSpaceDN w:val="0"/>
            <w:adjustRightInd w:val="0"/>
            <w:spacing w:after="140" w:line="288" w:lineRule="auto"/>
            <w:ind w:left="480" w:hanging="480"/>
          </w:pPr>
        </w:pPrChange>
      </w:pPr>
      <w:ins w:id="20097" w:author="arkat" w:date="2017-10-19T08:49:00Z">
        <w:r w:rsidRPr="00DB5F9C">
          <w:rPr>
            <w:rFonts w:cs="Calibri"/>
            <w:noProof/>
            <w:szCs w:val="24"/>
            <w:rPrChange w:id="20098" w:author="arkat" w:date="2017-10-19T08:49:00Z">
              <w:rPr>
                <w:rFonts w:ascii="Times New Roman" w:hAnsi="Times New Roman" w:cs="Times New Roman"/>
                <w:noProof/>
                <w:szCs w:val="24"/>
              </w:rPr>
            </w:rPrChange>
          </w:rPr>
          <w:t xml:space="preserve">Sparx 2004. The Business Process Model. </w:t>
        </w:r>
        <w:r w:rsidRPr="00DB5F9C">
          <w:rPr>
            <w:rFonts w:cs="Calibri"/>
            <w:i/>
            <w:iCs/>
            <w:noProof/>
            <w:szCs w:val="24"/>
            <w:rPrChange w:id="20099" w:author="arkat" w:date="2017-10-19T08:49:00Z">
              <w:rPr>
                <w:rFonts w:ascii="Times New Roman" w:hAnsi="Times New Roman" w:cs="Times New Roman"/>
                <w:i/>
                <w:iCs/>
                <w:noProof/>
                <w:szCs w:val="24"/>
              </w:rPr>
            </w:rPrChange>
          </w:rPr>
          <w:t>Enterprise Architect, www. sparksystems. com. au</w:t>
        </w:r>
        <w:r w:rsidRPr="00DB5F9C">
          <w:rPr>
            <w:rFonts w:cs="Calibri"/>
            <w:noProof/>
            <w:szCs w:val="24"/>
            <w:rPrChange w:id="20100" w:author="arkat" w:date="2017-10-19T08:49:00Z">
              <w:rPr>
                <w:rFonts w:ascii="Times New Roman" w:hAnsi="Times New Roman" w:cs="Times New Roman"/>
                <w:noProof/>
                <w:szCs w:val="24"/>
              </w:rPr>
            </w:rPrChange>
          </w:rPr>
          <w:t>, 1–4. Tersedia di https://www.sparxsystems.com/downloads/whitepapers/The_Business_Process_Model.pdf [Accessed 25 September 2017].</w:t>
        </w:r>
      </w:ins>
    </w:p>
    <w:p w14:paraId="0F954F7D" w14:textId="77777777" w:rsidR="00DB5F9C" w:rsidRPr="00DB5F9C" w:rsidRDefault="00DB5F9C" w:rsidP="00DB5F9C">
      <w:pPr>
        <w:widowControl w:val="0"/>
        <w:autoSpaceDE w:val="0"/>
        <w:autoSpaceDN w:val="0"/>
        <w:adjustRightInd w:val="0"/>
        <w:ind w:left="480" w:hanging="480"/>
        <w:rPr>
          <w:ins w:id="20101" w:author="arkat" w:date="2017-10-19T08:49:00Z"/>
          <w:rFonts w:cs="Calibri"/>
          <w:noProof/>
          <w:szCs w:val="24"/>
          <w:rPrChange w:id="20102" w:author="arkat" w:date="2017-10-19T08:49:00Z">
            <w:rPr>
              <w:ins w:id="20103" w:author="arkat" w:date="2017-10-19T08:49:00Z"/>
              <w:rFonts w:ascii="Times New Roman" w:hAnsi="Times New Roman" w:cs="Times New Roman"/>
              <w:noProof/>
              <w:szCs w:val="24"/>
            </w:rPr>
          </w:rPrChange>
        </w:rPr>
        <w:pPrChange w:id="20104" w:author="arkat" w:date="2017-10-19T08:49:00Z">
          <w:pPr>
            <w:widowControl w:val="0"/>
            <w:autoSpaceDE w:val="0"/>
            <w:autoSpaceDN w:val="0"/>
            <w:adjustRightInd w:val="0"/>
            <w:spacing w:after="140" w:line="288" w:lineRule="auto"/>
            <w:ind w:left="480" w:hanging="480"/>
          </w:pPr>
        </w:pPrChange>
      </w:pPr>
      <w:ins w:id="20105" w:author="arkat" w:date="2017-10-19T08:49:00Z">
        <w:r w:rsidRPr="00DB5F9C">
          <w:rPr>
            <w:rFonts w:cs="Calibri"/>
            <w:noProof/>
            <w:szCs w:val="24"/>
            <w:rPrChange w:id="20106" w:author="arkat" w:date="2017-10-19T08:49:00Z">
              <w:rPr>
                <w:rFonts w:ascii="Times New Roman" w:hAnsi="Times New Roman" w:cs="Times New Roman"/>
                <w:noProof/>
                <w:szCs w:val="24"/>
              </w:rPr>
            </w:rPrChange>
          </w:rPr>
          <w:t xml:space="preserve">Staines, T.S. 2008. Intuitive mapping of UML 2 activity diagrams into fundamental modeling concept Petri net diagrams and colored Petri nets. </w:t>
        </w:r>
        <w:r w:rsidRPr="00DB5F9C">
          <w:rPr>
            <w:rFonts w:cs="Calibri"/>
            <w:i/>
            <w:iCs/>
            <w:noProof/>
            <w:szCs w:val="24"/>
            <w:rPrChange w:id="20107" w:author="arkat" w:date="2017-10-19T08:49:00Z">
              <w:rPr>
                <w:rFonts w:ascii="Times New Roman" w:hAnsi="Times New Roman" w:cs="Times New Roman"/>
                <w:i/>
                <w:iCs/>
                <w:noProof/>
                <w:szCs w:val="24"/>
              </w:rPr>
            </w:rPrChange>
          </w:rPr>
          <w:t>Proceedings - Fifteenth IEEE International Conference and Workshops on the Engineering of Computer-Based Systems, ECBS 2008</w:t>
        </w:r>
        <w:r w:rsidRPr="00DB5F9C">
          <w:rPr>
            <w:rFonts w:cs="Calibri"/>
            <w:noProof/>
            <w:szCs w:val="24"/>
            <w:rPrChange w:id="20108" w:author="arkat" w:date="2017-10-19T08:49:00Z">
              <w:rPr>
                <w:rFonts w:ascii="Times New Roman" w:hAnsi="Times New Roman" w:cs="Times New Roman"/>
                <w:noProof/>
                <w:szCs w:val="24"/>
              </w:rPr>
            </w:rPrChange>
          </w:rPr>
          <w:t>, 191–200.</w:t>
        </w:r>
      </w:ins>
    </w:p>
    <w:p w14:paraId="6E173537" w14:textId="77777777" w:rsidR="00DB5F9C" w:rsidRPr="00DB5F9C" w:rsidRDefault="00DB5F9C" w:rsidP="00DB5F9C">
      <w:pPr>
        <w:widowControl w:val="0"/>
        <w:autoSpaceDE w:val="0"/>
        <w:autoSpaceDN w:val="0"/>
        <w:adjustRightInd w:val="0"/>
        <w:ind w:left="480" w:hanging="480"/>
        <w:rPr>
          <w:ins w:id="20109" w:author="arkat" w:date="2017-10-19T08:49:00Z"/>
          <w:rFonts w:cs="Calibri"/>
          <w:noProof/>
          <w:szCs w:val="24"/>
          <w:rPrChange w:id="20110" w:author="arkat" w:date="2017-10-19T08:49:00Z">
            <w:rPr>
              <w:ins w:id="20111" w:author="arkat" w:date="2017-10-19T08:49:00Z"/>
              <w:rFonts w:ascii="Times New Roman" w:hAnsi="Times New Roman" w:cs="Times New Roman"/>
              <w:noProof/>
              <w:szCs w:val="24"/>
            </w:rPr>
          </w:rPrChange>
        </w:rPr>
        <w:pPrChange w:id="20112" w:author="arkat" w:date="2017-10-19T08:49:00Z">
          <w:pPr>
            <w:widowControl w:val="0"/>
            <w:autoSpaceDE w:val="0"/>
            <w:autoSpaceDN w:val="0"/>
            <w:adjustRightInd w:val="0"/>
            <w:spacing w:after="140" w:line="288" w:lineRule="auto"/>
            <w:ind w:left="480" w:hanging="480"/>
          </w:pPr>
        </w:pPrChange>
      </w:pPr>
      <w:ins w:id="20113" w:author="arkat" w:date="2017-10-19T08:49:00Z">
        <w:r w:rsidRPr="00DB5F9C">
          <w:rPr>
            <w:rFonts w:cs="Calibri"/>
            <w:noProof/>
            <w:szCs w:val="24"/>
            <w:rPrChange w:id="20114" w:author="arkat" w:date="2017-10-19T08:49:00Z">
              <w:rPr>
                <w:rFonts w:ascii="Times New Roman" w:hAnsi="Times New Roman" w:cs="Times New Roman"/>
                <w:noProof/>
                <w:szCs w:val="24"/>
              </w:rPr>
            </w:rPrChange>
          </w:rPr>
          <w:t xml:space="preserve">Tim Bray, Jean Paoli, C. M. Sperberg-McQueen, Eve Maler, François Yergeau &amp; John Cowan 2017. </w:t>
        </w:r>
        <w:r w:rsidRPr="00DB5F9C">
          <w:rPr>
            <w:rFonts w:cs="Calibri"/>
            <w:i/>
            <w:iCs/>
            <w:noProof/>
            <w:szCs w:val="24"/>
            <w:rPrChange w:id="20115" w:author="arkat" w:date="2017-10-19T08:49:00Z">
              <w:rPr>
                <w:rFonts w:ascii="Times New Roman" w:hAnsi="Times New Roman" w:cs="Times New Roman"/>
                <w:i/>
                <w:iCs/>
                <w:noProof/>
                <w:szCs w:val="24"/>
              </w:rPr>
            </w:rPrChange>
          </w:rPr>
          <w:t>Extensible Markup Language (XML) 1.1 (Second Edition)</w:t>
        </w:r>
        <w:r w:rsidRPr="00DB5F9C">
          <w:rPr>
            <w:rFonts w:cs="Calibri"/>
            <w:noProof/>
            <w:szCs w:val="24"/>
            <w:rPrChange w:id="20116" w:author="arkat" w:date="2017-10-19T08:49:00Z">
              <w:rPr>
                <w:rFonts w:ascii="Times New Roman" w:hAnsi="Times New Roman" w:cs="Times New Roman"/>
                <w:noProof/>
                <w:szCs w:val="24"/>
              </w:rPr>
            </w:rPrChange>
          </w:rPr>
          <w:t>. Tersedia di https://www.w3.org/TR/xml11/ [Accessed 18 September 2017].</w:t>
        </w:r>
      </w:ins>
    </w:p>
    <w:p w14:paraId="0B6171C6" w14:textId="77777777" w:rsidR="00DB5F9C" w:rsidRPr="00DB5F9C" w:rsidRDefault="00DB5F9C" w:rsidP="00DB5F9C">
      <w:pPr>
        <w:widowControl w:val="0"/>
        <w:autoSpaceDE w:val="0"/>
        <w:autoSpaceDN w:val="0"/>
        <w:adjustRightInd w:val="0"/>
        <w:ind w:left="480" w:hanging="480"/>
        <w:rPr>
          <w:ins w:id="20117" w:author="arkat" w:date="2017-10-19T08:49:00Z"/>
          <w:rFonts w:cs="Calibri"/>
          <w:noProof/>
          <w:szCs w:val="24"/>
          <w:rPrChange w:id="20118" w:author="arkat" w:date="2017-10-19T08:49:00Z">
            <w:rPr>
              <w:ins w:id="20119" w:author="arkat" w:date="2017-10-19T08:49:00Z"/>
              <w:rFonts w:ascii="Times New Roman" w:hAnsi="Times New Roman" w:cs="Times New Roman"/>
              <w:noProof/>
              <w:szCs w:val="24"/>
            </w:rPr>
          </w:rPrChange>
        </w:rPr>
        <w:pPrChange w:id="20120" w:author="arkat" w:date="2017-10-19T08:49:00Z">
          <w:pPr>
            <w:widowControl w:val="0"/>
            <w:autoSpaceDE w:val="0"/>
            <w:autoSpaceDN w:val="0"/>
            <w:adjustRightInd w:val="0"/>
            <w:spacing w:after="140" w:line="288" w:lineRule="auto"/>
            <w:ind w:left="480" w:hanging="480"/>
          </w:pPr>
        </w:pPrChange>
      </w:pPr>
      <w:ins w:id="20121" w:author="arkat" w:date="2017-10-19T08:49:00Z">
        <w:r w:rsidRPr="00DB5F9C">
          <w:rPr>
            <w:rFonts w:cs="Calibri"/>
            <w:noProof/>
            <w:szCs w:val="24"/>
            <w:rPrChange w:id="20122" w:author="arkat" w:date="2017-10-19T08:49:00Z">
              <w:rPr>
                <w:rFonts w:ascii="Times New Roman" w:hAnsi="Times New Roman" w:cs="Times New Roman"/>
                <w:noProof/>
                <w:szCs w:val="24"/>
              </w:rPr>
            </w:rPrChange>
          </w:rPr>
          <w:t xml:space="preserve">Trickovié, I. 2000. </w:t>
        </w:r>
        <w:r w:rsidRPr="00DB5F9C">
          <w:rPr>
            <w:rFonts w:cs="Calibri"/>
            <w:i/>
            <w:iCs/>
            <w:noProof/>
            <w:szCs w:val="24"/>
            <w:rPrChange w:id="20123" w:author="arkat" w:date="2017-10-19T08:49:00Z">
              <w:rPr>
                <w:rFonts w:ascii="Times New Roman" w:hAnsi="Times New Roman" w:cs="Times New Roman"/>
                <w:i/>
                <w:iCs/>
                <w:noProof/>
                <w:szCs w:val="24"/>
              </w:rPr>
            </w:rPrChange>
          </w:rPr>
          <w:t>Formalizing Activity Diagram of Uml By Petri Nets</w:t>
        </w:r>
        <w:r w:rsidRPr="00DB5F9C">
          <w:rPr>
            <w:rFonts w:cs="Calibri"/>
            <w:noProof/>
            <w:szCs w:val="24"/>
            <w:rPrChange w:id="20124" w:author="arkat" w:date="2017-10-19T08:49:00Z">
              <w:rPr>
                <w:rFonts w:ascii="Times New Roman" w:hAnsi="Times New Roman" w:cs="Times New Roman"/>
                <w:noProof/>
                <w:szCs w:val="24"/>
              </w:rPr>
            </w:rPrChange>
          </w:rPr>
          <w:t xml:space="preserve">. </w:t>
        </w:r>
        <w:r w:rsidRPr="00DB5F9C">
          <w:rPr>
            <w:rFonts w:cs="Calibri"/>
            <w:i/>
            <w:iCs/>
            <w:noProof/>
            <w:szCs w:val="24"/>
            <w:rPrChange w:id="20125" w:author="arkat" w:date="2017-10-19T08:49:00Z">
              <w:rPr>
                <w:rFonts w:ascii="Times New Roman" w:hAnsi="Times New Roman" w:cs="Times New Roman"/>
                <w:i/>
                <w:iCs/>
                <w:noProof/>
                <w:szCs w:val="24"/>
              </w:rPr>
            </w:rPrChange>
          </w:rPr>
          <w:t>Emisamsorg</w:t>
        </w:r>
        <w:r w:rsidRPr="00DB5F9C">
          <w:rPr>
            <w:rFonts w:cs="Calibri"/>
            <w:noProof/>
            <w:szCs w:val="24"/>
            <w:rPrChange w:id="20126" w:author="arkat" w:date="2017-10-19T08:49:00Z">
              <w:rPr>
                <w:rFonts w:ascii="Times New Roman" w:hAnsi="Times New Roman" w:cs="Times New Roman"/>
                <w:noProof/>
                <w:szCs w:val="24"/>
              </w:rPr>
            </w:rPrChange>
          </w:rPr>
          <w:t>, Tersedia di http://www.emis.ams.org/journals/NSJOM/Papers/30_3/NSJOM_30_3_161</w:t>
        </w:r>
        <w:r w:rsidRPr="00DB5F9C">
          <w:rPr>
            <w:rFonts w:cs="Calibri"/>
            <w:noProof/>
            <w:szCs w:val="24"/>
            <w:rPrChange w:id="20127" w:author="arkat" w:date="2017-10-19T08:49:00Z">
              <w:rPr>
                <w:rFonts w:ascii="Times New Roman" w:hAnsi="Times New Roman" w:cs="Times New Roman"/>
                <w:noProof/>
                <w:szCs w:val="24"/>
              </w:rPr>
            </w:rPrChange>
          </w:rPr>
          <w:lastRenderedPageBreak/>
          <w:t>_171.pdf.</w:t>
        </w:r>
      </w:ins>
    </w:p>
    <w:p w14:paraId="345676E5" w14:textId="77777777" w:rsidR="00DB5F9C" w:rsidRPr="00DB5F9C" w:rsidRDefault="00DB5F9C" w:rsidP="00DB5F9C">
      <w:pPr>
        <w:widowControl w:val="0"/>
        <w:autoSpaceDE w:val="0"/>
        <w:autoSpaceDN w:val="0"/>
        <w:adjustRightInd w:val="0"/>
        <w:ind w:left="480" w:hanging="480"/>
        <w:rPr>
          <w:ins w:id="20128" w:author="arkat" w:date="2017-10-19T08:49:00Z"/>
          <w:rFonts w:cs="Calibri"/>
          <w:noProof/>
          <w:szCs w:val="24"/>
          <w:rPrChange w:id="20129" w:author="arkat" w:date="2017-10-19T08:49:00Z">
            <w:rPr>
              <w:ins w:id="20130" w:author="arkat" w:date="2017-10-19T08:49:00Z"/>
              <w:rFonts w:ascii="Times New Roman" w:hAnsi="Times New Roman" w:cs="Times New Roman"/>
              <w:noProof/>
              <w:szCs w:val="24"/>
            </w:rPr>
          </w:rPrChange>
        </w:rPr>
        <w:pPrChange w:id="20131" w:author="arkat" w:date="2017-10-19T08:49:00Z">
          <w:pPr>
            <w:widowControl w:val="0"/>
            <w:autoSpaceDE w:val="0"/>
            <w:autoSpaceDN w:val="0"/>
            <w:adjustRightInd w:val="0"/>
            <w:spacing w:after="140" w:line="288" w:lineRule="auto"/>
            <w:ind w:left="480" w:hanging="480"/>
          </w:pPr>
        </w:pPrChange>
      </w:pPr>
      <w:ins w:id="20132" w:author="arkat" w:date="2017-10-19T08:49:00Z">
        <w:r w:rsidRPr="00DB5F9C">
          <w:rPr>
            <w:rFonts w:cs="Calibri"/>
            <w:noProof/>
            <w:szCs w:val="24"/>
            <w:rPrChange w:id="20133" w:author="arkat" w:date="2017-10-19T08:49:00Z">
              <w:rPr>
                <w:rFonts w:ascii="Times New Roman" w:hAnsi="Times New Roman" w:cs="Times New Roman"/>
                <w:noProof/>
                <w:szCs w:val="24"/>
              </w:rPr>
            </w:rPrChange>
          </w:rPr>
          <w:t>Vanderhaeghen, D., Zang, S., Hofer, A. &amp; Adam, O. 2005. XML-based Transformation of Business Process Models – Enabler for Collaborative Business Process Management 1 Collaborative Business Process Management.</w:t>
        </w:r>
      </w:ins>
    </w:p>
    <w:p w14:paraId="741C1158" w14:textId="77777777" w:rsidR="00DB5F9C" w:rsidRPr="00DB5F9C" w:rsidRDefault="00DB5F9C" w:rsidP="00DB5F9C">
      <w:pPr>
        <w:widowControl w:val="0"/>
        <w:autoSpaceDE w:val="0"/>
        <w:autoSpaceDN w:val="0"/>
        <w:adjustRightInd w:val="0"/>
        <w:ind w:left="480" w:hanging="480"/>
        <w:rPr>
          <w:ins w:id="20134" w:author="arkat" w:date="2017-10-19T08:49:00Z"/>
          <w:rFonts w:cs="Calibri"/>
          <w:noProof/>
          <w:szCs w:val="24"/>
          <w:rPrChange w:id="20135" w:author="arkat" w:date="2017-10-19T08:49:00Z">
            <w:rPr>
              <w:ins w:id="20136" w:author="arkat" w:date="2017-10-19T08:49:00Z"/>
              <w:rFonts w:ascii="Times New Roman" w:hAnsi="Times New Roman" w:cs="Times New Roman"/>
              <w:noProof/>
              <w:szCs w:val="24"/>
            </w:rPr>
          </w:rPrChange>
        </w:rPr>
        <w:pPrChange w:id="20137" w:author="arkat" w:date="2017-10-19T08:49:00Z">
          <w:pPr>
            <w:widowControl w:val="0"/>
            <w:autoSpaceDE w:val="0"/>
            <w:autoSpaceDN w:val="0"/>
            <w:adjustRightInd w:val="0"/>
            <w:spacing w:after="140" w:line="288" w:lineRule="auto"/>
            <w:ind w:left="480" w:hanging="480"/>
          </w:pPr>
        </w:pPrChange>
      </w:pPr>
      <w:ins w:id="20138" w:author="arkat" w:date="2017-10-19T08:49:00Z">
        <w:r w:rsidRPr="00DB5F9C">
          <w:rPr>
            <w:rFonts w:cs="Calibri"/>
            <w:noProof/>
            <w:szCs w:val="24"/>
            <w:rPrChange w:id="20139" w:author="arkat" w:date="2017-10-19T08:49:00Z">
              <w:rPr>
                <w:rFonts w:ascii="Times New Roman" w:hAnsi="Times New Roman" w:cs="Times New Roman"/>
                <w:noProof/>
                <w:szCs w:val="24"/>
              </w:rPr>
            </w:rPrChange>
          </w:rPr>
          <w:t>Verbeek, H. &amp; Dongen, B. van 2007. Translating labelled P/T nets into EPCs for sake of communication. Tersedia di http://alexandria.tue.nl/repository/books/623174.pdf.</w:t>
        </w:r>
      </w:ins>
    </w:p>
    <w:p w14:paraId="73D25B38" w14:textId="77777777" w:rsidR="00DB5F9C" w:rsidRPr="00DB5F9C" w:rsidRDefault="00DB5F9C" w:rsidP="00DB5F9C">
      <w:pPr>
        <w:widowControl w:val="0"/>
        <w:autoSpaceDE w:val="0"/>
        <w:autoSpaceDN w:val="0"/>
        <w:adjustRightInd w:val="0"/>
        <w:ind w:left="480" w:hanging="480"/>
        <w:rPr>
          <w:ins w:id="20140" w:author="arkat" w:date="2017-10-19T08:49:00Z"/>
          <w:rFonts w:cs="Calibri"/>
          <w:noProof/>
          <w:szCs w:val="24"/>
          <w:rPrChange w:id="20141" w:author="arkat" w:date="2017-10-19T08:49:00Z">
            <w:rPr>
              <w:ins w:id="20142" w:author="arkat" w:date="2017-10-19T08:49:00Z"/>
              <w:rFonts w:ascii="Times New Roman" w:hAnsi="Times New Roman" w:cs="Times New Roman"/>
              <w:noProof/>
              <w:szCs w:val="24"/>
            </w:rPr>
          </w:rPrChange>
        </w:rPr>
        <w:pPrChange w:id="20143" w:author="arkat" w:date="2017-10-19T08:49:00Z">
          <w:pPr>
            <w:widowControl w:val="0"/>
            <w:autoSpaceDE w:val="0"/>
            <w:autoSpaceDN w:val="0"/>
            <w:adjustRightInd w:val="0"/>
            <w:spacing w:after="140" w:line="288" w:lineRule="auto"/>
            <w:ind w:left="480" w:hanging="480"/>
          </w:pPr>
        </w:pPrChange>
      </w:pPr>
      <w:ins w:id="20144" w:author="arkat" w:date="2017-10-19T08:49:00Z">
        <w:r w:rsidRPr="00DB5F9C">
          <w:rPr>
            <w:rFonts w:cs="Calibri"/>
            <w:noProof/>
            <w:szCs w:val="24"/>
            <w:rPrChange w:id="20145" w:author="arkat" w:date="2017-10-19T08:49:00Z">
              <w:rPr>
                <w:rFonts w:ascii="Times New Roman" w:hAnsi="Times New Roman" w:cs="Times New Roman"/>
                <w:noProof/>
                <w:szCs w:val="24"/>
              </w:rPr>
            </w:rPrChange>
          </w:rPr>
          <w:t>Volzer, H. 2010. An Overview of BPMN 2 . 0 and its Potential Use. 2–3.</w:t>
        </w:r>
      </w:ins>
    </w:p>
    <w:p w14:paraId="68027617" w14:textId="77777777" w:rsidR="00DB5F9C" w:rsidRPr="00DB5F9C" w:rsidRDefault="00DB5F9C" w:rsidP="00DB5F9C">
      <w:pPr>
        <w:widowControl w:val="0"/>
        <w:autoSpaceDE w:val="0"/>
        <w:autoSpaceDN w:val="0"/>
        <w:adjustRightInd w:val="0"/>
        <w:ind w:left="480" w:hanging="480"/>
        <w:rPr>
          <w:ins w:id="20146" w:author="arkat" w:date="2017-10-19T08:49:00Z"/>
          <w:rFonts w:cs="Calibri"/>
          <w:noProof/>
          <w:szCs w:val="24"/>
          <w:rPrChange w:id="20147" w:author="arkat" w:date="2017-10-19T08:49:00Z">
            <w:rPr>
              <w:ins w:id="20148" w:author="arkat" w:date="2017-10-19T08:49:00Z"/>
              <w:rFonts w:ascii="Times New Roman" w:hAnsi="Times New Roman" w:cs="Times New Roman"/>
              <w:noProof/>
              <w:szCs w:val="24"/>
            </w:rPr>
          </w:rPrChange>
        </w:rPr>
        <w:pPrChange w:id="20149" w:author="arkat" w:date="2017-10-19T08:49:00Z">
          <w:pPr>
            <w:widowControl w:val="0"/>
            <w:autoSpaceDE w:val="0"/>
            <w:autoSpaceDN w:val="0"/>
            <w:adjustRightInd w:val="0"/>
            <w:spacing w:after="140" w:line="288" w:lineRule="auto"/>
            <w:ind w:left="480" w:hanging="480"/>
          </w:pPr>
        </w:pPrChange>
      </w:pPr>
      <w:ins w:id="20150" w:author="arkat" w:date="2017-10-19T08:49:00Z">
        <w:r w:rsidRPr="00DB5F9C">
          <w:rPr>
            <w:rFonts w:cs="Calibri"/>
            <w:noProof/>
            <w:szCs w:val="24"/>
            <w:rPrChange w:id="20151" w:author="arkat" w:date="2017-10-19T08:49:00Z">
              <w:rPr>
                <w:rFonts w:ascii="Times New Roman" w:hAnsi="Times New Roman" w:cs="Times New Roman"/>
                <w:noProof/>
                <w:szCs w:val="24"/>
              </w:rPr>
            </w:rPrChange>
          </w:rPr>
          <w:t xml:space="preserve">Weske, M. 2007. </w:t>
        </w:r>
        <w:r w:rsidRPr="00DB5F9C">
          <w:rPr>
            <w:rFonts w:cs="Calibri"/>
            <w:i/>
            <w:iCs/>
            <w:noProof/>
            <w:szCs w:val="24"/>
            <w:rPrChange w:id="20152" w:author="arkat" w:date="2017-10-19T08:49:00Z">
              <w:rPr>
                <w:rFonts w:ascii="Times New Roman" w:hAnsi="Times New Roman" w:cs="Times New Roman"/>
                <w:i/>
                <w:iCs/>
                <w:noProof/>
                <w:szCs w:val="24"/>
              </w:rPr>
            </w:rPrChange>
          </w:rPr>
          <w:t>Business ProcessManagement</w:t>
        </w:r>
        <w:r w:rsidRPr="00DB5F9C">
          <w:rPr>
            <w:rFonts w:cs="Calibri"/>
            <w:noProof/>
            <w:szCs w:val="24"/>
            <w:rPrChange w:id="20153" w:author="arkat" w:date="2017-10-19T08:49:00Z">
              <w:rPr>
                <w:rFonts w:ascii="Times New Roman" w:hAnsi="Times New Roman" w:cs="Times New Roman"/>
                <w:noProof/>
                <w:szCs w:val="24"/>
              </w:rPr>
            </w:rPrChange>
          </w:rPr>
          <w:t>. Heidelberg New.</w:t>
        </w:r>
      </w:ins>
    </w:p>
    <w:p w14:paraId="41794F36" w14:textId="77777777" w:rsidR="00DB5F9C" w:rsidRPr="00DB5F9C" w:rsidRDefault="00DB5F9C" w:rsidP="00DB5F9C">
      <w:pPr>
        <w:widowControl w:val="0"/>
        <w:autoSpaceDE w:val="0"/>
        <w:autoSpaceDN w:val="0"/>
        <w:adjustRightInd w:val="0"/>
        <w:ind w:left="480" w:hanging="480"/>
        <w:rPr>
          <w:ins w:id="20154" w:author="arkat" w:date="2017-10-19T08:49:00Z"/>
          <w:rFonts w:cs="Calibri"/>
          <w:noProof/>
          <w:szCs w:val="24"/>
          <w:rPrChange w:id="20155" w:author="arkat" w:date="2017-10-19T08:49:00Z">
            <w:rPr>
              <w:ins w:id="20156" w:author="arkat" w:date="2017-10-19T08:49:00Z"/>
              <w:rFonts w:ascii="Times New Roman" w:hAnsi="Times New Roman" w:cs="Times New Roman"/>
              <w:noProof/>
              <w:szCs w:val="24"/>
            </w:rPr>
          </w:rPrChange>
        </w:rPr>
        <w:pPrChange w:id="20157" w:author="arkat" w:date="2017-10-19T08:49:00Z">
          <w:pPr>
            <w:widowControl w:val="0"/>
            <w:autoSpaceDE w:val="0"/>
            <w:autoSpaceDN w:val="0"/>
            <w:adjustRightInd w:val="0"/>
            <w:spacing w:after="140" w:line="288" w:lineRule="auto"/>
            <w:ind w:left="480" w:hanging="480"/>
          </w:pPr>
        </w:pPrChange>
      </w:pPr>
      <w:ins w:id="20158" w:author="arkat" w:date="2017-10-19T08:49:00Z">
        <w:r w:rsidRPr="00DB5F9C">
          <w:rPr>
            <w:rFonts w:cs="Calibri"/>
            <w:noProof/>
            <w:szCs w:val="24"/>
            <w:rPrChange w:id="20159" w:author="arkat" w:date="2017-10-19T08:49:00Z">
              <w:rPr>
                <w:rFonts w:ascii="Times New Roman" w:hAnsi="Times New Roman" w:cs="Times New Roman"/>
                <w:noProof/>
                <w:szCs w:val="24"/>
              </w:rPr>
            </w:rPrChange>
          </w:rPr>
          <w:t xml:space="preserve">www.signavio.com 2009. </w:t>
        </w:r>
        <w:r w:rsidRPr="00DB5F9C">
          <w:rPr>
            <w:rFonts w:cs="Calibri"/>
            <w:i/>
            <w:iCs/>
            <w:noProof/>
            <w:szCs w:val="24"/>
            <w:rPrChange w:id="20160" w:author="arkat" w:date="2017-10-19T08:49:00Z">
              <w:rPr>
                <w:rFonts w:ascii="Times New Roman" w:hAnsi="Times New Roman" w:cs="Times New Roman"/>
                <w:i/>
                <w:iCs/>
                <w:noProof/>
                <w:szCs w:val="24"/>
              </w:rPr>
            </w:rPrChange>
          </w:rPr>
          <w:t>Whitepaper: From EPC to BPMN | Signavio</w:t>
        </w:r>
        <w:r w:rsidRPr="00DB5F9C">
          <w:rPr>
            <w:rFonts w:cs="Calibri"/>
            <w:noProof/>
            <w:szCs w:val="24"/>
            <w:rPrChange w:id="20161" w:author="arkat" w:date="2017-10-19T08:49:00Z">
              <w:rPr>
                <w:rFonts w:ascii="Times New Roman" w:hAnsi="Times New Roman" w:cs="Times New Roman"/>
                <w:noProof/>
                <w:szCs w:val="24"/>
              </w:rPr>
            </w:rPrChange>
          </w:rPr>
          <w:t>. Tersedia di https://www.signavio.com/news/whitepaper-from-epc-to-bpmn/ [Accessed 26 September 2017].</w:t>
        </w:r>
      </w:ins>
    </w:p>
    <w:p w14:paraId="65E091F2" w14:textId="77777777" w:rsidR="00DB5F9C" w:rsidRPr="00DB5F9C" w:rsidRDefault="00DB5F9C" w:rsidP="00DB5F9C">
      <w:pPr>
        <w:widowControl w:val="0"/>
        <w:autoSpaceDE w:val="0"/>
        <w:autoSpaceDN w:val="0"/>
        <w:adjustRightInd w:val="0"/>
        <w:ind w:left="480" w:hanging="480"/>
        <w:rPr>
          <w:ins w:id="20162" w:author="arkat" w:date="2017-10-19T08:49:00Z"/>
          <w:rFonts w:cs="Calibri"/>
          <w:noProof/>
          <w:rPrChange w:id="20163" w:author="arkat" w:date="2017-10-19T08:49:00Z">
            <w:rPr>
              <w:ins w:id="20164" w:author="arkat" w:date="2017-10-19T08:49:00Z"/>
              <w:noProof/>
            </w:rPr>
          </w:rPrChange>
        </w:rPr>
        <w:pPrChange w:id="20165" w:author="arkat" w:date="2017-10-19T08:49:00Z">
          <w:pPr>
            <w:widowControl w:val="0"/>
            <w:autoSpaceDE w:val="0"/>
            <w:autoSpaceDN w:val="0"/>
            <w:adjustRightInd w:val="0"/>
            <w:spacing w:after="140" w:line="288" w:lineRule="auto"/>
            <w:ind w:left="480" w:hanging="480"/>
          </w:pPr>
        </w:pPrChange>
      </w:pPr>
      <w:ins w:id="20166" w:author="arkat" w:date="2017-10-19T08:49:00Z">
        <w:r w:rsidRPr="00DB5F9C">
          <w:rPr>
            <w:rFonts w:cs="Calibri"/>
            <w:noProof/>
            <w:szCs w:val="24"/>
            <w:rPrChange w:id="20167" w:author="arkat" w:date="2017-10-19T08:49:00Z">
              <w:rPr>
                <w:rFonts w:ascii="Times New Roman" w:hAnsi="Times New Roman" w:cs="Times New Roman"/>
                <w:noProof/>
                <w:szCs w:val="24"/>
              </w:rPr>
            </w:rPrChange>
          </w:rPr>
          <w:t xml:space="preserve">Ye, J.H. &amp; Song, W. 2010. Transformation of BPMN diagrams to YAWL nets. </w:t>
        </w:r>
        <w:r w:rsidRPr="00DB5F9C">
          <w:rPr>
            <w:rFonts w:cs="Calibri"/>
            <w:i/>
            <w:iCs/>
            <w:noProof/>
            <w:szCs w:val="24"/>
            <w:rPrChange w:id="20168" w:author="arkat" w:date="2017-10-19T08:49:00Z">
              <w:rPr>
                <w:rFonts w:ascii="Times New Roman" w:hAnsi="Times New Roman" w:cs="Times New Roman"/>
                <w:i/>
                <w:iCs/>
                <w:noProof/>
                <w:szCs w:val="24"/>
              </w:rPr>
            </w:rPrChange>
          </w:rPr>
          <w:t>Journal of Software</w:t>
        </w:r>
        <w:r w:rsidRPr="00DB5F9C">
          <w:rPr>
            <w:rFonts w:cs="Calibri"/>
            <w:noProof/>
            <w:szCs w:val="24"/>
            <w:rPrChange w:id="20169" w:author="arkat" w:date="2017-10-19T08:49:00Z">
              <w:rPr>
                <w:rFonts w:ascii="Times New Roman" w:hAnsi="Times New Roman" w:cs="Times New Roman"/>
                <w:noProof/>
                <w:szCs w:val="24"/>
              </w:rPr>
            </w:rPrChange>
          </w:rPr>
          <w:t>, 5(4): 396–404.</w:t>
        </w:r>
      </w:ins>
    </w:p>
    <w:p w14:paraId="3BBC0A43" w14:textId="6FF39BBA" w:rsidR="00DE59C1" w:rsidRPr="00DE59C1" w:rsidRDefault="00DE59C1">
      <w:pPr>
        <w:tabs>
          <w:tab w:val="left" w:pos="1972"/>
        </w:tabs>
        <w:rPr>
          <w:rFonts w:asciiTheme="majorHAnsi" w:hAnsiTheme="majorHAnsi" w:cstheme="majorHAnsi"/>
          <w:b/>
          <w:szCs w:val="24"/>
          <w:lang w:val="en-US"/>
          <w:rPrChange w:id="20170" w:author="arkat" w:date="2017-10-11T11:08:00Z">
            <w:rPr>
              <w:lang w:val="en-US"/>
            </w:rPr>
          </w:rPrChange>
        </w:rPr>
        <w:pPrChange w:id="20171" w:author="arkat" w:date="2017-10-11T11:08:00Z">
          <w:pPr>
            <w:pStyle w:val="References"/>
            <w:spacing w:after="0"/>
          </w:pPr>
        </w:pPrChange>
      </w:pPr>
      <w:ins w:id="20172" w:author="arkat" w:date="2017-10-11T11:08:00Z">
        <w:r>
          <w:rPr>
            <w:rFonts w:asciiTheme="majorHAnsi" w:hAnsiTheme="majorHAnsi" w:cstheme="majorHAnsi"/>
            <w:b/>
            <w:szCs w:val="24"/>
            <w:lang w:val="en-US"/>
          </w:rPr>
          <w:fldChar w:fldCharType="end"/>
        </w:r>
      </w:ins>
    </w:p>
    <w:sectPr w:rsidR="00DE59C1" w:rsidRPr="00DE59C1" w:rsidSect="00231404">
      <w:pgSz w:w="11906" w:h="16838"/>
      <w:pgMar w:top="1555" w:right="1699" w:bottom="1699" w:left="2268" w:header="706" w:footer="706"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DBB2FB" w14:textId="77777777" w:rsidR="00B823A7" w:rsidRPr="00DD7815" w:rsidRDefault="00B823A7" w:rsidP="00DD7815">
      <w:pPr>
        <w:pStyle w:val="Heading3"/>
        <w:spacing w:before="0" w:after="0"/>
        <w:rPr>
          <w:rFonts w:eastAsia="Calibri" w:cs="Arial"/>
          <w:b w:val="0"/>
          <w:bCs w:val="0"/>
          <w:sz w:val="24"/>
        </w:rPr>
      </w:pPr>
      <w:r>
        <w:separator/>
      </w:r>
    </w:p>
    <w:p w14:paraId="036E16C3" w14:textId="77777777" w:rsidR="00B823A7" w:rsidRDefault="00B823A7"/>
  </w:endnote>
  <w:endnote w:type="continuationSeparator" w:id="0">
    <w:p w14:paraId="13793D91" w14:textId="77777777" w:rsidR="00B823A7" w:rsidRPr="00DD7815" w:rsidRDefault="00B823A7" w:rsidP="00DD7815">
      <w:pPr>
        <w:pStyle w:val="Heading3"/>
        <w:spacing w:before="0" w:after="0"/>
        <w:rPr>
          <w:rFonts w:eastAsia="Calibri" w:cs="Arial"/>
          <w:b w:val="0"/>
          <w:bCs w:val="0"/>
          <w:sz w:val="24"/>
        </w:rPr>
      </w:pPr>
      <w:r>
        <w:continuationSeparator/>
      </w:r>
    </w:p>
    <w:p w14:paraId="2D3BA4F1" w14:textId="77777777" w:rsidR="00B823A7" w:rsidRDefault="00B823A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ArialM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ArialMT-Bold">
    <w:altName w:val="Times New Roman"/>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DF72ED" w14:textId="77777777" w:rsidR="00132FDF" w:rsidRDefault="00132FDF" w:rsidP="00EF55FF">
    <w:pPr>
      <w:pStyle w:val="Footer"/>
      <w:jc w:val="center"/>
    </w:pPr>
    <w:r>
      <w:fldChar w:fldCharType="begin"/>
    </w:r>
    <w:r>
      <w:instrText xml:space="preserve"> PAGE   \* MERGEFORMAT </w:instrText>
    </w:r>
    <w:r>
      <w:fldChar w:fldCharType="separate"/>
    </w:r>
    <w:r w:rsidR="002E3C08">
      <w:rPr>
        <w:noProof/>
      </w:rPr>
      <w:t>v</w:t>
    </w:r>
    <w:r>
      <w:rPr>
        <w:noProof/>
      </w:rPr>
      <w:fldChar w:fldCharType="end"/>
    </w:r>
  </w:p>
  <w:p w14:paraId="6B48CC94" w14:textId="77777777" w:rsidR="00132FDF" w:rsidRDefault="00132FD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B35D88" w14:textId="77777777" w:rsidR="00132FDF" w:rsidRDefault="00132FDF" w:rsidP="00EF55FF">
    <w:pPr>
      <w:pStyle w:val="Footer"/>
      <w:jc w:val="center"/>
    </w:pPr>
    <w:r>
      <w:fldChar w:fldCharType="begin"/>
    </w:r>
    <w:r>
      <w:instrText xml:space="preserve"> PAGE   \* MERGEFORMAT </w:instrText>
    </w:r>
    <w:r>
      <w:fldChar w:fldCharType="separate"/>
    </w:r>
    <w:r w:rsidR="002E3C08">
      <w:rPr>
        <w:noProof/>
      </w:rPr>
      <w:t>7</w:t>
    </w:r>
    <w:r>
      <w:rPr>
        <w:noProof/>
      </w:rPr>
      <w:fldChar w:fldCharType="end"/>
    </w:r>
  </w:p>
  <w:p w14:paraId="22180FDC" w14:textId="77777777" w:rsidR="00132FDF" w:rsidRDefault="00132FDF">
    <w:pPr>
      <w:pStyle w:val="Footer"/>
    </w:pPr>
  </w:p>
  <w:p w14:paraId="10254284" w14:textId="77777777" w:rsidR="00132FDF" w:rsidRDefault="00132FD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12502C" w14:textId="77777777" w:rsidR="00B823A7" w:rsidRPr="00DD7815" w:rsidRDefault="00B823A7" w:rsidP="00DD7815">
      <w:pPr>
        <w:pStyle w:val="Heading3"/>
        <w:spacing w:before="0" w:after="0"/>
        <w:rPr>
          <w:rFonts w:eastAsia="Calibri" w:cs="Arial"/>
          <w:b w:val="0"/>
          <w:bCs w:val="0"/>
          <w:sz w:val="24"/>
        </w:rPr>
      </w:pPr>
      <w:r>
        <w:separator/>
      </w:r>
    </w:p>
    <w:p w14:paraId="149A96BB" w14:textId="77777777" w:rsidR="00B823A7" w:rsidRDefault="00B823A7"/>
  </w:footnote>
  <w:footnote w:type="continuationSeparator" w:id="0">
    <w:p w14:paraId="3F2D69C7" w14:textId="77777777" w:rsidR="00B823A7" w:rsidRPr="00DD7815" w:rsidRDefault="00B823A7" w:rsidP="00DD7815">
      <w:pPr>
        <w:pStyle w:val="Heading3"/>
        <w:spacing w:before="0" w:after="0"/>
        <w:rPr>
          <w:rFonts w:eastAsia="Calibri" w:cs="Arial"/>
          <w:b w:val="0"/>
          <w:bCs w:val="0"/>
          <w:sz w:val="24"/>
        </w:rPr>
      </w:pPr>
      <w:r>
        <w:continuationSeparator/>
      </w:r>
    </w:p>
    <w:p w14:paraId="4C3FD913" w14:textId="77777777" w:rsidR="00B823A7" w:rsidRDefault="00B823A7"/>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343641D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01346564"/>
    <w:lvl w:ilvl="0">
      <w:start w:val="1"/>
      <w:numFmt w:val="decimal"/>
      <w:pStyle w:val="ListNumber5"/>
      <w:lvlText w:val="%1."/>
      <w:lvlJc w:val="left"/>
      <w:pPr>
        <w:tabs>
          <w:tab w:val="num" w:pos="1492"/>
        </w:tabs>
        <w:ind w:left="1492" w:hanging="360"/>
      </w:pPr>
    </w:lvl>
  </w:abstractNum>
  <w:abstractNum w:abstractNumId="2">
    <w:nsid w:val="FFFFFF7D"/>
    <w:multiLevelType w:val="singleLevel"/>
    <w:tmpl w:val="703AD14E"/>
    <w:lvl w:ilvl="0">
      <w:start w:val="1"/>
      <w:numFmt w:val="decimal"/>
      <w:pStyle w:val="ListNumber4"/>
      <w:lvlText w:val="%1."/>
      <w:lvlJc w:val="left"/>
      <w:pPr>
        <w:tabs>
          <w:tab w:val="num" w:pos="1440"/>
        </w:tabs>
        <w:ind w:left="1440" w:hanging="360"/>
      </w:pPr>
    </w:lvl>
  </w:abstractNum>
  <w:abstractNum w:abstractNumId="3">
    <w:nsid w:val="FFFFFF7F"/>
    <w:multiLevelType w:val="singleLevel"/>
    <w:tmpl w:val="D52CB12C"/>
    <w:lvl w:ilvl="0">
      <w:start w:val="1"/>
      <w:numFmt w:val="decimal"/>
      <w:pStyle w:val="ListNumber2"/>
      <w:lvlText w:val="%1."/>
      <w:lvlJc w:val="left"/>
      <w:pPr>
        <w:tabs>
          <w:tab w:val="num" w:pos="680"/>
        </w:tabs>
        <w:ind w:left="680" w:hanging="340"/>
      </w:pPr>
      <w:rPr>
        <w:rFonts w:hint="default"/>
      </w:rPr>
    </w:lvl>
  </w:abstractNum>
  <w:abstractNum w:abstractNumId="4">
    <w:nsid w:val="FFFFFF80"/>
    <w:multiLevelType w:val="singleLevel"/>
    <w:tmpl w:val="7A020C2C"/>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1E6EC984"/>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FE2EF852"/>
    <w:lvl w:ilvl="0">
      <w:start w:val="1"/>
      <w:numFmt w:val="bullet"/>
      <w:pStyle w:val="ListBullet3"/>
      <w:lvlText w:val=""/>
      <w:lvlJc w:val="left"/>
      <w:pPr>
        <w:tabs>
          <w:tab w:val="num" w:pos="1021"/>
        </w:tabs>
        <w:ind w:left="1021" w:hanging="341"/>
      </w:pPr>
      <w:rPr>
        <w:rFonts w:ascii="Symbol" w:hAnsi="Symbol" w:hint="default"/>
      </w:rPr>
    </w:lvl>
  </w:abstractNum>
  <w:abstractNum w:abstractNumId="7">
    <w:nsid w:val="FFFFFF88"/>
    <w:multiLevelType w:val="singleLevel"/>
    <w:tmpl w:val="493E5B02"/>
    <w:lvl w:ilvl="0">
      <w:start w:val="1"/>
      <w:numFmt w:val="decimal"/>
      <w:pStyle w:val="ListNumber"/>
      <w:lvlText w:val="%1."/>
      <w:lvlJc w:val="left"/>
      <w:pPr>
        <w:tabs>
          <w:tab w:val="num" w:pos="340"/>
        </w:tabs>
        <w:ind w:left="340" w:hanging="340"/>
      </w:pPr>
      <w:rPr>
        <w:rFonts w:hint="default"/>
      </w:rPr>
    </w:lvl>
  </w:abstractNum>
  <w:abstractNum w:abstractNumId="8">
    <w:nsid w:val="00000001"/>
    <w:multiLevelType w:val="hybridMultilevel"/>
    <w:tmpl w:val="00000001"/>
    <w:lvl w:ilvl="0" w:tplc="00000001">
      <w:start w:val="37"/>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0073711E"/>
    <w:multiLevelType w:val="hybridMultilevel"/>
    <w:tmpl w:val="98C062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1832A5F"/>
    <w:multiLevelType w:val="hybridMultilevel"/>
    <w:tmpl w:val="DE26E4FE"/>
    <w:lvl w:ilvl="0" w:tplc="04090001">
      <w:start w:val="1"/>
      <w:numFmt w:val="bullet"/>
      <w:lvlText w:val=""/>
      <w:lvlJc w:val="left"/>
      <w:pPr>
        <w:ind w:left="704" w:hanging="360"/>
      </w:pPr>
      <w:rPr>
        <w:rFonts w:ascii="Symbol" w:hAnsi="Symbol" w:hint="default"/>
      </w:rPr>
    </w:lvl>
    <w:lvl w:ilvl="1" w:tplc="04090003" w:tentative="1">
      <w:start w:val="1"/>
      <w:numFmt w:val="bullet"/>
      <w:lvlText w:val="o"/>
      <w:lvlJc w:val="left"/>
      <w:pPr>
        <w:ind w:left="1424" w:hanging="360"/>
      </w:pPr>
      <w:rPr>
        <w:rFonts w:ascii="Courier New" w:hAnsi="Courier New" w:cs="Courier New" w:hint="default"/>
      </w:rPr>
    </w:lvl>
    <w:lvl w:ilvl="2" w:tplc="04090005" w:tentative="1">
      <w:start w:val="1"/>
      <w:numFmt w:val="bullet"/>
      <w:lvlText w:val=""/>
      <w:lvlJc w:val="left"/>
      <w:pPr>
        <w:ind w:left="2144" w:hanging="360"/>
      </w:pPr>
      <w:rPr>
        <w:rFonts w:ascii="Wingdings" w:hAnsi="Wingdings" w:hint="default"/>
      </w:rPr>
    </w:lvl>
    <w:lvl w:ilvl="3" w:tplc="04090001" w:tentative="1">
      <w:start w:val="1"/>
      <w:numFmt w:val="bullet"/>
      <w:lvlText w:val=""/>
      <w:lvlJc w:val="left"/>
      <w:pPr>
        <w:ind w:left="2864" w:hanging="360"/>
      </w:pPr>
      <w:rPr>
        <w:rFonts w:ascii="Symbol" w:hAnsi="Symbol" w:hint="default"/>
      </w:rPr>
    </w:lvl>
    <w:lvl w:ilvl="4" w:tplc="04090003" w:tentative="1">
      <w:start w:val="1"/>
      <w:numFmt w:val="bullet"/>
      <w:lvlText w:val="o"/>
      <w:lvlJc w:val="left"/>
      <w:pPr>
        <w:ind w:left="3584" w:hanging="360"/>
      </w:pPr>
      <w:rPr>
        <w:rFonts w:ascii="Courier New" w:hAnsi="Courier New" w:cs="Courier New" w:hint="default"/>
      </w:rPr>
    </w:lvl>
    <w:lvl w:ilvl="5" w:tplc="04090005" w:tentative="1">
      <w:start w:val="1"/>
      <w:numFmt w:val="bullet"/>
      <w:lvlText w:val=""/>
      <w:lvlJc w:val="left"/>
      <w:pPr>
        <w:ind w:left="4304" w:hanging="360"/>
      </w:pPr>
      <w:rPr>
        <w:rFonts w:ascii="Wingdings" w:hAnsi="Wingdings" w:hint="default"/>
      </w:rPr>
    </w:lvl>
    <w:lvl w:ilvl="6" w:tplc="04090001" w:tentative="1">
      <w:start w:val="1"/>
      <w:numFmt w:val="bullet"/>
      <w:lvlText w:val=""/>
      <w:lvlJc w:val="left"/>
      <w:pPr>
        <w:ind w:left="5024" w:hanging="360"/>
      </w:pPr>
      <w:rPr>
        <w:rFonts w:ascii="Symbol" w:hAnsi="Symbol" w:hint="default"/>
      </w:rPr>
    </w:lvl>
    <w:lvl w:ilvl="7" w:tplc="04090003" w:tentative="1">
      <w:start w:val="1"/>
      <w:numFmt w:val="bullet"/>
      <w:lvlText w:val="o"/>
      <w:lvlJc w:val="left"/>
      <w:pPr>
        <w:ind w:left="5744" w:hanging="360"/>
      </w:pPr>
      <w:rPr>
        <w:rFonts w:ascii="Courier New" w:hAnsi="Courier New" w:cs="Courier New" w:hint="default"/>
      </w:rPr>
    </w:lvl>
    <w:lvl w:ilvl="8" w:tplc="04090005" w:tentative="1">
      <w:start w:val="1"/>
      <w:numFmt w:val="bullet"/>
      <w:lvlText w:val=""/>
      <w:lvlJc w:val="left"/>
      <w:pPr>
        <w:ind w:left="6464" w:hanging="360"/>
      </w:pPr>
      <w:rPr>
        <w:rFonts w:ascii="Wingdings" w:hAnsi="Wingdings" w:hint="default"/>
      </w:rPr>
    </w:lvl>
  </w:abstractNum>
  <w:abstractNum w:abstractNumId="11">
    <w:nsid w:val="01B63EC0"/>
    <w:multiLevelType w:val="hybridMultilevel"/>
    <w:tmpl w:val="23582AC4"/>
    <w:lvl w:ilvl="0" w:tplc="EADC9DE4">
      <w:start w:val="1"/>
      <w:numFmt w:val="bullet"/>
      <w:pStyle w:val="ListBullet"/>
      <w:lvlText w:val=""/>
      <w:lvlJc w:val="left"/>
      <w:pPr>
        <w:tabs>
          <w:tab w:val="num" w:pos="340"/>
        </w:tabs>
        <w:ind w:left="34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2885038"/>
    <w:multiLevelType w:val="hybridMultilevel"/>
    <w:tmpl w:val="7C58DE1A"/>
    <w:lvl w:ilvl="0" w:tplc="1F26487E">
      <w:start w:val="1"/>
      <w:numFmt w:val="decimal"/>
      <w:pStyle w:val="TabelBAB2"/>
      <w:lvlText w:val="Tabel 2.%1"/>
      <w:lvlJc w:val="center"/>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nsid w:val="02B46EAC"/>
    <w:multiLevelType w:val="hybridMultilevel"/>
    <w:tmpl w:val="2BC0D780"/>
    <w:lvl w:ilvl="0" w:tplc="91B20102">
      <w:start w:val="1"/>
      <w:numFmt w:val="decimal"/>
      <w:pStyle w:val="TabelBab3"/>
      <w:lvlText w:val="Tabel 3.%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5">
    <w:nsid w:val="054423D9"/>
    <w:multiLevelType w:val="hybridMultilevel"/>
    <w:tmpl w:val="CCF672DE"/>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6">
    <w:nsid w:val="06163812"/>
    <w:multiLevelType w:val="hybridMultilevel"/>
    <w:tmpl w:val="A88223D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6CF58F6"/>
    <w:multiLevelType w:val="multilevel"/>
    <w:tmpl w:val="62E8B9FA"/>
    <w:name w:val="AppHeads32"/>
    <w:numStyleLink w:val="AppendixHeadings"/>
  </w:abstractNum>
  <w:abstractNum w:abstractNumId="18">
    <w:nsid w:val="086D6254"/>
    <w:multiLevelType w:val="hybridMultilevel"/>
    <w:tmpl w:val="1E343826"/>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9">
    <w:nsid w:val="0D257DB3"/>
    <w:multiLevelType w:val="hybridMultilevel"/>
    <w:tmpl w:val="32400C0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D4C5D9F"/>
    <w:multiLevelType w:val="hybridMultilevel"/>
    <w:tmpl w:val="C04A85DE"/>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1">
    <w:nsid w:val="0FD0495F"/>
    <w:multiLevelType w:val="hybridMultilevel"/>
    <w:tmpl w:val="E598B5E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0387612"/>
    <w:multiLevelType w:val="multilevel"/>
    <w:tmpl w:val="CCD0E810"/>
    <w:lvl w:ilvl="0">
      <w:start w:val="1"/>
      <w:numFmt w:val="decimal"/>
      <w:suff w:val="space"/>
      <w:lvlText w:val="BAB %1"/>
      <w:lvlJc w:val="left"/>
      <w:pPr>
        <w:ind w:left="0" w:firstLine="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2700" w:hanging="1080"/>
      </w:pPr>
      <w:rPr>
        <w:rFonts w:hint="default"/>
      </w:rPr>
    </w:lvl>
    <w:lvl w:ilvl="3">
      <w:start w:val="1"/>
      <w:numFmt w:val="decimal"/>
      <w:suff w:val="space"/>
      <w:lvlText w:val="%1.%2.%3.%4"/>
      <w:lvlJc w:val="left"/>
      <w:pPr>
        <w:ind w:left="5693" w:hanging="1440"/>
      </w:pPr>
      <w:rPr>
        <w:rFonts w:hint="default"/>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lvlText w:val="%7."/>
      <w:lvlJc w:val="left"/>
      <w:pPr>
        <w:ind w:left="2520" w:hanging="360"/>
      </w:pPr>
      <w:rPr>
        <w:rFonts w:hint="default"/>
        <w:b w:val="0"/>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nsid w:val="142C1CED"/>
    <w:multiLevelType w:val="multilevel"/>
    <w:tmpl w:val="EB34AF9A"/>
    <w:name w:val="BodyHeadings"/>
    <w:numStyleLink w:val="BodyHeadings"/>
  </w:abstractNum>
  <w:abstractNum w:abstractNumId="24">
    <w:nsid w:val="14A64C38"/>
    <w:multiLevelType w:val="multilevel"/>
    <w:tmpl w:val="62E8B9FA"/>
    <w:name w:val="AppHeads"/>
    <w:styleLink w:val="AppendixHeadings"/>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25">
    <w:nsid w:val="14F11266"/>
    <w:multiLevelType w:val="multilevel"/>
    <w:tmpl w:val="E752E90E"/>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7."/>
      <w:lvlJc w:val="left"/>
      <w:pPr>
        <w:ind w:left="1440" w:hanging="1440"/>
      </w:pPr>
      <w:rPr>
        <w:rFonts w:ascii="Calibri" w:eastAsia="Calibri" w:hAnsi="Calibri" w:cs="Arial"/>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nsid w:val="1561638A"/>
    <w:multiLevelType w:val="multilevel"/>
    <w:tmpl w:val="DC6CAC2E"/>
    <w:lvl w:ilvl="0">
      <w:start w:val="1"/>
      <w:numFmt w:val="decimal"/>
      <w:suff w:val="space"/>
      <w:lvlText w:val="BAB %1"/>
      <w:lvlJc w:val="left"/>
      <w:pPr>
        <w:ind w:left="0" w:firstLine="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2700" w:hanging="1080"/>
      </w:pPr>
      <w:rPr>
        <w:rFonts w:hint="default"/>
      </w:rPr>
    </w:lvl>
    <w:lvl w:ilvl="3">
      <w:start w:val="1"/>
      <w:numFmt w:val="decimal"/>
      <w:suff w:val="space"/>
      <w:lvlText w:val="%1.%2.%3.%4"/>
      <w:lvlJc w:val="left"/>
      <w:pPr>
        <w:ind w:left="5693" w:hanging="1440"/>
      </w:pPr>
      <w:rPr>
        <w:rFonts w:hint="default"/>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lvlText w:val="%7."/>
      <w:lvlJc w:val="left"/>
      <w:pPr>
        <w:ind w:left="2520" w:hanging="360"/>
      </w:pPr>
      <w:rPr>
        <w:rFonts w:hint="default"/>
        <w:b w:val="0"/>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16F569BC"/>
    <w:multiLevelType w:val="multilevel"/>
    <w:tmpl w:val="A5A436A2"/>
    <w:lvl w:ilvl="0">
      <w:start w:val="3"/>
      <w:numFmt w:val="decimal"/>
      <w:suff w:val="space"/>
      <w:lvlText w:val="BAB %1"/>
      <w:lvlJc w:val="left"/>
      <w:pPr>
        <w:ind w:left="0" w:firstLine="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2700" w:hanging="1080"/>
      </w:pPr>
      <w:rPr>
        <w:rFonts w:hint="default"/>
      </w:rPr>
    </w:lvl>
    <w:lvl w:ilvl="3">
      <w:start w:val="1"/>
      <w:numFmt w:val="decimal"/>
      <w:suff w:val="space"/>
      <w:lvlText w:val="%1.%2.%3.%4"/>
      <w:lvlJc w:val="left"/>
      <w:pPr>
        <w:ind w:left="5693" w:hanging="1440"/>
      </w:pPr>
      <w:rPr>
        <w:rFonts w:hint="default"/>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lvlText w:val="%7."/>
      <w:lvlJc w:val="left"/>
      <w:pPr>
        <w:ind w:left="2520" w:hanging="360"/>
      </w:pPr>
      <w:rPr>
        <w:rFonts w:hint="default"/>
        <w:b w:val="0"/>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nsid w:val="170300F2"/>
    <w:multiLevelType w:val="multilevel"/>
    <w:tmpl w:val="0421001D"/>
    <w:name w:val="AppHeads32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nsid w:val="1AC539BF"/>
    <w:multiLevelType w:val="hybridMultilevel"/>
    <w:tmpl w:val="D688A4A2"/>
    <w:lvl w:ilvl="0" w:tplc="7070152C">
      <w:start w:val="1"/>
      <w:numFmt w:val="bullet"/>
      <w:pStyle w:val="ListBullet2"/>
      <w:lvlText w:val=""/>
      <w:lvlJc w:val="left"/>
      <w:pPr>
        <w:tabs>
          <w:tab w:val="num" w:pos="680"/>
        </w:tabs>
        <w:ind w:left="68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D3D531A"/>
    <w:multiLevelType w:val="hybridMultilevel"/>
    <w:tmpl w:val="BD2248CA"/>
    <w:lvl w:ilvl="0" w:tplc="FE3AC208">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nsid w:val="1DAB62B3"/>
    <w:multiLevelType w:val="hybridMultilevel"/>
    <w:tmpl w:val="82CA0C3A"/>
    <w:lvl w:ilvl="0" w:tplc="04090017">
      <w:start w:val="1"/>
      <w:numFmt w:val="lowerLetter"/>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32">
    <w:nsid w:val="20837A6C"/>
    <w:multiLevelType w:val="hybridMultilevel"/>
    <w:tmpl w:val="7B062F70"/>
    <w:lvl w:ilvl="0" w:tplc="0E32E8B2">
      <w:start w:val="1"/>
      <w:numFmt w:val="bullet"/>
      <w:lvlText w:val="-"/>
      <w:lvlJc w:val="left"/>
      <w:pPr>
        <w:ind w:left="460" w:hanging="360"/>
      </w:pPr>
      <w:rPr>
        <w:rFonts w:ascii="Calibri" w:eastAsia="Calibri" w:hAnsi="Calibri" w:cs="Arial" w:hint="default"/>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33">
    <w:nsid w:val="21ED2DBC"/>
    <w:multiLevelType w:val="hybridMultilevel"/>
    <w:tmpl w:val="A0F4482E"/>
    <w:lvl w:ilvl="0" w:tplc="5D88AF00">
      <w:start w:val="1"/>
      <w:numFmt w:val="lowerLetter"/>
      <w:pStyle w:val="ListAlphabet4"/>
      <w:lvlText w:val="%1."/>
      <w:lvlJc w:val="left"/>
      <w:pPr>
        <w:ind w:left="1569" w:hanging="360"/>
      </w:pPr>
    </w:lvl>
    <w:lvl w:ilvl="1" w:tplc="04210019" w:tentative="1">
      <w:start w:val="1"/>
      <w:numFmt w:val="lowerLetter"/>
      <w:lvlText w:val="%2."/>
      <w:lvlJc w:val="left"/>
      <w:pPr>
        <w:ind w:left="2289" w:hanging="360"/>
      </w:pPr>
    </w:lvl>
    <w:lvl w:ilvl="2" w:tplc="0421001B" w:tentative="1">
      <w:start w:val="1"/>
      <w:numFmt w:val="lowerRoman"/>
      <w:lvlText w:val="%3."/>
      <w:lvlJc w:val="right"/>
      <w:pPr>
        <w:ind w:left="3009" w:hanging="180"/>
      </w:pPr>
    </w:lvl>
    <w:lvl w:ilvl="3" w:tplc="0421000F" w:tentative="1">
      <w:start w:val="1"/>
      <w:numFmt w:val="decimal"/>
      <w:lvlText w:val="%4."/>
      <w:lvlJc w:val="left"/>
      <w:pPr>
        <w:ind w:left="3729" w:hanging="360"/>
      </w:pPr>
    </w:lvl>
    <w:lvl w:ilvl="4" w:tplc="04210019" w:tentative="1">
      <w:start w:val="1"/>
      <w:numFmt w:val="lowerLetter"/>
      <w:lvlText w:val="%5."/>
      <w:lvlJc w:val="left"/>
      <w:pPr>
        <w:ind w:left="4449" w:hanging="360"/>
      </w:pPr>
    </w:lvl>
    <w:lvl w:ilvl="5" w:tplc="0421001B" w:tentative="1">
      <w:start w:val="1"/>
      <w:numFmt w:val="lowerRoman"/>
      <w:lvlText w:val="%6."/>
      <w:lvlJc w:val="right"/>
      <w:pPr>
        <w:ind w:left="5169" w:hanging="180"/>
      </w:pPr>
    </w:lvl>
    <w:lvl w:ilvl="6" w:tplc="0421000F" w:tentative="1">
      <w:start w:val="1"/>
      <w:numFmt w:val="decimal"/>
      <w:lvlText w:val="%7."/>
      <w:lvlJc w:val="left"/>
      <w:pPr>
        <w:ind w:left="5889" w:hanging="360"/>
      </w:pPr>
    </w:lvl>
    <w:lvl w:ilvl="7" w:tplc="04210019" w:tentative="1">
      <w:start w:val="1"/>
      <w:numFmt w:val="lowerLetter"/>
      <w:lvlText w:val="%8."/>
      <w:lvlJc w:val="left"/>
      <w:pPr>
        <w:ind w:left="6609" w:hanging="360"/>
      </w:pPr>
    </w:lvl>
    <w:lvl w:ilvl="8" w:tplc="0421001B" w:tentative="1">
      <w:start w:val="1"/>
      <w:numFmt w:val="lowerRoman"/>
      <w:lvlText w:val="%9."/>
      <w:lvlJc w:val="right"/>
      <w:pPr>
        <w:ind w:left="7329" w:hanging="180"/>
      </w:pPr>
    </w:lvl>
  </w:abstractNum>
  <w:abstractNum w:abstractNumId="34">
    <w:nsid w:val="222B0DDA"/>
    <w:multiLevelType w:val="multilevel"/>
    <w:tmpl w:val="4C4C5A04"/>
    <w:name w:val="AppHeads3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nsid w:val="223049B4"/>
    <w:multiLevelType w:val="hybridMultilevel"/>
    <w:tmpl w:val="9F261A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75E6807"/>
    <w:multiLevelType w:val="hybridMultilevel"/>
    <w:tmpl w:val="46E8A39A"/>
    <w:lvl w:ilvl="0" w:tplc="04090017">
      <w:start w:val="1"/>
      <w:numFmt w:val="lowerLetter"/>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37">
    <w:nsid w:val="278D00BB"/>
    <w:multiLevelType w:val="hybridMultilevel"/>
    <w:tmpl w:val="442A8452"/>
    <w:lvl w:ilvl="0" w:tplc="B204F2CE">
      <w:start w:val="1"/>
      <w:numFmt w:val="decimal"/>
      <w:pStyle w:val="GambarBAB2"/>
      <w:lvlText w:val=" Gambar 2.%1 "/>
      <w:lvlJc w:val="left"/>
      <w:pPr>
        <w:ind w:left="2520" w:hanging="360"/>
      </w:pPr>
      <w:rPr>
        <w:rFonts w:hint="default"/>
        <w:b/>
        <w:i w:val="0"/>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8">
    <w:nsid w:val="28091ADF"/>
    <w:multiLevelType w:val="hybridMultilevel"/>
    <w:tmpl w:val="16260C1E"/>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9">
    <w:nsid w:val="2E3A138C"/>
    <w:multiLevelType w:val="multilevel"/>
    <w:tmpl w:val="4C4C5A04"/>
    <w:name w:val="AppHeads3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nsid w:val="30881B3F"/>
    <w:multiLevelType w:val="hybridMultilevel"/>
    <w:tmpl w:val="FB2ECCC0"/>
    <w:lvl w:ilvl="0" w:tplc="04090017">
      <w:start w:val="1"/>
      <w:numFmt w:val="lowerLetter"/>
      <w:lvlText w:val="%1)"/>
      <w:lvlJc w:val="left"/>
      <w:pPr>
        <w:ind w:left="2160" w:hanging="360"/>
      </w:pPr>
      <w:rPr>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nsid w:val="30DD51B5"/>
    <w:multiLevelType w:val="hybridMultilevel"/>
    <w:tmpl w:val="CBF877B2"/>
    <w:lvl w:ilvl="0" w:tplc="04090019">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2">
    <w:nsid w:val="327B644E"/>
    <w:multiLevelType w:val="multilevel"/>
    <w:tmpl w:val="62E8B9FA"/>
    <w:name w:val="AppHeads2"/>
    <w:numStyleLink w:val="AppendixHeadings"/>
  </w:abstractNum>
  <w:abstractNum w:abstractNumId="43">
    <w:nsid w:val="33811249"/>
    <w:multiLevelType w:val="multilevel"/>
    <w:tmpl w:val="62E8B9FA"/>
    <w:name w:val="AppHeads"/>
    <w:numStyleLink w:val="AppendixHeadings"/>
  </w:abstractNum>
  <w:abstractNum w:abstractNumId="44">
    <w:nsid w:val="33DB2224"/>
    <w:multiLevelType w:val="hybridMultilevel"/>
    <w:tmpl w:val="9BB0208E"/>
    <w:lvl w:ilvl="0" w:tplc="0AFCBF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7B97018"/>
    <w:multiLevelType w:val="hybridMultilevel"/>
    <w:tmpl w:val="C9FA0D5A"/>
    <w:lvl w:ilvl="0" w:tplc="04090015">
      <w:start w:val="1"/>
      <w:numFmt w:val="upperLetter"/>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46">
    <w:nsid w:val="395C44B4"/>
    <w:multiLevelType w:val="hybridMultilevel"/>
    <w:tmpl w:val="D1400CC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nsid w:val="3B0E413C"/>
    <w:multiLevelType w:val="hybridMultilevel"/>
    <w:tmpl w:val="C3A07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D5C33DB"/>
    <w:multiLevelType w:val="hybridMultilevel"/>
    <w:tmpl w:val="1FFA2616"/>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9">
    <w:nsid w:val="3E295A5E"/>
    <w:multiLevelType w:val="hybridMultilevel"/>
    <w:tmpl w:val="091E0B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3E3C3706"/>
    <w:multiLevelType w:val="hybridMultilevel"/>
    <w:tmpl w:val="53D0C208"/>
    <w:lvl w:ilvl="0" w:tplc="04090011">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1">
    <w:nsid w:val="3E7B2F9A"/>
    <w:multiLevelType w:val="hybridMultilevel"/>
    <w:tmpl w:val="BAB08EA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3F5D1795"/>
    <w:multiLevelType w:val="hybridMultilevel"/>
    <w:tmpl w:val="CFC42DB6"/>
    <w:lvl w:ilvl="0" w:tplc="048A9F9A">
      <w:start w:val="1"/>
      <w:numFmt w:val="decimal"/>
      <w:pStyle w:val="Heading5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3">
    <w:nsid w:val="3F9F7D92"/>
    <w:multiLevelType w:val="hybridMultilevel"/>
    <w:tmpl w:val="A32446BA"/>
    <w:lvl w:ilvl="0" w:tplc="A55896EA">
      <w:start w:val="1"/>
      <w:numFmt w:val="decimal"/>
      <w:lvlText w:val="%1)"/>
      <w:lvlJc w:val="left"/>
      <w:pPr>
        <w:ind w:left="2160" w:hanging="360"/>
      </w:pPr>
      <w:rPr>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4">
    <w:nsid w:val="42132298"/>
    <w:multiLevelType w:val="hybridMultilevel"/>
    <w:tmpl w:val="D494D31A"/>
    <w:lvl w:ilvl="0" w:tplc="1B140CC6">
      <w:start w:val="1"/>
      <w:numFmt w:val="lowerLetter"/>
      <w:pStyle w:val="ListAlphabet"/>
      <w:lvlText w:val="%1."/>
      <w:lvlJc w:val="left"/>
      <w:pPr>
        <w:tabs>
          <w:tab w:val="num" w:pos="680"/>
        </w:tabs>
        <w:ind w:left="680" w:hanging="34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nsid w:val="44F24CD2"/>
    <w:multiLevelType w:val="multilevel"/>
    <w:tmpl w:val="C7DAA488"/>
    <w:lvl w:ilvl="0">
      <w:start w:val="1"/>
      <w:numFmt w:val="decimal"/>
      <w:pStyle w:val="Heading1"/>
      <w:suff w:val="space"/>
      <w:lvlText w:val="BAB %1"/>
      <w:lvlJc w:val="left"/>
      <w:pPr>
        <w:ind w:left="0" w:firstLine="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2700" w:hanging="1080"/>
      </w:pPr>
      <w:rPr>
        <w:rFonts w:asciiTheme="majorHAnsi" w:hAnsiTheme="majorHAnsi" w:cstheme="majorHAnsi" w:hint="default"/>
        <w:b/>
        <w:i w:val="0"/>
        <w:sz w:val="24"/>
        <w:szCs w:val="24"/>
      </w:rPr>
    </w:lvl>
    <w:lvl w:ilvl="3">
      <w:start w:val="1"/>
      <w:numFmt w:val="decimal"/>
      <w:pStyle w:val="Heading4"/>
      <w:suff w:val="space"/>
      <w:lvlText w:val="%1.%2.%3.%4"/>
      <w:lvlJc w:val="left"/>
      <w:pPr>
        <w:ind w:left="5693" w:hanging="1440"/>
      </w:pPr>
      <w:rPr>
        <w:rFonts w:hint="default"/>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val="0"/>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6">
    <w:nsid w:val="46CC519D"/>
    <w:multiLevelType w:val="multilevel"/>
    <w:tmpl w:val="68EC901E"/>
    <w:lvl w:ilvl="0">
      <w:start w:val="1"/>
      <w:numFmt w:val="decimal"/>
      <w:suff w:val="space"/>
      <w:lvlText w:val="BAB %1"/>
      <w:lvlJc w:val="left"/>
      <w:pPr>
        <w:ind w:left="0" w:firstLine="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2700" w:hanging="1080"/>
      </w:pPr>
      <w:rPr>
        <w:rFonts w:hint="default"/>
      </w:rPr>
    </w:lvl>
    <w:lvl w:ilvl="3">
      <w:start w:val="1"/>
      <w:numFmt w:val="decimal"/>
      <w:suff w:val="space"/>
      <w:lvlText w:val="%1.%2.%3.%4"/>
      <w:lvlJc w:val="left"/>
      <w:pPr>
        <w:ind w:left="5693"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7">
    <w:nsid w:val="47DE450F"/>
    <w:multiLevelType w:val="hybridMultilevel"/>
    <w:tmpl w:val="D7022A74"/>
    <w:lvl w:ilvl="0" w:tplc="ECF2B4B2">
      <w:start w:val="1"/>
      <w:numFmt w:val="lowerLetter"/>
      <w:pStyle w:val="ListAlphabet2"/>
      <w:lvlText w:val="%1."/>
      <w:lvlJc w:val="left"/>
      <w:pPr>
        <w:tabs>
          <w:tab w:val="num" w:pos="1021"/>
        </w:tabs>
        <w:ind w:left="1021" w:hanging="341"/>
      </w:pPr>
      <w:rPr>
        <w:rFonts w:hint="default"/>
      </w:rPr>
    </w:lvl>
    <w:lvl w:ilvl="1" w:tplc="04210019" w:tentative="1">
      <w:start w:val="1"/>
      <w:numFmt w:val="lowerLetter"/>
      <w:lvlText w:val="%2."/>
      <w:lvlJc w:val="left"/>
      <w:pPr>
        <w:ind w:left="1723" w:hanging="360"/>
      </w:pPr>
    </w:lvl>
    <w:lvl w:ilvl="2" w:tplc="0421001B" w:tentative="1">
      <w:start w:val="1"/>
      <w:numFmt w:val="lowerRoman"/>
      <w:lvlText w:val="%3."/>
      <w:lvlJc w:val="right"/>
      <w:pPr>
        <w:ind w:left="2443" w:hanging="180"/>
      </w:pPr>
    </w:lvl>
    <w:lvl w:ilvl="3" w:tplc="0421000F" w:tentative="1">
      <w:start w:val="1"/>
      <w:numFmt w:val="decimal"/>
      <w:lvlText w:val="%4."/>
      <w:lvlJc w:val="left"/>
      <w:pPr>
        <w:ind w:left="3163" w:hanging="360"/>
      </w:pPr>
    </w:lvl>
    <w:lvl w:ilvl="4" w:tplc="04210019" w:tentative="1">
      <w:start w:val="1"/>
      <w:numFmt w:val="lowerLetter"/>
      <w:lvlText w:val="%5."/>
      <w:lvlJc w:val="left"/>
      <w:pPr>
        <w:ind w:left="3883" w:hanging="360"/>
      </w:pPr>
    </w:lvl>
    <w:lvl w:ilvl="5" w:tplc="0421001B" w:tentative="1">
      <w:start w:val="1"/>
      <w:numFmt w:val="lowerRoman"/>
      <w:lvlText w:val="%6."/>
      <w:lvlJc w:val="right"/>
      <w:pPr>
        <w:ind w:left="4603" w:hanging="180"/>
      </w:pPr>
    </w:lvl>
    <w:lvl w:ilvl="6" w:tplc="0421000F" w:tentative="1">
      <w:start w:val="1"/>
      <w:numFmt w:val="decimal"/>
      <w:lvlText w:val="%7."/>
      <w:lvlJc w:val="left"/>
      <w:pPr>
        <w:ind w:left="5323" w:hanging="360"/>
      </w:pPr>
    </w:lvl>
    <w:lvl w:ilvl="7" w:tplc="04210019" w:tentative="1">
      <w:start w:val="1"/>
      <w:numFmt w:val="lowerLetter"/>
      <w:lvlText w:val="%8."/>
      <w:lvlJc w:val="left"/>
      <w:pPr>
        <w:ind w:left="6043" w:hanging="360"/>
      </w:pPr>
    </w:lvl>
    <w:lvl w:ilvl="8" w:tplc="0421001B" w:tentative="1">
      <w:start w:val="1"/>
      <w:numFmt w:val="lowerRoman"/>
      <w:lvlText w:val="%9."/>
      <w:lvlJc w:val="right"/>
      <w:pPr>
        <w:ind w:left="6763" w:hanging="180"/>
      </w:pPr>
    </w:lvl>
  </w:abstractNum>
  <w:abstractNum w:abstractNumId="58">
    <w:nsid w:val="47F95C51"/>
    <w:multiLevelType w:val="hybridMultilevel"/>
    <w:tmpl w:val="F11C4E3A"/>
    <w:lvl w:ilvl="0" w:tplc="9C8079D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8BD3CA7"/>
    <w:multiLevelType w:val="multilevel"/>
    <w:tmpl w:val="115AE5C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0">
    <w:nsid w:val="49D41C76"/>
    <w:multiLevelType w:val="multilevel"/>
    <w:tmpl w:val="EB34AF9A"/>
    <w:name w:val="BodyHeads"/>
    <w:numStyleLink w:val="BodyHeadings"/>
  </w:abstractNum>
  <w:abstractNum w:abstractNumId="61">
    <w:nsid w:val="4B321362"/>
    <w:multiLevelType w:val="multilevel"/>
    <w:tmpl w:val="97B2F9D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2">
    <w:nsid w:val="509107F9"/>
    <w:multiLevelType w:val="multilevel"/>
    <w:tmpl w:val="EB34AF9A"/>
    <w:name w:val="BodyHeadings2"/>
    <w:numStyleLink w:val="BodyHeadings"/>
  </w:abstractNum>
  <w:abstractNum w:abstractNumId="63">
    <w:nsid w:val="54075FF9"/>
    <w:multiLevelType w:val="hybridMultilevel"/>
    <w:tmpl w:val="275089E8"/>
    <w:lvl w:ilvl="0" w:tplc="04090011">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64">
    <w:nsid w:val="56DE3ADD"/>
    <w:multiLevelType w:val="multilevel"/>
    <w:tmpl w:val="EB34AF9A"/>
    <w:name w:val="BodyHeadings"/>
    <w:styleLink w:val="BodyHeadings"/>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5">
    <w:nsid w:val="573728AC"/>
    <w:multiLevelType w:val="hybridMultilevel"/>
    <w:tmpl w:val="21507098"/>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66">
    <w:nsid w:val="57517C54"/>
    <w:multiLevelType w:val="multilevel"/>
    <w:tmpl w:val="62E8B9FA"/>
    <w:name w:val="AppHeads"/>
    <w:numStyleLink w:val="AppendixHeadings"/>
  </w:abstractNum>
  <w:abstractNum w:abstractNumId="67">
    <w:nsid w:val="58EA594A"/>
    <w:multiLevelType w:val="hybridMultilevel"/>
    <w:tmpl w:val="876489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59D75C58"/>
    <w:multiLevelType w:val="hybridMultilevel"/>
    <w:tmpl w:val="E2F0C89A"/>
    <w:lvl w:ilvl="0" w:tplc="756A077E">
      <w:start w:val="1"/>
      <w:numFmt w:val="lowerLetter"/>
      <w:pStyle w:val="ListAlphabet5"/>
      <w:lvlText w:val="%1."/>
      <w:lvlJc w:val="left"/>
      <w:pPr>
        <w:ind w:left="1852" w:hanging="360"/>
      </w:pPr>
    </w:lvl>
    <w:lvl w:ilvl="1" w:tplc="04210019" w:tentative="1">
      <w:start w:val="1"/>
      <w:numFmt w:val="lowerLetter"/>
      <w:lvlText w:val="%2."/>
      <w:lvlJc w:val="left"/>
      <w:pPr>
        <w:ind w:left="2572" w:hanging="360"/>
      </w:pPr>
    </w:lvl>
    <w:lvl w:ilvl="2" w:tplc="0421001B" w:tentative="1">
      <w:start w:val="1"/>
      <w:numFmt w:val="lowerRoman"/>
      <w:lvlText w:val="%3."/>
      <w:lvlJc w:val="right"/>
      <w:pPr>
        <w:ind w:left="3292" w:hanging="180"/>
      </w:pPr>
    </w:lvl>
    <w:lvl w:ilvl="3" w:tplc="0421000F" w:tentative="1">
      <w:start w:val="1"/>
      <w:numFmt w:val="decimal"/>
      <w:lvlText w:val="%4."/>
      <w:lvlJc w:val="left"/>
      <w:pPr>
        <w:ind w:left="4012" w:hanging="360"/>
      </w:pPr>
    </w:lvl>
    <w:lvl w:ilvl="4" w:tplc="04210019" w:tentative="1">
      <w:start w:val="1"/>
      <w:numFmt w:val="lowerLetter"/>
      <w:lvlText w:val="%5."/>
      <w:lvlJc w:val="left"/>
      <w:pPr>
        <w:ind w:left="4732" w:hanging="360"/>
      </w:pPr>
    </w:lvl>
    <w:lvl w:ilvl="5" w:tplc="0421001B" w:tentative="1">
      <w:start w:val="1"/>
      <w:numFmt w:val="lowerRoman"/>
      <w:lvlText w:val="%6."/>
      <w:lvlJc w:val="right"/>
      <w:pPr>
        <w:ind w:left="5452" w:hanging="180"/>
      </w:pPr>
    </w:lvl>
    <w:lvl w:ilvl="6" w:tplc="0421000F" w:tentative="1">
      <w:start w:val="1"/>
      <w:numFmt w:val="decimal"/>
      <w:lvlText w:val="%7."/>
      <w:lvlJc w:val="left"/>
      <w:pPr>
        <w:ind w:left="6172" w:hanging="360"/>
      </w:pPr>
    </w:lvl>
    <w:lvl w:ilvl="7" w:tplc="04210019" w:tentative="1">
      <w:start w:val="1"/>
      <w:numFmt w:val="lowerLetter"/>
      <w:lvlText w:val="%8."/>
      <w:lvlJc w:val="left"/>
      <w:pPr>
        <w:ind w:left="6892" w:hanging="360"/>
      </w:pPr>
    </w:lvl>
    <w:lvl w:ilvl="8" w:tplc="0421001B" w:tentative="1">
      <w:start w:val="1"/>
      <w:numFmt w:val="lowerRoman"/>
      <w:lvlText w:val="%9."/>
      <w:lvlJc w:val="right"/>
      <w:pPr>
        <w:ind w:left="7612" w:hanging="180"/>
      </w:pPr>
    </w:lvl>
  </w:abstractNum>
  <w:abstractNum w:abstractNumId="69">
    <w:nsid w:val="59F96161"/>
    <w:multiLevelType w:val="hybridMultilevel"/>
    <w:tmpl w:val="A36E32C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nsid w:val="5C7F389E"/>
    <w:multiLevelType w:val="multilevel"/>
    <w:tmpl w:val="62E8B9FA"/>
    <w:name w:val="AppHeads4"/>
    <w:numStyleLink w:val="AppendixHeadings"/>
  </w:abstractNum>
  <w:abstractNum w:abstractNumId="71">
    <w:nsid w:val="5DD751B3"/>
    <w:multiLevelType w:val="hybridMultilevel"/>
    <w:tmpl w:val="57082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nsid w:val="5E344E65"/>
    <w:multiLevelType w:val="hybridMultilevel"/>
    <w:tmpl w:val="A5CE6A30"/>
    <w:lvl w:ilvl="0" w:tplc="0DC22DC8">
      <w:start w:val="1"/>
      <w:numFmt w:val="decimal"/>
      <w:pStyle w:val="ListNumber3"/>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73">
    <w:nsid w:val="5E437FE7"/>
    <w:multiLevelType w:val="hybridMultilevel"/>
    <w:tmpl w:val="1AE2B648"/>
    <w:lvl w:ilvl="0" w:tplc="0809000F">
      <w:start w:val="1"/>
      <w:numFmt w:val="decimal"/>
      <w:lvlText w:val="%1."/>
      <w:lvlJc w:val="left"/>
      <w:pPr>
        <w:ind w:left="1060" w:hanging="360"/>
      </w:pPr>
    </w:lvl>
    <w:lvl w:ilvl="1" w:tplc="08090019" w:tentative="1">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74">
    <w:nsid w:val="61401442"/>
    <w:multiLevelType w:val="hybridMultilevel"/>
    <w:tmpl w:val="CE9483D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2B173A3"/>
    <w:multiLevelType w:val="hybridMultilevel"/>
    <w:tmpl w:val="1E34FA1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6EB09D9"/>
    <w:multiLevelType w:val="hybridMultilevel"/>
    <w:tmpl w:val="7AFC9166"/>
    <w:lvl w:ilvl="0" w:tplc="972047C4">
      <w:start w:val="1"/>
      <w:numFmt w:val="decimal"/>
      <w:lvlText w:val="%1)"/>
      <w:lvlJc w:val="left"/>
      <w:pPr>
        <w:ind w:left="990" w:hanging="360"/>
      </w:pPr>
      <w:rPr>
        <w:i w:val="0"/>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7">
    <w:nsid w:val="68054D65"/>
    <w:multiLevelType w:val="hybridMultilevel"/>
    <w:tmpl w:val="CA04745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9C461EE"/>
    <w:multiLevelType w:val="hybridMultilevel"/>
    <w:tmpl w:val="28E081EE"/>
    <w:lvl w:ilvl="0" w:tplc="EC6EFA80">
      <w:start w:val="1"/>
      <w:numFmt w:val="lowerLetter"/>
      <w:lvlText w:val="%1)"/>
      <w:lvlJc w:val="left"/>
      <w:pPr>
        <w:ind w:left="1060" w:hanging="360"/>
      </w:pPr>
      <w:rPr>
        <w:i w:val="0"/>
      </w:r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79">
    <w:nsid w:val="6AF46086"/>
    <w:multiLevelType w:val="multilevel"/>
    <w:tmpl w:val="9AAEA20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0">
    <w:nsid w:val="6C2D3D78"/>
    <w:multiLevelType w:val="hybridMultilevel"/>
    <w:tmpl w:val="DE48F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E365AD2"/>
    <w:multiLevelType w:val="multilevel"/>
    <w:tmpl w:val="EB34AF9A"/>
    <w:name w:val="BodyHeadings3"/>
    <w:numStyleLink w:val="BodyHeadings"/>
  </w:abstractNum>
  <w:abstractNum w:abstractNumId="82">
    <w:nsid w:val="6F820FCA"/>
    <w:multiLevelType w:val="hybridMultilevel"/>
    <w:tmpl w:val="C418589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71470472"/>
    <w:multiLevelType w:val="hybridMultilevel"/>
    <w:tmpl w:val="8FBCAC42"/>
    <w:lvl w:ilvl="0" w:tplc="237217F6">
      <w:numFmt w:val="bullet"/>
      <w:lvlText w:val="•"/>
      <w:lvlJc w:val="left"/>
      <w:pPr>
        <w:ind w:left="630" w:hanging="360"/>
      </w:pPr>
      <w:rPr>
        <w:rFonts w:ascii="Calibri" w:eastAsia="Calibri" w:hAnsi="Calibri" w:cs="Calibri"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84">
    <w:nsid w:val="720A4911"/>
    <w:multiLevelType w:val="hybridMultilevel"/>
    <w:tmpl w:val="CA469DF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72D23C76"/>
    <w:multiLevelType w:val="hybridMultilevel"/>
    <w:tmpl w:val="6BA40DE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73457594"/>
    <w:multiLevelType w:val="hybridMultilevel"/>
    <w:tmpl w:val="261A2BBA"/>
    <w:lvl w:ilvl="0" w:tplc="5F0476A4">
      <w:start w:val="1"/>
      <w:numFmt w:val="decimal"/>
      <w:pStyle w:val="GambarBab3"/>
      <w:lvlText w:val="Gambar 3.%1 "/>
      <w:lvlJc w:val="left"/>
      <w:pPr>
        <w:ind w:left="1060" w:hanging="360"/>
      </w:pPr>
      <w:rPr>
        <w:rFonts w:hint="default"/>
      </w:r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87">
    <w:nsid w:val="742E6936"/>
    <w:multiLevelType w:val="multilevel"/>
    <w:tmpl w:val="62E8B9FA"/>
    <w:name w:val="AppHeads3"/>
    <w:numStyleLink w:val="AppendixHeadings"/>
  </w:abstractNum>
  <w:abstractNum w:abstractNumId="88">
    <w:nsid w:val="74D14619"/>
    <w:multiLevelType w:val="multilevel"/>
    <w:tmpl w:val="4C4C5A04"/>
    <w:name w:val="AppHeads32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9">
    <w:nsid w:val="776117EB"/>
    <w:multiLevelType w:val="hybridMultilevel"/>
    <w:tmpl w:val="A71684D8"/>
    <w:lvl w:ilvl="0" w:tplc="04090017">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90">
    <w:nsid w:val="79EE763E"/>
    <w:multiLevelType w:val="hybridMultilevel"/>
    <w:tmpl w:val="762E3CD4"/>
    <w:lvl w:ilvl="0" w:tplc="DED2CC66">
      <w:start w:val="1"/>
      <w:numFmt w:val="lowerLetter"/>
      <w:pStyle w:val="ListAlphabet3"/>
      <w:lvlText w:val="%1."/>
      <w:lvlJc w:val="left"/>
      <w:pPr>
        <w:tabs>
          <w:tab w:val="num" w:pos="1361"/>
        </w:tabs>
        <w:ind w:left="1361" w:hanging="340"/>
      </w:pPr>
      <w:rPr>
        <w:rFonts w:hint="default"/>
      </w:rPr>
    </w:lvl>
    <w:lvl w:ilvl="1" w:tplc="04210019" w:tentative="1">
      <w:start w:val="1"/>
      <w:numFmt w:val="lowerLetter"/>
      <w:lvlText w:val="%2."/>
      <w:lvlJc w:val="left"/>
      <w:pPr>
        <w:ind w:left="2006" w:hanging="360"/>
      </w:pPr>
    </w:lvl>
    <w:lvl w:ilvl="2" w:tplc="0421001B" w:tentative="1">
      <w:start w:val="1"/>
      <w:numFmt w:val="lowerRoman"/>
      <w:lvlText w:val="%3."/>
      <w:lvlJc w:val="right"/>
      <w:pPr>
        <w:ind w:left="2726" w:hanging="180"/>
      </w:pPr>
    </w:lvl>
    <w:lvl w:ilvl="3" w:tplc="0421000F" w:tentative="1">
      <w:start w:val="1"/>
      <w:numFmt w:val="decimal"/>
      <w:lvlText w:val="%4."/>
      <w:lvlJc w:val="left"/>
      <w:pPr>
        <w:ind w:left="3446" w:hanging="360"/>
      </w:pPr>
    </w:lvl>
    <w:lvl w:ilvl="4" w:tplc="04210019" w:tentative="1">
      <w:start w:val="1"/>
      <w:numFmt w:val="lowerLetter"/>
      <w:lvlText w:val="%5."/>
      <w:lvlJc w:val="left"/>
      <w:pPr>
        <w:ind w:left="4166" w:hanging="360"/>
      </w:pPr>
    </w:lvl>
    <w:lvl w:ilvl="5" w:tplc="0421001B" w:tentative="1">
      <w:start w:val="1"/>
      <w:numFmt w:val="lowerRoman"/>
      <w:lvlText w:val="%6."/>
      <w:lvlJc w:val="right"/>
      <w:pPr>
        <w:ind w:left="4886" w:hanging="180"/>
      </w:pPr>
    </w:lvl>
    <w:lvl w:ilvl="6" w:tplc="0421000F" w:tentative="1">
      <w:start w:val="1"/>
      <w:numFmt w:val="decimal"/>
      <w:lvlText w:val="%7."/>
      <w:lvlJc w:val="left"/>
      <w:pPr>
        <w:ind w:left="5606" w:hanging="360"/>
      </w:pPr>
    </w:lvl>
    <w:lvl w:ilvl="7" w:tplc="04210019" w:tentative="1">
      <w:start w:val="1"/>
      <w:numFmt w:val="lowerLetter"/>
      <w:lvlText w:val="%8."/>
      <w:lvlJc w:val="left"/>
      <w:pPr>
        <w:ind w:left="6326" w:hanging="360"/>
      </w:pPr>
    </w:lvl>
    <w:lvl w:ilvl="8" w:tplc="0421001B" w:tentative="1">
      <w:start w:val="1"/>
      <w:numFmt w:val="lowerRoman"/>
      <w:lvlText w:val="%9."/>
      <w:lvlJc w:val="right"/>
      <w:pPr>
        <w:ind w:left="7046" w:hanging="180"/>
      </w:pPr>
    </w:lvl>
  </w:abstractNum>
  <w:abstractNum w:abstractNumId="91">
    <w:nsid w:val="79F86E39"/>
    <w:multiLevelType w:val="hybridMultilevel"/>
    <w:tmpl w:val="E67A60A0"/>
    <w:lvl w:ilvl="0" w:tplc="68586F88">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7DBD0E39"/>
    <w:multiLevelType w:val="hybridMultilevel"/>
    <w:tmpl w:val="B9CE9424"/>
    <w:lvl w:ilvl="0" w:tplc="04090011">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num w:numId="1">
    <w:abstractNumId w:val="6"/>
  </w:num>
  <w:num w:numId="2">
    <w:abstractNumId w:val="14"/>
  </w:num>
  <w:num w:numId="3">
    <w:abstractNumId w:val="24"/>
    <w:lvlOverride w:ilvl="0">
      <w:lvl w:ilvl="0">
        <w:start w:val="1"/>
        <w:numFmt w:val="upperLetter"/>
        <w:pStyle w:val="AppendixHeading1"/>
        <w:suff w:val="space"/>
        <w:lvlText w:val="LAMPIRAN %1"/>
        <w:lvlJc w:val="left"/>
        <w:pPr>
          <w:ind w:left="2062" w:hanging="360"/>
        </w:pPr>
        <w:rPr>
          <w:rFonts w:hint="default"/>
        </w:rPr>
      </w:lvl>
    </w:lvlOverride>
  </w:num>
  <w:num w:numId="4">
    <w:abstractNumId w:val="64"/>
  </w:num>
  <w:num w:numId="5">
    <w:abstractNumId w:val="23"/>
    <w:lvlOverride w:ilvl="0">
      <w:lvl w:ilvl="0">
        <w:start w:val="1"/>
        <w:numFmt w:val="decimal"/>
        <w:suff w:val="space"/>
        <w:lvlText w:val="BAB %1"/>
        <w:lvlJc w:val="left"/>
        <w:pPr>
          <w:ind w:left="0" w:firstLine="0"/>
        </w:pPr>
        <w:rPr>
          <w:rFonts w:hint="default"/>
        </w:rPr>
      </w:lvl>
    </w:lvlOverride>
    <w:lvlOverride w:ilvl="1">
      <w:lvl w:ilvl="1">
        <w:start w:val="1"/>
        <w:numFmt w:val="decimal"/>
        <w:suff w:val="space"/>
        <w:lvlText w:val="%1.%2"/>
        <w:lvlJc w:val="left"/>
        <w:pPr>
          <w:ind w:left="720" w:hanging="720"/>
        </w:pPr>
        <w:rPr>
          <w:rFonts w:hint="default"/>
        </w:rPr>
      </w:lvl>
    </w:lvlOverride>
    <w:lvlOverride w:ilvl="2">
      <w:lvl w:ilvl="2">
        <w:start w:val="1"/>
        <w:numFmt w:val="decimal"/>
        <w:suff w:val="space"/>
        <w:lvlText w:val="%1.%2.%3"/>
        <w:lvlJc w:val="left"/>
        <w:pPr>
          <w:ind w:left="1080" w:hanging="1080"/>
        </w:pPr>
        <w:rPr>
          <w:rFonts w:hint="default"/>
        </w:rPr>
      </w:lvl>
    </w:lvlOverride>
    <w:lvlOverride w:ilvl="3">
      <w:lvl w:ilvl="3">
        <w:start w:val="1"/>
        <w:numFmt w:val="decimal"/>
        <w:suff w:val="space"/>
        <w:lvlText w:val="%1.%2.%3.%4"/>
        <w:lvlJc w:val="left"/>
        <w:pPr>
          <w:ind w:left="5693"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5"/>
  </w:num>
  <w:num w:numId="7">
    <w:abstractNumId w:val="4"/>
  </w:num>
  <w:num w:numId="8">
    <w:abstractNumId w:val="54"/>
  </w:num>
  <w:num w:numId="9">
    <w:abstractNumId w:val="57"/>
  </w:num>
  <w:num w:numId="10">
    <w:abstractNumId w:val="90"/>
  </w:num>
  <w:num w:numId="11">
    <w:abstractNumId w:val="33"/>
  </w:num>
  <w:num w:numId="12">
    <w:abstractNumId w:val="68"/>
  </w:num>
  <w:num w:numId="13">
    <w:abstractNumId w:val="7"/>
  </w:num>
  <w:num w:numId="14">
    <w:abstractNumId w:val="15"/>
  </w:num>
  <w:num w:numId="15">
    <w:abstractNumId w:val="24"/>
  </w:num>
  <w:num w:numId="16">
    <w:abstractNumId w:val="52"/>
  </w:num>
  <w:num w:numId="17">
    <w:abstractNumId w:val="3"/>
  </w:num>
  <w:num w:numId="18">
    <w:abstractNumId w:val="2"/>
  </w:num>
  <w:num w:numId="19">
    <w:abstractNumId w:val="1"/>
  </w:num>
  <w:num w:numId="20">
    <w:abstractNumId w:val="72"/>
    <w:lvlOverride w:ilvl="0">
      <w:lvl w:ilvl="0" w:tplc="0DC22DC8">
        <w:start w:val="1"/>
        <w:numFmt w:val="decimal"/>
        <w:pStyle w:val="ListNumber3"/>
        <w:lvlText w:val="%1."/>
        <w:lvlJc w:val="left"/>
        <w:pPr>
          <w:tabs>
            <w:tab w:val="num" w:pos="1267"/>
          </w:tabs>
          <w:ind w:left="1267" w:hanging="341"/>
        </w:pPr>
        <w:rPr>
          <w:rFonts w:hint="default"/>
        </w:rPr>
      </w:lvl>
    </w:lvlOverride>
    <w:lvlOverride w:ilvl="1">
      <w:lvl w:ilvl="1" w:tplc="04090019" w:tentative="1">
        <w:start w:val="1"/>
        <w:numFmt w:val="lowerLetter"/>
        <w:lvlText w:val="%2."/>
        <w:lvlJc w:val="left"/>
        <w:pPr>
          <w:ind w:left="1686" w:hanging="360"/>
        </w:pPr>
      </w:lvl>
    </w:lvlOverride>
    <w:lvlOverride w:ilvl="2">
      <w:lvl w:ilvl="2" w:tplc="0409001B" w:tentative="1">
        <w:start w:val="1"/>
        <w:numFmt w:val="lowerRoman"/>
        <w:lvlText w:val="%3."/>
        <w:lvlJc w:val="right"/>
        <w:pPr>
          <w:ind w:left="2406" w:hanging="180"/>
        </w:pPr>
      </w:lvl>
    </w:lvlOverride>
    <w:lvlOverride w:ilvl="3">
      <w:lvl w:ilvl="3" w:tplc="0409000F" w:tentative="1">
        <w:start w:val="1"/>
        <w:numFmt w:val="decimal"/>
        <w:lvlText w:val="%4."/>
        <w:lvlJc w:val="left"/>
        <w:pPr>
          <w:ind w:left="3126" w:hanging="360"/>
        </w:pPr>
      </w:lvl>
    </w:lvlOverride>
    <w:lvlOverride w:ilvl="4">
      <w:lvl w:ilvl="4" w:tplc="04090019" w:tentative="1">
        <w:start w:val="1"/>
        <w:numFmt w:val="lowerLetter"/>
        <w:lvlText w:val="%5."/>
        <w:lvlJc w:val="left"/>
        <w:pPr>
          <w:ind w:left="3846" w:hanging="360"/>
        </w:pPr>
      </w:lvl>
    </w:lvlOverride>
    <w:lvlOverride w:ilvl="5">
      <w:lvl w:ilvl="5" w:tplc="0409001B" w:tentative="1">
        <w:start w:val="1"/>
        <w:numFmt w:val="lowerRoman"/>
        <w:lvlText w:val="%6."/>
        <w:lvlJc w:val="right"/>
        <w:pPr>
          <w:ind w:left="4566" w:hanging="180"/>
        </w:pPr>
      </w:lvl>
    </w:lvlOverride>
    <w:lvlOverride w:ilvl="6">
      <w:lvl w:ilvl="6" w:tplc="0409000F" w:tentative="1">
        <w:start w:val="1"/>
        <w:numFmt w:val="decimal"/>
        <w:lvlText w:val="%7."/>
        <w:lvlJc w:val="left"/>
        <w:pPr>
          <w:ind w:left="5286" w:hanging="360"/>
        </w:pPr>
      </w:lvl>
    </w:lvlOverride>
    <w:lvlOverride w:ilvl="7">
      <w:lvl w:ilvl="7" w:tplc="04090019" w:tentative="1">
        <w:start w:val="1"/>
        <w:numFmt w:val="lowerLetter"/>
        <w:lvlText w:val="%8."/>
        <w:lvlJc w:val="left"/>
        <w:pPr>
          <w:ind w:left="6006" w:hanging="360"/>
        </w:pPr>
      </w:lvl>
    </w:lvlOverride>
    <w:lvlOverride w:ilvl="8">
      <w:lvl w:ilvl="8" w:tplc="0409001B" w:tentative="1">
        <w:start w:val="1"/>
        <w:numFmt w:val="lowerRoman"/>
        <w:lvlText w:val="%9."/>
        <w:lvlJc w:val="right"/>
        <w:pPr>
          <w:ind w:left="6726" w:hanging="180"/>
        </w:pPr>
      </w:lvl>
    </w:lvlOverride>
  </w:num>
  <w:num w:numId="21">
    <w:abstractNumId w:val="11"/>
  </w:num>
  <w:num w:numId="22">
    <w:abstractNumId w:val="29"/>
  </w:num>
  <w:num w:numId="23">
    <w:abstractNumId w:val="73"/>
  </w:num>
  <w:num w:numId="24">
    <w:abstractNumId w:val="58"/>
  </w:num>
  <w:num w:numId="25">
    <w:abstractNumId w:val="83"/>
  </w:num>
  <w:num w:numId="26">
    <w:abstractNumId w:val="55"/>
  </w:num>
  <w:num w:numId="27">
    <w:abstractNumId w:val="10"/>
  </w:num>
  <w:num w:numId="28">
    <w:abstractNumId w:val="55"/>
    <w:lvlOverride w:ilvl="0">
      <w:startOverride w:val="2"/>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num>
  <w:num w:numId="30">
    <w:abstractNumId w:val="55"/>
  </w:num>
  <w:num w:numId="31">
    <w:abstractNumId w:val="55"/>
  </w:num>
  <w:num w:numId="32">
    <w:abstractNumId w:val="32"/>
  </w:num>
  <w:num w:numId="33">
    <w:abstractNumId w:val="8"/>
  </w:num>
  <w:num w:numId="34">
    <w:abstractNumId w:val="45"/>
  </w:num>
  <w:num w:numId="35">
    <w:abstractNumId w:val="55"/>
  </w:num>
  <w:num w:numId="36">
    <w:abstractNumId w:val="55"/>
  </w:num>
  <w:num w:numId="37">
    <w:abstractNumId w:val="55"/>
  </w:num>
  <w:num w:numId="38">
    <w:abstractNumId w:val="37"/>
  </w:num>
  <w:num w:numId="39">
    <w:abstractNumId w:val="37"/>
  </w:num>
  <w:num w:numId="40">
    <w:abstractNumId w:val="37"/>
  </w:num>
  <w:num w:numId="41">
    <w:abstractNumId w:val="37"/>
  </w:num>
  <w:num w:numId="42">
    <w:abstractNumId w:val="37"/>
  </w:num>
  <w:num w:numId="43">
    <w:abstractNumId w:val="37"/>
  </w:num>
  <w:num w:numId="44">
    <w:abstractNumId w:val="86"/>
  </w:num>
  <w:num w:numId="45">
    <w:abstractNumId w:val="37"/>
    <w:lvlOverride w:ilvl="0">
      <w:startOverride w:val="1"/>
    </w:lvlOverride>
  </w:num>
  <w:num w:numId="46">
    <w:abstractNumId w:val="37"/>
  </w:num>
  <w:num w:numId="47">
    <w:abstractNumId w:val="37"/>
  </w:num>
  <w:num w:numId="48">
    <w:abstractNumId w:val="47"/>
  </w:num>
  <w:num w:numId="49">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49"/>
  </w:num>
  <w:num w:numId="51">
    <w:abstractNumId w:val="55"/>
  </w:num>
  <w:num w:numId="52">
    <w:abstractNumId w:val="55"/>
  </w:num>
  <w:num w:numId="53">
    <w:abstractNumId w:val="37"/>
  </w:num>
  <w:num w:numId="54">
    <w:abstractNumId w:val="55"/>
  </w:num>
  <w:num w:numId="55">
    <w:abstractNumId w:val="55"/>
  </w:num>
  <w:num w:numId="56">
    <w:abstractNumId w:val="30"/>
  </w:num>
  <w:num w:numId="57">
    <w:abstractNumId w:val="37"/>
  </w:num>
  <w:num w:numId="58">
    <w:abstractNumId w:val="37"/>
  </w:num>
  <w:num w:numId="59">
    <w:abstractNumId w:val="37"/>
  </w:num>
  <w:num w:numId="60">
    <w:abstractNumId w:val="37"/>
  </w:num>
  <w:num w:numId="61">
    <w:abstractNumId w:val="37"/>
  </w:num>
  <w:num w:numId="62">
    <w:abstractNumId w:val="38"/>
  </w:num>
  <w:num w:numId="63">
    <w:abstractNumId w:val="55"/>
  </w:num>
  <w:num w:numId="64">
    <w:abstractNumId w:val="12"/>
  </w:num>
  <w:num w:numId="65">
    <w:abstractNumId w:val="12"/>
  </w:num>
  <w:num w:numId="66">
    <w:abstractNumId w:val="12"/>
  </w:num>
  <w:num w:numId="67">
    <w:abstractNumId w:val="84"/>
  </w:num>
  <w:num w:numId="68">
    <w:abstractNumId w:val="21"/>
  </w:num>
  <w:num w:numId="69">
    <w:abstractNumId w:val="37"/>
  </w:num>
  <w:num w:numId="70">
    <w:abstractNumId w:val="91"/>
  </w:num>
  <w:num w:numId="71">
    <w:abstractNumId w:val="35"/>
  </w:num>
  <w:num w:numId="72">
    <w:abstractNumId w:val="12"/>
  </w:num>
  <w:num w:numId="73">
    <w:abstractNumId w:val="55"/>
  </w:num>
  <w:num w:numId="74">
    <w:abstractNumId w:val="55"/>
  </w:num>
  <w:num w:numId="75">
    <w:abstractNumId w:val="55"/>
  </w:num>
  <w:num w:numId="76">
    <w:abstractNumId w:val="55"/>
  </w:num>
  <w:num w:numId="77">
    <w:abstractNumId w:val="67"/>
  </w:num>
  <w:num w:numId="78">
    <w:abstractNumId w:val="80"/>
  </w:num>
  <w:num w:numId="79">
    <w:abstractNumId w:val="69"/>
  </w:num>
  <w:num w:numId="80">
    <w:abstractNumId w:val="46"/>
  </w:num>
  <w:num w:numId="81">
    <w:abstractNumId w:val="51"/>
  </w:num>
  <w:num w:numId="82">
    <w:abstractNumId w:val="37"/>
  </w:num>
  <w:num w:numId="83">
    <w:abstractNumId w:val="53"/>
  </w:num>
  <w:num w:numId="84">
    <w:abstractNumId w:val="12"/>
  </w:num>
  <w:num w:numId="85">
    <w:abstractNumId w:val="50"/>
  </w:num>
  <w:num w:numId="86">
    <w:abstractNumId w:val="37"/>
  </w:num>
  <w:num w:numId="87">
    <w:abstractNumId w:val="37"/>
  </w:num>
  <w:num w:numId="88">
    <w:abstractNumId w:val="37"/>
  </w:num>
  <w:num w:numId="89">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0">
    <w:abstractNumId w:val="40"/>
  </w:num>
  <w:num w:numId="91">
    <w:abstractNumId w:val="37"/>
  </w:num>
  <w:num w:numId="92">
    <w:abstractNumId w:val="37"/>
  </w:num>
  <w:num w:numId="93">
    <w:abstractNumId w:val="20"/>
  </w:num>
  <w:num w:numId="94">
    <w:abstractNumId w:val="12"/>
  </w:num>
  <w:num w:numId="95">
    <w:abstractNumId w:val="12"/>
  </w:num>
  <w:num w:numId="96">
    <w:abstractNumId w:val="37"/>
  </w:num>
  <w:num w:numId="97">
    <w:abstractNumId w:val="37"/>
  </w:num>
  <w:num w:numId="98">
    <w:abstractNumId w:val="37"/>
  </w:num>
  <w:num w:numId="99">
    <w:abstractNumId w:val="37"/>
  </w:num>
  <w:num w:numId="100">
    <w:abstractNumId w:val="56"/>
  </w:num>
  <w:num w:numId="101">
    <w:abstractNumId w:val="37"/>
  </w:num>
  <w:num w:numId="102">
    <w:abstractNumId w:val="63"/>
  </w:num>
  <w:num w:numId="103">
    <w:abstractNumId w:val="37"/>
  </w:num>
  <w:num w:numId="104">
    <w:abstractNumId w:val="37"/>
  </w:num>
  <w:num w:numId="105">
    <w:abstractNumId w:val="37"/>
  </w:num>
  <w:num w:numId="106">
    <w:abstractNumId w:val="37"/>
  </w:num>
  <w:num w:numId="107">
    <w:abstractNumId w:val="48"/>
  </w:num>
  <w:num w:numId="108">
    <w:abstractNumId w:val="37"/>
  </w:num>
  <w:num w:numId="109">
    <w:abstractNumId w:val="37"/>
  </w:num>
  <w:num w:numId="110">
    <w:abstractNumId w:val="37"/>
  </w:num>
  <w:num w:numId="111">
    <w:abstractNumId w:val="37"/>
  </w:num>
  <w:num w:numId="112">
    <w:abstractNumId w:val="37"/>
  </w:num>
  <w:num w:numId="113">
    <w:abstractNumId w:val="37"/>
  </w:num>
  <w:num w:numId="114">
    <w:abstractNumId w:val="37"/>
  </w:num>
  <w:num w:numId="115">
    <w:abstractNumId w:val="37"/>
  </w:num>
  <w:num w:numId="116">
    <w:abstractNumId w:val="36"/>
  </w:num>
  <w:num w:numId="117">
    <w:abstractNumId w:val="85"/>
  </w:num>
  <w:num w:numId="118">
    <w:abstractNumId w:val="19"/>
  </w:num>
  <w:num w:numId="119">
    <w:abstractNumId w:val="74"/>
  </w:num>
  <w:num w:numId="120">
    <w:abstractNumId w:val="16"/>
  </w:num>
  <w:num w:numId="121">
    <w:abstractNumId w:val="31"/>
  </w:num>
  <w:num w:numId="122">
    <w:abstractNumId w:val="55"/>
  </w:num>
  <w:num w:numId="123">
    <w:abstractNumId w:val="77"/>
  </w:num>
  <w:num w:numId="124">
    <w:abstractNumId w:val="89"/>
  </w:num>
  <w:num w:numId="125">
    <w:abstractNumId w:val="41"/>
  </w:num>
  <w:num w:numId="126">
    <w:abstractNumId w:val="22"/>
  </w:num>
  <w:num w:numId="127">
    <w:abstractNumId w:val="26"/>
  </w:num>
  <w:num w:numId="128">
    <w:abstractNumId w:val="75"/>
  </w:num>
  <w:num w:numId="129">
    <w:abstractNumId w:val="92"/>
  </w:num>
  <w:num w:numId="130">
    <w:abstractNumId w:val="76"/>
  </w:num>
  <w:num w:numId="131">
    <w:abstractNumId w:val="37"/>
  </w:num>
  <w:num w:numId="132">
    <w:abstractNumId w:val="9"/>
  </w:num>
  <w:num w:numId="133">
    <w:abstractNumId w:val="37"/>
  </w:num>
  <w:num w:numId="134">
    <w:abstractNumId w:val="55"/>
  </w:num>
  <w:num w:numId="135">
    <w:abstractNumId w:val="27"/>
  </w:num>
  <w:num w:numId="136">
    <w:abstractNumId w:val="55"/>
  </w:num>
  <w:num w:numId="137">
    <w:abstractNumId w:val="71"/>
  </w:num>
  <w:num w:numId="138">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55"/>
  </w:num>
  <w:num w:numId="140">
    <w:abstractNumId w:val="55"/>
  </w:num>
  <w:num w:numId="141">
    <w:abstractNumId w:val="55"/>
  </w:num>
  <w:num w:numId="142">
    <w:abstractNumId w:val="55"/>
  </w:num>
  <w:num w:numId="143">
    <w:abstractNumId w:val="37"/>
  </w:num>
  <w:num w:numId="144">
    <w:abstractNumId w:val="78"/>
  </w:num>
  <w:num w:numId="145">
    <w:abstractNumId w:val="44"/>
  </w:num>
  <w:num w:numId="146">
    <w:abstractNumId w:val="59"/>
  </w:num>
  <w:num w:numId="147">
    <w:abstractNumId w:val="79"/>
  </w:num>
  <w:num w:numId="148">
    <w:abstractNumId w:val="61"/>
  </w:num>
  <w:num w:numId="149">
    <w:abstractNumId w:val="55"/>
  </w:num>
  <w:num w:numId="150">
    <w:abstractNumId w:val="55"/>
  </w:num>
  <w:num w:numId="151">
    <w:abstractNumId w:val="65"/>
  </w:num>
  <w:num w:numId="152">
    <w:abstractNumId w:val="18"/>
  </w:num>
  <w:num w:numId="153">
    <w:abstractNumId w:val="55"/>
  </w:num>
  <w:num w:numId="154">
    <w:abstractNumId w:val="25"/>
  </w:num>
  <w:num w:numId="155">
    <w:abstractNumId w:val="13"/>
  </w:num>
  <w:num w:numId="156">
    <w:abstractNumId w:val="82"/>
  </w:num>
  <w:num w:numId="157">
    <w:abstractNumId w:val="55"/>
  </w:num>
  <w:num w:numId="158">
    <w:abstractNumId w:val="55"/>
  </w:num>
  <w:num w:numId="159">
    <w:abstractNumId w:val="55"/>
  </w:num>
  <w:num w:numId="160">
    <w:abstractNumId w:val="55"/>
  </w:num>
  <w:numIdMacAtCleanup w:val="16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rkat">
    <w15:presenceInfo w15:providerId="Windows Live" w15:userId="59e0906dcd7355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hideSpelling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ocumentProtection w:edit="trackedChanges" w:enforcement="1" w:cryptProviderType="rsaAES" w:cryptAlgorithmClass="hash" w:cryptAlgorithmType="typeAny" w:cryptAlgorithmSid="14" w:cryptSpinCount="100000" w:hash="BwUEd1Xzf9oUteFZZVG742Iub4+U+3PwC7SPtrgBmbNksU/fa3dfMvyjKREfLOaaXCITsr/caxF6C4i3x+EJVw==" w:salt="jwUroaUqLo3kzZ+xl7OSzw=="/>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2419"/>
    <w:rsid w:val="000008DA"/>
    <w:rsid w:val="00000B4C"/>
    <w:rsid w:val="00001848"/>
    <w:rsid w:val="00002283"/>
    <w:rsid w:val="000047B8"/>
    <w:rsid w:val="00005266"/>
    <w:rsid w:val="0000567A"/>
    <w:rsid w:val="00006435"/>
    <w:rsid w:val="00006620"/>
    <w:rsid w:val="0000714D"/>
    <w:rsid w:val="000072F6"/>
    <w:rsid w:val="000077A8"/>
    <w:rsid w:val="000107D5"/>
    <w:rsid w:val="000119C9"/>
    <w:rsid w:val="00016603"/>
    <w:rsid w:val="00017900"/>
    <w:rsid w:val="000179C5"/>
    <w:rsid w:val="000209B7"/>
    <w:rsid w:val="000219E7"/>
    <w:rsid w:val="0002236E"/>
    <w:rsid w:val="00022C0D"/>
    <w:rsid w:val="0002562B"/>
    <w:rsid w:val="00026C2A"/>
    <w:rsid w:val="00027996"/>
    <w:rsid w:val="00030040"/>
    <w:rsid w:val="0003309B"/>
    <w:rsid w:val="00034F2B"/>
    <w:rsid w:val="00035A8B"/>
    <w:rsid w:val="000365B1"/>
    <w:rsid w:val="00041239"/>
    <w:rsid w:val="000419D6"/>
    <w:rsid w:val="000441FA"/>
    <w:rsid w:val="00046AF2"/>
    <w:rsid w:val="00047211"/>
    <w:rsid w:val="000502F1"/>
    <w:rsid w:val="00050EA5"/>
    <w:rsid w:val="00051D05"/>
    <w:rsid w:val="00053481"/>
    <w:rsid w:val="00053968"/>
    <w:rsid w:val="00053AEC"/>
    <w:rsid w:val="0005425E"/>
    <w:rsid w:val="00054407"/>
    <w:rsid w:val="000548E0"/>
    <w:rsid w:val="000550DA"/>
    <w:rsid w:val="00055146"/>
    <w:rsid w:val="00056D97"/>
    <w:rsid w:val="00056DE6"/>
    <w:rsid w:val="00057727"/>
    <w:rsid w:val="00062267"/>
    <w:rsid w:val="000634A6"/>
    <w:rsid w:val="00063991"/>
    <w:rsid w:val="00063E16"/>
    <w:rsid w:val="00064274"/>
    <w:rsid w:val="00064B13"/>
    <w:rsid w:val="000656A0"/>
    <w:rsid w:val="0006618E"/>
    <w:rsid w:val="000672E6"/>
    <w:rsid w:val="00067D88"/>
    <w:rsid w:val="000726D4"/>
    <w:rsid w:val="00073C7E"/>
    <w:rsid w:val="000743C8"/>
    <w:rsid w:val="00074B8B"/>
    <w:rsid w:val="00076330"/>
    <w:rsid w:val="00077FCF"/>
    <w:rsid w:val="0008048F"/>
    <w:rsid w:val="00080833"/>
    <w:rsid w:val="000838AF"/>
    <w:rsid w:val="00083D1F"/>
    <w:rsid w:val="00084280"/>
    <w:rsid w:val="00084EEB"/>
    <w:rsid w:val="000858E7"/>
    <w:rsid w:val="00086DE7"/>
    <w:rsid w:val="00086E8C"/>
    <w:rsid w:val="00090358"/>
    <w:rsid w:val="000925A5"/>
    <w:rsid w:val="000929A6"/>
    <w:rsid w:val="00093270"/>
    <w:rsid w:val="00094106"/>
    <w:rsid w:val="00095B95"/>
    <w:rsid w:val="00097833"/>
    <w:rsid w:val="000A00C7"/>
    <w:rsid w:val="000A034A"/>
    <w:rsid w:val="000A07FD"/>
    <w:rsid w:val="000A0DA0"/>
    <w:rsid w:val="000A1CA1"/>
    <w:rsid w:val="000A2781"/>
    <w:rsid w:val="000A3341"/>
    <w:rsid w:val="000A3C5B"/>
    <w:rsid w:val="000A5C66"/>
    <w:rsid w:val="000A7C01"/>
    <w:rsid w:val="000B0AB1"/>
    <w:rsid w:val="000B17CE"/>
    <w:rsid w:val="000B1D28"/>
    <w:rsid w:val="000B2C07"/>
    <w:rsid w:val="000B3460"/>
    <w:rsid w:val="000B41F4"/>
    <w:rsid w:val="000B507B"/>
    <w:rsid w:val="000B57D9"/>
    <w:rsid w:val="000C2549"/>
    <w:rsid w:val="000C2820"/>
    <w:rsid w:val="000C3D1F"/>
    <w:rsid w:val="000C44D3"/>
    <w:rsid w:val="000C5B75"/>
    <w:rsid w:val="000C69BA"/>
    <w:rsid w:val="000C6D5D"/>
    <w:rsid w:val="000D0488"/>
    <w:rsid w:val="000D1322"/>
    <w:rsid w:val="000D167C"/>
    <w:rsid w:val="000D1DC2"/>
    <w:rsid w:val="000D279F"/>
    <w:rsid w:val="000D2977"/>
    <w:rsid w:val="000D34E0"/>
    <w:rsid w:val="000D4CB1"/>
    <w:rsid w:val="000D50AC"/>
    <w:rsid w:val="000D5C63"/>
    <w:rsid w:val="000E0BB6"/>
    <w:rsid w:val="000E1F3D"/>
    <w:rsid w:val="000E2BB7"/>
    <w:rsid w:val="000E56D2"/>
    <w:rsid w:val="000E5A37"/>
    <w:rsid w:val="000E638B"/>
    <w:rsid w:val="000F1D01"/>
    <w:rsid w:val="000F28C2"/>
    <w:rsid w:val="000F3060"/>
    <w:rsid w:val="000F4275"/>
    <w:rsid w:val="000F67B8"/>
    <w:rsid w:val="000F7B3E"/>
    <w:rsid w:val="00100CE7"/>
    <w:rsid w:val="001014F4"/>
    <w:rsid w:val="0010223B"/>
    <w:rsid w:val="00104C88"/>
    <w:rsid w:val="00106138"/>
    <w:rsid w:val="00106B69"/>
    <w:rsid w:val="001079D7"/>
    <w:rsid w:val="00112BE1"/>
    <w:rsid w:val="001133B5"/>
    <w:rsid w:val="00113F49"/>
    <w:rsid w:val="0011507E"/>
    <w:rsid w:val="00115296"/>
    <w:rsid w:val="00115B96"/>
    <w:rsid w:val="001161D8"/>
    <w:rsid w:val="00117D67"/>
    <w:rsid w:val="0012260B"/>
    <w:rsid w:val="0012487A"/>
    <w:rsid w:val="00124E5D"/>
    <w:rsid w:val="00124EBE"/>
    <w:rsid w:val="0012696D"/>
    <w:rsid w:val="00127C90"/>
    <w:rsid w:val="00130194"/>
    <w:rsid w:val="00132794"/>
    <w:rsid w:val="00132C67"/>
    <w:rsid w:val="00132FDF"/>
    <w:rsid w:val="00134EC7"/>
    <w:rsid w:val="00135261"/>
    <w:rsid w:val="0013611C"/>
    <w:rsid w:val="00137CCA"/>
    <w:rsid w:val="0014077F"/>
    <w:rsid w:val="00140789"/>
    <w:rsid w:val="001414CB"/>
    <w:rsid w:val="00142668"/>
    <w:rsid w:val="00142864"/>
    <w:rsid w:val="00143A5D"/>
    <w:rsid w:val="00145CA6"/>
    <w:rsid w:val="0014608D"/>
    <w:rsid w:val="00146EED"/>
    <w:rsid w:val="00146FDF"/>
    <w:rsid w:val="001529D6"/>
    <w:rsid w:val="00153328"/>
    <w:rsid w:val="00153D92"/>
    <w:rsid w:val="00154E04"/>
    <w:rsid w:val="00155B03"/>
    <w:rsid w:val="00155B83"/>
    <w:rsid w:val="00155C1F"/>
    <w:rsid w:val="00155D4F"/>
    <w:rsid w:val="00157F10"/>
    <w:rsid w:val="001611BC"/>
    <w:rsid w:val="00161C34"/>
    <w:rsid w:val="0016438E"/>
    <w:rsid w:val="00164916"/>
    <w:rsid w:val="00164A7D"/>
    <w:rsid w:val="00165008"/>
    <w:rsid w:val="00165B14"/>
    <w:rsid w:val="0016715E"/>
    <w:rsid w:val="0016778F"/>
    <w:rsid w:val="00167D11"/>
    <w:rsid w:val="00170289"/>
    <w:rsid w:val="00171B51"/>
    <w:rsid w:val="00171F0E"/>
    <w:rsid w:val="00173076"/>
    <w:rsid w:val="0017371E"/>
    <w:rsid w:val="0017507F"/>
    <w:rsid w:val="001759AE"/>
    <w:rsid w:val="00176358"/>
    <w:rsid w:val="00176653"/>
    <w:rsid w:val="0018055F"/>
    <w:rsid w:val="00180776"/>
    <w:rsid w:val="001810C6"/>
    <w:rsid w:val="0018257E"/>
    <w:rsid w:val="00184DEF"/>
    <w:rsid w:val="00184FD2"/>
    <w:rsid w:val="00185CDC"/>
    <w:rsid w:val="0018638A"/>
    <w:rsid w:val="00186F25"/>
    <w:rsid w:val="00190E7E"/>
    <w:rsid w:val="00191547"/>
    <w:rsid w:val="0019292B"/>
    <w:rsid w:val="0019293E"/>
    <w:rsid w:val="00192F6E"/>
    <w:rsid w:val="00193277"/>
    <w:rsid w:val="001937E4"/>
    <w:rsid w:val="00193AA4"/>
    <w:rsid w:val="0019707D"/>
    <w:rsid w:val="001976ED"/>
    <w:rsid w:val="001A0083"/>
    <w:rsid w:val="001A205B"/>
    <w:rsid w:val="001A517A"/>
    <w:rsid w:val="001A5753"/>
    <w:rsid w:val="001A7077"/>
    <w:rsid w:val="001A723F"/>
    <w:rsid w:val="001B0AC1"/>
    <w:rsid w:val="001B17B9"/>
    <w:rsid w:val="001B1C56"/>
    <w:rsid w:val="001B3C79"/>
    <w:rsid w:val="001B3EE7"/>
    <w:rsid w:val="001B480E"/>
    <w:rsid w:val="001B58D4"/>
    <w:rsid w:val="001B765D"/>
    <w:rsid w:val="001C08BB"/>
    <w:rsid w:val="001C0B93"/>
    <w:rsid w:val="001C1AE9"/>
    <w:rsid w:val="001C1D04"/>
    <w:rsid w:val="001C41FC"/>
    <w:rsid w:val="001C570F"/>
    <w:rsid w:val="001C5747"/>
    <w:rsid w:val="001C7651"/>
    <w:rsid w:val="001C766F"/>
    <w:rsid w:val="001C78C6"/>
    <w:rsid w:val="001D1935"/>
    <w:rsid w:val="001D1EB8"/>
    <w:rsid w:val="001D4C67"/>
    <w:rsid w:val="001D504B"/>
    <w:rsid w:val="001D505A"/>
    <w:rsid w:val="001E2CDB"/>
    <w:rsid w:val="001E49FC"/>
    <w:rsid w:val="001E4CBB"/>
    <w:rsid w:val="001E7795"/>
    <w:rsid w:val="001E79C8"/>
    <w:rsid w:val="001E7EC6"/>
    <w:rsid w:val="001F038E"/>
    <w:rsid w:val="001F1142"/>
    <w:rsid w:val="001F2FF6"/>
    <w:rsid w:val="001F3B59"/>
    <w:rsid w:val="001F3D5F"/>
    <w:rsid w:val="001F3F0D"/>
    <w:rsid w:val="001F5F1C"/>
    <w:rsid w:val="001F624B"/>
    <w:rsid w:val="0020046D"/>
    <w:rsid w:val="00200BEB"/>
    <w:rsid w:val="00201775"/>
    <w:rsid w:val="00203C0E"/>
    <w:rsid w:val="0021076F"/>
    <w:rsid w:val="00210C61"/>
    <w:rsid w:val="0021262F"/>
    <w:rsid w:val="00214E5C"/>
    <w:rsid w:val="00216902"/>
    <w:rsid w:val="00216A16"/>
    <w:rsid w:val="00220025"/>
    <w:rsid w:val="002202FE"/>
    <w:rsid w:val="00221CB5"/>
    <w:rsid w:val="0022326C"/>
    <w:rsid w:val="00223B70"/>
    <w:rsid w:val="002258F2"/>
    <w:rsid w:val="00225E20"/>
    <w:rsid w:val="00227A5B"/>
    <w:rsid w:val="00230725"/>
    <w:rsid w:val="00231404"/>
    <w:rsid w:val="00231642"/>
    <w:rsid w:val="002332BF"/>
    <w:rsid w:val="0023413F"/>
    <w:rsid w:val="00234C8A"/>
    <w:rsid w:val="00235403"/>
    <w:rsid w:val="00236230"/>
    <w:rsid w:val="0024187F"/>
    <w:rsid w:val="002439B5"/>
    <w:rsid w:val="00244025"/>
    <w:rsid w:val="002446A6"/>
    <w:rsid w:val="00245EA5"/>
    <w:rsid w:val="00246114"/>
    <w:rsid w:val="0024783F"/>
    <w:rsid w:val="00253691"/>
    <w:rsid w:val="002548C3"/>
    <w:rsid w:val="00257175"/>
    <w:rsid w:val="00257311"/>
    <w:rsid w:val="0026045B"/>
    <w:rsid w:val="00261996"/>
    <w:rsid w:val="00262BC7"/>
    <w:rsid w:val="00262C37"/>
    <w:rsid w:val="00262D08"/>
    <w:rsid w:val="00262D3B"/>
    <w:rsid w:val="00263C49"/>
    <w:rsid w:val="00264676"/>
    <w:rsid w:val="0026720A"/>
    <w:rsid w:val="00271067"/>
    <w:rsid w:val="002714BA"/>
    <w:rsid w:val="00271ECB"/>
    <w:rsid w:val="00272546"/>
    <w:rsid w:val="002728D4"/>
    <w:rsid w:val="00274763"/>
    <w:rsid w:val="00276772"/>
    <w:rsid w:val="00277093"/>
    <w:rsid w:val="00282481"/>
    <w:rsid w:val="00284390"/>
    <w:rsid w:val="00284F81"/>
    <w:rsid w:val="00285520"/>
    <w:rsid w:val="00285B69"/>
    <w:rsid w:val="00287267"/>
    <w:rsid w:val="00287EA3"/>
    <w:rsid w:val="002902F4"/>
    <w:rsid w:val="0029139C"/>
    <w:rsid w:val="002913AE"/>
    <w:rsid w:val="00291540"/>
    <w:rsid w:val="00293294"/>
    <w:rsid w:val="002955B9"/>
    <w:rsid w:val="00295857"/>
    <w:rsid w:val="00296416"/>
    <w:rsid w:val="002A08CD"/>
    <w:rsid w:val="002A0BE0"/>
    <w:rsid w:val="002A167E"/>
    <w:rsid w:val="002A2859"/>
    <w:rsid w:val="002A314B"/>
    <w:rsid w:val="002A326A"/>
    <w:rsid w:val="002A5B60"/>
    <w:rsid w:val="002A7810"/>
    <w:rsid w:val="002B0260"/>
    <w:rsid w:val="002B1CA8"/>
    <w:rsid w:val="002B40AC"/>
    <w:rsid w:val="002C0DDE"/>
    <w:rsid w:val="002C23F8"/>
    <w:rsid w:val="002C2773"/>
    <w:rsid w:val="002C2FD3"/>
    <w:rsid w:val="002C3960"/>
    <w:rsid w:val="002C3D84"/>
    <w:rsid w:val="002C3E48"/>
    <w:rsid w:val="002C3EE9"/>
    <w:rsid w:val="002C4E48"/>
    <w:rsid w:val="002C517F"/>
    <w:rsid w:val="002D04F9"/>
    <w:rsid w:val="002D17E9"/>
    <w:rsid w:val="002D2F67"/>
    <w:rsid w:val="002D3B30"/>
    <w:rsid w:val="002D41A6"/>
    <w:rsid w:val="002D4EDD"/>
    <w:rsid w:val="002D4F78"/>
    <w:rsid w:val="002D5072"/>
    <w:rsid w:val="002D6750"/>
    <w:rsid w:val="002D6A95"/>
    <w:rsid w:val="002E3C08"/>
    <w:rsid w:val="002E4FFA"/>
    <w:rsid w:val="002E55F9"/>
    <w:rsid w:val="002E7949"/>
    <w:rsid w:val="002F614D"/>
    <w:rsid w:val="002F6977"/>
    <w:rsid w:val="002F7381"/>
    <w:rsid w:val="00300A34"/>
    <w:rsid w:val="003010CC"/>
    <w:rsid w:val="00301D80"/>
    <w:rsid w:val="00302AA2"/>
    <w:rsid w:val="00302CC2"/>
    <w:rsid w:val="00303611"/>
    <w:rsid w:val="00303B80"/>
    <w:rsid w:val="0030439C"/>
    <w:rsid w:val="00305849"/>
    <w:rsid w:val="00306253"/>
    <w:rsid w:val="00307482"/>
    <w:rsid w:val="00307815"/>
    <w:rsid w:val="00307F7B"/>
    <w:rsid w:val="003102FA"/>
    <w:rsid w:val="00311608"/>
    <w:rsid w:val="0031163B"/>
    <w:rsid w:val="00311BFD"/>
    <w:rsid w:val="00313371"/>
    <w:rsid w:val="00315295"/>
    <w:rsid w:val="00316686"/>
    <w:rsid w:val="00317160"/>
    <w:rsid w:val="003179F4"/>
    <w:rsid w:val="0032068E"/>
    <w:rsid w:val="00320D3B"/>
    <w:rsid w:val="00325278"/>
    <w:rsid w:val="00326BBD"/>
    <w:rsid w:val="0033063B"/>
    <w:rsid w:val="00330E8F"/>
    <w:rsid w:val="003314E6"/>
    <w:rsid w:val="0033286D"/>
    <w:rsid w:val="003331CF"/>
    <w:rsid w:val="003346C9"/>
    <w:rsid w:val="0033473B"/>
    <w:rsid w:val="003347FA"/>
    <w:rsid w:val="00334B73"/>
    <w:rsid w:val="00337EFE"/>
    <w:rsid w:val="00341D5B"/>
    <w:rsid w:val="00342F3C"/>
    <w:rsid w:val="003454ED"/>
    <w:rsid w:val="003460B2"/>
    <w:rsid w:val="0034727A"/>
    <w:rsid w:val="00350452"/>
    <w:rsid w:val="00351B0E"/>
    <w:rsid w:val="00351E08"/>
    <w:rsid w:val="00352011"/>
    <w:rsid w:val="003520D0"/>
    <w:rsid w:val="003531AE"/>
    <w:rsid w:val="003547A8"/>
    <w:rsid w:val="0035651E"/>
    <w:rsid w:val="0035668B"/>
    <w:rsid w:val="00356BFB"/>
    <w:rsid w:val="003602FF"/>
    <w:rsid w:val="0036080F"/>
    <w:rsid w:val="003628B6"/>
    <w:rsid w:val="00362FA0"/>
    <w:rsid w:val="00363212"/>
    <w:rsid w:val="003633A2"/>
    <w:rsid w:val="00363D96"/>
    <w:rsid w:val="00364677"/>
    <w:rsid w:val="00364FCE"/>
    <w:rsid w:val="00365A26"/>
    <w:rsid w:val="003660EF"/>
    <w:rsid w:val="0036621D"/>
    <w:rsid w:val="00366EF2"/>
    <w:rsid w:val="003678F7"/>
    <w:rsid w:val="00371FA8"/>
    <w:rsid w:val="003725FD"/>
    <w:rsid w:val="00374B17"/>
    <w:rsid w:val="00376989"/>
    <w:rsid w:val="0037789E"/>
    <w:rsid w:val="0038144F"/>
    <w:rsid w:val="00383345"/>
    <w:rsid w:val="00383FE8"/>
    <w:rsid w:val="00384E84"/>
    <w:rsid w:val="00385CDD"/>
    <w:rsid w:val="00387A90"/>
    <w:rsid w:val="00392300"/>
    <w:rsid w:val="0039242C"/>
    <w:rsid w:val="00392A53"/>
    <w:rsid w:val="0039354C"/>
    <w:rsid w:val="00395479"/>
    <w:rsid w:val="00396127"/>
    <w:rsid w:val="00396589"/>
    <w:rsid w:val="00396664"/>
    <w:rsid w:val="003A03A8"/>
    <w:rsid w:val="003A088A"/>
    <w:rsid w:val="003A0D50"/>
    <w:rsid w:val="003A14E6"/>
    <w:rsid w:val="003A1CC3"/>
    <w:rsid w:val="003A2A19"/>
    <w:rsid w:val="003A2F5F"/>
    <w:rsid w:val="003A3213"/>
    <w:rsid w:val="003A6ED5"/>
    <w:rsid w:val="003A7499"/>
    <w:rsid w:val="003B05AC"/>
    <w:rsid w:val="003B2986"/>
    <w:rsid w:val="003B340E"/>
    <w:rsid w:val="003B592A"/>
    <w:rsid w:val="003B6592"/>
    <w:rsid w:val="003C198F"/>
    <w:rsid w:val="003C2109"/>
    <w:rsid w:val="003C264E"/>
    <w:rsid w:val="003C2E0B"/>
    <w:rsid w:val="003C5220"/>
    <w:rsid w:val="003C530C"/>
    <w:rsid w:val="003C5DEE"/>
    <w:rsid w:val="003C6459"/>
    <w:rsid w:val="003D04EE"/>
    <w:rsid w:val="003D0B53"/>
    <w:rsid w:val="003D21B4"/>
    <w:rsid w:val="003D2259"/>
    <w:rsid w:val="003D3336"/>
    <w:rsid w:val="003D4033"/>
    <w:rsid w:val="003D7935"/>
    <w:rsid w:val="003E102A"/>
    <w:rsid w:val="003E1436"/>
    <w:rsid w:val="003E2A92"/>
    <w:rsid w:val="003E32D5"/>
    <w:rsid w:val="003E56CF"/>
    <w:rsid w:val="003E7F09"/>
    <w:rsid w:val="003F14AA"/>
    <w:rsid w:val="003F16CD"/>
    <w:rsid w:val="003F35B8"/>
    <w:rsid w:val="003F428F"/>
    <w:rsid w:val="003F4A38"/>
    <w:rsid w:val="003F6507"/>
    <w:rsid w:val="003F68B3"/>
    <w:rsid w:val="003F7665"/>
    <w:rsid w:val="003F7D85"/>
    <w:rsid w:val="0040177C"/>
    <w:rsid w:val="0040277F"/>
    <w:rsid w:val="00402DC8"/>
    <w:rsid w:val="004044A0"/>
    <w:rsid w:val="00404D54"/>
    <w:rsid w:val="00410F82"/>
    <w:rsid w:val="004119EB"/>
    <w:rsid w:val="0041256A"/>
    <w:rsid w:val="00413A7C"/>
    <w:rsid w:val="0041401B"/>
    <w:rsid w:val="00415217"/>
    <w:rsid w:val="00416733"/>
    <w:rsid w:val="0041703C"/>
    <w:rsid w:val="004225D5"/>
    <w:rsid w:val="00423851"/>
    <w:rsid w:val="004239BF"/>
    <w:rsid w:val="00424897"/>
    <w:rsid w:val="004259B8"/>
    <w:rsid w:val="00425E1C"/>
    <w:rsid w:val="00425F59"/>
    <w:rsid w:val="00427439"/>
    <w:rsid w:val="00427E05"/>
    <w:rsid w:val="0043022F"/>
    <w:rsid w:val="00430296"/>
    <w:rsid w:val="00430D0D"/>
    <w:rsid w:val="0043101F"/>
    <w:rsid w:val="00434651"/>
    <w:rsid w:val="004350D4"/>
    <w:rsid w:val="00435159"/>
    <w:rsid w:val="004352B5"/>
    <w:rsid w:val="004356D9"/>
    <w:rsid w:val="00440112"/>
    <w:rsid w:val="004413B1"/>
    <w:rsid w:val="00442658"/>
    <w:rsid w:val="00442A68"/>
    <w:rsid w:val="00444D45"/>
    <w:rsid w:val="00445021"/>
    <w:rsid w:val="00445845"/>
    <w:rsid w:val="00445868"/>
    <w:rsid w:val="00447C3D"/>
    <w:rsid w:val="00451964"/>
    <w:rsid w:val="00452EF7"/>
    <w:rsid w:val="00454D46"/>
    <w:rsid w:val="00454EEA"/>
    <w:rsid w:val="00455390"/>
    <w:rsid w:val="00455904"/>
    <w:rsid w:val="00456FB9"/>
    <w:rsid w:val="004616F6"/>
    <w:rsid w:val="00462F9A"/>
    <w:rsid w:val="00463706"/>
    <w:rsid w:val="00463D5A"/>
    <w:rsid w:val="0046428A"/>
    <w:rsid w:val="0046501A"/>
    <w:rsid w:val="004669FB"/>
    <w:rsid w:val="004671F5"/>
    <w:rsid w:val="00470AB7"/>
    <w:rsid w:val="0047121F"/>
    <w:rsid w:val="004738C9"/>
    <w:rsid w:val="00473ED0"/>
    <w:rsid w:val="00474C24"/>
    <w:rsid w:val="004750C9"/>
    <w:rsid w:val="0047635E"/>
    <w:rsid w:val="00480256"/>
    <w:rsid w:val="00480D5F"/>
    <w:rsid w:val="00481A27"/>
    <w:rsid w:val="0048223A"/>
    <w:rsid w:val="004833E3"/>
    <w:rsid w:val="0048455C"/>
    <w:rsid w:val="00486946"/>
    <w:rsid w:val="00487107"/>
    <w:rsid w:val="00487774"/>
    <w:rsid w:val="0049015C"/>
    <w:rsid w:val="00491E95"/>
    <w:rsid w:val="00492557"/>
    <w:rsid w:val="004933B2"/>
    <w:rsid w:val="004937D5"/>
    <w:rsid w:val="00493BF5"/>
    <w:rsid w:val="004940CC"/>
    <w:rsid w:val="004949DD"/>
    <w:rsid w:val="004972A2"/>
    <w:rsid w:val="004A0B67"/>
    <w:rsid w:val="004A127C"/>
    <w:rsid w:val="004A1375"/>
    <w:rsid w:val="004A200E"/>
    <w:rsid w:val="004A25A6"/>
    <w:rsid w:val="004A419E"/>
    <w:rsid w:val="004A4867"/>
    <w:rsid w:val="004A4E51"/>
    <w:rsid w:val="004A6A53"/>
    <w:rsid w:val="004B398C"/>
    <w:rsid w:val="004B4C8C"/>
    <w:rsid w:val="004B6443"/>
    <w:rsid w:val="004B6C33"/>
    <w:rsid w:val="004C236C"/>
    <w:rsid w:val="004C2589"/>
    <w:rsid w:val="004C25E8"/>
    <w:rsid w:val="004C30D8"/>
    <w:rsid w:val="004C4528"/>
    <w:rsid w:val="004C534B"/>
    <w:rsid w:val="004C5D4E"/>
    <w:rsid w:val="004C6040"/>
    <w:rsid w:val="004D2BE7"/>
    <w:rsid w:val="004D2C18"/>
    <w:rsid w:val="004D308E"/>
    <w:rsid w:val="004D53E3"/>
    <w:rsid w:val="004E0134"/>
    <w:rsid w:val="004E199D"/>
    <w:rsid w:val="004E1C85"/>
    <w:rsid w:val="004E2B87"/>
    <w:rsid w:val="004E4171"/>
    <w:rsid w:val="004F08A8"/>
    <w:rsid w:val="004F1780"/>
    <w:rsid w:val="004F187D"/>
    <w:rsid w:val="004F3D9A"/>
    <w:rsid w:val="004F4544"/>
    <w:rsid w:val="004F4B8E"/>
    <w:rsid w:val="004F5415"/>
    <w:rsid w:val="004F5AEE"/>
    <w:rsid w:val="004F75E1"/>
    <w:rsid w:val="005019E0"/>
    <w:rsid w:val="00501A8D"/>
    <w:rsid w:val="005021DB"/>
    <w:rsid w:val="0050238A"/>
    <w:rsid w:val="0050462A"/>
    <w:rsid w:val="00504995"/>
    <w:rsid w:val="00505513"/>
    <w:rsid w:val="00505A1A"/>
    <w:rsid w:val="00506BE3"/>
    <w:rsid w:val="0051106D"/>
    <w:rsid w:val="00512B53"/>
    <w:rsid w:val="0051345B"/>
    <w:rsid w:val="005134E2"/>
    <w:rsid w:val="0051383A"/>
    <w:rsid w:val="00516AA1"/>
    <w:rsid w:val="005179AA"/>
    <w:rsid w:val="00523105"/>
    <w:rsid w:val="00523F7C"/>
    <w:rsid w:val="005260B1"/>
    <w:rsid w:val="005312D3"/>
    <w:rsid w:val="00533312"/>
    <w:rsid w:val="00533BB3"/>
    <w:rsid w:val="005355DB"/>
    <w:rsid w:val="00535D34"/>
    <w:rsid w:val="005368F5"/>
    <w:rsid w:val="00536EE0"/>
    <w:rsid w:val="00537E8F"/>
    <w:rsid w:val="005418BF"/>
    <w:rsid w:val="0054269B"/>
    <w:rsid w:val="005427D0"/>
    <w:rsid w:val="00543952"/>
    <w:rsid w:val="00544D03"/>
    <w:rsid w:val="0054588E"/>
    <w:rsid w:val="005473FD"/>
    <w:rsid w:val="00547D32"/>
    <w:rsid w:val="005515AB"/>
    <w:rsid w:val="0055164E"/>
    <w:rsid w:val="00552832"/>
    <w:rsid w:val="00553CDF"/>
    <w:rsid w:val="0056002A"/>
    <w:rsid w:val="00560C47"/>
    <w:rsid w:val="0056138E"/>
    <w:rsid w:val="00563838"/>
    <w:rsid w:val="00564C01"/>
    <w:rsid w:val="005664E2"/>
    <w:rsid w:val="00567555"/>
    <w:rsid w:val="005708C1"/>
    <w:rsid w:val="00572727"/>
    <w:rsid w:val="00573CCD"/>
    <w:rsid w:val="00573F00"/>
    <w:rsid w:val="00574777"/>
    <w:rsid w:val="00575593"/>
    <w:rsid w:val="0057678F"/>
    <w:rsid w:val="00576FDC"/>
    <w:rsid w:val="005770FD"/>
    <w:rsid w:val="00577AB0"/>
    <w:rsid w:val="00580F48"/>
    <w:rsid w:val="00581CC5"/>
    <w:rsid w:val="005831BA"/>
    <w:rsid w:val="005851B6"/>
    <w:rsid w:val="005864FF"/>
    <w:rsid w:val="0058751D"/>
    <w:rsid w:val="005901A4"/>
    <w:rsid w:val="00590EE6"/>
    <w:rsid w:val="005924DB"/>
    <w:rsid w:val="0059362C"/>
    <w:rsid w:val="00593E55"/>
    <w:rsid w:val="00594047"/>
    <w:rsid w:val="00594B46"/>
    <w:rsid w:val="00594F1D"/>
    <w:rsid w:val="00596DCF"/>
    <w:rsid w:val="005A0355"/>
    <w:rsid w:val="005A23D6"/>
    <w:rsid w:val="005A390D"/>
    <w:rsid w:val="005A50AD"/>
    <w:rsid w:val="005A579A"/>
    <w:rsid w:val="005A5A39"/>
    <w:rsid w:val="005A6954"/>
    <w:rsid w:val="005A7575"/>
    <w:rsid w:val="005B2456"/>
    <w:rsid w:val="005B2DB0"/>
    <w:rsid w:val="005B586E"/>
    <w:rsid w:val="005B5FE5"/>
    <w:rsid w:val="005B708C"/>
    <w:rsid w:val="005B7834"/>
    <w:rsid w:val="005C10CE"/>
    <w:rsid w:val="005C167B"/>
    <w:rsid w:val="005C762C"/>
    <w:rsid w:val="005C7A52"/>
    <w:rsid w:val="005D0FF2"/>
    <w:rsid w:val="005D2561"/>
    <w:rsid w:val="005D2B93"/>
    <w:rsid w:val="005D303C"/>
    <w:rsid w:val="005D458D"/>
    <w:rsid w:val="005D48D2"/>
    <w:rsid w:val="005D4A4D"/>
    <w:rsid w:val="005D4A8E"/>
    <w:rsid w:val="005D4C39"/>
    <w:rsid w:val="005D5F45"/>
    <w:rsid w:val="005D62BA"/>
    <w:rsid w:val="005E0047"/>
    <w:rsid w:val="005E0633"/>
    <w:rsid w:val="005E1093"/>
    <w:rsid w:val="005E1830"/>
    <w:rsid w:val="005E2D6F"/>
    <w:rsid w:val="005E307E"/>
    <w:rsid w:val="005E32BE"/>
    <w:rsid w:val="005E3A4C"/>
    <w:rsid w:val="005E40DA"/>
    <w:rsid w:val="005E4705"/>
    <w:rsid w:val="005F1170"/>
    <w:rsid w:val="005F1A0E"/>
    <w:rsid w:val="005F24DE"/>
    <w:rsid w:val="005F4281"/>
    <w:rsid w:val="005F4BF0"/>
    <w:rsid w:val="005F4D44"/>
    <w:rsid w:val="005F5B62"/>
    <w:rsid w:val="005F6DE5"/>
    <w:rsid w:val="00603522"/>
    <w:rsid w:val="006044EF"/>
    <w:rsid w:val="00604857"/>
    <w:rsid w:val="006061BA"/>
    <w:rsid w:val="006077EB"/>
    <w:rsid w:val="00611295"/>
    <w:rsid w:val="00611498"/>
    <w:rsid w:val="00611E55"/>
    <w:rsid w:val="0061232D"/>
    <w:rsid w:val="00613421"/>
    <w:rsid w:val="00613A81"/>
    <w:rsid w:val="0061498B"/>
    <w:rsid w:val="00616811"/>
    <w:rsid w:val="006171C8"/>
    <w:rsid w:val="00620DF5"/>
    <w:rsid w:val="00621D8B"/>
    <w:rsid w:val="0062231C"/>
    <w:rsid w:val="00622DE1"/>
    <w:rsid w:val="00624BD5"/>
    <w:rsid w:val="0062516E"/>
    <w:rsid w:val="00627770"/>
    <w:rsid w:val="00627788"/>
    <w:rsid w:val="00630959"/>
    <w:rsid w:val="006313A4"/>
    <w:rsid w:val="006321E4"/>
    <w:rsid w:val="00633083"/>
    <w:rsid w:val="006340B0"/>
    <w:rsid w:val="00634D99"/>
    <w:rsid w:val="006368C0"/>
    <w:rsid w:val="00637074"/>
    <w:rsid w:val="006379E1"/>
    <w:rsid w:val="006418E8"/>
    <w:rsid w:val="006420C4"/>
    <w:rsid w:val="006424A5"/>
    <w:rsid w:val="006428D7"/>
    <w:rsid w:val="00645344"/>
    <w:rsid w:val="006467B3"/>
    <w:rsid w:val="00651C17"/>
    <w:rsid w:val="00655547"/>
    <w:rsid w:val="00660230"/>
    <w:rsid w:val="0066082F"/>
    <w:rsid w:val="00661CAA"/>
    <w:rsid w:val="00661CDD"/>
    <w:rsid w:val="00662C8E"/>
    <w:rsid w:val="00663646"/>
    <w:rsid w:val="00663AA2"/>
    <w:rsid w:val="00670045"/>
    <w:rsid w:val="006719B6"/>
    <w:rsid w:val="00672351"/>
    <w:rsid w:val="00676A2C"/>
    <w:rsid w:val="00676AA3"/>
    <w:rsid w:val="00676B65"/>
    <w:rsid w:val="00676C0D"/>
    <w:rsid w:val="00680F2F"/>
    <w:rsid w:val="00682364"/>
    <w:rsid w:val="00683483"/>
    <w:rsid w:val="00684D22"/>
    <w:rsid w:val="00684E19"/>
    <w:rsid w:val="00686631"/>
    <w:rsid w:val="006869CB"/>
    <w:rsid w:val="00686FA6"/>
    <w:rsid w:val="00687C08"/>
    <w:rsid w:val="0069044B"/>
    <w:rsid w:val="00692B49"/>
    <w:rsid w:val="00694F12"/>
    <w:rsid w:val="00695155"/>
    <w:rsid w:val="006A1DF5"/>
    <w:rsid w:val="006A2A19"/>
    <w:rsid w:val="006A4417"/>
    <w:rsid w:val="006A4775"/>
    <w:rsid w:val="006A666A"/>
    <w:rsid w:val="006A72B5"/>
    <w:rsid w:val="006B14FD"/>
    <w:rsid w:val="006B15E9"/>
    <w:rsid w:val="006B2990"/>
    <w:rsid w:val="006B2B91"/>
    <w:rsid w:val="006B30CE"/>
    <w:rsid w:val="006B49D5"/>
    <w:rsid w:val="006B5E14"/>
    <w:rsid w:val="006B6F26"/>
    <w:rsid w:val="006C1657"/>
    <w:rsid w:val="006C1C1D"/>
    <w:rsid w:val="006C4335"/>
    <w:rsid w:val="006C5241"/>
    <w:rsid w:val="006C54F6"/>
    <w:rsid w:val="006C74EB"/>
    <w:rsid w:val="006C7667"/>
    <w:rsid w:val="006C76CF"/>
    <w:rsid w:val="006D0273"/>
    <w:rsid w:val="006D1FCA"/>
    <w:rsid w:val="006D247B"/>
    <w:rsid w:val="006D2BE7"/>
    <w:rsid w:val="006D2C8F"/>
    <w:rsid w:val="006D40C4"/>
    <w:rsid w:val="006D428D"/>
    <w:rsid w:val="006D4DCC"/>
    <w:rsid w:val="006D6C6B"/>
    <w:rsid w:val="006D6FA2"/>
    <w:rsid w:val="006D73E3"/>
    <w:rsid w:val="006D7A2D"/>
    <w:rsid w:val="006E065B"/>
    <w:rsid w:val="006E1B87"/>
    <w:rsid w:val="006E2172"/>
    <w:rsid w:val="006E22A5"/>
    <w:rsid w:val="006E22EE"/>
    <w:rsid w:val="006E35C8"/>
    <w:rsid w:val="006E3D9D"/>
    <w:rsid w:val="006E3D9F"/>
    <w:rsid w:val="006F0165"/>
    <w:rsid w:val="006F2A3B"/>
    <w:rsid w:val="006F2DE1"/>
    <w:rsid w:val="006F3203"/>
    <w:rsid w:val="006F5A99"/>
    <w:rsid w:val="006F6BD1"/>
    <w:rsid w:val="006F7089"/>
    <w:rsid w:val="00700C45"/>
    <w:rsid w:val="00701CD0"/>
    <w:rsid w:val="007024CB"/>
    <w:rsid w:val="0070381E"/>
    <w:rsid w:val="00703894"/>
    <w:rsid w:val="00704B5D"/>
    <w:rsid w:val="00705DC1"/>
    <w:rsid w:val="0070610C"/>
    <w:rsid w:val="007065D8"/>
    <w:rsid w:val="00711F28"/>
    <w:rsid w:val="00712420"/>
    <w:rsid w:val="00712517"/>
    <w:rsid w:val="007128F7"/>
    <w:rsid w:val="007130B4"/>
    <w:rsid w:val="007145FF"/>
    <w:rsid w:val="00714B85"/>
    <w:rsid w:val="00714EF0"/>
    <w:rsid w:val="007166B4"/>
    <w:rsid w:val="00716933"/>
    <w:rsid w:val="00720068"/>
    <w:rsid w:val="00722159"/>
    <w:rsid w:val="00722419"/>
    <w:rsid w:val="00722D14"/>
    <w:rsid w:val="00724773"/>
    <w:rsid w:val="00724C7F"/>
    <w:rsid w:val="00725C46"/>
    <w:rsid w:val="007266DA"/>
    <w:rsid w:val="0072767E"/>
    <w:rsid w:val="00730146"/>
    <w:rsid w:val="00730D42"/>
    <w:rsid w:val="00732725"/>
    <w:rsid w:val="00735A52"/>
    <w:rsid w:val="007366A7"/>
    <w:rsid w:val="0073701D"/>
    <w:rsid w:val="00737157"/>
    <w:rsid w:val="0073797E"/>
    <w:rsid w:val="0074086A"/>
    <w:rsid w:val="00742FC5"/>
    <w:rsid w:val="00743149"/>
    <w:rsid w:val="00743671"/>
    <w:rsid w:val="00744D15"/>
    <w:rsid w:val="0074506E"/>
    <w:rsid w:val="007454BF"/>
    <w:rsid w:val="00750893"/>
    <w:rsid w:val="00750C2A"/>
    <w:rsid w:val="0075366F"/>
    <w:rsid w:val="00753CDC"/>
    <w:rsid w:val="00755137"/>
    <w:rsid w:val="00755677"/>
    <w:rsid w:val="00755A92"/>
    <w:rsid w:val="00755F4E"/>
    <w:rsid w:val="0076064B"/>
    <w:rsid w:val="00760EAA"/>
    <w:rsid w:val="0076174F"/>
    <w:rsid w:val="00762DDF"/>
    <w:rsid w:val="00764C7F"/>
    <w:rsid w:val="00765277"/>
    <w:rsid w:val="00766837"/>
    <w:rsid w:val="00773514"/>
    <w:rsid w:val="007742FB"/>
    <w:rsid w:val="007749E5"/>
    <w:rsid w:val="00775DB1"/>
    <w:rsid w:val="00776386"/>
    <w:rsid w:val="007772FD"/>
    <w:rsid w:val="007777B0"/>
    <w:rsid w:val="0078086F"/>
    <w:rsid w:val="00780EBC"/>
    <w:rsid w:val="0078216D"/>
    <w:rsid w:val="00784771"/>
    <w:rsid w:val="007848B9"/>
    <w:rsid w:val="00784D78"/>
    <w:rsid w:val="007852AC"/>
    <w:rsid w:val="0078578E"/>
    <w:rsid w:val="00786713"/>
    <w:rsid w:val="00787DAA"/>
    <w:rsid w:val="00787EBE"/>
    <w:rsid w:val="00787F30"/>
    <w:rsid w:val="00790910"/>
    <w:rsid w:val="00790B42"/>
    <w:rsid w:val="00790FDA"/>
    <w:rsid w:val="00792B73"/>
    <w:rsid w:val="00793972"/>
    <w:rsid w:val="007975E6"/>
    <w:rsid w:val="007976A2"/>
    <w:rsid w:val="007A017B"/>
    <w:rsid w:val="007A0367"/>
    <w:rsid w:val="007A0D7D"/>
    <w:rsid w:val="007A0E17"/>
    <w:rsid w:val="007A162E"/>
    <w:rsid w:val="007A39F4"/>
    <w:rsid w:val="007A5444"/>
    <w:rsid w:val="007A6FA3"/>
    <w:rsid w:val="007A7D9B"/>
    <w:rsid w:val="007B14E6"/>
    <w:rsid w:val="007B226B"/>
    <w:rsid w:val="007B2788"/>
    <w:rsid w:val="007B2A6B"/>
    <w:rsid w:val="007B2BF5"/>
    <w:rsid w:val="007B312B"/>
    <w:rsid w:val="007B4276"/>
    <w:rsid w:val="007B4366"/>
    <w:rsid w:val="007B5AC3"/>
    <w:rsid w:val="007B6A76"/>
    <w:rsid w:val="007C03C2"/>
    <w:rsid w:val="007C0FBA"/>
    <w:rsid w:val="007C186F"/>
    <w:rsid w:val="007C1EA1"/>
    <w:rsid w:val="007C2992"/>
    <w:rsid w:val="007C2E7A"/>
    <w:rsid w:val="007C3FCC"/>
    <w:rsid w:val="007C4E20"/>
    <w:rsid w:val="007C58C0"/>
    <w:rsid w:val="007C591B"/>
    <w:rsid w:val="007C76C9"/>
    <w:rsid w:val="007C78B2"/>
    <w:rsid w:val="007D038B"/>
    <w:rsid w:val="007D0715"/>
    <w:rsid w:val="007D0C43"/>
    <w:rsid w:val="007D16A4"/>
    <w:rsid w:val="007D4A95"/>
    <w:rsid w:val="007D5EE1"/>
    <w:rsid w:val="007D65B5"/>
    <w:rsid w:val="007D7B90"/>
    <w:rsid w:val="007E1A9B"/>
    <w:rsid w:val="007E1E3A"/>
    <w:rsid w:val="007E2DC5"/>
    <w:rsid w:val="007E3372"/>
    <w:rsid w:val="007E5CCC"/>
    <w:rsid w:val="007E6FEC"/>
    <w:rsid w:val="007F0DC6"/>
    <w:rsid w:val="007F1393"/>
    <w:rsid w:val="007F197D"/>
    <w:rsid w:val="007F353E"/>
    <w:rsid w:val="007F3D61"/>
    <w:rsid w:val="00801402"/>
    <w:rsid w:val="0080155A"/>
    <w:rsid w:val="00802676"/>
    <w:rsid w:val="008033C1"/>
    <w:rsid w:val="00803582"/>
    <w:rsid w:val="00803BAE"/>
    <w:rsid w:val="00804510"/>
    <w:rsid w:val="00805982"/>
    <w:rsid w:val="008079CF"/>
    <w:rsid w:val="00807EFE"/>
    <w:rsid w:val="00811C5F"/>
    <w:rsid w:val="008127CF"/>
    <w:rsid w:val="00812A78"/>
    <w:rsid w:val="00813F97"/>
    <w:rsid w:val="00814597"/>
    <w:rsid w:val="008145B9"/>
    <w:rsid w:val="00816403"/>
    <w:rsid w:val="008164BA"/>
    <w:rsid w:val="008167AD"/>
    <w:rsid w:val="00817371"/>
    <w:rsid w:val="00820A46"/>
    <w:rsid w:val="008221CB"/>
    <w:rsid w:val="0082280C"/>
    <w:rsid w:val="00823726"/>
    <w:rsid w:val="00825734"/>
    <w:rsid w:val="00825777"/>
    <w:rsid w:val="00826134"/>
    <w:rsid w:val="00826140"/>
    <w:rsid w:val="00826AB7"/>
    <w:rsid w:val="008277DF"/>
    <w:rsid w:val="00827927"/>
    <w:rsid w:val="008279CD"/>
    <w:rsid w:val="00830CDD"/>
    <w:rsid w:val="0083100D"/>
    <w:rsid w:val="00832A34"/>
    <w:rsid w:val="00833C4A"/>
    <w:rsid w:val="00835CE9"/>
    <w:rsid w:val="00837134"/>
    <w:rsid w:val="0084021E"/>
    <w:rsid w:val="00840747"/>
    <w:rsid w:val="00841075"/>
    <w:rsid w:val="00841304"/>
    <w:rsid w:val="00841C78"/>
    <w:rsid w:val="00842B16"/>
    <w:rsid w:val="00842ED7"/>
    <w:rsid w:val="008435DA"/>
    <w:rsid w:val="00843893"/>
    <w:rsid w:val="00843C67"/>
    <w:rsid w:val="00844C79"/>
    <w:rsid w:val="008450DC"/>
    <w:rsid w:val="00846218"/>
    <w:rsid w:val="008462FD"/>
    <w:rsid w:val="0084663E"/>
    <w:rsid w:val="00846748"/>
    <w:rsid w:val="00851460"/>
    <w:rsid w:val="008520C8"/>
    <w:rsid w:val="00854900"/>
    <w:rsid w:val="00854F7C"/>
    <w:rsid w:val="0085503F"/>
    <w:rsid w:val="00856B12"/>
    <w:rsid w:val="008637CC"/>
    <w:rsid w:val="0086387F"/>
    <w:rsid w:val="008639F5"/>
    <w:rsid w:val="008643A0"/>
    <w:rsid w:val="008654C1"/>
    <w:rsid w:val="008657BB"/>
    <w:rsid w:val="008674D0"/>
    <w:rsid w:val="0086773F"/>
    <w:rsid w:val="00867D19"/>
    <w:rsid w:val="00871CA8"/>
    <w:rsid w:val="00873584"/>
    <w:rsid w:val="00873605"/>
    <w:rsid w:val="00875B92"/>
    <w:rsid w:val="00876658"/>
    <w:rsid w:val="008778DC"/>
    <w:rsid w:val="00880629"/>
    <w:rsid w:val="00882F78"/>
    <w:rsid w:val="008867F2"/>
    <w:rsid w:val="00887119"/>
    <w:rsid w:val="008920EA"/>
    <w:rsid w:val="008936A1"/>
    <w:rsid w:val="00894A29"/>
    <w:rsid w:val="00897880"/>
    <w:rsid w:val="008A1458"/>
    <w:rsid w:val="008A3E8A"/>
    <w:rsid w:val="008A681E"/>
    <w:rsid w:val="008A7532"/>
    <w:rsid w:val="008B2635"/>
    <w:rsid w:val="008B350E"/>
    <w:rsid w:val="008B4B27"/>
    <w:rsid w:val="008B528B"/>
    <w:rsid w:val="008B755C"/>
    <w:rsid w:val="008C1B5F"/>
    <w:rsid w:val="008C32F8"/>
    <w:rsid w:val="008C40B2"/>
    <w:rsid w:val="008C4166"/>
    <w:rsid w:val="008C5255"/>
    <w:rsid w:val="008C6378"/>
    <w:rsid w:val="008C6555"/>
    <w:rsid w:val="008D086E"/>
    <w:rsid w:val="008D55C9"/>
    <w:rsid w:val="008D582F"/>
    <w:rsid w:val="008D5904"/>
    <w:rsid w:val="008D5E1D"/>
    <w:rsid w:val="008D650E"/>
    <w:rsid w:val="008D6D7F"/>
    <w:rsid w:val="008D6F20"/>
    <w:rsid w:val="008E0199"/>
    <w:rsid w:val="008E03F1"/>
    <w:rsid w:val="008E138A"/>
    <w:rsid w:val="008E33B2"/>
    <w:rsid w:val="008E39E4"/>
    <w:rsid w:val="008E47E9"/>
    <w:rsid w:val="008E4EEB"/>
    <w:rsid w:val="008E50C0"/>
    <w:rsid w:val="008E5F0A"/>
    <w:rsid w:val="008E640D"/>
    <w:rsid w:val="008E6B31"/>
    <w:rsid w:val="008E7481"/>
    <w:rsid w:val="008E7506"/>
    <w:rsid w:val="008F4102"/>
    <w:rsid w:val="008F42A2"/>
    <w:rsid w:val="008F4650"/>
    <w:rsid w:val="008F799E"/>
    <w:rsid w:val="00901404"/>
    <w:rsid w:val="00903192"/>
    <w:rsid w:val="00903584"/>
    <w:rsid w:val="009040C2"/>
    <w:rsid w:val="00904A9B"/>
    <w:rsid w:val="00904E68"/>
    <w:rsid w:val="009053E3"/>
    <w:rsid w:val="00905BC0"/>
    <w:rsid w:val="00906BE9"/>
    <w:rsid w:val="00906EE4"/>
    <w:rsid w:val="00907C63"/>
    <w:rsid w:val="00911183"/>
    <w:rsid w:val="00912EBB"/>
    <w:rsid w:val="00913B0E"/>
    <w:rsid w:val="00914277"/>
    <w:rsid w:val="00915C50"/>
    <w:rsid w:val="00915E2D"/>
    <w:rsid w:val="00917CF0"/>
    <w:rsid w:val="009256B7"/>
    <w:rsid w:val="0092697B"/>
    <w:rsid w:val="0093005A"/>
    <w:rsid w:val="009300AB"/>
    <w:rsid w:val="009323DD"/>
    <w:rsid w:val="00933D0B"/>
    <w:rsid w:val="00933F25"/>
    <w:rsid w:val="00934162"/>
    <w:rsid w:val="00934480"/>
    <w:rsid w:val="009344FC"/>
    <w:rsid w:val="00935C8D"/>
    <w:rsid w:val="00935D99"/>
    <w:rsid w:val="0093739A"/>
    <w:rsid w:val="0093799E"/>
    <w:rsid w:val="0094097E"/>
    <w:rsid w:val="009417B2"/>
    <w:rsid w:val="00941F31"/>
    <w:rsid w:val="0094401E"/>
    <w:rsid w:val="00944AF6"/>
    <w:rsid w:val="00944BEF"/>
    <w:rsid w:val="009459BF"/>
    <w:rsid w:val="009503A7"/>
    <w:rsid w:val="0095050F"/>
    <w:rsid w:val="00952E50"/>
    <w:rsid w:val="0095311B"/>
    <w:rsid w:val="00953349"/>
    <w:rsid w:val="00953D0A"/>
    <w:rsid w:val="0095575A"/>
    <w:rsid w:val="00957F9C"/>
    <w:rsid w:val="00960093"/>
    <w:rsid w:val="00960E9A"/>
    <w:rsid w:val="00960F39"/>
    <w:rsid w:val="00963751"/>
    <w:rsid w:val="00966935"/>
    <w:rsid w:val="00966F95"/>
    <w:rsid w:val="00967132"/>
    <w:rsid w:val="00967BCD"/>
    <w:rsid w:val="00971575"/>
    <w:rsid w:val="00976108"/>
    <w:rsid w:val="0097619B"/>
    <w:rsid w:val="00976BA5"/>
    <w:rsid w:val="00977AAA"/>
    <w:rsid w:val="009801EA"/>
    <w:rsid w:val="0098233E"/>
    <w:rsid w:val="00982AD7"/>
    <w:rsid w:val="00982D9C"/>
    <w:rsid w:val="009833BA"/>
    <w:rsid w:val="0098484E"/>
    <w:rsid w:val="0099163C"/>
    <w:rsid w:val="00991F29"/>
    <w:rsid w:val="00992A04"/>
    <w:rsid w:val="00992EB3"/>
    <w:rsid w:val="009931E8"/>
    <w:rsid w:val="00994B54"/>
    <w:rsid w:val="00995D6F"/>
    <w:rsid w:val="00997EB3"/>
    <w:rsid w:val="009A22BB"/>
    <w:rsid w:val="009A4D52"/>
    <w:rsid w:val="009A7C5F"/>
    <w:rsid w:val="009A7DBB"/>
    <w:rsid w:val="009B0515"/>
    <w:rsid w:val="009B15A1"/>
    <w:rsid w:val="009B1C70"/>
    <w:rsid w:val="009B43FF"/>
    <w:rsid w:val="009B4D73"/>
    <w:rsid w:val="009B63C3"/>
    <w:rsid w:val="009B750E"/>
    <w:rsid w:val="009C0A3E"/>
    <w:rsid w:val="009C18EE"/>
    <w:rsid w:val="009C62D4"/>
    <w:rsid w:val="009D0E3D"/>
    <w:rsid w:val="009D111A"/>
    <w:rsid w:val="009D16AE"/>
    <w:rsid w:val="009D1ACD"/>
    <w:rsid w:val="009D286F"/>
    <w:rsid w:val="009D5FF3"/>
    <w:rsid w:val="009D6EB4"/>
    <w:rsid w:val="009D6EBC"/>
    <w:rsid w:val="009E0089"/>
    <w:rsid w:val="009E1A8B"/>
    <w:rsid w:val="009E1F88"/>
    <w:rsid w:val="009E2892"/>
    <w:rsid w:val="009E3573"/>
    <w:rsid w:val="009E3C41"/>
    <w:rsid w:val="009E4B01"/>
    <w:rsid w:val="009E7B55"/>
    <w:rsid w:val="009E7FEC"/>
    <w:rsid w:val="009F0327"/>
    <w:rsid w:val="009F0D3F"/>
    <w:rsid w:val="009F1A3B"/>
    <w:rsid w:val="009F26D5"/>
    <w:rsid w:val="009F2FD2"/>
    <w:rsid w:val="009F445A"/>
    <w:rsid w:val="009F4601"/>
    <w:rsid w:val="009F5709"/>
    <w:rsid w:val="009F5C6A"/>
    <w:rsid w:val="009F6B17"/>
    <w:rsid w:val="009F7452"/>
    <w:rsid w:val="00A00995"/>
    <w:rsid w:val="00A02794"/>
    <w:rsid w:val="00A03312"/>
    <w:rsid w:val="00A0373F"/>
    <w:rsid w:val="00A04DF3"/>
    <w:rsid w:val="00A053EC"/>
    <w:rsid w:val="00A05AD5"/>
    <w:rsid w:val="00A05CC4"/>
    <w:rsid w:val="00A0644E"/>
    <w:rsid w:val="00A0737A"/>
    <w:rsid w:val="00A07853"/>
    <w:rsid w:val="00A11DC5"/>
    <w:rsid w:val="00A11E65"/>
    <w:rsid w:val="00A1535A"/>
    <w:rsid w:val="00A15877"/>
    <w:rsid w:val="00A15913"/>
    <w:rsid w:val="00A15C09"/>
    <w:rsid w:val="00A160AE"/>
    <w:rsid w:val="00A17581"/>
    <w:rsid w:val="00A1764B"/>
    <w:rsid w:val="00A178FE"/>
    <w:rsid w:val="00A20A1B"/>
    <w:rsid w:val="00A20D64"/>
    <w:rsid w:val="00A22069"/>
    <w:rsid w:val="00A24416"/>
    <w:rsid w:val="00A247BA"/>
    <w:rsid w:val="00A2492A"/>
    <w:rsid w:val="00A2528D"/>
    <w:rsid w:val="00A253D3"/>
    <w:rsid w:val="00A25534"/>
    <w:rsid w:val="00A257E1"/>
    <w:rsid w:val="00A268CF"/>
    <w:rsid w:val="00A26D21"/>
    <w:rsid w:val="00A27356"/>
    <w:rsid w:val="00A30109"/>
    <w:rsid w:val="00A31451"/>
    <w:rsid w:val="00A32628"/>
    <w:rsid w:val="00A32F41"/>
    <w:rsid w:val="00A338B7"/>
    <w:rsid w:val="00A351BA"/>
    <w:rsid w:val="00A3622B"/>
    <w:rsid w:val="00A37CF1"/>
    <w:rsid w:val="00A40285"/>
    <w:rsid w:val="00A40494"/>
    <w:rsid w:val="00A4057C"/>
    <w:rsid w:val="00A41966"/>
    <w:rsid w:val="00A42612"/>
    <w:rsid w:val="00A42615"/>
    <w:rsid w:val="00A430AE"/>
    <w:rsid w:val="00A439F2"/>
    <w:rsid w:val="00A47254"/>
    <w:rsid w:val="00A5260E"/>
    <w:rsid w:val="00A532A7"/>
    <w:rsid w:val="00A533C9"/>
    <w:rsid w:val="00A54029"/>
    <w:rsid w:val="00A54156"/>
    <w:rsid w:val="00A55B00"/>
    <w:rsid w:val="00A55B3E"/>
    <w:rsid w:val="00A560A6"/>
    <w:rsid w:val="00A60671"/>
    <w:rsid w:val="00A60FCB"/>
    <w:rsid w:val="00A61799"/>
    <w:rsid w:val="00A6208A"/>
    <w:rsid w:val="00A62AF6"/>
    <w:rsid w:val="00A6300D"/>
    <w:rsid w:val="00A64095"/>
    <w:rsid w:val="00A659AF"/>
    <w:rsid w:val="00A66CA1"/>
    <w:rsid w:val="00A70FC1"/>
    <w:rsid w:val="00A72E7F"/>
    <w:rsid w:val="00A7652E"/>
    <w:rsid w:val="00A768AA"/>
    <w:rsid w:val="00A7698E"/>
    <w:rsid w:val="00A8092B"/>
    <w:rsid w:val="00A811D7"/>
    <w:rsid w:val="00A8163F"/>
    <w:rsid w:val="00A818E6"/>
    <w:rsid w:val="00A8420A"/>
    <w:rsid w:val="00A84FD1"/>
    <w:rsid w:val="00A85D2E"/>
    <w:rsid w:val="00A9066F"/>
    <w:rsid w:val="00A90F6E"/>
    <w:rsid w:val="00A9103C"/>
    <w:rsid w:val="00A91237"/>
    <w:rsid w:val="00A92510"/>
    <w:rsid w:val="00A9493C"/>
    <w:rsid w:val="00A94B6F"/>
    <w:rsid w:val="00AA0707"/>
    <w:rsid w:val="00AA0BF0"/>
    <w:rsid w:val="00AA0D97"/>
    <w:rsid w:val="00AA121D"/>
    <w:rsid w:val="00AA2AD5"/>
    <w:rsid w:val="00AA2D8E"/>
    <w:rsid w:val="00AA4B48"/>
    <w:rsid w:val="00AA4D3F"/>
    <w:rsid w:val="00AA585C"/>
    <w:rsid w:val="00AA5A62"/>
    <w:rsid w:val="00AA643F"/>
    <w:rsid w:val="00AA6F6F"/>
    <w:rsid w:val="00AA6F76"/>
    <w:rsid w:val="00AA7B15"/>
    <w:rsid w:val="00AB1C97"/>
    <w:rsid w:val="00AB25F9"/>
    <w:rsid w:val="00AB2F0A"/>
    <w:rsid w:val="00AB34AD"/>
    <w:rsid w:val="00AB3ED9"/>
    <w:rsid w:val="00AB67CC"/>
    <w:rsid w:val="00AB7008"/>
    <w:rsid w:val="00AB7AB1"/>
    <w:rsid w:val="00AC1039"/>
    <w:rsid w:val="00AC1531"/>
    <w:rsid w:val="00AC1AF4"/>
    <w:rsid w:val="00AC4ED9"/>
    <w:rsid w:val="00AC5C01"/>
    <w:rsid w:val="00AC5FF5"/>
    <w:rsid w:val="00AC7830"/>
    <w:rsid w:val="00AC7BA8"/>
    <w:rsid w:val="00AD1C6B"/>
    <w:rsid w:val="00AD27BD"/>
    <w:rsid w:val="00AD318D"/>
    <w:rsid w:val="00AD32B0"/>
    <w:rsid w:val="00AD3DAC"/>
    <w:rsid w:val="00AD602C"/>
    <w:rsid w:val="00AD684D"/>
    <w:rsid w:val="00AD74FF"/>
    <w:rsid w:val="00AE0176"/>
    <w:rsid w:val="00AE0494"/>
    <w:rsid w:val="00AE08A7"/>
    <w:rsid w:val="00AE1B50"/>
    <w:rsid w:val="00AE1E30"/>
    <w:rsid w:val="00AE2D26"/>
    <w:rsid w:val="00AE3C54"/>
    <w:rsid w:val="00AE493F"/>
    <w:rsid w:val="00AE679B"/>
    <w:rsid w:val="00AE7B05"/>
    <w:rsid w:val="00AE7C95"/>
    <w:rsid w:val="00AE7D11"/>
    <w:rsid w:val="00AF05B0"/>
    <w:rsid w:val="00AF2222"/>
    <w:rsid w:val="00AF3606"/>
    <w:rsid w:val="00AF3696"/>
    <w:rsid w:val="00AF45ED"/>
    <w:rsid w:val="00AF62C2"/>
    <w:rsid w:val="00AF713F"/>
    <w:rsid w:val="00AF7EC2"/>
    <w:rsid w:val="00B01249"/>
    <w:rsid w:val="00B013CC"/>
    <w:rsid w:val="00B01E22"/>
    <w:rsid w:val="00B02684"/>
    <w:rsid w:val="00B04075"/>
    <w:rsid w:val="00B051C6"/>
    <w:rsid w:val="00B05E41"/>
    <w:rsid w:val="00B07D16"/>
    <w:rsid w:val="00B1015B"/>
    <w:rsid w:val="00B10C65"/>
    <w:rsid w:val="00B12099"/>
    <w:rsid w:val="00B12AD1"/>
    <w:rsid w:val="00B12CE8"/>
    <w:rsid w:val="00B14709"/>
    <w:rsid w:val="00B15556"/>
    <w:rsid w:val="00B157E5"/>
    <w:rsid w:val="00B1682A"/>
    <w:rsid w:val="00B2015C"/>
    <w:rsid w:val="00B208D6"/>
    <w:rsid w:val="00B223F7"/>
    <w:rsid w:val="00B22874"/>
    <w:rsid w:val="00B237FC"/>
    <w:rsid w:val="00B273C4"/>
    <w:rsid w:val="00B27F60"/>
    <w:rsid w:val="00B308D6"/>
    <w:rsid w:val="00B31F86"/>
    <w:rsid w:val="00B324AF"/>
    <w:rsid w:val="00B333C6"/>
    <w:rsid w:val="00B3373B"/>
    <w:rsid w:val="00B357EA"/>
    <w:rsid w:val="00B36A30"/>
    <w:rsid w:val="00B37479"/>
    <w:rsid w:val="00B40162"/>
    <w:rsid w:val="00B40710"/>
    <w:rsid w:val="00B4076C"/>
    <w:rsid w:val="00B41804"/>
    <w:rsid w:val="00B45211"/>
    <w:rsid w:val="00B4633E"/>
    <w:rsid w:val="00B46845"/>
    <w:rsid w:val="00B471F4"/>
    <w:rsid w:val="00B52BFB"/>
    <w:rsid w:val="00B55FDB"/>
    <w:rsid w:val="00B578EB"/>
    <w:rsid w:val="00B60D08"/>
    <w:rsid w:val="00B61698"/>
    <w:rsid w:val="00B61FBE"/>
    <w:rsid w:val="00B62955"/>
    <w:rsid w:val="00B63C10"/>
    <w:rsid w:val="00B65098"/>
    <w:rsid w:val="00B65D44"/>
    <w:rsid w:val="00B7011C"/>
    <w:rsid w:val="00B71360"/>
    <w:rsid w:val="00B715D0"/>
    <w:rsid w:val="00B7218C"/>
    <w:rsid w:val="00B72865"/>
    <w:rsid w:val="00B748A1"/>
    <w:rsid w:val="00B74985"/>
    <w:rsid w:val="00B75C05"/>
    <w:rsid w:val="00B768BB"/>
    <w:rsid w:val="00B775D0"/>
    <w:rsid w:val="00B77757"/>
    <w:rsid w:val="00B77B31"/>
    <w:rsid w:val="00B77C34"/>
    <w:rsid w:val="00B80506"/>
    <w:rsid w:val="00B80CC1"/>
    <w:rsid w:val="00B81923"/>
    <w:rsid w:val="00B820AC"/>
    <w:rsid w:val="00B823A7"/>
    <w:rsid w:val="00B843F7"/>
    <w:rsid w:val="00B84BD9"/>
    <w:rsid w:val="00B852D2"/>
    <w:rsid w:val="00B85A9B"/>
    <w:rsid w:val="00B86B43"/>
    <w:rsid w:val="00B872D6"/>
    <w:rsid w:val="00B9002A"/>
    <w:rsid w:val="00B90377"/>
    <w:rsid w:val="00B91057"/>
    <w:rsid w:val="00B92017"/>
    <w:rsid w:val="00B93A34"/>
    <w:rsid w:val="00B94480"/>
    <w:rsid w:val="00B95112"/>
    <w:rsid w:val="00B954F8"/>
    <w:rsid w:val="00B974E5"/>
    <w:rsid w:val="00BA198E"/>
    <w:rsid w:val="00BA3F66"/>
    <w:rsid w:val="00BA5646"/>
    <w:rsid w:val="00BA56B5"/>
    <w:rsid w:val="00BA6281"/>
    <w:rsid w:val="00BA7C06"/>
    <w:rsid w:val="00BB006A"/>
    <w:rsid w:val="00BB035F"/>
    <w:rsid w:val="00BB1304"/>
    <w:rsid w:val="00BB2CE9"/>
    <w:rsid w:val="00BB362A"/>
    <w:rsid w:val="00BB4538"/>
    <w:rsid w:val="00BB55C1"/>
    <w:rsid w:val="00BB5BC5"/>
    <w:rsid w:val="00BB61D8"/>
    <w:rsid w:val="00BB7A97"/>
    <w:rsid w:val="00BC09D9"/>
    <w:rsid w:val="00BC3DB8"/>
    <w:rsid w:val="00BC522C"/>
    <w:rsid w:val="00BC5602"/>
    <w:rsid w:val="00BC5B20"/>
    <w:rsid w:val="00BC6715"/>
    <w:rsid w:val="00BC6D17"/>
    <w:rsid w:val="00BC6EB8"/>
    <w:rsid w:val="00BC735D"/>
    <w:rsid w:val="00BD1F00"/>
    <w:rsid w:val="00BD2D99"/>
    <w:rsid w:val="00BD65CF"/>
    <w:rsid w:val="00BD7AC8"/>
    <w:rsid w:val="00BE35D4"/>
    <w:rsid w:val="00BE3A9E"/>
    <w:rsid w:val="00BE6DCA"/>
    <w:rsid w:val="00BF0254"/>
    <w:rsid w:val="00BF1001"/>
    <w:rsid w:val="00BF14E6"/>
    <w:rsid w:val="00BF22C2"/>
    <w:rsid w:val="00BF45E6"/>
    <w:rsid w:val="00BF4EF0"/>
    <w:rsid w:val="00BF4FA4"/>
    <w:rsid w:val="00BF5F8F"/>
    <w:rsid w:val="00BF7751"/>
    <w:rsid w:val="00BF7845"/>
    <w:rsid w:val="00C005EC"/>
    <w:rsid w:val="00C02344"/>
    <w:rsid w:val="00C02B9C"/>
    <w:rsid w:val="00C03931"/>
    <w:rsid w:val="00C03BB0"/>
    <w:rsid w:val="00C05887"/>
    <w:rsid w:val="00C065FE"/>
    <w:rsid w:val="00C0688B"/>
    <w:rsid w:val="00C0739A"/>
    <w:rsid w:val="00C114E9"/>
    <w:rsid w:val="00C11943"/>
    <w:rsid w:val="00C119B5"/>
    <w:rsid w:val="00C11D1D"/>
    <w:rsid w:val="00C125F8"/>
    <w:rsid w:val="00C13085"/>
    <w:rsid w:val="00C13D64"/>
    <w:rsid w:val="00C15192"/>
    <w:rsid w:val="00C15C92"/>
    <w:rsid w:val="00C162F3"/>
    <w:rsid w:val="00C207A5"/>
    <w:rsid w:val="00C22BDC"/>
    <w:rsid w:val="00C25840"/>
    <w:rsid w:val="00C25958"/>
    <w:rsid w:val="00C3097B"/>
    <w:rsid w:val="00C32963"/>
    <w:rsid w:val="00C333FE"/>
    <w:rsid w:val="00C34C4B"/>
    <w:rsid w:val="00C351D3"/>
    <w:rsid w:val="00C35FF8"/>
    <w:rsid w:val="00C368AB"/>
    <w:rsid w:val="00C36A8C"/>
    <w:rsid w:val="00C36F14"/>
    <w:rsid w:val="00C37DE8"/>
    <w:rsid w:val="00C37EF3"/>
    <w:rsid w:val="00C4053A"/>
    <w:rsid w:val="00C422D4"/>
    <w:rsid w:val="00C43D9E"/>
    <w:rsid w:val="00C43E37"/>
    <w:rsid w:val="00C44814"/>
    <w:rsid w:val="00C44BEA"/>
    <w:rsid w:val="00C44E02"/>
    <w:rsid w:val="00C45405"/>
    <w:rsid w:val="00C45E5E"/>
    <w:rsid w:val="00C51C3D"/>
    <w:rsid w:val="00C51DE2"/>
    <w:rsid w:val="00C532AB"/>
    <w:rsid w:val="00C533E2"/>
    <w:rsid w:val="00C5414E"/>
    <w:rsid w:val="00C55336"/>
    <w:rsid w:val="00C55AA4"/>
    <w:rsid w:val="00C55CC5"/>
    <w:rsid w:val="00C55EE5"/>
    <w:rsid w:val="00C5785F"/>
    <w:rsid w:val="00C57FDE"/>
    <w:rsid w:val="00C65973"/>
    <w:rsid w:val="00C659B7"/>
    <w:rsid w:val="00C669E1"/>
    <w:rsid w:val="00C67580"/>
    <w:rsid w:val="00C67F5C"/>
    <w:rsid w:val="00C67F8A"/>
    <w:rsid w:val="00C72376"/>
    <w:rsid w:val="00C735B9"/>
    <w:rsid w:val="00C73A66"/>
    <w:rsid w:val="00C73FF8"/>
    <w:rsid w:val="00C75DDB"/>
    <w:rsid w:val="00C805DE"/>
    <w:rsid w:val="00C8087B"/>
    <w:rsid w:val="00C8266F"/>
    <w:rsid w:val="00C84AED"/>
    <w:rsid w:val="00C866DD"/>
    <w:rsid w:val="00C87C41"/>
    <w:rsid w:val="00C9090D"/>
    <w:rsid w:val="00C91A38"/>
    <w:rsid w:val="00C93A98"/>
    <w:rsid w:val="00C93D81"/>
    <w:rsid w:val="00C94015"/>
    <w:rsid w:val="00C96392"/>
    <w:rsid w:val="00C964E5"/>
    <w:rsid w:val="00CA0412"/>
    <w:rsid w:val="00CA051A"/>
    <w:rsid w:val="00CA0F71"/>
    <w:rsid w:val="00CA1BFC"/>
    <w:rsid w:val="00CA239F"/>
    <w:rsid w:val="00CA2BCF"/>
    <w:rsid w:val="00CA3B6F"/>
    <w:rsid w:val="00CA4C99"/>
    <w:rsid w:val="00CA603B"/>
    <w:rsid w:val="00CA7C68"/>
    <w:rsid w:val="00CA7D34"/>
    <w:rsid w:val="00CB04F0"/>
    <w:rsid w:val="00CB129A"/>
    <w:rsid w:val="00CB35C2"/>
    <w:rsid w:val="00CB3C9B"/>
    <w:rsid w:val="00CB4A6A"/>
    <w:rsid w:val="00CB4F57"/>
    <w:rsid w:val="00CB5BFB"/>
    <w:rsid w:val="00CB5CE5"/>
    <w:rsid w:val="00CB62E9"/>
    <w:rsid w:val="00CB7110"/>
    <w:rsid w:val="00CB76B9"/>
    <w:rsid w:val="00CB7A0E"/>
    <w:rsid w:val="00CC3D57"/>
    <w:rsid w:val="00CC4A2A"/>
    <w:rsid w:val="00CC4E5B"/>
    <w:rsid w:val="00CC5356"/>
    <w:rsid w:val="00CC5FD1"/>
    <w:rsid w:val="00CC6785"/>
    <w:rsid w:val="00CC6F15"/>
    <w:rsid w:val="00CD0787"/>
    <w:rsid w:val="00CD3744"/>
    <w:rsid w:val="00CD4C67"/>
    <w:rsid w:val="00CD5E9D"/>
    <w:rsid w:val="00CD5F26"/>
    <w:rsid w:val="00CD63B0"/>
    <w:rsid w:val="00CD6651"/>
    <w:rsid w:val="00CD791F"/>
    <w:rsid w:val="00CE0485"/>
    <w:rsid w:val="00CE1F06"/>
    <w:rsid w:val="00CE3C77"/>
    <w:rsid w:val="00CE3EF1"/>
    <w:rsid w:val="00CE55B4"/>
    <w:rsid w:val="00CF2682"/>
    <w:rsid w:val="00CF4888"/>
    <w:rsid w:val="00CF56C5"/>
    <w:rsid w:val="00CF6900"/>
    <w:rsid w:val="00D0328F"/>
    <w:rsid w:val="00D0432B"/>
    <w:rsid w:val="00D048A8"/>
    <w:rsid w:val="00D05A90"/>
    <w:rsid w:val="00D0638C"/>
    <w:rsid w:val="00D06BF4"/>
    <w:rsid w:val="00D10909"/>
    <w:rsid w:val="00D13B91"/>
    <w:rsid w:val="00D13CF2"/>
    <w:rsid w:val="00D14F7F"/>
    <w:rsid w:val="00D16158"/>
    <w:rsid w:val="00D17793"/>
    <w:rsid w:val="00D17B1C"/>
    <w:rsid w:val="00D21389"/>
    <w:rsid w:val="00D21AB4"/>
    <w:rsid w:val="00D21BB8"/>
    <w:rsid w:val="00D221DB"/>
    <w:rsid w:val="00D223D3"/>
    <w:rsid w:val="00D24619"/>
    <w:rsid w:val="00D24A7D"/>
    <w:rsid w:val="00D2688E"/>
    <w:rsid w:val="00D27777"/>
    <w:rsid w:val="00D30412"/>
    <w:rsid w:val="00D30FAE"/>
    <w:rsid w:val="00D35A2F"/>
    <w:rsid w:val="00D377C2"/>
    <w:rsid w:val="00D4237D"/>
    <w:rsid w:val="00D439B5"/>
    <w:rsid w:val="00D45434"/>
    <w:rsid w:val="00D4584D"/>
    <w:rsid w:val="00D45D36"/>
    <w:rsid w:val="00D47590"/>
    <w:rsid w:val="00D57DE2"/>
    <w:rsid w:val="00D57E60"/>
    <w:rsid w:val="00D6221B"/>
    <w:rsid w:val="00D64C98"/>
    <w:rsid w:val="00D650C7"/>
    <w:rsid w:val="00D65FE0"/>
    <w:rsid w:val="00D67261"/>
    <w:rsid w:val="00D7011C"/>
    <w:rsid w:val="00D701BD"/>
    <w:rsid w:val="00D7030B"/>
    <w:rsid w:val="00D70496"/>
    <w:rsid w:val="00D71EBC"/>
    <w:rsid w:val="00D727CB"/>
    <w:rsid w:val="00D727DC"/>
    <w:rsid w:val="00D73A7D"/>
    <w:rsid w:val="00D73E00"/>
    <w:rsid w:val="00D7467E"/>
    <w:rsid w:val="00D763E0"/>
    <w:rsid w:val="00D766D3"/>
    <w:rsid w:val="00D77038"/>
    <w:rsid w:val="00D82558"/>
    <w:rsid w:val="00D83C8C"/>
    <w:rsid w:val="00D847D7"/>
    <w:rsid w:val="00D84828"/>
    <w:rsid w:val="00D85088"/>
    <w:rsid w:val="00D85BD5"/>
    <w:rsid w:val="00D864D5"/>
    <w:rsid w:val="00D86721"/>
    <w:rsid w:val="00D93571"/>
    <w:rsid w:val="00D943BC"/>
    <w:rsid w:val="00D94824"/>
    <w:rsid w:val="00D94FCE"/>
    <w:rsid w:val="00D952F7"/>
    <w:rsid w:val="00D9543C"/>
    <w:rsid w:val="00D962BF"/>
    <w:rsid w:val="00DA2893"/>
    <w:rsid w:val="00DA2955"/>
    <w:rsid w:val="00DA3B1E"/>
    <w:rsid w:val="00DA3FA0"/>
    <w:rsid w:val="00DA4003"/>
    <w:rsid w:val="00DA4556"/>
    <w:rsid w:val="00DA500D"/>
    <w:rsid w:val="00DA5411"/>
    <w:rsid w:val="00DA5D29"/>
    <w:rsid w:val="00DA627E"/>
    <w:rsid w:val="00DB08F6"/>
    <w:rsid w:val="00DB0C6B"/>
    <w:rsid w:val="00DB11DD"/>
    <w:rsid w:val="00DB1764"/>
    <w:rsid w:val="00DB2042"/>
    <w:rsid w:val="00DB231E"/>
    <w:rsid w:val="00DB25BE"/>
    <w:rsid w:val="00DB4221"/>
    <w:rsid w:val="00DB4F8A"/>
    <w:rsid w:val="00DB53E2"/>
    <w:rsid w:val="00DB5D2B"/>
    <w:rsid w:val="00DB5F9C"/>
    <w:rsid w:val="00DB6B39"/>
    <w:rsid w:val="00DB6B7F"/>
    <w:rsid w:val="00DB7117"/>
    <w:rsid w:val="00DC2FF7"/>
    <w:rsid w:val="00DC3D0E"/>
    <w:rsid w:val="00DC4363"/>
    <w:rsid w:val="00DC4822"/>
    <w:rsid w:val="00DC59FD"/>
    <w:rsid w:val="00DC6534"/>
    <w:rsid w:val="00DC7C23"/>
    <w:rsid w:val="00DD0465"/>
    <w:rsid w:val="00DD5090"/>
    <w:rsid w:val="00DD723E"/>
    <w:rsid w:val="00DD7815"/>
    <w:rsid w:val="00DD79DF"/>
    <w:rsid w:val="00DE0280"/>
    <w:rsid w:val="00DE21EF"/>
    <w:rsid w:val="00DE24EB"/>
    <w:rsid w:val="00DE2E8A"/>
    <w:rsid w:val="00DE3111"/>
    <w:rsid w:val="00DE38D8"/>
    <w:rsid w:val="00DE4F1D"/>
    <w:rsid w:val="00DE501A"/>
    <w:rsid w:val="00DE59C1"/>
    <w:rsid w:val="00DE63C8"/>
    <w:rsid w:val="00DF0289"/>
    <w:rsid w:val="00DF1C1C"/>
    <w:rsid w:val="00DF2FFC"/>
    <w:rsid w:val="00DF3DF4"/>
    <w:rsid w:val="00DF4669"/>
    <w:rsid w:val="00DF48E0"/>
    <w:rsid w:val="00DF5AE0"/>
    <w:rsid w:val="00DF67A9"/>
    <w:rsid w:val="00DF7CA0"/>
    <w:rsid w:val="00DF7DB4"/>
    <w:rsid w:val="00E013B6"/>
    <w:rsid w:val="00E01896"/>
    <w:rsid w:val="00E0192E"/>
    <w:rsid w:val="00E01E86"/>
    <w:rsid w:val="00E026AA"/>
    <w:rsid w:val="00E03EC2"/>
    <w:rsid w:val="00E04500"/>
    <w:rsid w:val="00E04E9F"/>
    <w:rsid w:val="00E04FDF"/>
    <w:rsid w:val="00E05122"/>
    <w:rsid w:val="00E05B28"/>
    <w:rsid w:val="00E064FA"/>
    <w:rsid w:val="00E06631"/>
    <w:rsid w:val="00E066BF"/>
    <w:rsid w:val="00E06A8F"/>
    <w:rsid w:val="00E06E2E"/>
    <w:rsid w:val="00E116C1"/>
    <w:rsid w:val="00E120CF"/>
    <w:rsid w:val="00E126B6"/>
    <w:rsid w:val="00E12FB5"/>
    <w:rsid w:val="00E14507"/>
    <w:rsid w:val="00E14583"/>
    <w:rsid w:val="00E1779A"/>
    <w:rsid w:val="00E17CC0"/>
    <w:rsid w:val="00E17D1F"/>
    <w:rsid w:val="00E21BC6"/>
    <w:rsid w:val="00E2227E"/>
    <w:rsid w:val="00E2571C"/>
    <w:rsid w:val="00E31470"/>
    <w:rsid w:val="00E320BB"/>
    <w:rsid w:val="00E339C4"/>
    <w:rsid w:val="00E36A87"/>
    <w:rsid w:val="00E4119C"/>
    <w:rsid w:val="00E42AA9"/>
    <w:rsid w:val="00E437E1"/>
    <w:rsid w:val="00E438AE"/>
    <w:rsid w:val="00E43E43"/>
    <w:rsid w:val="00E50247"/>
    <w:rsid w:val="00E50386"/>
    <w:rsid w:val="00E504E3"/>
    <w:rsid w:val="00E50F37"/>
    <w:rsid w:val="00E52A1F"/>
    <w:rsid w:val="00E55995"/>
    <w:rsid w:val="00E55B96"/>
    <w:rsid w:val="00E574B3"/>
    <w:rsid w:val="00E60D97"/>
    <w:rsid w:val="00E61266"/>
    <w:rsid w:val="00E61911"/>
    <w:rsid w:val="00E63C93"/>
    <w:rsid w:val="00E6554F"/>
    <w:rsid w:val="00E66D7D"/>
    <w:rsid w:val="00E7122D"/>
    <w:rsid w:val="00E72874"/>
    <w:rsid w:val="00E759E5"/>
    <w:rsid w:val="00E7602F"/>
    <w:rsid w:val="00E76E5B"/>
    <w:rsid w:val="00E81E67"/>
    <w:rsid w:val="00E82A27"/>
    <w:rsid w:val="00E851D1"/>
    <w:rsid w:val="00E865CF"/>
    <w:rsid w:val="00E87D77"/>
    <w:rsid w:val="00E915BB"/>
    <w:rsid w:val="00E91D4C"/>
    <w:rsid w:val="00E9204E"/>
    <w:rsid w:val="00E9299F"/>
    <w:rsid w:val="00E92A19"/>
    <w:rsid w:val="00E96E38"/>
    <w:rsid w:val="00E978DC"/>
    <w:rsid w:val="00E97FBA"/>
    <w:rsid w:val="00EA43DE"/>
    <w:rsid w:val="00EA6E20"/>
    <w:rsid w:val="00EA78CD"/>
    <w:rsid w:val="00EB4D0A"/>
    <w:rsid w:val="00EB4F38"/>
    <w:rsid w:val="00EB54E5"/>
    <w:rsid w:val="00EB55A0"/>
    <w:rsid w:val="00EB796D"/>
    <w:rsid w:val="00EB7A54"/>
    <w:rsid w:val="00EC093E"/>
    <w:rsid w:val="00EC0AE4"/>
    <w:rsid w:val="00EC12F3"/>
    <w:rsid w:val="00EC419A"/>
    <w:rsid w:val="00EC540C"/>
    <w:rsid w:val="00EC691C"/>
    <w:rsid w:val="00ED30B1"/>
    <w:rsid w:val="00ED57EC"/>
    <w:rsid w:val="00ED76A0"/>
    <w:rsid w:val="00EE0158"/>
    <w:rsid w:val="00EE0B24"/>
    <w:rsid w:val="00EE10E5"/>
    <w:rsid w:val="00EE4B65"/>
    <w:rsid w:val="00EE5B95"/>
    <w:rsid w:val="00EE60F1"/>
    <w:rsid w:val="00EE653F"/>
    <w:rsid w:val="00EE7499"/>
    <w:rsid w:val="00EF2C74"/>
    <w:rsid w:val="00EF55FF"/>
    <w:rsid w:val="00EF5862"/>
    <w:rsid w:val="00EF5A1A"/>
    <w:rsid w:val="00EF656F"/>
    <w:rsid w:val="00EF6C60"/>
    <w:rsid w:val="00EF723E"/>
    <w:rsid w:val="00F013BE"/>
    <w:rsid w:val="00F0400C"/>
    <w:rsid w:val="00F04482"/>
    <w:rsid w:val="00F064E2"/>
    <w:rsid w:val="00F075D4"/>
    <w:rsid w:val="00F11154"/>
    <w:rsid w:val="00F115CE"/>
    <w:rsid w:val="00F11B38"/>
    <w:rsid w:val="00F127A2"/>
    <w:rsid w:val="00F14E8B"/>
    <w:rsid w:val="00F14EB0"/>
    <w:rsid w:val="00F1567D"/>
    <w:rsid w:val="00F1642F"/>
    <w:rsid w:val="00F20AB0"/>
    <w:rsid w:val="00F20DAD"/>
    <w:rsid w:val="00F21503"/>
    <w:rsid w:val="00F22161"/>
    <w:rsid w:val="00F224C0"/>
    <w:rsid w:val="00F24481"/>
    <w:rsid w:val="00F24F14"/>
    <w:rsid w:val="00F2508D"/>
    <w:rsid w:val="00F259BF"/>
    <w:rsid w:val="00F261B0"/>
    <w:rsid w:val="00F2622C"/>
    <w:rsid w:val="00F30C76"/>
    <w:rsid w:val="00F31757"/>
    <w:rsid w:val="00F32480"/>
    <w:rsid w:val="00F32CA1"/>
    <w:rsid w:val="00F3335A"/>
    <w:rsid w:val="00F33E0D"/>
    <w:rsid w:val="00F349A7"/>
    <w:rsid w:val="00F363DF"/>
    <w:rsid w:val="00F36898"/>
    <w:rsid w:val="00F376AC"/>
    <w:rsid w:val="00F46A1A"/>
    <w:rsid w:val="00F47F33"/>
    <w:rsid w:val="00F51A95"/>
    <w:rsid w:val="00F52150"/>
    <w:rsid w:val="00F53C3D"/>
    <w:rsid w:val="00F53E60"/>
    <w:rsid w:val="00F55240"/>
    <w:rsid w:val="00F55331"/>
    <w:rsid w:val="00F56BD2"/>
    <w:rsid w:val="00F56D35"/>
    <w:rsid w:val="00F5795E"/>
    <w:rsid w:val="00F60F9F"/>
    <w:rsid w:val="00F62200"/>
    <w:rsid w:val="00F63BFB"/>
    <w:rsid w:val="00F65CFE"/>
    <w:rsid w:val="00F666F4"/>
    <w:rsid w:val="00F66E93"/>
    <w:rsid w:val="00F66F9B"/>
    <w:rsid w:val="00F67319"/>
    <w:rsid w:val="00F724A3"/>
    <w:rsid w:val="00F7467E"/>
    <w:rsid w:val="00F76467"/>
    <w:rsid w:val="00F80B55"/>
    <w:rsid w:val="00F81BCF"/>
    <w:rsid w:val="00F82E3C"/>
    <w:rsid w:val="00F83024"/>
    <w:rsid w:val="00F83EA2"/>
    <w:rsid w:val="00F83EFD"/>
    <w:rsid w:val="00F83F33"/>
    <w:rsid w:val="00F87DB4"/>
    <w:rsid w:val="00F92F88"/>
    <w:rsid w:val="00FA059A"/>
    <w:rsid w:val="00FA1882"/>
    <w:rsid w:val="00FA2348"/>
    <w:rsid w:val="00FA2989"/>
    <w:rsid w:val="00FA3733"/>
    <w:rsid w:val="00FA4061"/>
    <w:rsid w:val="00FA48A0"/>
    <w:rsid w:val="00FA735D"/>
    <w:rsid w:val="00FA7661"/>
    <w:rsid w:val="00FA783C"/>
    <w:rsid w:val="00FB4625"/>
    <w:rsid w:val="00FB6B75"/>
    <w:rsid w:val="00FB70E2"/>
    <w:rsid w:val="00FB7674"/>
    <w:rsid w:val="00FC021E"/>
    <w:rsid w:val="00FC0A10"/>
    <w:rsid w:val="00FC187C"/>
    <w:rsid w:val="00FC2CC3"/>
    <w:rsid w:val="00FC53D7"/>
    <w:rsid w:val="00FC6118"/>
    <w:rsid w:val="00FC730D"/>
    <w:rsid w:val="00FC74AF"/>
    <w:rsid w:val="00FD0B29"/>
    <w:rsid w:val="00FD2161"/>
    <w:rsid w:val="00FD3DB0"/>
    <w:rsid w:val="00FD47B2"/>
    <w:rsid w:val="00FD63FA"/>
    <w:rsid w:val="00FD6453"/>
    <w:rsid w:val="00FD663F"/>
    <w:rsid w:val="00FD696B"/>
    <w:rsid w:val="00FE1887"/>
    <w:rsid w:val="00FE502C"/>
    <w:rsid w:val="00FE52ED"/>
    <w:rsid w:val="00FE54F9"/>
    <w:rsid w:val="00FE58D0"/>
    <w:rsid w:val="00FE7A2D"/>
    <w:rsid w:val="00FF19F9"/>
    <w:rsid w:val="00FF2238"/>
    <w:rsid w:val="00FF23E3"/>
    <w:rsid w:val="00FF289E"/>
    <w:rsid w:val="00FF2B07"/>
    <w:rsid w:val="00FF33F1"/>
    <w:rsid w:val="00FF3FD2"/>
    <w:rsid w:val="00FF5983"/>
    <w:rsid w:val="00FF738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872B54A"/>
  <w15:docId w15:val="{0A31707B-41F6-4B32-8730-B381EB07A5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uiPriority="47"/>
    <w:lsdException w:name="TOC Heading"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651E"/>
    <w:pPr>
      <w:spacing w:after="120"/>
      <w:jc w:val="both"/>
    </w:pPr>
    <w:rPr>
      <w:sz w:val="24"/>
      <w:szCs w:val="22"/>
      <w:lang w:val="id-ID"/>
    </w:rPr>
  </w:style>
  <w:style w:type="paragraph" w:styleId="Heading1">
    <w:name w:val="heading 1"/>
    <w:basedOn w:val="Normal"/>
    <w:next w:val="BodyText"/>
    <w:link w:val="Heading1Char"/>
    <w:uiPriority w:val="9"/>
    <w:qFormat/>
    <w:rsid w:val="00115296"/>
    <w:pPr>
      <w:keepNext/>
      <w:keepLines/>
      <w:pageBreakBefore/>
      <w:numPr>
        <w:numId w:val="26"/>
      </w:numPr>
      <w:spacing w:after="36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qFormat/>
    <w:rsid w:val="00DB0C6B"/>
    <w:pPr>
      <w:keepNext/>
      <w:keepLines/>
      <w:numPr>
        <w:ilvl w:val="1"/>
        <w:numId w:val="26"/>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qFormat/>
    <w:rsid w:val="00776386"/>
    <w:pPr>
      <w:keepNext/>
      <w:keepLines/>
      <w:numPr>
        <w:ilvl w:val="2"/>
        <w:numId w:val="26"/>
      </w:numPr>
      <w:spacing w:before="180"/>
      <w:jc w:val="left"/>
      <w:outlineLvl w:val="2"/>
    </w:pPr>
    <w:rPr>
      <w:rFonts w:eastAsia="Times New Roman" w:cs="Times New Roman"/>
      <w:b/>
      <w:bCs/>
      <w:sz w:val="26"/>
    </w:rPr>
  </w:style>
  <w:style w:type="paragraph" w:styleId="Heading4">
    <w:name w:val="heading 4"/>
    <w:basedOn w:val="Normal"/>
    <w:next w:val="Normal"/>
    <w:link w:val="Heading4Char"/>
    <w:uiPriority w:val="9"/>
    <w:qFormat/>
    <w:rsid w:val="00DB0C6B"/>
    <w:pPr>
      <w:keepNext/>
      <w:keepLines/>
      <w:numPr>
        <w:ilvl w:val="3"/>
        <w:numId w:val="26"/>
      </w:numPr>
      <w:spacing w:before="180"/>
      <w:jc w:val="left"/>
      <w:outlineLvl w:val="3"/>
    </w:pPr>
    <w:rPr>
      <w:rFonts w:eastAsia="Times New Roman" w:cs="Times New Roman"/>
      <w:b/>
      <w:bCs/>
      <w:i/>
      <w:iCs/>
    </w:rPr>
  </w:style>
  <w:style w:type="paragraph" w:styleId="Heading5">
    <w:name w:val="heading 5"/>
    <w:basedOn w:val="Normal"/>
    <w:next w:val="Normal"/>
    <w:link w:val="Heading5Char"/>
    <w:uiPriority w:val="9"/>
    <w:qFormat/>
    <w:rsid w:val="007065D8"/>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qFormat/>
    <w:rsid w:val="00DE3111"/>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15296"/>
    <w:rPr>
      <w:rFonts w:eastAsia="Times New Roman" w:cs="Times New Roman"/>
      <w:b/>
      <w:bCs/>
      <w:caps/>
      <w:sz w:val="32"/>
      <w:szCs w:val="28"/>
      <w:lang w:val="id-ID"/>
    </w:rPr>
  </w:style>
  <w:style w:type="character" w:customStyle="1" w:styleId="Heading2Char">
    <w:name w:val="Heading 2 Char"/>
    <w:link w:val="Heading2"/>
    <w:uiPriority w:val="9"/>
    <w:rsid w:val="00DB0C6B"/>
    <w:rPr>
      <w:rFonts w:eastAsia="Times New Roman" w:cs="Times New Roman"/>
      <w:b/>
      <w:bCs/>
      <w:sz w:val="28"/>
      <w:szCs w:val="26"/>
      <w:lang w:val="id-ID"/>
    </w:rPr>
  </w:style>
  <w:style w:type="character" w:customStyle="1" w:styleId="Heading3Char">
    <w:name w:val="Heading 3 Char"/>
    <w:link w:val="Heading3"/>
    <w:uiPriority w:val="9"/>
    <w:rsid w:val="00776386"/>
    <w:rPr>
      <w:rFonts w:eastAsia="Times New Roman" w:cs="Times New Roman"/>
      <w:b/>
      <w:bCs/>
      <w:sz w:val="26"/>
      <w:szCs w:val="22"/>
      <w:lang w:val="id-ID"/>
    </w:rPr>
  </w:style>
  <w:style w:type="character" w:customStyle="1" w:styleId="Heading4Char">
    <w:name w:val="Heading 4 Char"/>
    <w:link w:val="Heading4"/>
    <w:uiPriority w:val="9"/>
    <w:rsid w:val="00DB0C6B"/>
    <w:rPr>
      <w:rFonts w:eastAsia="Times New Roman" w:cs="Times New Roman"/>
      <w:b/>
      <w:bCs/>
      <w:i/>
      <w:iCs/>
      <w:sz w:val="24"/>
      <w:szCs w:val="22"/>
      <w:lang w:val="id-ID"/>
    </w:rPr>
  </w:style>
  <w:style w:type="paragraph" w:styleId="DocumentMap">
    <w:name w:val="Document Map"/>
    <w:basedOn w:val="Normal"/>
    <w:link w:val="DocumentMapChar"/>
    <w:uiPriority w:val="99"/>
    <w:semiHidden/>
    <w:unhideWhenUsed/>
    <w:rsid w:val="00C533E2"/>
    <w:pPr>
      <w:spacing w:after="0"/>
    </w:pPr>
    <w:rPr>
      <w:rFonts w:ascii="Tahoma" w:hAnsi="Tahoma" w:cs="Tahoma"/>
      <w:sz w:val="16"/>
      <w:szCs w:val="16"/>
    </w:rPr>
  </w:style>
  <w:style w:type="character" w:customStyle="1" w:styleId="DocumentMapChar">
    <w:name w:val="Document Map Char"/>
    <w:link w:val="DocumentMap"/>
    <w:uiPriority w:val="99"/>
    <w:semiHidden/>
    <w:rsid w:val="00C533E2"/>
    <w:rPr>
      <w:rFonts w:ascii="Tahoma" w:hAnsi="Tahoma" w:cs="Tahoma"/>
      <w:sz w:val="16"/>
      <w:szCs w:val="16"/>
    </w:rPr>
  </w:style>
  <w:style w:type="paragraph" w:styleId="BodyText">
    <w:name w:val="Body Text"/>
    <w:basedOn w:val="Normal"/>
    <w:link w:val="BodyTextChar"/>
    <w:unhideWhenUsed/>
    <w:rsid w:val="006313A4"/>
  </w:style>
  <w:style w:type="character" w:customStyle="1" w:styleId="BodyTextChar">
    <w:name w:val="Body Text Char"/>
    <w:link w:val="BodyText"/>
    <w:rsid w:val="006313A4"/>
    <w:rPr>
      <w:sz w:val="24"/>
      <w:szCs w:val="22"/>
      <w:lang w:eastAsia="en-US"/>
    </w:rPr>
  </w:style>
  <w:style w:type="paragraph" w:styleId="BodyText2">
    <w:name w:val="Body Text 2"/>
    <w:basedOn w:val="Normal"/>
    <w:link w:val="BodyText2Char"/>
    <w:uiPriority w:val="99"/>
    <w:unhideWhenUsed/>
    <w:rsid w:val="00B86B43"/>
  </w:style>
  <w:style w:type="character" w:customStyle="1" w:styleId="BodyText2Char">
    <w:name w:val="Body Text 2 Char"/>
    <w:link w:val="BodyText2"/>
    <w:uiPriority w:val="99"/>
    <w:rsid w:val="00B86B43"/>
    <w:rPr>
      <w:sz w:val="24"/>
      <w:szCs w:val="22"/>
      <w:lang w:val="id-ID"/>
    </w:rPr>
  </w:style>
  <w:style w:type="character" w:customStyle="1" w:styleId="Heading8Char">
    <w:name w:val="Heading 8 Char"/>
    <w:link w:val="Heading8"/>
    <w:uiPriority w:val="9"/>
    <w:semiHidden/>
    <w:rsid w:val="00DE3111"/>
    <w:rPr>
      <w:rFonts w:ascii="Calibri" w:eastAsia="Times New Roman" w:hAnsi="Calibri" w:cs="Arial"/>
      <w:i/>
      <w:iCs/>
      <w:sz w:val="24"/>
      <w:szCs w:val="24"/>
      <w:lang w:eastAsia="en-US"/>
    </w:rPr>
  </w:style>
  <w:style w:type="paragraph" w:customStyle="1" w:styleId="ReferenceHeading">
    <w:name w:val="Reference Heading"/>
    <w:basedOn w:val="Heading1"/>
    <w:next w:val="Normal"/>
    <w:qFormat/>
    <w:rsid w:val="00AC1039"/>
    <w:pPr>
      <w:numPr>
        <w:numId w:val="0"/>
      </w:numPr>
    </w:pPr>
    <w:rPr>
      <w:lang w:val="en-US"/>
    </w:rPr>
  </w:style>
  <w:style w:type="numbering" w:customStyle="1" w:styleId="MainHeadings">
    <w:name w:val="Main Headings"/>
    <w:uiPriority w:val="99"/>
    <w:rsid w:val="005B5FE5"/>
    <w:pPr>
      <w:numPr>
        <w:numId w:val="2"/>
      </w:numPr>
    </w:pPr>
  </w:style>
  <w:style w:type="numbering" w:customStyle="1" w:styleId="AppendixHeadings">
    <w:name w:val="Appendix Headings"/>
    <w:uiPriority w:val="99"/>
    <w:rsid w:val="005F4BF0"/>
    <w:pPr>
      <w:numPr>
        <w:numId w:val="15"/>
      </w:numPr>
    </w:pPr>
  </w:style>
  <w:style w:type="numbering" w:customStyle="1" w:styleId="BodyHeadings">
    <w:name w:val="Body Headings"/>
    <w:uiPriority w:val="99"/>
    <w:rsid w:val="005F4BF0"/>
    <w:pPr>
      <w:numPr>
        <w:numId w:val="4"/>
      </w:numPr>
    </w:pPr>
  </w:style>
  <w:style w:type="paragraph" w:customStyle="1" w:styleId="AppendixHeading1">
    <w:name w:val="Appendix Heading 1"/>
    <w:basedOn w:val="Heading1"/>
    <w:next w:val="BodyText"/>
    <w:qFormat/>
    <w:rsid w:val="005F4BF0"/>
    <w:pPr>
      <w:numPr>
        <w:numId w:val="3"/>
      </w:numPr>
      <w:ind w:left="360"/>
    </w:pPr>
  </w:style>
  <w:style w:type="paragraph" w:styleId="Caption">
    <w:name w:val="caption"/>
    <w:basedOn w:val="Normal"/>
    <w:next w:val="BodyText"/>
    <w:uiPriority w:val="35"/>
    <w:qFormat/>
    <w:rsid w:val="00F31757"/>
    <w:pPr>
      <w:keepNext/>
      <w:keepLines/>
      <w:jc w:val="center"/>
    </w:pPr>
    <w:rPr>
      <w:b/>
      <w:bCs/>
      <w:szCs w:val="20"/>
    </w:rPr>
  </w:style>
  <w:style w:type="paragraph" w:styleId="TOC1">
    <w:name w:val="toc 1"/>
    <w:basedOn w:val="Normal"/>
    <w:next w:val="Normal"/>
    <w:autoRedefine/>
    <w:uiPriority w:val="39"/>
    <w:unhideWhenUsed/>
    <w:rsid w:val="002E3C08"/>
    <w:pPr>
      <w:tabs>
        <w:tab w:val="left" w:pos="1350"/>
        <w:tab w:val="right" w:leader="dot" w:pos="7927"/>
      </w:tabs>
      <w:pPrChange w:id="0" w:author="arkat" w:date="2017-10-19T09:23:00Z">
        <w:pPr>
          <w:tabs>
            <w:tab w:val="left" w:pos="1350"/>
            <w:tab w:val="right" w:leader="dot" w:pos="7927"/>
          </w:tabs>
          <w:spacing w:after="120"/>
          <w:jc w:val="both"/>
        </w:pPr>
      </w:pPrChange>
    </w:pPr>
    <w:rPr>
      <w:noProof/>
      <w:rPrChange w:id="0" w:author="arkat" w:date="2017-10-19T09:23:00Z">
        <w:rPr>
          <w:rFonts w:ascii="Calibri" w:eastAsia="Calibri" w:hAnsi="Calibri" w:cs="Arial"/>
          <w:noProof/>
          <w:sz w:val="24"/>
          <w:szCs w:val="22"/>
          <w:lang w:val="id-ID" w:eastAsia="en-US" w:bidi="ar-SA"/>
        </w:rPr>
      </w:rPrChange>
    </w:rPr>
  </w:style>
  <w:style w:type="paragraph" w:customStyle="1" w:styleId="AppendixHeading2">
    <w:name w:val="Appendix Heading 2"/>
    <w:basedOn w:val="Heading2"/>
    <w:next w:val="BodyText"/>
    <w:qFormat/>
    <w:rsid w:val="005F4BF0"/>
    <w:pPr>
      <w:numPr>
        <w:numId w:val="3"/>
      </w:numPr>
    </w:pPr>
    <w:rPr>
      <w:noProof/>
    </w:rPr>
  </w:style>
  <w:style w:type="paragraph" w:customStyle="1" w:styleId="AppendixHeading3">
    <w:name w:val="Appendix Heading 3"/>
    <w:basedOn w:val="Heading3"/>
    <w:next w:val="BlockText"/>
    <w:qFormat/>
    <w:rsid w:val="005F4BF0"/>
    <w:pPr>
      <w:numPr>
        <w:numId w:val="3"/>
      </w:numPr>
    </w:pPr>
    <w:rPr>
      <w:noProof/>
    </w:rPr>
  </w:style>
  <w:style w:type="paragraph" w:customStyle="1" w:styleId="AppendixHeading4">
    <w:name w:val="Appendix Heading 4"/>
    <w:basedOn w:val="Heading4"/>
    <w:next w:val="BodyText"/>
    <w:qFormat/>
    <w:rsid w:val="005F4BF0"/>
    <w:pPr>
      <w:numPr>
        <w:numId w:val="3"/>
      </w:numPr>
    </w:pPr>
    <w:rPr>
      <w:noProof/>
    </w:rPr>
  </w:style>
  <w:style w:type="paragraph" w:styleId="TOC2">
    <w:name w:val="toc 2"/>
    <w:basedOn w:val="Normal"/>
    <w:next w:val="Normal"/>
    <w:autoRedefine/>
    <w:uiPriority w:val="39"/>
    <w:unhideWhenUsed/>
    <w:rsid w:val="006C74EB"/>
    <w:pPr>
      <w:tabs>
        <w:tab w:val="right" w:leader="dot" w:pos="7927"/>
      </w:tabs>
      <w:ind w:left="680"/>
    </w:pPr>
  </w:style>
  <w:style w:type="paragraph" w:styleId="TOC3">
    <w:name w:val="toc 3"/>
    <w:basedOn w:val="Normal"/>
    <w:next w:val="Normal"/>
    <w:autoRedefine/>
    <w:uiPriority w:val="39"/>
    <w:unhideWhenUsed/>
    <w:rsid w:val="006C74EB"/>
    <w:pPr>
      <w:tabs>
        <w:tab w:val="right" w:leader="dot" w:pos="7927"/>
      </w:tabs>
      <w:ind w:left="1021"/>
    </w:pPr>
  </w:style>
  <w:style w:type="character" w:styleId="Hyperlink">
    <w:name w:val="Hyperlink"/>
    <w:uiPriority w:val="99"/>
    <w:unhideWhenUsed/>
    <w:rsid w:val="00AE1E30"/>
    <w:rPr>
      <w:color w:val="0000FF"/>
      <w:u w:val="single"/>
    </w:rPr>
  </w:style>
  <w:style w:type="paragraph" w:styleId="Title">
    <w:name w:val="Title"/>
    <w:basedOn w:val="Normal"/>
    <w:next w:val="Normal"/>
    <w:link w:val="TitleChar"/>
    <w:uiPriority w:val="10"/>
    <w:qFormat/>
    <w:rsid w:val="003B05AC"/>
    <w:pPr>
      <w:spacing w:after="60"/>
      <w:jc w:val="center"/>
      <w:outlineLvl w:val="0"/>
    </w:pPr>
    <w:rPr>
      <w:rFonts w:eastAsia="Times New Roman" w:cs="Times New Roman"/>
      <w:b/>
      <w:bCs/>
      <w:kern w:val="28"/>
      <w:sz w:val="32"/>
      <w:szCs w:val="32"/>
    </w:rPr>
  </w:style>
  <w:style w:type="character" w:customStyle="1" w:styleId="TitleChar">
    <w:name w:val="Title Char"/>
    <w:link w:val="Title"/>
    <w:uiPriority w:val="10"/>
    <w:rsid w:val="003B05AC"/>
    <w:rPr>
      <w:rFonts w:eastAsia="Times New Roman" w:cs="Times New Roman"/>
      <w:b/>
      <w:bCs/>
      <w:kern w:val="28"/>
      <w:sz w:val="32"/>
      <w:szCs w:val="32"/>
      <w:lang w:val="id-ID"/>
    </w:rPr>
  </w:style>
  <w:style w:type="paragraph" w:styleId="List">
    <w:name w:val="List"/>
    <w:basedOn w:val="Normal"/>
    <w:uiPriority w:val="99"/>
    <w:unhideWhenUsed/>
    <w:rsid w:val="00DF67A9"/>
    <w:pPr>
      <w:ind w:left="340" w:hanging="340"/>
      <w:contextualSpacing/>
    </w:pPr>
  </w:style>
  <w:style w:type="paragraph" w:styleId="List2">
    <w:name w:val="List 2"/>
    <w:basedOn w:val="Normal"/>
    <w:uiPriority w:val="99"/>
    <w:unhideWhenUsed/>
    <w:rsid w:val="00803BAE"/>
    <w:pPr>
      <w:ind w:left="680" w:hanging="340"/>
      <w:contextualSpacing/>
    </w:pPr>
  </w:style>
  <w:style w:type="paragraph" w:styleId="ListBullet">
    <w:name w:val="List Bullet"/>
    <w:basedOn w:val="Normal"/>
    <w:uiPriority w:val="99"/>
    <w:unhideWhenUsed/>
    <w:rsid w:val="00DF67A9"/>
    <w:pPr>
      <w:numPr>
        <w:numId w:val="21"/>
      </w:numPr>
      <w:contextualSpacing/>
    </w:pPr>
    <w:rPr>
      <w:lang w:val="en-US"/>
    </w:rPr>
  </w:style>
  <w:style w:type="paragraph" w:styleId="ListBullet2">
    <w:name w:val="List Bullet 2"/>
    <w:basedOn w:val="Normal"/>
    <w:uiPriority w:val="99"/>
    <w:unhideWhenUsed/>
    <w:rsid w:val="00AE0494"/>
    <w:pPr>
      <w:numPr>
        <w:numId w:val="22"/>
      </w:numPr>
      <w:contextualSpacing/>
    </w:pPr>
    <w:rPr>
      <w:lang w:val="en-US"/>
    </w:rPr>
  </w:style>
  <w:style w:type="paragraph" w:styleId="ListBullet3">
    <w:name w:val="List Bullet 3"/>
    <w:basedOn w:val="Normal"/>
    <w:uiPriority w:val="99"/>
    <w:unhideWhenUsed/>
    <w:rsid w:val="00AE0494"/>
    <w:pPr>
      <w:numPr>
        <w:numId w:val="1"/>
      </w:numPr>
      <w:contextualSpacing/>
    </w:pPr>
  </w:style>
  <w:style w:type="paragraph" w:styleId="ListContinue3">
    <w:name w:val="List Continue 3"/>
    <w:basedOn w:val="Normal"/>
    <w:uiPriority w:val="99"/>
    <w:unhideWhenUsed/>
    <w:rsid w:val="009F1A3B"/>
    <w:pPr>
      <w:ind w:left="849"/>
      <w:contextualSpacing/>
    </w:pPr>
  </w:style>
  <w:style w:type="paragraph" w:styleId="ListContinue4">
    <w:name w:val="List Continue 4"/>
    <w:basedOn w:val="Normal"/>
    <w:uiPriority w:val="99"/>
    <w:unhideWhenUsed/>
    <w:rsid w:val="009F1A3B"/>
    <w:pPr>
      <w:ind w:left="1132"/>
      <w:contextualSpacing/>
    </w:pPr>
  </w:style>
  <w:style w:type="paragraph" w:styleId="ListContinue">
    <w:name w:val="List Continue"/>
    <w:basedOn w:val="Normal"/>
    <w:uiPriority w:val="99"/>
    <w:unhideWhenUsed/>
    <w:rsid w:val="000A7C01"/>
    <w:pPr>
      <w:ind w:left="340"/>
      <w:contextualSpacing/>
    </w:pPr>
  </w:style>
  <w:style w:type="paragraph" w:styleId="ListNumber">
    <w:name w:val="List Number"/>
    <w:basedOn w:val="Normal"/>
    <w:uiPriority w:val="99"/>
    <w:unhideWhenUsed/>
    <w:rsid w:val="00C55CC5"/>
    <w:pPr>
      <w:numPr>
        <w:numId w:val="13"/>
      </w:numPr>
      <w:contextualSpacing/>
    </w:pPr>
    <w:rPr>
      <w:lang w:val="en-US"/>
    </w:rPr>
  </w:style>
  <w:style w:type="character" w:styleId="LineNumber">
    <w:name w:val="line number"/>
    <w:basedOn w:val="DefaultParagraphFont"/>
    <w:uiPriority w:val="99"/>
    <w:semiHidden/>
    <w:unhideWhenUsed/>
    <w:rsid w:val="00E01896"/>
  </w:style>
  <w:style w:type="paragraph" w:styleId="BodyTextFirstIndent">
    <w:name w:val="Body Text First Indent"/>
    <w:basedOn w:val="BodyText"/>
    <w:link w:val="BodyTextFirstIndentChar"/>
    <w:unhideWhenUsed/>
    <w:qFormat/>
    <w:rsid w:val="00AB67CC"/>
    <w:pPr>
      <w:ind w:firstLine="340"/>
    </w:pPr>
  </w:style>
  <w:style w:type="character" w:customStyle="1" w:styleId="BodyTextFirstIndentChar">
    <w:name w:val="Body Text First Indent Char"/>
    <w:link w:val="BodyTextFirstIndent"/>
    <w:rsid w:val="00AB67CC"/>
    <w:rPr>
      <w:sz w:val="24"/>
      <w:szCs w:val="22"/>
      <w:lang w:val="id-ID"/>
    </w:rPr>
  </w:style>
  <w:style w:type="paragraph" w:styleId="Header">
    <w:name w:val="header"/>
    <w:basedOn w:val="Normal"/>
    <w:link w:val="HeaderChar"/>
    <w:uiPriority w:val="99"/>
    <w:unhideWhenUsed/>
    <w:rsid w:val="00DB0C6B"/>
    <w:pPr>
      <w:tabs>
        <w:tab w:val="center" w:pos="4513"/>
        <w:tab w:val="right" w:pos="9026"/>
      </w:tabs>
      <w:spacing w:after="0"/>
    </w:pPr>
    <w:rPr>
      <w:sz w:val="20"/>
      <w:szCs w:val="20"/>
    </w:rPr>
  </w:style>
  <w:style w:type="character" w:customStyle="1" w:styleId="HeaderChar">
    <w:name w:val="Header Char"/>
    <w:link w:val="Header"/>
    <w:uiPriority w:val="99"/>
    <w:rsid w:val="00DB0C6B"/>
    <w:rPr>
      <w:lang w:eastAsia="en-US"/>
    </w:rPr>
  </w:style>
  <w:style w:type="paragraph" w:styleId="Footer">
    <w:name w:val="footer"/>
    <w:basedOn w:val="Normal"/>
    <w:link w:val="FooterChar"/>
    <w:uiPriority w:val="99"/>
    <w:unhideWhenUsed/>
    <w:rsid w:val="00DB0C6B"/>
    <w:pPr>
      <w:tabs>
        <w:tab w:val="center" w:pos="4513"/>
        <w:tab w:val="right" w:pos="9026"/>
      </w:tabs>
      <w:spacing w:after="0"/>
    </w:pPr>
    <w:rPr>
      <w:sz w:val="20"/>
      <w:szCs w:val="20"/>
    </w:rPr>
  </w:style>
  <w:style w:type="character" w:customStyle="1" w:styleId="FooterChar">
    <w:name w:val="Footer Char"/>
    <w:link w:val="Footer"/>
    <w:uiPriority w:val="99"/>
    <w:rsid w:val="00DB0C6B"/>
    <w:rPr>
      <w:lang w:eastAsia="en-US"/>
    </w:rPr>
  </w:style>
  <w:style w:type="paragraph" w:customStyle="1" w:styleId="DefaultHeading">
    <w:name w:val="Default Heading"/>
    <w:basedOn w:val="Normal"/>
    <w:next w:val="Normal"/>
    <w:qFormat/>
    <w:rsid w:val="00DD7815"/>
    <w:pPr>
      <w:keepNext/>
      <w:keepLines/>
      <w:pageBreakBefore/>
      <w:spacing w:after="360"/>
      <w:jc w:val="center"/>
      <w:outlineLvl w:val="0"/>
    </w:pPr>
    <w:rPr>
      <w:b/>
      <w:caps/>
      <w:sz w:val="32"/>
      <w:lang w:val="en-US"/>
    </w:rPr>
  </w:style>
  <w:style w:type="paragraph" w:customStyle="1" w:styleId="ListAlphabet">
    <w:name w:val="List Alphabet"/>
    <w:basedOn w:val="ListNumber"/>
    <w:qFormat/>
    <w:rsid w:val="00AE0494"/>
    <w:pPr>
      <w:numPr>
        <w:numId w:val="8"/>
      </w:numPr>
    </w:pPr>
  </w:style>
  <w:style w:type="paragraph" w:customStyle="1" w:styleId="ListAlphabet2">
    <w:name w:val="List Alphabet 2"/>
    <w:basedOn w:val="ListNumber2"/>
    <w:qFormat/>
    <w:rsid w:val="00AE0494"/>
    <w:pPr>
      <w:numPr>
        <w:numId w:val="9"/>
      </w:numPr>
    </w:pPr>
  </w:style>
  <w:style w:type="paragraph" w:customStyle="1" w:styleId="ListAlphabet3">
    <w:name w:val="List Alphabet 3"/>
    <w:basedOn w:val="ListNumber3"/>
    <w:qFormat/>
    <w:rsid w:val="00AE0494"/>
    <w:pPr>
      <w:numPr>
        <w:numId w:val="10"/>
      </w:numPr>
    </w:pPr>
  </w:style>
  <w:style w:type="paragraph" w:customStyle="1" w:styleId="ListAlphabet4">
    <w:name w:val="List Alphabet 4"/>
    <w:basedOn w:val="ListNumber5"/>
    <w:qFormat/>
    <w:rsid w:val="008D55C9"/>
    <w:pPr>
      <w:numPr>
        <w:numId w:val="11"/>
      </w:numPr>
    </w:pPr>
  </w:style>
  <w:style w:type="paragraph" w:customStyle="1" w:styleId="ListAlphabet5">
    <w:name w:val="List Alphabet 5"/>
    <w:basedOn w:val="ListBullet5"/>
    <w:qFormat/>
    <w:rsid w:val="008D55C9"/>
    <w:pPr>
      <w:numPr>
        <w:numId w:val="12"/>
      </w:numPr>
    </w:pPr>
  </w:style>
  <w:style w:type="paragraph" w:styleId="ListBullet4">
    <w:name w:val="List Bullet 4"/>
    <w:basedOn w:val="Normal"/>
    <w:uiPriority w:val="99"/>
    <w:semiHidden/>
    <w:unhideWhenUsed/>
    <w:rsid w:val="008D55C9"/>
    <w:pPr>
      <w:numPr>
        <w:numId w:val="6"/>
      </w:numPr>
      <w:contextualSpacing/>
    </w:pPr>
  </w:style>
  <w:style w:type="paragraph" w:customStyle="1" w:styleId="MediumGrid21">
    <w:name w:val="Medium Grid 21"/>
    <w:link w:val="MediumGrid2Char"/>
    <w:uiPriority w:val="1"/>
    <w:qFormat/>
    <w:rsid w:val="008D55C9"/>
    <w:pPr>
      <w:spacing w:after="120"/>
      <w:jc w:val="both"/>
    </w:pPr>
    <w:rPr>
      <w:rFonts w:eastAsia="Times New Roman"/>
      <w:sz w:val="22"/>
      <w:szCs w:val="22"/>
    </w:rPr>
  </w:style>
  <w:style w:type="paragraph" w:styleId="ListBullet5">
    <w:name w:val="List Bullet 5"/>
    <w:basedOn w:val="Normal"/>
    <w:uiPriority w:val="99"/>
    <w:semiHidden/>
    <w:unhideWhenUsed/>
    <w:rsid w:val="008D55C9"/>
    <w:pPr>
      <w:numPr>
        <w:numId w:val="7"/>
      </w:numPr>
      <w:contextualSpacing/>
    </w:pPr>
  </w:style>
  <w:style w:type="character" w:customStyle="1" w:styleId="MediumGrid2Char">
    <w:name w:val="Medium Grid 2 Char"/>
    <w:link w:val="MediumGrid21"/>
    <w:uiPriority w:val="1"/>
    <w:rsid w:val="008D55C9"/>
    <w:rPr>
      <w:rFonts w:eastAsia="Times New Roman"/>
      <w:sz w:val="22"/>
      <w:szCs w:val="22"/>
      <w:lang w:val="en-US" w:eastAsia="en-US" w:bidi="ar-SA"/>
    </w:rPr>
  </w:style>
  <w:style w:type="paragraph" w:styleId="BalloonText">
    <w:name w:val="Balloon Text"/>
    <w:basedOn w:val="Normal"/>
    <w:link w:val="BalloonTextChar"/>
    <w:uiPriority w:val="99"/>
    <w:semiHidden/>
    <w:unhideWhenUsed/>
    <w:rsid w:val="008D55C9"/>
    <w:pPr>
      <w:spacing w:after="0"/>
    </w:pPr>
    <w:rPr>
      <w:rFonts w:ascii="Tahoma" w:hAnsi="Tahoma" w:cs="Tahoma"/>
      <w:sz w:val="16"/>
      <w:szCs w:val="16"/>
    </w:rPr>
  </w:style>
  <w:style w:type="character" w:customStyle="1" w:styleId="BalloonTextChar">
    <w:name w:val="Balloon Text Char"/>
    <w:link w:val="BalloonText"/>
    <w:uiPriority w:val="99"/>
    <w:semiHidden/>
    <w:rsid w:val="008D55C9"/>
    <w:rPr>
      <w:rFonts w:ascii="Tahoma" w:hAnsi="Tahoma" w:cs="Tahoma"/>
      <w:sz w:val="16"/>
      <w:szCs w:val="16"/>
      <w:lang w:eastAsia="en-US"/>
    </w:rPr>
  </w:style>
  <w:style w:type="character" w:customStyle="1" w:styleId="GridTable1Light1">
    <w:name w:val="Grid Table 1 Light1"/>
    <w:uiPriority w:val="33"/>
    <w:qFormat/>
    <w:rsid w:val="00917CF0"/>
    <w:rPr>
      <w:rFonts w:ascii="Calibri" w:hAnsi="Calibri"/>
      <w:b/>
      <w:bCs/>
      <w:smallCaps/>
      <w:spacing w:val="5"/>
      <w:sz w:val="40"/>
    </w:rPr>
  </w:style>
  <w:style w:type="paragraph" w:styleId="Subtitle">
    <w:name w:val="Subtitle"/>
    <w:basedOn w:val="Normal"/>
    <w:next w:val="Normal"/>
    <w:link w:val="SubtitleChar"/>
    <w:uiPriority w:val="11"/>
    <w:qFormat/>
    <w:rsid w:val="00917CF0"/>
    <w:pPr>
      <w:spacing w:after="240"/>
      <w:jc w:val="center"/>
      <w:outlineLvl w:val="1"/>
    </w:pPr>
    <w:rPr>
      <w:rFonts w:eastAsia="Times New Roman" w:cs="Times New Roman"/>
      <w:sz w:val="36"/>
      <w:szCs w:val="24"/>
    </w:rPr>
  </w:style>
  <w:style w:type="character" w:customStyle="1" w:styleId="SubtitleChar">
    <w:name w:val="Subtitle Char"/>
    <w:link w:val="Subtitle"/>
    <w:uiPriority w:val="11"/>
    <w:rsid w:val="00917CF0"/>
    <w:rPr>
      <w:rFonts w:eastAsia="Times New Roman" w:cs="Times New Roman"/>
      <w:sz w:val="36"/>
      <w:szCs w:val="24"/>
      <w:lang w:eastAsia="en-US"/>
    </w:rPr>
  </w:style>
  <w:style w:type="paragraph" w:customStyle="1" w:styleId="Author">
    <w:name w:val="Author"/>
    <w:basedOn w:val="Normal"/>
    <w:qFormat/>
    <w:rsid w:val="00451964"/>
    <w:pPr>
      <w:contextualSpacing/>
      <w:jc w:val="center"/>
    </w:pPr>
    <w:rPr>
      <w:rFonts w:eastAsia="Times New Roman"/>
      <w:bCs/>
      <w:sz w:val="28"/>
      <w:lang w:val="en-GB"/>
    </w:rPr>
  </w:style>
  <w:style w:type="paragraph" w:customStyle="1" w:styleId="Institution">
    <w:name w:val="Institution"/>
    <w:basedOn w:val="Normal"/>
    <w:qFormat/>
    <w:rsid w:val="00D73E00"/>
    <w:pPr>
      <w:spacing w:after="240"/>
      <w:contextualSpacing/>
      <w:jc w:val="center"/>
    </w:pPr>
    <w:rPr>
      <w:rFonts w:eastAsia="Times New Roman" w:cs="Calibri"/>
      <w:sz w:val="28"/>
      <w:szCs w:val="24"/>
    </w:rPr>
  </w:style>
  <w:style w:type="paragraph" w:styleId="ListNumber2">
    <w:name w:val="List Number 2"/>
    <w:basedOn w:val="Normal"/>
    <w:uiPriority w:val="99"/>
    <w:unhideWhenUsed/>
    <w:rsid w:val="00C55CC5"/>
    <w:pPr>
      <w:numPr>
        <w:numId w:val="17"/>
      </w:numPr>
      <w:contextualSpacing/>
    </w:pPr>
    <w:rPr>
      <w:lang w:val="en-US"/>
    </w:rPr>
  </w:style>
  <w:style w:type="table" w:styleId="TableGrid">
    <w:name w:val="Table Grid"/>
    <w:basedOn w:val="TableNormal"/>
    <w:uiPriority w:val="39"/>
    <w:rsid w:val="00B9002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ListContinue2">
    <w:name w:val="List Continue 2"/>
    <w:basedOn w:val="Normal"/>
    <w:uiPriority w:val="99"/>
    <w:unhideWhenUsed/>
    <w:rsid w:val="000A7C01"/>
    <w:pPr>
      <w:ind w:left="680"/>
      <w:contextualSpacing/>
    </w:pPr>
  </w:style>
  <w:style w:type="paragraph" w:styleId="ListNumber3">
    <w:name w:val="List Number 3"/>
    <w:basedOn w:val="Normal"/>
    <w:uiPriority w:val="99"/>
    <w:unhideWhenUsed/>
    <w:rsid w:val="0002562B"/>
    <w:pPr>
      <w:numPr>
        <w:numId w:val="20"/>
      </w:numPr>
      <w:contextualSpacing/>
    </w:pPr>
  </w:style>
  <w:style w:type="paragraph" w:customStyle="1" w:styleId="Heading4IndependentlyNumbered">
    <w:name w:val="Heading 4 Independently Numbered"/>
    <w:basedOn w:val="BodyText"/>
    <w:next w:val="BodyText"/>
    <w:qFormat/>
    <w:rsid w:val="00730D42"/>
    <w:pPr>
      <w:keepNext/>
      <w:keepLines/>
      <w:numPr>
        <w:numId w:val="14"/>
      </w:numPr>
      <w:spacing w:before="180"/>
      <w:ind w:left="357" w:hanging="357"/>
      <w:outlineLvl w:val="3"/>
    </w:pPr>
    <w:rPr>
      <w:b/>
      <w:lang w:val="en-US" w:eastAsia="id-ID"/>
    </w:rPr>
  </w:style>
  <w:style w:type="character" w:customStyle="1" w:styleId="Heading5Char">
    <w:name w:val="Heading 5 Char"/>
    <w:link w:val="Heading5"/>
    <w:uiPriority w:val="9"/>
    <w:rsid w:val="007065D8"/>
    <w:rPr>
      <w:rFonts w:ascii="Calibri" w:eastAsia="Times New Roman" w:hAnsi="Calibri" w:cs="Arial"/>
      <w:b/>
      <w:bCs/>
      <w:i/>
      <w:iCs/>
      <w:sz w:val="26"/>
      <w:szCs w:val="26"/>
      <w:lang w:eastAsia="en-US"/>
    </w:rPr>
  </w:style>
  <w:style w:type="paragraph" w:customStyle="1" w:styleId="Heading4Unnumbered">
    <w:name w:val="Heading 4 Unnumbered"/>
    <w:basedOn w:val="BodyText"/>
    <w:next w:val="BodyText"/>
    <w:qFormat/>
    <w:rsid w:val="00730D42"/>
    <w:pPr>
      <w:keepNext/>
      <w:keepLines/>
      <w:spacing w:before="180"/>
      <w:ind w:left="284" w:hanging="284"/>
      <w:outlineLvl w:val="3"/>
    </w:pPr>
    <w:rPr>
      <w:b/>
      <w:u w:val="single"/>
    </w:rPr>
  </w:style>
  <w:style w:type="paragraph" w:customStyle="1" w:styleId="ColorfulList-Accent11">
    <w:name w:val="Colorful List - Accent 11"/>
    <w:basedOn w:val="Normal"/>
    <w:uiPriority w:val="34"/>
    <w:qFormat/>
    <w:rsid w:val="00A26D21"/>
    <w:pPr>
      <w:spacing w:line="360" w:lineRule="auto"/>
      <w:ind w:left="720"/>
      <w:contextualSpacing/>
      <w:jc w:val="left"/>
    </w:pPr>
    <w:rPr>
      <w:sz w:val="22"/>
    </w:rPr>
  </w:style>
  <w:style w:type="paragraph" w:customStyle="1" w:styleId="persamaan">
    <w:name w:val="persamaan"/>
    <w:basedOn w:val="Normal"/>
    <w:rsid w:val="007A017B"/>
    <w:pPr>
      <w:tabs>
        <w:tab w:val="right" w:pos="227"/>
      </w:tabs>
      <w:spacing w:before="240" w:after="240" w:line="216" w:lineRule="auto"/>
      <w:jc w:val="right"/>
    </w:pPr>
    <w:rPr>
      <w:rFonts w:ascii="Times New Roman" w:eastAsia="SimSun" w:hAnsi="Times New Roman" w:cs="Symbol"/>
      <w:sz w:val="20"/>
      <w:szCs w:val="20"/>
      <w:lang w:val="en-US"/>
    </w:rPr>
  </w:style>
  <w:style w:type="paragraph" w:styleId="BlockText">
    <w:name w:val="Block Text"/>
    <w:basedOn w:val="Normal"/>
    <w:uiPriority w:val="99"/>
    <w:semiHidden/>
    <w:unhideWhenUsed/>
    <w:rsid w:val="002D6750"/>
    <w:pPr>
      <w:ind w:left="1440" w:right="1440"/>
    </w:pPr>
  </w:style>
  <w:style w:type="paragraph" w:styleId="BodyText3">
    <w:name w:val="Body Text 3"/>
    <w:basedOn w:val="Normal"/>
    <w:link w:val="BodyText3Char"/>
    <w:uiPriority w:val="99"/>
    <w:unhideWhenUsed/>
    <w:rsid w:val="00AD684D"/>
    <w:rPr>
      <w:sz w:val="16"/>
      <w:szCs w:val="16"/>
    </w:rPr>
  </w:style>
  <w:style w:type="character" w:customStyle="1" w:styleId="BodyText3Char">
    <w:name w:val="Body Text 3 Char"/>
    <w:link w:val="BodyText3"/>
    <w:uiPriority w:val="99"/>
    <w:rsid w:val="00AD684D"/>
    <w:rPr>
      <w:sz w:val="16"/>
      <w:szCs w:val="16"/>
      <w:lang w:eastAsia="en-US"/>
    </w:rPr>
  </w:style>
  <w:style w:type="paragraph" w:styleId="BodyTextIndent">
    <w:name w:val="Body Text Indent"/>
    <w:basedOn w:val="Normal"/>
    <w:link w:val="BodyTextIndentChar"/>
    <w:unhideWhenUsed/>
    <w:qFormat/>
    <w:rsid w:val="00AB67CC"/>
    <w:pPr>
      <w:ind w:left="340"/>
    </w:pPr>
  </w:style>
  <w:style w:type="character" w:customStyle="1" w:styleId="BodyTextIndentChar">
    <w:name w:val="Body Text Indent Char"/>
    <w:link w:val="BodyTextIndent"/>
    <w:rsid w:val="00AB67CC"/>
    <w:rPr>
      <w:sz w:val="24"/>
      <w:szCs w:val="22"/>
      <w:lang w:val="id-ID"/>
    </w:rPr>
  </w:style>
  <w:style w:type="paragraph" w:styleId="BodyTextFirstIndent2">
    <w:name w:val="Body Text First Indent 2"/>
    <w:basedOn w:val="BodyTextIndent"/>
    <w:link w:val="BodyTextFirstIndent2Char"/>
    <w:uiPriority w:val="99"/>
    <w:unhideWhenUsed/>
    <w:rsid w:val="00AB67CC"/>
    <w:pPr>
      <w:ind w:firstLine="340"/>
    </w:pPr>
  </w:style>
  <w:style w:type="character" w:customStyle="1" w:styleId="BodyTextFirstIndent2Char">
    <w:name w:val="Body Text First Indent 2 Char"/>
    <w:link w:val="BodyTextFirstIndent2"/>
    <w:uiPriority w:val="99"/>
    <w:rsid w:val="00AB67CC"/>
    <w:rPr>
      <w:sz w:val="24"/>
      <w:szCs w:val="22"/>
      <w:lang w:val="id-ID"/>
    </w:rPr>
  </w:style>
  <w:style w:type="paragraph" w:customStyle="1" w:styleId="GridTable21">
    <w:name w:val="Grid Table 21"/>
    <w:basedOn w:val="Normal"/>
    <w:next w:val="Normal"/>
    <w:uiPriority w:val="37"/>
    <w:unhideWhenUsed/>
    <w:rsid w:val="00672351"/>
  </w:style>
  <w:style w:type="paragraph" w:styleId="List3">
    <w:name w:val="List 3"/>
    <w:basedOn w:val="Normal"/>
    <w:uiPriority w:val="99"/>
    <w:unhideWhenUsed/>
    <w:rsid w:val="00803BAE"/>
    <w:pPr>
      <w:ind w:left="1020" w:hanging="340"/>
      <w:contextualSpacing/>
    </w:pPr>
  </w:style>
  <w:style w:type="paragraph" w:customStyle="1" w:styleId="Heading5IndependentlyNumbered">
    <w:name w:val="Heading 5 Independently Numbered"/>
    <w:basedOn w:val="BodyText"/>
    <w:next w:val="BodyText"/>
    <w:qFormat/>
    <w:rsid w:val="000F7B3E"/>
    <w:pPr>
      <w:keepNext/>
      <w:keepLines/>
      <w:numPr>
        <w:numId w:val="16"/>
      </w:numPr>
      <w:spacing w:before="180"/>
      <w:outlineLvl w:val="4"/>
    </w:pPr>
    <w:rPr>
      <w:b/>
      <w:lang w:val="en-US"/>
    </w:rPr>
  </w:style>
  <w:style w:type="paragraph" w:customStyle="1" w:styleId="AcademicLevel">
    <w:name w:val="Academic Level"/>
    <w:basedOn w:val="NormalCentered"/>
    <w:next w:val="NormalCentered"/>
    <w:qFormat/>
    <w:rsid w:val="00DC2FF7"/>
    <w:pPr>
      <w:spacing w:before="480" w:after="480"/>
    </w:pPr>
    <w:rPr>
      <w:b/>
      <w:sz w:val="28"/>
      <w:lang w:eastAsia="ar-SA"/>
    </w:rPr>
  </w:style>
  <w:style w:type="paragraph" w:customStyle="1" w:styleId="CaptionExample">
    <w:name w:val="Caption Example"/>
    <w:basedOn w:val="Caption"/>
    <w:next w:val="BodyText"/>
    <w:qFormat/>
    <w:rsid w:val="00F31757"/>
    <w:rPr>
      <w:noProof/>
    </w:rPr>
  </w:style>
  <w:style w:type="paragraph" w:customStyle="1" w:styleId="SubCaption">
    <w:name w:val="Sub Caption"/>
    <w:basedOn w:val="Caption"/>
    <w:next w:val="BodyText"/>
    <w:qFormat/>
    <w:rsid w:val="000077A8"/>
    <w:rPr>
      <w:b w:val="0"/>
      <w:noProof/>
      <w:sz w:val="22"/>
    </w:rPr>
  </w:style>
  <w:style w:type="paragraph" w:customStyle="1" w:styleId="Default">
    <w:name w:val="Default"/>
    <w:rsid w:val="00BA6281"/>
    <w:pPr>
      <w:autoSpaceDE w:val="0"/>
      <w:autoSpaceDN w:val="0"/>
      <w:adjustRightInd w:val="0"/>
      <w:spacing w:after="120"/>
      <w:jc w:val="both"/>
    </w:pPr>
    <w:rPr>
      <w:rFonts w:ascii="Times New Roman" w:hAnsi="Times New Roman" w:cs="Times New Roman"/>
      <w:color w:val="000000"/>
      <w:sz w:val="24"/>
      <w:szCs w:val="24"/>
      <w:lang w:val="id-ID" w:eastAsia="id-ID"/>
    </w:rPr>
  </w:style>
  <w:style w:type="paragraph" w:customStyle="1" w:styleId="NormalCentered">
    <w:name w:val="Normal Centered"/>
    <w:basedOn w:val="Normal"/>
    <w:qFormat/>
    <w:rsid w:val="0035651E"/>
    <w:pPr>
      <w:suppressAutoHyphens/>
      <w:spacing w:after="0"/>
      <w:jc w:val="center"/>
    </w:pPr>
    <w:rPr>
      <w:rFonts w:cs="Calibri"/>
      <w:szCs w:val="24"/>
    </w:rPr>
  </w:style>
  <w:style w:type="paragraph" w:customStyle="1" w:styleId="References">
    <w:name w:val="References"/>
    <w:qFormat/>
    <w:rsid w:val="00AA2D8E"/>
    <w:pPr>
      <w:spacing w:after="120"/>
      <w:ind w:left="510" w:hanging="510"/>
      <w:jc w:val="both"/>
    </w:pPr>
    <w:rPr>
      <w:noProof/>
      <w:sz w:val="24"/>
      <w:szCs w:val="22"/>
      <w:lang w:val="id-ID"/>
    </w:rPr>
  </w:style>
  <w:style w:type="paragraph" w:styleId="TableofFigures">
    <w:name w:val="table of figures"/>
    <w:basedOn w:val="Normal"/>
    <w:next w:val="Normal"/>
    <w:uiPriority w:val="99"/>
    <w:unhideWhenUsed/>
    <w:rsid w:val="00EF55FF"/>
  </w:style>
  <w:style w:type="paragraph" w:customStyle="1" w:styleId="PTIIKBodyTextFirstIndent">
    <w:name w:val="PTIIK Body Text First Indent"/>
    <w:basedOn w:val="BodyTextFirstIndent"/>
    <w:qFormat/>
    <w:rsid w:val="00F55240"/>
    <w:pPr>
      <w:ind w:firstLine="357"/>
    </w:pPr>
    <w:rPr>
      <w:rFonts w:cs="Times New Roman"/>
      <w:szCs w:val="20"/>
    </w:rPr>
  </w:style>
  <w:style w:type="character" w:styleId="CommentReference">
    <w:name w:val="annotation reference"/>
    <w:uiPriority w:val="99"/>
    <w:semiHidden/>
    <w:unhideWhenUsed/>
    <w:rsid w:val="00941F31"/>
    <w:rPr>
      <w:sz w:val="16"/>
      <w:szCs w:val="16"/>
    </w:rPr>
  </w:style>
  <w:style w:type="paragraph" w:styleId="CommentText">
    <w:name w:val="annotation text"/>
    <w:basedOn w:val="Normal"/>
    <w:link w:val="CommentTextChar"/>
    <w:uiPriority w:val="99"/>
    <w:semiHidden/>
    <w:unhideWhenUsed/>
    <w:rsid w:val="00941F31"/>
    <w:rPr>
      <w:sz w:val="20"/>
      <w:szCs w:val="20"/>
    </w:rPr>
  </w:style>
  <w:style w:type="character" w:customStyle="1" w:styleId="CommentTextChar">
    <w:name w:val="Comment Text Char"/>
    <w:link w:val="CommentText"/>
    <w:uiPriority w:val="99"/>
    <w:semiHidden/>
    <w:rsid w:val="00941F31"/>
    <w:rPr>
      <w:lang w:val="id-ID"/>
    </w:rPr>
  </w:style>
  <w:style w:type="paragraph" w:styleId="CommentSubject">
    <w:name w:val="annotation subject"/>
    <w:basedOn w:val="CommentText"/>
    <w:next w:val="CommentText"/>
    <w:link w:val="CommentSubjectChar"/>
    <w:uiPriority w:val="99"/>
    <w:semiHidden/>
    <w:unhideWhenUsed/>
    <w:rsid w:val="00941F31"/>
    <w:rPr>
      <w:b/>
      <w:bCs/>
    </w:rPr>
  </w:style>
  <w:style w:type="character" w:customStyle="1" w:styleId="CommentSubjectChar">
    <w:name w:val="Comment Subject Char"/>
    <w:link w:val="CommentSubject"/>
    <w:uiPriority w:val="99"/>
    <w:semiHidden/>
    <w:rsid w:val="00941F31"/>
    <w:rPr>
      <w:b/>
      <w:bCs/>
      <w:lang w:val="id-ID"/>
    </w:rPr>
  </w:style>
  <w:style w:type="paragraph" w:customStyle="1" w:styleId="BodyTextManyIndents">
    <w:name w:val="Body Text Many Indents"/>
    <w:basedOn w:val="BodyText"/>
    <w:qFormat/>
    <w:rsid w:val="0035651E"/>
    <w:pPr>
      <w:ind w:left="4536"/>
    </w:pPr>
    <w:rPr>
      <w:rFonts w:cs="Calibri"/>
      <w:szCs w:val="24"/>
    </w:rPr>
  </w:style>
  <w:style w:type="paragraph" w:customStyle="1" w:styleId="AcademicRequirement">
    <w:name w:val="Academic Requirement"/>
    <w:basedOn w:val="NormalCentered"/>
    <w:qFormat/>
    <w:rsid w:val="00030040"/>
    <w:rPr>
      <w:sz w:val="28"/>
      <w:lang w:val="en-US"/>
    </w:rPr>
  </w:style>
  <w:style w:type="paragraph" w:styleId="BodyTextIndent2">
    <w:name w:val="Body Text Indent 2"/>
    <w:basedOn w:val="Normal"/>
    <w:link w:val="BodyTextIndent2Char"/>
    <w:uiPriority w:val="99"/>
    <w:unhideWhenUsed/>
    <w:rsid w:val="00B86B43"/>
    <w:pPr>
      <w:ind w:left="680"/>
    </w:pPr>
  </w:style>
  <w:style w:type="character" w:customStyle="1" w:styleId="BodyTextIndent2Char">
    <w:name w:val="Body Text Indent 2 Char"/>
    <w:link w:val="BodyTextIndent2"/>
    <w:uiPriority w:val="99"/>
    <w:rsid w:val="00B86B43"/>
    <w:rPr>
      <w:sz w:val="24"/>
      <w:szCs w:val="22"/>
      <w:lang w:val="id-ID"/>
    </w:rPr>
  </w:style>
  <w:style w:type="paragraph" w:customStyle="1" w:styleId="SourceCode">
    <w:name w:val="Source Code"/>
    <w:basedOn w:val="BodyText"/>
    <w:qFormat/>
    <w:rsid w:val="0086773F"/>
    <w:pPr>
      <w:spacing w:after="0"/>
    </w:pPr>
    <w:rPr>
      <w:rFonts w:ascii="Courier New" w:hAnsi="Courier New"/>
      <w:sz w:val="18"/>
    </w:rPr>
  </w:style>
  <w:style w:type="paragraph" w:styleId="ListNumber4">
    <w:name w:val="List Number 4"/>
    <w:basedOn w:val="Normal"/>
    <w:uiPriority w:val="99"/>
    <w:unhideWhenUsed/>
    <w:rsid w:val="00F22161"/>
    <w:pPr>
      <w:numPr>
        <w:numId w:val="18"/>
      </w:numPr>
      <w:contextualSpacing/>
    </w:pPr>
  </w:style>
  <w:style w:type="paragraph" w:styleId="BodyTextIndent3">
    <w:name w:val="Body Text Indent 3"/>
    <w:basedOn w:val="Normal"/>
    <w:link w:val="BodyTextIndent3Char"/>
    <w:uiPriority w:val="99"/>
    <w:unhideWhenUsed/>
    <w:rsid w:val="00B86B43"/>
    <w:pPr>
      <w:ind w:left="1021"/>
    </w:pPr>
    <w:rPr>
      <w:szCs w:val="16"/>
    </w:rPr>
  </w:style>
  <w:style w:type="character" w:customStyle="1" w:styleId="BodyTextIndent3Char">
    <w:name w:val="Body Text Indent 3 Char"/>
    <w:link w:val="BodyTextIndent3"/>
    <w:uiPriority w:val="99"/>
    <w:rsid w:val="00B86B43"/>
    <w:rPr>
      <w:sz w:val="24"/>
      <w:szCs w:val="16"/>
      <w:lang w:val="id-ID"/>
    </w:rPr>
  </w:style>
  <w:style w:type="paragraph" w:customStyle="1" w:styleId="BodyTextUnderlined">
    <w:name w:val="Body Text Underlined"/>
    <w:basedOn w:val="BodyText"/>
    <w:qFormat/>
    <w:rsid w:val="00B86B43"/>
    <w:rPr>
      <w:u w:val="single"/>
      <w:lang w:val="sv-SE"/>
    </w:rPr>
  </w:style>
  <w:style w:type="paragraph" w:customStyle="1" w:styleId="TableColumnTitle">
    <w:name w:val="Table Column Title"/>
    <w:basedOn w:val="Normal"/>
    <w:qFormat/>
    <w:rsid w:val="00A338B7"/>
    <w:rPr>
      <w:b/>
      <w:sz w:val="20"/>
      <w:szCs w:val="20"/>
      <w:lang w:val="en-US"/>
    </w:rPr>
  </w:style>
  <w:style w:type="paragraph" w:customStyle="1" w:styleId="TableContent">
    <w:name w:val="Table Content"/>
    <w:basedOn w:val="Normal"/>
    <w:qFormat/>
    <w:rsid w:val="00A338B7"/>
    <w:rPr>
      <w:rFonts w:cs="Consolas"/>
      <w:sz w:val="20"/>
    </w:rPr>
  </w:style>
  <w:style w:type="paragraph" w:customStyle="1" w:styleId="ReferenceIndented2">
    <w:name w:val="Reference Indented 2"/>
    <w:basedOn w:val="Normal"/>
    <w:qFormat/>
    <w:rsid w:val="00234C8A"/>
    <w:pPr>
      <w:ind w:left="1190" w:hanging="510"/>
      <w:jc w:val="lowKashida"/>
    </w:pPr>
    <w:rPr>
      <w:lang w:val="en-US"/>
    </w:rPr>
  </w:style>
  <w:style w:type="paragraph" w:styleId="ListNumber5">
    <w:name w:val="List Number 5"/>
    <w:basedOn w:val="Normal"/>
    <w:uiPriority w:val="99"/>
    <w:semiHidden/>
    <w:unhideWhenUsed/>
    <w:rsid w:val="00AE0494"/>
    <w:pPr>
      <w:numPr>
        <w:numId w:val="19"/>
      </w:numPr>
      <w:contextualSpacing/>
    </w:pPr>
  </w:style>
  <w:style w:type="paragraph" w:customStyle="1" w:styleId="Style16">
    <w:name w:val="Style 16"/>
    <w:basedOn w:val="Normal"/>
    <w:uiPriority w:val="99"/>
    <w:rsid w:val="00CD3744"/>
    <w:pPr>
      <w:widowControl w:val="0"/>
      <w:autoSpaceDE w:val="0"/>
      <w:autoSpaceDN w:val="0"/>
      <w:spacing w:after="0"/>
      <w:ind w:left="720" w:hanging="360"/>
    </w:pPr>
    <w:rPr>
      <w:rFonts w:ascii="Arial" w:eastAsia="Times New Roman" w:hAnsi="Arial"/>
      <w:sz w:val="20"/>
      <w:szCs w:val="20"/>
      <w:lang w:val="en-US"/>
    </w:rPr>
  </w:style>
  <w:style w:type="paragraph" w:customStyle="1" w:styleId="Text">
    <w:name w:val="Text"/>
    <w:basedOn w:val="Normal"/>
    <w:rsid w:val="009F0D3F"/>
    <w:pPr>
      <w:widowControl w:val="0"/>
      <w:autoSpaceDE w:val="0"/>
      <w:autoSpaceDN w:val="0"/>
      <w:spacing w:after="0" w:line="252" w:lineRule="auto"/>
      <w:ind w:firstLine="202"/>
    </w:pPr>
    <w:rPr>
      <w:rFonts w:ascii="Times New Roman" w:eastAsia="Times New Roman" w:hAnsi="Times New Roman" w:cs="Times New Roman"/>
      <w:sz w:val="20"/>
      <w:szCs w:val="20"/>
      <w:lang w:val="en-US"/>
    </w:rPr>
  </w:style>
  <w:style w:type="table" w:customStyle="1" w:styleId="TableGridLight1">
    <w:name w:val="Table Grid Light1"/>
    <w:basedOn w:val="TableNormal"/>
    <w:uiPriority w:val="40"/>
    <w:rsid w:val="0093005A"/>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39"/>
    <w:rsid w:val="007B14E6"/>
    <w:rPr>
      <w:rFonts w:cs="Times New Roman"/>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ediumGrid11">
    <w:name w:val="Medium Grid 11"/>
    <w:uiPriority w:val="99"/>
    <w:semiHidden/>
    <w:rsid w:val="00146EED"/>
    <w:rPr>
      <w:color w:val="808080"/>
    </w:rPr>
  </w:style>
  <w:style w:type="paragraph" w:customStyle="1" w:styleId="MainText">
    <w:name w:val="MainText"/>
    <w:aliases w:val="MT"/>
    <w:basedOn w:val="Normal"/>
    <w:rsid w:val="00843893"/>
    <w:pPr>
      <w:spacing w:after="0" w:line="240" w:lineRule="atLeast"/>
      <w:ind w:firstLine="300"/>
    </w:pPr>
    <w:rPr>
      <w:rFonts w:ascii="Times New Roman" w:eastAsia="Times New Roman" w:hAnsi="Times New Roman" w:cs="Times New Roman"/>
      <w:sz w:val="20"/>
      <w:szCs w:val="20"/>
      <w:lang w:val="en-GB"/>
    </w:rPr>
  </w:style>
  <w:style w:type="table" w:customStyle="1" w:styleId="GridTable4-Accent31">
    <w:name w:val="Grid Table 4 - Accent 31"/>
    <w:basedOn w:val="TableNormal"/>
    <w:uiPriority w:val="49"/>
    <w:rsid w:val="00676B65"/>
    <w:tblPr>
      <w:tblStyleRowBandSize w:val="1"/>
      <w:tblStyleColBandSize w:val="1"/>
      <w:tblInd w:w="0" w:type="dxa"/>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CellMar>
        <w:top w:w="0" w:type="dxa"/>
        <w:left w:w="108" w:type="dxa"/>
        <w:bottom w:w="0" w:type="dxa"/>
        <w:right w:w="108" w:type="dxa"/>
      </w:tblCellMar>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insideV w:val="nil"/>
        </w:tcBorders>
        <w:shd w:val="clear" w:color="auto" w:fill="9BBB59"/>
      </w:tcPr>
    </w:tblStylePr>
    <w:tblStylePr w:type="lastRow">
      <w:rPr>
        <w:b/>
        <w:bCs/>
      </w:rPr>
      <w:tblPr/>
      <w:tcPr>
        <w:tcBorders>
          <w:top w:val="double" w:sz="4" w:space="0" w:color="9BBB59"/>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character" w:customStyle="1" w:styleId="apple-converted-space">
    <w:name w:val="apple-converted-space"/>
    <w:rsid w:val="005F4D44"/>
  </w:style>
  <w:style w:type="character" w:customStyle="1" w:styleId="Mention">
    <w:name w:val="Mention"/>
    <w:uiPriority w:val="99"/>
    <w:semiHidden/>
    <w:unhideWhenUsed/>
    <w:rsid w:val="00B27F60"/>
    <w:rPr>
      <w:color w:val="2B579A"/>
      <w:shd w:val="clear" w:color="auto" w:fill="E6E6E6"/>
    </w:rPr>
  </w:style>
  <w:style w:type="paragraph" w:styleId="ListParagraph">
    <w:name w:val="List Paragraph"/>
    <w:basedOn w:val="Normal"/>
    <w:link w:val="ListParagraphChar"/>
    <w:uiPriority w:val="34"/>
    <w:unhideWhenUsed/>
    <w:qFormat/>
    <w:rsid w:val="00A4057C"/>
    <w:pPr>
      <w:ind w:left="720"/>
      <w:contextualSpacing/>
    </w:pPr>
  </w:style>
  <w:style w:type="paragraph" w:styleId="NormalWeb">
    <w:name w:val="Normal (Web)"/>
    <w:basedOn w:val="Normal"/>
    <w:uiPriority w:val="99"/>
    <w:semiHidden/>
    <w:unhideWhenUsed/>
    <w:rsid w:val="00B74985"/>
    <w:pPr>
      <w:spacing w:before="100" w:beforeAutospacing="1" w:after="100" w:afterAutospacing="1"/>
      <w:jc w:val="left"/>
    </w:pPr>
    <w:rPr>
      <w:rFonts w:ascii="Times New Roman" w:eastAsiaTheme="minorEastAsia" w:hAnsi="Times New Roman" w:cs="Times New Roman"/>
      <w:szCs w:val="24"/>
      <w:lang w:val="en-US"/>
    </w:rPr>
  </w:style>
  <w:style w:type="paragraph" w:customStyle="1" w:styleId="GambarBAB2">
    <w:name w:val="Gambar BAB 2"/>
    <w:basedOn w:val="BodyText"/>
    <w:qFormat/>
    <w:rsid w:val="002C4E48"/>
    <w:pPr>
      <w:numPr>
        <w:numId w:val="38"/>
      </w:numPr>
      <w:spacing w:after="0"/>
      <w:jc w:val="center"/>
    </w:pPr>
    <w:rPr>
      <w:lang w:val="en-US"/>
    </w:rPr>
  </w:style>
  <w:style w:type="character" w:customStyle="1" w:styleId="fontstyle01">
    <w:name w:val="fontstyle01"/>
    <w:basedOn w:val="DefaultParagraphFont"/>
    <w:rsid w:val="00E4119C"/>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E4119C"/>
    <w:rPr>
      <w:rFonts w:ascii="TimesNewRomanPS-ItalicMT" w:hAnsi="TimesNewRomanPS-ItalicMT" w:hint="default"/>
      <w:b w:val="0"/>
      <w:bCs w:val="0"/>
      <w:i/>
      <w:iCs/>
      <w:color w:val="000000"/>
      <w:sz w:val="24"/>
      <w:szCs w:val="24"/>
    </w:rPr>
  </w:style>
  <w:style w:type="paragraph" w:customStyle="1" w:styleId="GambarBab3">
    <w:name w:val="Gambar Bab 3"/>
    <w:basedOn w:val="BodyTextFirstIndent"/>
    <w:qFormat/>
    <w:rsid w:val="00E4119C"/>
    <w:pPr>
      <w:numPr>
        <w:numId w:val="44"/>
      </w:numPr>
    </w:pPr>
    <w:rPr>
      <w:lang w:val="en-US"/>
    </w:rPr>
  </w:style>
  <w:style w:type="paragraph" w:styleId="FootnoteText">
    <w:name w:val="footnote text"/>
    <w:basedOn w:val="Normal"/>
    <w:link w:val="FootnoteTextChar"/>
    <w:uiPriority w:val="99"/>
    <w:semiHidden/>
    <w:unhideWhenUsed/>
    <w:rsid w:val="00E851D1"/>
    <w:pPr>
      <w:spacing w:after="0"/>
    </w:pPr>
    <w:rPr>
      <w:sz w:val="20"/>
      <w:szCs w:val="20"/>
    </w:rPr>
  </w:style>
  <w:style w:type="character" w:customStyle="1" w:styleId="FootnoteTextChar">
    <w:name w:val="Footnote Text Char"/>
    <w:basedOn w:val="DefaultParagraphFont"/>
    <w:link w:val="FootnoteText"/>
    <w:uiPriority w:val="99"/>
    <w:semiHidden/>
    <w:rsid w:val="00E851D1"/>
    <w:rPr>
      <w:lang w:val="id-ID"/>
    </w:rPr>
  </w:style>
  <w:style w:type="character" w:styleId="FootnoteReference">
    <w:name w:val="footnote reference"/>
    <w:basedOn w:val="DefaultParagraphFont"/>
    <w:uiPriority w:val="99"/>
    <w:semiHidden/>
    <w:unhideWhenUsed/>
    <w:rsid w:val="00E851D1"/>
    <w:rPr>
      <w:vertAlign w:val="superscript"/>
    </w:rPr>
  </w:style>
  <w:style w:type="character" w:customStyle="1" w:styleId="apple-style-span">
    <w:name w:val="apple-style-span"/>
    <w:basedOn w:val="DefaultParagraphFont"/>
    <w:rsid w:val="003314E6"/>
  </w:style>
  <w:style w:type="paragraph" w:customStyle="1" w:styleId="TabelBAB2">
    <w:name w:val="Tabel BAB 2"/>
    <w:basedOn w:val="BodyText"/>
    <w:qFormat/>
    <w:rsid w:val="00CC4E5B"/>
    <w:pPr>
      <w:numPr>
        <w:numId w:val="64"/>
      </w:numPr>
      <w:spacing w:after="0"/>
      <w:jc w:val="center"/>
    </w:pPr>
    <w:rPr>
      <w:b/>
      <w:lang w:val="en-US"/>
    </w:rPr>
  </w:style>
  <w:style w:type="character" w:customStyle="1" w:styleId="fontstyle11">
    <w:name w:val="fontstyle11"/>
    <w:basedOn w:val="DefaultParagraphFont"/>
    <w:rsid w:val="005A390D"/>
    <w:rPr>
      <w:rFonts w:ascii="ArialMT" w:hAnsi="ArialMT" w:hint="default"/>
      <w:b w:val="0"/>
      <w:bCs w:val="0"/>
      <w:i w:val="0"/>
      <w:iCs w:val="0"/>
      <w:color w:val="231F20"/>
      <w:sz w:val="24"/>
      <w:szCs w:val="24"/>
    </w:rPr>
  </w:style>
  <w:style w:type="paragraph" w:customStyle="1" w:styleId="Paragraph">
    <w:name w:val="Paragraph"/>
    <w:basedOn w:val="Normal"/>
    <w:next w:val="Newparagraph"/>
    <w:qFormat/>
    <w:rsid w:val="00050EA5"/>
    <w:pPr>
      <w:widowControl w:val="0"/>
      <w:spacing w:before="240" w:after="0" w:line="480" w:lineRule="auto"/>
      <w:jc w:val="left"/>
    </w:pPr>
    <w:rPr>
      <w:rFonts w:ascii="Times New Roman" w:eastAsia="Times New Roman" w:hAnsi="Times New Roman" w:cs="Times New Roman"/>
      <w:szCs w:val="24"/>
      <w:lang w:val="en-GB" w:eastAsia="en-GB"/>
    </w:rPr>
  </w:style>
  <w:style w:type="paragraph" w:customStyle="1" w:styleId="Newparagraph">
    <w:name w:val="New paragraph"/>
    <w:basedOn w:val="Normal"/>
    <w:qFormat/>
    <w:rsid w:val="00050EA5"/>
    <w:pPr>
      <w:spacing w:after="0" w:line="480" w:lineRule="auto"/>
      <w:ind w:firstLine="720"/>
      <w:jc w:val="left"/>
    </w:pPr>
    <w:rPr>
      <w:rFonts w:ascii="Times New Roman" w:eastAsia="Times New Roman" w:hAnsi="Times New Roman" w:cs="Times New Roman"/>
      <w:szCs w:val="24"/>
      <w:lang w:val="en-GB" w:eastAsia="en-GB"/>
    </w:rPr>
  </w:style>
  <w:style w:type="paragraph" w:customStyle="1" w:styleId="Heading4Paragraph">
    <w:name w:val="Heading 4 + Paragraph"/>
    <w:basedOn w:val="Paragraph"/>
    <w:next w:val="Newparagraph"/>
    <w:qFormat/>
    <w:rsid w:val="00050EA5"/>
    <w:pPr>
      <w:widowControl/>
      <w:spacing w:before="360"/>
    </w:pPr>
  </w:style>
  <w:style w:type="character" w:customStyle="1" w:styleId="ListParagraphChar">
    <w:name w:val="List Paragraph Char"/>
    <w:basedOn w:val="DefaultParagraphFont"/>
    <w:link w:val="ListParagraph"/>
    <w:uiPriority w:val="34"/>
    <w:rsid w:val="002913AE"/>
    <w:rPr>
      <w:sz w:val="24"/>
      <w:szCs w:val="22"/>
      <w:lang w:val="id-ID"/>
    </w:rPr>
  </w:style>
  <w:style w:type="paragraph" w:customStyle="1" w:styleId="TabelBab3">
    <w:name w:val="Tabel Bab 3"/>
    <w:basedOn w:val="BodyText"/>
    <w:qFormat/>
    <w:rsid w:val="002913AE"/>
    <w:pPr>
      <w:numPr>
        <w:numId w:val="155"/>
      </w:numPr>
      <w:jc w:val="center"/>
    </w:pPr>
    <w:rPr>
      <w:b/>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8955410">
      <w:bodyDiv w:val="1"/>
      <w:marLeft w:val="0"/>
      <w:marRight w:val="0"/>
      <w:marTop w:val="0"/>
      <w:marBottom w:val="0"/>
      <w:divBdr>
        <w:top w:val="none" w:sz="0" w:space="0" w:color="auto"/>
        <w:left w:val="none" w:sz="0" w:space="0" w:color="auto"/>
        <w:bottom w:val="none" w:sz="0" w:space="0" w:color="auto"/>
        <w:right w:val="none" w:sz="0" w:space="0" w:color="auto"/>
      </w:divBdr>
    </w:div>
    <w:div w:id="373580346">
      <w:bodyDiv w:val="1"/>
      <w:marLeft w:val="0"/>
      <w:marRight w:val="0"/>
      <w:marTop w:val="0"/>
      <w:marBottom w:val="0"/>
      <w:divBdr>
        <w:top w:val="none" w:sz="0" w:space="0" w:color="auto"/>
        <w:left w:val="none" w:sz="0" w:space="0" w:color="auto"/>
        <w:bottom w:val="none" w:sz="0" w:space="0" w:color="auto"/>
        <w:right w:val="none" w:sz="0" w:space="0" w:color="auto"/>
      </w:divBdr>
    </w:div>
    <w:div w:id="717971900">
      <w:bodyDiv w:val="1"/>
      <w:marLeft w:val="0"/>
      <w:marRight w:val="0"/>
      <w:marTop w:val="0"/>
      <w:marBottom w:val="0"/>
      <w:divBdr>
        <w:top w:val="none" w:sz="0" w:space="0" w:color="auto"/>
        <w:left w:val="none" w:sz="0" w:space="0" w:color="auto"/>
        <w:bottom w:val="none" w:sz="0" w:space="0" w:color="auto"/>
        <w:right w:val="none" w:sz="0" w:space="0" w:color="auto"/>
      </w:divBdr>
    </w:div>
    <w:div w:id="1087775257">
      <w:bodyDiv w:val="1"/>
      <w:marLeft w:val="0"/>
      <w:marRight w:val="0"/>
      <w:marTop w:val="0"/>
      <w:marBottom w:val="0"/>
      <w:divBdr>
        <w:top w:val="none" w:sz="0" w:space="0" w:color="auto"/>
        <w:left w:val="none" w:sz="0" w:space="0" w:color="auto"/>
        <w:bottom w:val="none" w:sz="0" w:space="0" w:color="auto"/>
        <w:right w:val="none" w:sz="0" w:space="0" w:color="auto"/>
      </w:divBdr>
    </w:div>
    <w:div w:id="1109928451">
      <w:bodyDiv w:val="1"/>
      <w:marLeft w:val="0"/>
      <w:marRight w:val="0"/>
      <w:marTop w:val="0"/>
      <w:marBottom w:val="0"/>
      <w:divBdr>
        <w:top w:val="none" w:sz="0" w:space="0" w:color="auto"/>
        <w:left w:val="none" w:sz="0" w:space="0" w:color="auto"/>
        <w:bottom w:val="none" w:sz="0" w:space="0" w:color="auto"/>
        <w:right w:val="none" w:sz="0" w:space="0" w:color="auto"/>
      </w:divBdr>
    </w:div>
    <w:div w:id="1112674378">
      <w:bodyDiv w:val="1"/>
      <w:marLeft w:val="0"/>
      <w:marRight w:val="0"/>
      <w:marTop w:val="0"/>
      <w:marBottom w:val="0"/>
      <w:divBdr>
        <w:top w:val="none" w:sz="0" w:space="0" w:color="auto"/>
        <w:left w:val="none" w:sz="0" w:space="0" w:color="auto"/>
        <w:bottom w:val="none" w:sz="0" w:space="0" w:color="auto"/>
        <w:right w:val="none" w:sz="0" w:space="0" w:color="auto"/>
      </w:divBdr>
    </w:div>
    <w:div w:id="2037536771">
      <w:bodyDiv w:val="1"/>
      <w:marLeft w:val="0"/>
      <w:marRight w:val="0"/>
      <w:marTop w:val="0"/>
      <w:marBottom w:val="0"/>
      <w:divBdr>
        <w:top w:val="none" w:sz="0" w:space="0" w:color="auto"/>
        <w:left w:val="none" w:sz="0" w:space="0" w:color="auto"/>
        <w:bottom w:val="none" w:sz="0" w:space="0" w:color="auto"/>
        <w:right w:val="none" w:sz="0" w:space="0" w:color="auto"/>
      </w:divBdr>
    </w:div>
    <w:div w:id="21135466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image" Target="media/image102.png"/><Relationship Id="rId21" Type="http://schemas.openxmlformats.org/officeDocument/2006/relationships/image" Target="media/image6.emf"/><Relationship Id="rId42" Type="http://schemas.openxmlformats.org/officeDocument/2006/relationships/image" Target="media/image27.emf"/><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emf"/><Relationship Id="rId138" Type="http://schemas.openxmlformats.org/officeDocument/2006/relationships/image" Target="media/image123.emf"/><Relationship Id="rId154" Type="http://schemas.openxmlformats.org/officeDocument/2006/relationships/image" Target="media/image139.emf"/><Relationship Id="rId159" Type="http://schemas.openxmlformats.org/officeDocument/2006/relationships/image" Target="media/image144.emf"/><Relationship Id="rId175" Type="http://schemas.openxmlformats.org/officeDocument/2006/relationships/diagramData" Target="diagrams/data2.xml"/><Relationship Id="rId170" Type="http://schemas.openxmlformats.org/officeDocument/2006/relationships/image" Target="media/image155.emf"/><Relationship Id="rId16" Type="http://schemas.openxmlformats.org/officeDocument/2006/relationships/image" Target="media/image2.png"/><Relationship Id="rId107" Type="http://schemas.openxmlformats.org/officeDocument/2006/relationships/image" Target="media/image92.emf"/><Relationship Id="rId11" Type="http://schemas.openxmlformats.org/officeDocument/2006/relationships/diagramData" Target="diagrams/data1.xml"/><Relationship Id="rId32" Type="http://schemas.openxmlformats.org/officeDocument/2006/relationships/image" Target="media/image17.emf"/><Relationship Id="rId37" Type="http://schemas.openxmlformats.org/officeDocument/2006/relationships/image" Target="media/image22.emf"/><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emf"/><Relationship Id="rId123" Type="http://schemas.openxmlformats.org/officeDocument/2006/relationships/image" Target="media/image108.png"/><Relationship Id="rId128" Type="http://schemas.openxmlformats.org/officeDocument/2006/relationships/image" Target="media/image113.emf"/><Relationship Id="rId144" Type="http://schemas.openxmlformats.org/officeDocument/2006/relationships/image" Target="media/image129.emf"/><Relationship Id="rId149" Type="http://schemas.openxmlformats.org/officeDocument/2006/relationships/image" Target="media/image134.emf"/><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45.emf"/><Relationship Id="rId165" Type="http://schemas.openxmlformats.org/officeDocument/2006/relationships/image" Target="media/image150.emf"/><Relationship Id="rId181" Type="http://schemas.microsoft.com/office/2011/relationships/people" Target="people.xml"/><Relationship Id="rId22" Type="http://schemas.openxmlformats.org/officeDocument/2006/relationships/image" Target="media/image7.emf"/><Relationship Id="rId27" Type="http://schemas.openxmlformats.org/officeDocument/2006/relationships/image" Target="media/image12.emf"/><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emf"/><Relationship Id="rId139" Type="http://schemas.openxmlformats.org/officeDocument/2006/relationships/image" Target="media/image124.emf"/><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emf"/><Relationship Id="rId155" Type="http://schemas.openxmlformats.org/officeDocument/2006/relationships/image" Target="media/image140.emf"/><Relationship Id="rId171" Type="http://schemas.openxmlformats.org/officeDocument/2006/relationships/image" Target="media/image156.emf"/><Relationship Id="rId176" Type="http://schemas.openxmlformats.org/officeDocument/2006/relationships/diagramLayout" Target="diagrams/layout2.xml"/><Relationship Id="rId12" Type="http://schemas.openxmlformats.org/officeDocument/2006/relationships/diagramLayout" Target="diagrams/layout1.xml"/><Relationship Id="rId17" Type="http://schemas.openxmlformats.org/officeDocument/2006/relationships/chart" Target="charts/chart1.xml"/><Relationship Id="rId33" Type="http://schemas.openxmlformats.org/officeDocument/2006/relationships/image" Target="media/image18.emf"/><Relationship Id="rId38" Type="http://schemas.openxmlformats.org/officeDocument/2006/relationships/image" Target="media/image23.emf"/><Relationship Id="rId59" Type="http://schemas.openxmlformats.org/officeDocument/2006/relationships/image" Target="media/image44.png"/><Relationship Id="rId103" Type="http://schemas.openxmlformats.org/officeDocument/2006/relationships/image" Target="media/image88.emf"/><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emf"/><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emf"/><Relationship Id="rId145" Type="http://schemas.openxmlformats.org/officeDocument/2006/relationships/image" Target="media/image130.emf"/><Relationship Id="rId161" Type="http://schemas.openxmlformats.org/officeDocument/2006/relationships/image" Target="media/image146.emf"/><Relationship Id="rId166" Type="http://schemas.openxmlformats.org/officeDocument/2006/relationships/image" Target="media/image151.emf"/><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emf"/><Relationship Id="rId28" Type="http://schemas.openxmlformats.org/officeDocument/2006/relationships/image" Target="media/image13.emf"/><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emf"/><Relationship Id="rId135" Type="http://schemas.openxmlformats.org/officeDocument/2006/relationships/image" Target="media/image120.emf"/><Relationship Id="rId151" Type="http://schemas.openxmlformats.org/officeDocument/2006/relationships/image" Target="media/image136.emf"/><Relationship Id="rId156" Type="http://schemas.openxmlformats.org/officeDocument/2006/relationships/image" Target="media/image141.emf"/><Relationship Id="rId177" Type="http://schemas.openxmlformats.org/officeDocument/2006/relationships/diagramQuickStyle" Target="diagrams/quickStyle2.xml"/><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image" Target="media/image157.emf"/><Relationship Id="rId180" Type="http://schemas.openxmlformats.org/officeDocument/2006/relationships/fontTable" Target="fontTable.xml"/><Relationship Id="rId13" Type="http://schemas.openxmlformats.org/officeDocument/2006/relationships/diagramQuickStyle" Target="diagrams/quickStyle1.xml"/><Relationship Id="rId18" Type="http://schemas.openxmlformats.org/officeDocument/2006/relationships/image" Target="media/image3.emf"/><Relationship Id="rId39" Type="http://schemas.openxmlformats.org/officeDocument/2006/relationships/image" Target="media/image24.emf"/><Relationship Id="rId109" Type="http://schemas.openxmlformats.org/officeDocument/2006/relationships/image" Target="media/image94.png"/><Relationship Id="rId34" Type="http://schemas.openxmlformats.org/officeDocument/2006/relationships/image" Target="media/image19.emf"/><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emf"/><Relationship Id="rId120" Type="http://schemas.openxmlformats.org/officeDocument/2006/relationships/image" Target="media/image105.png"/><Relationship Id="rId125" Type="http://schemas.openxmlformats.org/officeDocument/2006/relationships/image" Target="media/image110.emf"/><Relationship Id="rId141" Type="http://schemas.openxmlformats.org/officeDocument/2006/relationships/image" Target="media/image126.emf"/><Relationship Id="rId146" Type="http://schemas.openxmlformats.org/officeDocument/2006/relationships/image" Target="media/image131.emf"/><Relationship Id="rId167" Type="http://schemas.openxmlformats.org/officeDocument/2006/relationships/image" Target="media/image152.emf"/><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emf"/><Relationship Id="rId2" Type="http://schemas.openxmlformats.org/officeDocument/2006/relationships/numbering" Target="numbering.xml"/><Relationship Id="rId29" Type="http://schemas.openxmlformats.org/officeDocument/2006/relationships/image" Target="media/image14.emf"/><Relationship Id="rId24" Type="http://schemas.openxmlformats.org/officeDocument/2006/relationships/image" Target="media/image9.emf"/><Relationship Id="rId40" Type="http://schemas.openxmlformats.org/officeDocument/2006/relationships/image" Target="media/image25.emf"/><Relationship Id="rId45" Type="http://schemas.openxmlformats.org/officeDocument/2006/relationships/image" Target="media/image30.emf"/><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emf"/><Relationship Id="rId136" Type="http://schemas.openxmlformats.org/officeDocument/2006/relationships/image" Target="media/image121.emf"/><Relationship Id="rId157" Type="http://schemas.openxmlformats.org/officeDocument/2006/relationships/image" Target="media/image142.emf"/><Relationship Id="rId178" Type="http://schemas.openxmlformats.org/officeDocument/2006/relationships/diagramColors" Target="diagrams/colors2.xml"/><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emf"/><Relationship Id="rId173" Type="http://schemas.openxmlformats.org/officeDocument/2006/relationships/image" Target="media/image158.png"/><Relationship Id="rId19" Type="http://schemas.openxmlformats.org/officeDocument/2006/relationships/image" Target="media/image4.emf"/><Relationship Id="rId14" Type="http://schemas.openxmlformats.org/officeDocument/2006/relationships/diagramColors" Target="diagrams/colors1.xml"/><Relationship Id="rId30" Type="http://schemas.openxmlformats.org/officeDocument/2006/relationships/image" Target="media/image15.emf"/><Relationship Id="rId35" Type="http://schemas.openxmlformats.org/officeDocument/2006/relationships/image" Target="media/image20.emf"/><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emf"/><Relationship Id="rId126" Type="http://schemas.openxmlformats.org/officeDocument/2006/relationships/image" Target="media/image111.emf"/><Relationship Id="rId147" Type="http://schemas.openxmlformats.org/officeDocument/2006/relationships/image" Target="media/image132.emf"/><Relationship Id="rId168" Type="http://schemas.openxmlformats.org/officeDocument/2006/relationships/image" Target="media/image153.emf"/><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emf"/><Relationship Id="rId163" Type="http://schemas.openxmlformats.org/officeDocument/2006/relationships/image" Target="media/image148.emf"/><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image" Target="media/image31.emf"/><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emf"/><Relationship Id="rId158" Type="http://schemas.openxmlformats.org/officeDocument/2006/relationships/image" Target="media/image143.emf"/><Relationship Id="rId20" Type="http://schemas.openxmlformats.org/officeDocument/2006/relationships/image" Target="media/image5.emf"/><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emf"/><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emf"/><Relationship Id="rId153" Type="http://schemas.openxmlformats.org/officeDocument/2006/relationships/image" Target="media/image138.emf"/><Relationship Id="rId174" Type="http://schemas.openxmlformats.org/officeDocument/2006/relationships/image" Target="media/image159.png"/><Relationship Id="rId179" Type="http://schemas.microsoft.com/office/2007/relationships/diagramDrawing" Target="diagrams/drawing2.xml"/><Relationship Id="rId15" Type="http://schemas.microsoft.com/office/2007/relationships/diagramDrawing" Target="diagrams/drawing1.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emf"/><Relationship Id="rId127" Type="http://schemas.openxmlformats.org/officeDocument/2006/relationships/image" Target="media/image112.emf"/><Relationship Id="rId10" Type="http://schemas.openxmlformats.org/officeDocument/2006/relationships/footer" Target="footer2.xml"/><Relationship Id="rId31" Type="http://schemas.openxmlformats.org/officeDocument/2006/relationships/image" Target="media/image16.emf"/><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emf"/><Relationship Id="rId122" Type="http://schemas.openxmlformats.org/officeDocument/2006/relationships/image" Target="media/image107.png"/><Relationship Id="rId143" Type="http://schemas.openxmlformats.org/officeDocument/2006/relationships/image" Target="media/image128.emf"/><Relationship Id="rId148" Type="http://schemas.openxmlformats.org/officeDocument/2006/relationships/image" Target="media/image133.emf"/><Relationship Id="rId164" Type="http://schemas.openxmlformats.org/officeDocument/2006/relationships/image" Target="media/image149.emf"/><Relationship Id="rId169" Type="http://schemas.openxmlformats.org/officeDocument/2006/relationships/image" Target="media/image154.emf"/></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strRef>
              <c:f>Sheet1!$A$1:$A$13</c:f>
              <c:strCache>
                <c:ptCount val="13"/>
                <c:pt idx="0">
                  <c:v>BPMN</c:v>
                </c:pt>
                <c:pt idx="1">
                  <c:v>EPC</c:v>
                </c:pt>
                <c:pt idx="2">
                  <c:v>UML-AD</c:v>
                </c:pt>
                <c:pt idx="3">
                  <c:v>IDEF </c:v>
                </c:pt>
                <c:pt idx="4">
                  <c:v>BPEL</c:v>
                </c:pt>
                <c:pt idx="5">
                  <c:v>XPDL</c:v>
                </c:pt>
                <c:pt idx="6">
                  <c:v>ASQ Lean Six Sigma</c:v>
                </c:pt>
                <c:pt idx="7">
                  <c:v>IIBA Body Of Knowledge</c:v>
                </c:pt>
                <c:pt idx="8">
                  <c:v>ISO 9000</c:v>
                </c:pt>
                <c:pt idx="9">
                  <c:v>CMM/CMMI</c:v>
                </c:pt>
                <c:pt idx="10">
                  <c:v>OMG Business Process Metamodel</c:v>
                </c:pt>
                <c:pt idx="11">
                  <c:v>OMG Business Rules Metamodel</c:v>
                </c:pt>
                <c:pt idx="12">
                  <c:v>Lainya </c:v>
                </c:pt>
              </c:strCache>
            </c:strRef>
          </c:cat>
          <c:val>
            <c:numRef>
              <c:f>Sheet1!$B$1:$B$13</c:f>
              <c:numCache>
                <c:formatCode>0%</c:formatCode>
                <c:ptCount val="13"/>
                <c:pt idx="0">
                  <c:v>0.64</c:v>
                </c:pt>
                <c:pt idx="1">
                  <c:v>0.18</c:v>
                </c:pt>
                <c:pt idx="2">
                  <c:v>0.17</c:v>
                </c:pt>
                <c:pt idx="3">
                  <c:v>0.04</c:v>
                </c:pt>
                <c:pt idx="4">
                  <c:v>0.08</c:v>
                </c:pt>
                <c:pt idx="5">
                  <c:v>0.04</c:v>
                </c:pt>
                <c:pt idx="6">
                  <c:v>0.25</c:v>
                </c:pt>
                <c:pt idx="7">
                  <c:v>0.14000000000000001</c:v>
                </c:pt>
                <c:pt idx="8">
                  <c:v>0.23</c:v>
                </c:pt>
                <c:pt idx="9">
                  <c:v>0.16</c:v>
                </c:pt>
                <c:pt idx="10">
                  <c:v>0.01</c:v>
                </c:pt>
                <c:pt idx="11">
                  <c:v>0.04</c:v>
                </c:pt>
                <c:pt idx="12">
                  <c:v>0.24</c:v>
                </c:pt>
              </c:numCache>
            </c:numRef>
          </c:val>
        </c:ser>
        <c:dLbls>
          <c:showLegendKey val="0"/>
          <c:showVal val="0"/>
          <c:showCatName val="0"/>
          <c:showSerName val="0"/>
          <c:showPercent val="0"/>
          <c:showBubbleSize val="0"/>
        </c:dLbls>
        <c:gapWidth val="219"/>
        <c:overlap val="-27"/>
        <c:axId val="370863560"/>
        <c:axId val="319266144"/>
      </c:barChart>
      <c:catAx>
        <c:axId val="3708635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9266144"/>
        <c:crosses val="autoZero"/>
        <c:auto val="1"/>
        <c:lblAlgn val="ctr"/>
        <c:lblOffset val="100"/>
        <c:noMultiLvlLbl val="0"/>
      </c:catAx>
      <c:valAx>
        <c:axId val="31926614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08635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A950A-F4EF-4675-B95F-1D33CA95CE53}" type="doc">
      <dgm:prSet loTypeId="urn:microsoft.com/office/officeart/2005/8/layout/cycle5" loCatId="cycle" qsTypeId="urn:microsoft.com/office/officeart/2005/8/quickstyle/simple1" qsCatId="simple" csTypeId="urn:microsoft.com/office/officeart/2005/8/colors/accent0_1" csCatId="mainScheme" phldr="1"/>
      <dgm:spPr/>
      <dgm:t>
        <a:bodyPr/>
        <a:lstStyle/>
        <a:p>
          <a:endParaRPr lang="en-US"/>
        </a:p>
      </dgm:t>
    </dgm:pt>
    <dgm:pt modelId="{58FFB30C-6695-4214-9309-FF78DDBAD7E8}">
      <dgm:prSet phldrT="[Text]"/>
      <dgm:spPr/>
      <dgm:t>
        <a:bodyPr/>
        <a:lstStyle/>
        <a:p>
          <a:r>
            <a:rPr lang="en-US">
              <a:latin typeface="+mj-lt"/>
            </a:rPr>
            <a:t>1. Design</a:t>
          </a:r>
        </a:p>
      </dgm:t>
    </dgm:pt>
    <dgm:pt modelId="{7582D50A-5A30-44B8-A2CE-25F97D23D7B9}" type="parTrans" cxnId="{E23480E1-994B-43AB-B358-991C68622A60}">
      <dgm:prSet/>
      <dgm:spPr/>
      <dgm:t>
        <a:bodyPr/>
        <a:lstStyle/>
        <a:p>
          <a:endParaRPr lang="en-US">
            <a:latin typeface="+mj-lt"/>
          </a:endParaRPr>
        </a:p>
      </dgm:t>
    </dgm:pt>
    <dgm:pt modelId="{0F4E1E32-3AD1-4A00-A5C9-F0F45CBFA70C}" type="sibTrans" cxnId="{E23480E1-994B-43AB-B358-991C68622A60}">
      <dgm:prSet/>
      <dgm:spPr/>
      <dgm:t>
        <a:bodyPr/>
        <a:lstStyle/>
        <a:p>
          <a:endParaRPr lang="en-US">
            <a:latin typeface="+mj-lt"/>
          </a:endParaRPr>
        </a:p>
      </dgm:t>
    </dgm:pt>
    <dgm:pt modelId="{F327062C-CA88-4477-AD7B-A8260B4360D5}">
      <dgm:prSet phldrT="[Text]"/>
      <dgm:spPr/>
      <dgm:t>
        <a:bodyPr/>
        <a:lstStyle/>
        <a:p>
          <a:r>
            <a:rPr lang="en-US">
              <a:latin typeface="+mj-lt"/>
            </a:rPr>
            <a:t>2. Modelling</a:t>
          </a:r>
        </a:p>
      </dgm:t>
    </dgm:pt>
    <dgm:pt modelId="{2789BCF2-0179-43B3-8BB6-ADF52C101615}" type="parTrans" cxnId="{715D1744-D455-46F2-A695-2DD05C2F2A1A}">
      <dgm:prSet/>
      <dgm:spPr/>
      <dgm:t>
        <a:bodyPr/>
        <a:lstStyle/>
        <a:p>
          <a:endParaRPr lang="en-US">
            <a:latin typeface="+mj-lt"/>
          </a:endParaRPr>
        </a:p>
      </dgm:t>
    </dgm:pt>
    <dgm:pt modelId="{CA879015-61E1-46AB-98F6-8F4AA0861E32}" type="sibTrans" cxnId="{715D1744-D455-46F2-A695-2DD05C2F2A1A}">
      <dgm:prSet/>
      <dgm:spPr/>
      <dgm:t>
        <a:bodyPr/>
        <a:lstStyle/>
        <a:p>
          <a:endParaRPr lang="en-US">
            <a:latin typeface="+mj-lt"/>
          </a:endParaRPr>
        </a:p>
      </dgm:t>
    </dgm:pt>
    <dgm:pt modelId="{6B8ABAE6-429C-4BC2-AEF3-8E63703CD17E}">
      <dgm:prSet phldrT="[Text]"/>
      <dgm:spPr/>
      <dgm:t>
        <a:bodyPr/>
        <a:lstStyle/>
        <a:p>
          <a:r>
            <a:rPr lang="en-US">
              <a:latin typeface="+mj-lt"/>
            </a:rPr>
            <a:t>3. Execution</a:t>
          </a:r>
        </a:p>
      </dgm:t>
    </dgm:pt>
    <dgm:pt modelId="{D9331154-BAFF-4848-A669-026255BDEF56}" type="parTrans" cxnId="{F6549DB5-D353-4A08-AB27-729C29CE8668}">
      <dgm:prSet/>
      <dgm:spPr/>
      <dgm:t>
        <a:bodyPr/>
        <a:lstStyle/>
        <a:p>
          <a:endParaRPr lang="en-US">
            <a:latin typeface="+mj-lt"/>
          </a:endParaRPr>
        </a:p>
      </dgm:t>
    </dgm:pt>
    <dgm:pt modelId="{FA0A1B9E-7BFE-4A59-93C8-ABEE288A5CCC}" type="sibTrans" cxnId="{F6549DB5-D353-4A08-AB27-729C29CE8668}">
      <dgm:prSet/>
      <dgm:spPr/>
      <dgm:t>
        <a:bodyPr/>
        <a:lstStyle/>
        <a:p>
          <a:endParaRPr lang="en-US">
            <a:latin typeface="+mj-lt"/>
          </a:endParaRPr>
        </a:p>
      </dgm:t>
    </dgm:pt>
    <dgm:pt modelId="{4D239FC5-31D8-4178-A059-35C9F63C3B6B}">
      <dgm:prSet phldrT="[Text]"/>
      <dgm:spPr/>
      <dgm:t>
        <a:bodyPr/>
        <a:lstStyle/>
        <a:p>
          <a:r>
            <a:rPr lang="en-US">
              <a:latin typeface="+mj-lt"/>
            </a:rPr>
            <a:t>4. Monitoring</a:t>
          </a:r>
        </a:p>
      </dgm:t>
    </dgm:pt>
    <dgm:pt modelId="{C0DB944F-8E90-44D0-913F-0FB58E2A491D}" type="parTrans" cxnId="{E84C27E0-E807-4C47-A1F4-A98412416126}">
      <dgm:prSet/>
      <dgm:spPr/>
      <dgm:t>
        <a:bodyPr/>
        <a:lstStyle/>
        <a:p>
          <a:endParaRPr lang="en-US">
            <a:latin typeface="+mj-lt"/>
          </a:endParaRPr>
        </a:p>
      </dgm:t>
    </dgm:pt>
    <dgm:pt modelId="{342EA9F2-EFD9-4BF2-ACC3-70BAB04FA569}" type="sibTrans" cxnId="{E84C27E0-E807-4C47-A1F4-A98412416126}">
      <dgm:prSet/>
      <dgm:spPr/>
      <dgm:t>
        <a:bodyPr/>
        <a:lstStyle/>
        <a:p>
          <a:endParaRPr lang="en-US">
            <a:latin typeface="+mj-lt"/>
          </a:endParaRPr>
        </a:p>
      </dgm:t>
    </dgm:pt>
    <dgm:pt modelId="{31A6227D-035A-4EBB-801C-BDE090EDC435}">
      <dgm:prSet phldrT="[Text]"/>
      <dgm:spPr/>
      <dgm:t>
        <a:bodyPr/>
        <a:lstStyle/>
        <a:p>
          <a:r>
            <a:rPr lang="en-US">
              <a:latin typeface="+mj-lt"/>
            </a:rPr>
            <a:t>5. Optimization</a:t>
          </a:r>
        </a:p>
      </dgm:t>
    </dgm:pt>
    <dgm:pt modelId="{EE803D9D-909C-4C3C-B48E-26DCF8C22733}" type="parTrans" cxnId="{3F3BFDBB-30B0-4652-B788-1A26BEFF6BFC}">
      <dgm:prSet/>
      <dgm:spPr/>
      <dgm:t>
        <a:bodyPr/>
        <a:lstStyle/>
        <a:p>
          <a:endParaRPr lang="en-US">
            <a:latin typeface="+mj-lt"/>
          </a:endParaRPr>
        </a:p>
      </dgm:t>
    </dgm:pt>
    <dgm:pt modelId="{A323D259-0523-41ED-9416-588692A44200}" type="sibTrans" cxnId="{3F3BFDBB-30B0-4652-B788-1A26BEFF6BFC}">
      <dgm:prSet/>
      <dgm:spPr/>
      <dgm:t>
        <a:bodyPr/>
        <a:lstStyle/>
        <a:p>
          <a:endParaRPr lang="en-US">
            <a:latin typeface="+mj-lt"/>
          </a:endParaRPr>
        </a:p>
      </dgm:t>
    </dgm:pt>
    <dgm:pt modelId="{21DDDCB3-198C-4AD8-AA44-6574B94A6AFD}" type="pres">
      <dgm:prSet presAssocID="{4FBA950A-F4EF-4675-B95F-1D33CA95CE53}" presName="cycle" presStyleCnt="0">
        <dgm:presLayoutVars>
          <dgm:dir/>
          <dgm:resizeHandles val="exact"/>
        </dgm:presLayoutVars>
      </dgm:prSet>
      <dgm:spPr/>
      <dgm:t>
        <a:bodyPr/>
        <a:lstStyle/>
        <a:p>
          <a:endParaRPr lang="en-US"/>
        </a:p>
      </dgm:t>
    </dgm:pt>
    <dgm:pt modelId="{5B079981-7495-4833-9D97-9C37156A4C3E}" type="pres">
      <dgm:prSet presAssocID="{58FFB30C-6695-4214-9309-FF78DDBAD7E8}" presName="node" presStyleLbl="node1" presStyleIdx="0" presStyleCnt="5">
        <dgm:presLayoutVars>
          <dgm:bulletEnabled val="1"/>
        </dgm:presLayoutVars>
      </dgm:prSet>
      <dgm:spPr/>
      <dgm:t>
        <a:bodyPr/>
        <a:lstStyle/>
        <a:p>
          <a:endParaRPr lang="en-US"/>
        </a:p>
      </dgm:t>
    </dgm:pt>
    <dgm:pt modelId="{EF03BA66-DCDA-4DE6-AE1E-F7836A167A10}" type="pres">
      <dgm:prSet presAssocID="{58FFB30C-6695-4214-9309-FF78DDBAD7E8}" presName="spNode" presStyleCnt="0"/>
      <dgm:spPr/>
    </dgm:pt>
    <dgm:pt modelId="{221D31D2-2183-4A06-A440-140C7FC9A96F}" type="pres">
      <dgm:prSet presAssocID="{0F4E1E32-3AD1-4A00-A5C9-F0F45CBFA70C}" presName="sibTrans" presStyleLbl="sibTrans1D1" presStyleIdx="0" presStyleCnt="5"/>
      <dgm:spPr/>
      <dgm:t>
        <a:bodyPr/>
        <a:lstStyle/>
        <a:p>
          <a:endParaRPr lang="en-US"/>
        </a:p>
      </dgm:t>
    </dgm:pt>
    <dgm:pt modelId="{A40BEDBE-4FD8-45B8-83B0-E1DCE662A8E1}" type="pres">
      <dgm:prSet presAssocID="{F327062C-CA88-4477-AD7B-A8260B4360D5}" presName="node" presStyleLbl="node1" presStyleIdx="1" presStyleCnt="5">
        <dgm:presLayoutVars>
          <dgm:bulletEnabled val="1"/>
        </dgm:presLayoutVars>
      </dgm:prSet>
      <dgm:spPr/>
      <dgm:t>
        <a:bodyPr/>
        <a:lstStyle/>
        <a:p>
          <a:endParaRPr lang="en-US"/>
        </a:p>
      </dgm:t>
    </dgm:pt>
    <dgm:pt modelId="{A60DB04B-8DDF-4A0E-9A3B-5CC185D1243A}" type="pres">
      <dgm:prSet presAssocID="{F327062C-CA88-4477-AD7B-A8260B4360D5}" presName="spNode" presStyleCnt="0"/>
      <dgm:spPr/>
    </dgm:pt>
    <dgm:pt modelId="{92EE6B0E-BF4E-414A-85D7-3E4BDFB068A3}" type="pres">
      <dgm:prSet presAssocID="{CA879015-61E1-46AB-98F6-8F4AA0861E32}" presName="sibTrans" presStyleLbl="sibTrans1D1" presStyleIdx="1" presStyleCnt="5"/>
      <dgm:spPr/>
      <dgm:t>
        <a:bodyPr/>
        <a:lstStyle/>
        <a:p>
          <a:endParaRPr lang="en-US"/>
        </a:p>
      </dgm:t>
    </dgm:pt>
    <dgm:pt modelId="{D9240A25-6771-4417-B895-C5C5B753DE44}" type="pres">
      <dgm:prSet presAssocID="{6B8ABAE6-429C-4BC2-AEF3-8E63703CD17E}" presName="node" presStyleLbl="node1" presStyleIdx="2" presStyleCnt="5">
        <dgm:presLayoutVars>
          <dgm:bulletEnabled val="1"/>
        </dgm:presLayoutVars>
      </dgm:prSet>
      <dgm:spPr/>
      <dgm:t>
        <a:bodyPr/>
        <a:lstStyle/>
        <a:p>
          <a:endParaRPr lang="en-US"/>
        </a:p>
      </dgm:t>
    </dgm:pt>
    <dgm:pt modelId="{A668F976-6A2A-4EFC-A193-8235E7940C1D}" type="pres">
      <dgm:prSet presAssocID="{6B8ABAE6-429C-4BC2-AEF3-8E63703CD17E}" presName="spNode" presStyleCnt="0"/>
      <dgm:spPr/>
    </dgm:pt>
    <dgm:pt modelId="{0BC68513-B501-4574-97FA-1333FE511451}" type="pres">
      <dgm:prSet presAssocID="{FA0A1B9E-7BFE-4A59-93C8-ABEE288A5CCC}" presName="sibTrans" presStyleLbl="sibTrans1D1" presStyleIdx="2" presStyleCnt="5"/>
      <dgm:spPr/>
      <dgm:t>
        <a:bodyPr/>
        <a:lstStyle/>
        <a:p>
          <a:endParaRPr lang="en-US"/>
        </a:p>
      </dgm:t>
    </dgm:pt>
    <dgm:pt modelId="{6982757C-7CE4-43F2-BABD-93A58B0AE18A}" type="pres">
      <dgm:prSet presAssocID="{4D239FC5-31D8-4178-A059-35C9F63C3B6B}" presName="node" presStyleLbl="node1" presStyleIdx="3" presStyleCnt="5">
        <dgm:presLayoutVars>
          <dgm:bulletEnabled val="1"/>
        </dgm:presLayoutVars>
      </dgm:prSet>
      <dgm:spPr/>
      <dgm:t>
        <a:bodyPr/>
        <a:lstStyle/>
        <a:p>
          <a:endParaRPr lang="en-US"/>
        </a:p>
      </dgm:t>
    </dgm:pt>
    <dgm:pt modelId="{B4F0DA64-1487-4F07-B8E4-322AE70F71D2}" type="pres">
      <dgm:prSet presAssocID="{4D239FC5-31D8-4178-A059-35C9F63C3B6B}" presName="spNode" presStyleCnt="0"/>
      <dgm:spPr/>
    </dgm:pt>
    <dgm:pt modelId="{68501AF2-0B1D-4582-8ECC-0585A4D4B7EC}" type="pres">
      <dgm:prSet presAssocID="{342EA9F2-EFD9-4BF2-ACC3-70BAB04FA569}" presName="sibTrans" presStyleLbl="sibTrans1D1" presStyleIdx="3" presStyleCnt="5"/>
      <dgm:spPr/>
      <dgm:t>
        <a:bodyPr/>
        <a:lstStyle/>
        <a:p>
          <a:endParaRPr lang="en-US"/>
        </a:p>
      </dgm:t>
    </dgm:pt>
    <dgm:pt modelId="{B182CA7D-0FED-4828-80F5-B87743E839B5}" type="pres">
      <dgm:prSet presAssocID="{31A6227D-035A-4EBB-801C-BDE090EDC435}" presName="node" presStyleLbl="node1" presStyleIdx="4" presStyleCnt="5">
        <dgm:presLayoutVars>
          <dgm:bulletEnabled val="1"/>
        </dgm:presLayoutVars>
      </dgm:prSet>
      <dgm:spPr/>
      <dgm:t>
        <a:bodyPr/>
        <a:lstStyle/>
        <a:p>
          <a:endParaRPr lang="en-US"/>
        </a:p>
      </dgm:t>
    </dgm:pt>
    <dgm:pt modelId="{C3B26718-090F-4487-BDBC-F1A1A4EA14F3}" type="pres">
      <dgm:prSet presAssocID="{31A6227D-035A-4EBB-801C-BDE090EDC435}" presName="spNode" presStyleCnt="0"/>
      <dgm:spPr/>
    </dgm:pt>
    <dgm:pt modelId="{8EB630B4-09C8-46C4-A798-0B5C0CCECEF8}" type="pres">
      <dgm:prSet presAssocID="{A323D259-0523-41ED-9416-588692A44200}" presName="sibTrans" presStyleLbl="sibTrans1D1" presStyleIdx="4" presStyleCnt="5"/>
      <dgm:spPr/>
      <dgm:t>
        <a:bodyPr/>
        <a:lstStyle/>
        <a:p>
          <a:endParaRPr lang="en-US"/>
        </a:p>
      </dgm:t>
    </dgm:pt>
  </dgm:ptLst>
  <dgm:cxnLst>
    <dgm:cxn modelId="{A3C0CFFC-3E6D-4DF2-94AC-5D101B326697}" type="presOf" srcId="{31A6227D-035A-4EBB-801C-BDE090EDC435}" destId="{B182CA7D-0FED-4828-80F5-B87743E839B5}" srcOrd="0" destOrd="0" presId="urn:microsoft.com/office/officeart/2005/8/layout/cycle5"/>
    <dgm:cxn modelId="{80FC0E9D-4EB1-4F5C-B10E-1EB02B90C84A}" type="presOf" srcId="{0F4E1E32-3AD1-4A00-A5C9-F0F45CBFA70C}" destId="{221D31D2-2183-4A06-A440-140C7FC9A96F}" srcOrd="0" destOrd="0" presId="urn:microsoft.com/office/officeart/2005/8/layout/cycle5"/>
    <dgm:cxn modelId="{3F3BFDBB-30B0-4652-B788-1A26BEFF6BFC}" srcId="{4FBA950A-F4EF-4675-B95F-1D33CA95CE53}" destId="{31A6227D-035A-4EBB-801C-BDE090EDC435}" srcOrd="4" destOrd="0" parTransId="{EE803D9D-909C-4C3C-B48E-26DCF8C22733}" sibTransId="{A323D259-0523-41ED-9416-588692A44200}"/>
    <dgm:cxn modelId="{715D1744-D455-46F2-A695-2DD05C2F2A1A}" srcId="{4FBA950A-F4EF-4675-B95F-1D33CA95CE53}" destId="{F327062C-CA88-4477-AD7B-A8260B4360D5}" srcOrd="1" destOrd="0" parTransId="{2789BCF2-0179-43B3-8BB6-ADF52C101615}" sibTransId="{CA879015-61E1-46AB-98F6-8F4AA0861E32}"/>
    <dgm:cxn modelId="{596584B8-C08F-4C44-8DD5-28765E0F36F1}" type="presOf" srcId="{6B8ABAE6-429C-4BC2-AEF3-8E63703CD17E}" destId="{D9240A25-6771-4417-B895-C5C5B753DE44}" srcOrd="0" destOrd="0" presId="urn:microsoft.com/office/officeart/2005/8/layout/cycle5"/>
    <dgm:cxn modelId="{E1BF6C1C-2D1F-45D0-8A46-FCA6A490E08B}" type="presOf" srcId="{4D239FC5-31D8-4178-A059-35C9F63C3B6B}" destId="{6982757C-7CE4-43F2-BABD-93A58B0AE18A}" srcOrd="0" destOrd="0" presId="urn:microsoft.com/office/officeart/2005/8/layout/cycle5"/>
    <dgm:cxn modelId="{1046F5A1-FF63-420F-ADA2-8A3AE6421CF6}" type="presOf" srcId="{342EA9F2-EFD9-4BF2-ACC3-70BAB04FA569}" destId="{68501AF2-0B1D-4582-8ECC-0585A4D4B7EC}" srcOrd="0" destOrd="0" presId="urn:microsoft.com/office/officeart/2005/8/layout/cycle5"/>
    <dgm:cxn modelId="{E23480E1-994B-43AB-B358-991C68622A60}" srcId="{4FBA950A-F4EF-4675-B95F-1D33CA95CE53}" destId="{58FFB30C-6695-4214-9309-FF78DDBAD7E8}" srcOrd="0" destOrd="0" parTransId="{7582D50A-5A30-44B8-A2CE-25F97D23D7B9}" sibTransId="{0F4E1E32-3AD1-4A00-A5C9-F0F45CBFA70C}"/>
    <dgm:cxn modelId="{3164ACC9-03F0-4F17-B4F8-4A92F5060C57}" type="presOf" srcId="{F327062C-CA88-4477-AD7B-A8260B4360D5}" destId="{A40BEDBE-4FD8-45B8-83B0-E1DCE662A8E1}" srcOrd="0" destOrd="0" presId="urn:microsoft.com/office/officeart/2005/8/layout/cycle5"/>
    <dgm:cxn modelId="{F6549DB5-D353-4A08-AB27-729C29CE8668}" srcId="{4FBA950A-F4EF-4675-B95F-1D33CA95CE53}" destId="{6B8ABAE6-429C-4BC2-AEF3-8E63703CD17E}" srcOrd="2" destOrd="0" parTransId="{D9331154-BAFF-4848-A669-026255BDEF56}" sibTransId="{FA0A1B9E-7BFE-4A59-93C8-ABEE288A5CCC}"/>
    <dgm:cxn modelId="{6FE99627-F728-4B60-9E52-DE82291B9E36}" type="presOf" srcId="{A323D259-0523-41ED-9416-588692A44200}" destId="{8EB630B4-09C8-46C4-A798-0B5C0CCECEF8}" srcOrd="0" destOrd="0" presId="urn:microsoft.com/office/officeart/2005/8/layout/cycle5"/>
    <dgm:cxn modelId="{4A3AA2E5-C8EB-40C6-BD0C-0EEE9C2F3C39}" type="presOf" srcId="{FA0A1B9E-7BFE-4A59-93C8-ABEE288A5CCC}" destId="{0BC68513-B501-4574-97FA-1333FE511451}" srcOrd="0" destOrd="0" presId="urn:microsoft.com/office/officeart/2005/8/layout/cycle5"/>
    <dgm:cxn modelId="{E84C27E0-E807-4C47-A1F4-A98412416126}" srcId="{4FBA950A-F4EF-4675-B95F-1D33CA95CE53}" destId="{4D239FC5-31D8-4178-A059-35C9F63C3B6B}" srcOrd="3" destOrd="0" parTransId="{C0DB944F-8E90-44D0-913F-0FB58E2A491D}" sibTransId="{342EA9F2-EFD9-4BF2-ACC3-70BAB04FA569}"/>
    <dgm:cxn modelId="{36EF328C-3ADA-46A3-BAB2-BAEED8175F52}" type="presOf" srcId="{4FBA950A-F4EF-4675-B95F-1D33CA95CE53}" destId="{21DDDCB3-198C-4AD8-AA44-6574B94A6AFD}" srcOrd="0" destOrd="0" presId="urn:microsoft.com/office/officeart/2005/8/layout/cycle5"/>
    <dgm:cxn modelId="{0C1B7AB6-B4B8-432C-BB4F-D040575DABB1}" type="presOf" srcId="{58FFB30C-6695-4214-9309-FF78DDBAD7E8}" destId="{5B079981-7495-4833-9D97-9C37156A4C3E}" srcOrd="0" destOrd="0" presId="urn:microsoft.com/office/officeart/2005/8/layout/cycle5"/>
    <dgm:cxn modelId="{299A3586-EC9E-485D-A914-A53292D03356}" type="presOf" srcId="{CA879015-61E1-46AB-98F6-8F4AA0861E32}" destId="{92EE6B0E-BF4E-414A-85D7-3E4BDFB068A3}" srcOrd="0" destOrd="0" presId="urn:microsoft.com/office/officeart/2005/8/layout/cycle5"/>
    <dgm:cxn modelId="{5E279B9D-9A93-47A0-90A9-9BA2D09B5E22}" type="presParOf" srcId="{21DDDCB3-198C-4AD8-AA44-6574B94A6AFD}" destId="{5B079981-7495-4833-9D97-9C37156A4C3E}" srcOrd="0" destOrd="0" presId="urn:microsoft.com/office/officeart/2005/8/layout/cycle5"/>
    <dgm:cxn modelId="{853B2EE4-2C21-4676-84A8-7B6057E82445}" type="presParOf" srcId="{21DDDCB3-198C-4AD8-AA44-6574B94A6AFD}" destId="{EF03BA66-DCDA-4DE6-AE1E-F7836A167A10}" srcOrd="1" destOrd="0" presId="urn:microsoft.com/office/officeart/2005/8/layout/cycle5"/>
    <dgm:cxn modelId="{2280BDA2-EF23-4E4D-8CE1-A2B2B42F0E79}" type="presParOf" srcId="{21DDDCB3-198C-4AD8-AA44-6574B94A6AFD}" destId="{221D31D2-2183-4A06-A440-140C7FC9A96F}" srcOrd="2" destOrd="0" presId="urn:microsoft.com/office/officeart/2005/8/layout/cycle5"/>
    <dgm:cxn modelId="{7A923034-9A75-4A23-AF45-F7998445F7CD}" type="presParOf" srcId="{21DDDCB3-198C-4AD8-AA44-6574B94A6AFD}" destId="{A40BEDBE-4FD8-45B8-83B0-E1DCE662A8E1}" srcOrd="3" destOrd="0" presId="urn:microsoft.com/office/officeart/2005/8/layout/cycle5"/>
    <dgm:cxn modelId="{B7FC80AE-64CE-45BF-9658-310D42138FAF}" type="presParOf" srcId="{21DDDCB3-198C-4AD8-AA44-6574B94A6AFD}" destId="{A60DB04B-8DDF-4A0E-9A3B-5CC185D1243A}" srcOrd="4" destOrd="0" presId="urn:microsoft.com/office/officeart/2005/8/layout/cycle5"/>
    <dgm:cxn modelId="{5B0BB892-5F5D-459D-A9E4-85497D2583AA}" type="presParOf" srcId="{21DDDCB3-198C-4AD8-AA44-6574B94A6AFD}" destId="{92EE6B0E-BF4E-414A-85D7-3E4BDFB068A3}" srcOrd="5" destOrd="0" presId="urn:microsoft.com/office/officeart/2005/8/layout/cycle5"/>
    <dgm:cxn modelId="{C7B2B62E-98F4-492F-9C74-44D12F1E4D4E}" type="presParOf" srcId="{21DDDCB3-198C-4AD8-AA44-6574B94A6AFD}" destId="{D9240A25-6771-4417-B895-C5C5B753DE44}" srcOrd="6" destOrd="0" presId="urn:microsoft.com/office/officeart/2005/8/layout/cycle5"/>
    <dgm:cxn modelId="{379390F2-4FE0-4372-AB71-64264767FCF5}" type="presParOf" srcId="{21DDDCB3-198C-4AD8-AA44-6574B94A6AFD}" destId="{A668F976-6A2A-4EFC-A193-8235E7940C1D}" srcOrd="7" destOrd="0" presId="urn:microsoft.com/office/officeart/2005/8/layout/cycle5"/>
    <dgm:cxn modelId="{D6F9C545-663D-45EB-8F05-5AA901DE7965}" type="presParOf" srcId="{21DDDCB3-198C-4AD8-AA44-6574B94A6AFD}" destId="{0BC68513-B501-4574-97FA-1333FE511451}" srcOrd="8" destOrd="0" presId="urn:microsoft.com/office/officeart/2005/8/layout/cycle5"/>
    <dgm:cxn modelId="{32C4FE77-F821-41CA-802A-E9F4A0DC9B76}" type="presParOf" srcId="{21DDDCB3-198C-4AD8-AA44-6574B94A6AFD}" destId="{6982757C-7CE4-43F2-BABD-93A58B0AE18A}" srcOrd="9" destOrd="0" presId="urn:microsoft.com/office/officeart/2005/8/layout/cycle5"/>
    <dgm:cxn modelId="{F0E812E1-5537-4957-BD32-946AA089E322}" type="presParOf" srcId="{21DDDCB3-198C-4AD8-AA44-6574B94A6AFD}" destId="{B4F0DA64-1487-4F07-B8E4-322AE70F71D2}" srcOrd="10" destOrd="0" presId="urn:microsoft.com/office/officeart/2005/8/layout/cycle5"/>
    <dgm:cxn modelId="{551ADF15-B8C7-4DA1-8FEB-16696D2939FD}" type="presParOf" srcId="{21DDDCB3-198C-4AD8-AA44-6574B94A6AFD}" destId="{68501AF2-0B1D-4582-8ECC-0585A4D4B7EC}" srcOrd="11" destOrd="0" presId="urn:microsoft.com/office/officeart/2005/8/layout/cycle5"/>
    <dgm:cxn modelId="{33BFF050-B503-412F-847F-24A99D849832}" type="presParOf" srcId="{21DDDCB3-198C-4AD8-AA44-6574B94A6AFD}" destId="{B182CA7D-0FED-4828-80F5-B87743E839B5}" srcOrd="12" destOrd="0" presId="urn:microsoft.com/office/officeart/2005/8/layout/cycle5"/>
    <dgm:cxn modelId="{C17E988C-37FD-472C-974F-C587D3846BC1}" type="presParOf" srcId="{21DDDCB3-198C-4AD8-AA44-6574B94A6AFD}" destId="{C3B26718-090F-4487-BDBC-F1A1A4EA14F3}" srcOrd="13" destOrd="0" presId="urn:microsoft.com/office/officeart/2005/8/layout/cycle5"/>
    <dgm:cxn modelId="{D0118352-9B5A-4E02-B625-59425F8C3DE8}" type="presParOf" srcId="{21DDDCB3-198C-4AD8-AA44-6574B94A6AFD}" destId="{8EB630B4-09C8-46C4-A798-0B5C0CCECEF8}" srcOrd="14" destOrd="0" presId="urn:microsoft.com/office/officeart/2005/8/layout/cycle5"/>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7B2C5E1-70D2-440B-ACFC-4AA5F2E6D2D0}" type="doc">
      <dgm:prSet loTypeId="urn:microsoft.com/office/officeart/2005/8/layout/cycle7" loCatId="cycle" qsTypeId="urn:microsoft.com/office/officeart/2005/8/quickstyle/simple3" qsCatId="simple" csTypeId="urn:microsoft.com/office/officeart/2005/8/colors/accent1_2" csCatId="accent1" phldr="1"/>
      <dgm:spPr/>
      <dgm:t>
        <a:bodyPr/>
        <a:lstStyle/>
        <a:p>
          <a:endParaRPr lang="en-US"/>
        </a:p>
      </dgm:t>
    </dgm:pt>
    <dgm:pt modelId="{ACA41B01-B19F-471F-AA5E-FEB3DB71C31A}">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a:latin typeface="+mj-lt"/>
            </a:rPr>
            <a:t>Konseptualisasi</a:t>
          </a:r>
        </a:p>
      </dgm:t>
    </dgm:pt>
    <dgm:pt modelId="{129407E2-808E-49D8-B3F6-4BAFBB455638}" type="parTrans" cxnId="{0EF66FA4-CCC9-40BE-8833-D3CBCBC8C097}">
      <dgm:prSet/>
      <dgm:spPr/>
      <dgm:t>
        <a:bodyPr/>
        <a:lstStyle/>
        <a:p>
          <a:endParaRPr lang="en-US"/>
        </a:p>
      </dgm:t>
    </dgm:pt>
    <dgm:pt modelId="{EA78F82B-2A9E-4E88-B6CB-34C524A8A622}" type="sibTrans" cxnId="{0EF66FA4-CCC9-40BE-8833-D3CBCBC8C097}">
      <dgm:prSet>
        <dgm:style>
          <a:lnRef idx="2">
            <a:schemeClr val="dk1"/>
          </a:lnRef>
          <a:fillRef idx="1">
            <a:schemeClr val="lt1"/>
          </a:fillRef>
          <a:effectRef idx="0">
            <a:schemeClr val="dk1"/>
          </a:effectRef>
          <a:fontRef idx="minor">
            <a:schemeClr val="dk1"/>
          </a:fontRef>
        </dgm:style>
      </dgm:prSet>
      <dgm:spPr/>
      <dgm:t>
        <a:bodyPr/>
        <a:lstStyle/>
        <a:p>
          <a:endParaRPr lang="en-US"/>
        </a:p>
      </dgm:t>
    </dgm:pt>
    <dgm:pt modelId="{19D4FB32-B2AE-48FE-91FF-9BEBA80E1C6D}">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a:latin typeface="+mj-lt"/>
            </a:rPr>
            <a:t>Pengembangan</a:t>
          </a:r>
        </a:p>
      </dgm:t>
    </dgm:pt>
    <dgm:pt modelId="{C7F45E31-1E8A-4BF6-ACE9-4AB8CD084C4E}" type="parTrans" cxnId="{25BFE639-8CBB-4C63-AC67-5C8F010D404F}">
      <dgm:prSet/>
      <dgm:spPr/>
      <dgm:t>
        <a:bodyPr/>
        <a:lstStyle/>
        <a:p>
          <a:endParaRPr lang="en-US"/>
        </a:p>
      </dgm:t>
    </dgm:pt>
    <dgm:pt modelId="{74F35AC7-6A0E-4ACA-B6A1-4A777CCA8575}" type="sibTrans" cxnId="{25BFE639-8CBB-4C63-AC67-5C8F010D404F}">
      <dgm:prSet>
        <dgm:style>
          <a:lnRef idx="2">
            <a:schemeClr val="dk1"/>
          </a:lnRef>
          <a:fillRef idx="1">
            <a:schemeClr val="lt1"/>
          </a:fillRef>
          <a:effectRef idx="0">
            <a:schemeClr val="dk1"/>
          </a:effectRef>
          <a:fontRef idx="minor">
            <a:schemeClr val="dk1"/>
          </a:fontRef>
        </dgm:style>
      </dgm:prSet>
      <dgm:spPr/>
      <dgm:t>
        <a:bodyPr/>
        <a:lstStyle/>
        <a:p>
          <a:endParaRPr lang="en-US"/>
        </a:p>
      </dgm:t>
    </dgm:pt>
    <dgm:pt modelId="{9EDD1462-FAE7-4285-BE40-B3F5013DFBE3}">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a:latin typeface="+mj-lt"/>
            </a:rPr>
            <a:t>Formalisasi</a:t>
          </a:r>
        </a:p>
      </dgm:t>
    </dgm:pt>
    <dgm:pt modelId="{AC511295-129D-4B8B-902E-1BA71E48F268}" type="parTrans" cxnId="{9AACCF3A-3E00-43B2-A920-5C3EEA582650}">
      <dgm:prSet/>
      <dgm:spPr/>
      <dgm:t>
        <a:bodyPr/>
        <a:lstStyle/>
        <a:p>
          <a:endParaRPr lang="en-US"/>
        </a:p>
      </dgm:t>
    </dgm:pt>
    <dgm:pt modelId="{D1978AAF-A8E8-4288-A211-4145BFBCD6A4}" type="sibTrans" cxnId="{9AACCF3A-3E00-43B2-A920-5C3EEA582650}">
      <dgm:prSet>
        <dgm:style>
          <a:lnRef idx="2">
            <a:schemeClr val="dk1"/>
          </a:lnRef>
          <a:fillRef idx="1">
            <a:schemeClr val="lt1"/>
          </a:fillRef>
          <a:effectRef idx="0">
            <a:schemeClr val="dk1"/>
          </a:effectRef>
          <a:fontRef idx="minor">
            <a:schemeClr val="dk1"/>
          </a:fontRef>
        </dgm:style>
      </dgm:prSet>
      <dgm:spPr/>
      <dgm:t>
        <a:bodyPr/>
        <a:lstStyle/>
        <a:p>
          <a:endParaRPr lang="en-US"/>
        </a:p>
      </dgm:t>
    </dgm:pt>
    <dgm:pt modelId="{1D1DFD88-2F51-41B5-9A10-B5DFA2979167}" type="pres">
      <dgm:prSet presAssocID="{37B2C5E1-70D2-440B-ACFC-4AA5F2E6D2D0}" presName="Name0" presStyleCnt="0">
        <dgm:presLayoutVars>
          <dgm:dir/>
          <dgm:resizeHandles val="exact"/>
        </dgm:presLayoutVars>
      </dgm:prSet>
      <dgm:spPr/>
      <dgm:t>
        <a:bodyPr/>
        <a:lstStyle/>
        <a:p>
          <a:endParaRPr lang="en-US"/>
        </a:p>
      </dgm:t>
    </dgm:pt>
    <dgm:pt modelId="{94FFA06C-8A46-46B2-8017-70B2EF57196E}" type="pres">
      <dgm:prSet presAssocID="{ACA41B01-B19F-471F-AA5E-FEB3DB71C31A}" presName="node" presStyleLbl="node1" presStyleIdx="0" presStyleCnt="3">
        <dgm:presLayoutVars>
          <dgm:bulletEnabled val="1"/>
        </dgm:presLayoutVars>
      </dgm:prSet>
      <dgm:spPr/>
      <dgm:t>
        <a:bodyPr/>
        <a:lstStyle/>
        <a:p>
          <a:endParaRPr lang="en-US"/>
        </a:p>
      </dgm:t>
    </dgm:pt>
    <dgm:pt modelId="{E5E8A88A-05DF-4B1E-AB64-C90B12C5686E}" type="pres">
      <dgm:prSet presAssocID="{EA78F82B-2A9E-4E88-B6CB-34C524A8A622}" presName="sibTrans" presStyleLbl="sibTrans2D1" presStyleIdx="0" presStyleCnt="3"/>
      <dgm:spPr/>
      <dgm:t>
        <a:bodyPr/>
        <a:lstStyle/>
        <a:p>
          <a:endParaRPr lang="en-US"/>
        </a:p>
      </dgm:t>
    </dgm:pt>
    <dgm:pt modelId="{F8FC642D-BAAE-4818-B185-9F42E13E70D6}" type="pres">
      <dgm:prSet presAssocID="{EA78F82B-2A9E-4E88-B6CB-34C524A8A622}" presName="connectorText" presStyleLbl="sibTrans2D1" presStyleIdx="0" presStyleCnt="3"/>
      <dgm:spPr/>
      <dgm:t>
        <a:bodyPr/>
        <a:lstStyle/>
        <a:p>
          <a:endParaRPr lang="en-US"/>
        </a:p>
      </dgm:t>
    </dgm:pt>
    <dgm:pt modelId="{A248C974-5FAE-4812-BD33-7F8EBB68D9EF}" type="pres">
      <dgm:prSet presAssocID="{19D4FB32-B2AE-48FE-91FF-9BEBA80E1C6D}" presName="node" presStyleLbl="node1" presStyleIdx="1" presStyleCnt="3">
        <dgm:presLayoutVars>
          <dgm:bulletEnabled val="1"/>
        </dgm:presLayoutVars>
      </dgm:prSet>
      <dgm:spPr/>
      <dgm:t>
        <a:bodyPr/>
        <a:lstStyle/>
        <a:p>
          <a:endParaRPr lang="en-US"/>
        </a:p>
      </dgm:t>
    </dgm:pt>
    <dgm:pt modelId="{694D9EBC-DDCB-4258-AAC4-BD8B5C2EFCA7}" type="pres">
      <dgm:prSet presAssocID="{74F35AC7-6A0E-4ACA-B6A1-4A777CCA8575}" presName="sibTrans" presStyleLbl="sibTrans2D1" presStyleIdx="1" presStyleCnt="3"/>
      <dgm:spPr/>
      <dgm:t>
        <a:bodyPr/>
        <a:lstStyle/>
        <a:p>
          <a:endParaRPr lang="en-US"/>
        </a:p>
      </dgm:t>
    </dgm:pt>
    <dgm:pt modelId="{55F2C31C-067C-4C23-A4F5-E4E93BC26D29}" type="pres">
      <dgm:prSet presAssocID="{74F35AC7-6A0E-4ACA-B6A1-4A777CCA8575}" presName="connectorText" presStyleLbl="sibTrans2D1" presStyleIdx="1" presStyleCnt="3"/>
      <dgm:spPr/>
      <dgm:t>
        <a:bodyPr/>
        <a:lstStyle/>
        <a:p>
          <a:endParaRPr lang="en-US"/>
        </a:p>
      </dgm:t>
    </dgm:pt>
    <dgm:pt modelId="{4B53A48B-AE0C-49FF-A6DF-A6BA647533BA}" type="pres">
      <dgm:prSet presAssocID="{9EDD1462-FAE7-4285-BE40-B3F5013DFBE3}" presName="node" presStyleLbl="node1" presStyleIdx="2" presStyleCnt="3">
        <dgm:presLayoutVars>
          <dgm:bulletEnabled val="1"/>
        </dgm:presLayoutVars>
      </dgm:prSet>
      <dgm:spPr/>
      <dgm:t>
        <a:bodyPr/>
        <a:lstStyle/>
        <a:p>
          <a:endParaRPr lang="en-US"/>
        </a:p>
      </dgm:t>
    </dgm:pt>
    <dgm:pt modelId="{4A4D906A-E2F6-468A-B5A4-B23FD4E6FBD1}" type="pres">
      <dgm:prSet presAssocID="{D1978AAF-A8E8-4288-A211-4145BFBCD6A4}" presName="sibTrans" presStyleLbl="sibTrans2D1" presStyleIdx="2" presStyleCnt="3"/>
      <dgm:spPr/>
      <dgm:t>
        <a:bodyPr/>
        <a:lstStyle/>
        <a:p>
          <a:endParaRPr lang="en-US"/>
        </a:p>
      </dgm:t>
    </dgm:pt>
    <dgm:pt modelId="{972BE25A-7055-4F07-A316-91A104ECA312}" type="pres">
      <dgm:prSet presAssocID="{D1978AAF-A8E8-4288-A211-4145BFBCD6A4}" presName="connectorText" presStyleLbl="sibTrans2D1" presStyleIdx="2" presStyleCnt="3"/>
      <dgm:spPr/>
      <dgm:t>
        <a:bodyPr/>
        <a:lstStyle/>
        <a:p>
          <a:endParaRPr lang="en-US"/>
        </a:p>
      </dgm:t>
    </dgm:pt>
  </dgm:ptLst>
  <dgm:cxnLst>
    <dgm:cxn modelId="{F527B108-0A45-4012-8860-8289A87EB914}" type="presOf" srcId="{74F35AC7-6A0E-4ACA-B6A1-4A777CCA8575}" destId="{55F2C31C-067C-4C23-A4F5-E4E93BC26D29}" srcOrd="1" destOrd="0" presId="urn:microsoft.com/office/officeart/2005/8/layout/cycle7"/>
    <dgm:cxn modelId="{9AACCF3A-3E00-43B2-A920-5C3EEA582650}" srcId="{37B2C5E1-70D2-440B-ACFC-4AA5F2E6D2D0}" destId="{9EDD1462-FAE7-4285-BE40-B3F5013DFBE3}" srcOrd="2" destOrd="0" parTransId="{AC511295-129D-4B8B-902E-1BA71E48F268}" sibTransId="{D1978AAF-A8E8-4288-A211-4145BFBCD6A4}"/>
    <dgm:cxn modelId="{2B953CAD-6D87-4582-AFE0-DC347C703B29}" type="presOf" srcId="{19D4FB32-B2AE-48FE-91FF-9BEBA80E1C6D}" destId="{A248C974-5FAE-4812-BD33-7F8EBB68D9EF}" srcOrd="0" destOrd="0" presId="urn:microsoft.com/office/officeart/2005/8/layout/cycle7"/>
    <dgm:cxn modelId="{4C790998-623B-43AB-AD27-574A881B0F96}" type="presOf" srcId="{EA78F82B-2A9E-4E88-B6CB-34C524A8A622}" destId="{E5E8A88A-05DF-4B1E-AB64-C90B12C5686E}" srcOrd="0" destOrd="0" presId="urn:microsoft.com/office/officeart/2005/8/layout/cycle7"/>
    <dgm:cxn modelId="{CCFB1884-64F8-4311-BEDA-0EAE0982476B}" type="presOf" srcId="{D1978AAF-A8E8-4288-A211-4145BFBCD6A4}" destId="{972BE25A-7055-4F07-A316-91A104ECA312}" srcOrd="1" destOrd="0" presId="urn:microsoft.com/office/officeart/2005/8/layout/cycle7"/>
    <dgm:cxn modelId="{E5A769E5-B7DC-4756-A00A-77B44C6C170E}" type="presOf" srcId="{9EDD1462-FAE7-4285-BE40-B3F5013DFBE3}" destId="{4B53A48B-AE0C-49FF-A6DF-A6BA647533BA}" srcOrd="0" destOrd="0" presId="urn:microsoft.com/office/officeart/2005/8/layout/cycle7"/>
    <dgm:cxn modelId="{02F2B549-CBE6-4296-B12A-0777FCDE3B66}" type="presOf" srcId="{74F35AC7-6A0E-4ACA-B6A1-4A777CCA8575}" destId="{694D9EBC-DDCB-4258-AAC4-BD8B5C2EFCA7}" srcOrd="0" destOrd="0" presId="urn:microsoft.com/office/officeart/2005/8/layout/cycle7"/>
    <dgm:cxn modelId="{125CA803-2C14-49ED-BB28-EB06D3C91516}" type="presOf" srcId="{D1978AAF-A8E8-4288-A211-4145BFBCD6A4}" destId="{4A4D906A-E2F6-468A-B5A4-B23FD4E6FBD1}" srcOrd="0" destOrd="0" presId="urn:microsoft.com/office/officeart/2005/8/layout/cycle7"/>
    <dgm:cxn modelId="{25BFE639-8CBB-4C63-AC67-5C8F010D404F}" srcId="{37B2C5E1-70D2-440B-ACFC-4AA5F2E6D2D0}" destId="{19D4FB32-B2AE-48FE-91FF-9BEBA80E1C6D}" srcOrd="1" destOrd="0" parTransId="{C7F45E31-1E8A-4BF6-ACE9-4AB8CD084C4E}" sibTransId="{74F35AC7-6A0E-4ACA-B6A1-4A777CCA8575}"/>
    <dgm:cxn modelId="{83577E4B-3F39-417C-B5B1-489DD98AEA99}" type="presOf" srcId="{37B2C5E1-70D2-440B-ACFC-4AA5F2E6D2D0}" destId="{1D1DFD88-2F51-41B5-9A10-B5DFA2979167}" srcOrd="0" destOrd="0" presId="urn:microsoft.com/office/officeart/2005/8/layout/cycle7"/>
    <dgm:cxn modelId="{B54B9E53-9555-44AD-844A-42C5C8E93128}" type="presOf" srcId="{EA78F82B-2A9E-4E88-B6CB-34C524A8A622}" destId="{F8FC642D-BAAE-4818-B185-9F42E13E70D6}" srcOrd="1" destOrd="0" presId="urn:microsoft.com/office/officeart/2005/8/layout/cycle7"/>
    <dgm:cxn modelId="{0EF66FA4-CCC9-40BE-8833-D3CBCBC8C097}" srcId="{37B2C5E1-70D2-440B-ACFC-4AA5F2E6D2D0}" destId="{ACA41B01-B19F-471F-AA5E-FEB3DB71C31A}" srcOrd="0" destOrd="0" parTransId="{129407E2-808E-49D8-B3F6-4BAFBB455638}" sibTransId="{EA78F82B-2A9E-4E88-B6CB-34C524A8A622}"/>
    <dgm:cxn modelId="{2878476C-2824-45A0-BDC0-5E5BCC089DFA}" type="presOf" srcId="{ACA41B01-B19F-471F-AA5E-FEB3DB71C31A}" destId="{94FFA06C-8A46-46B2-8017-70B2EF57196E}" srcOrd="0" destOrd="0" presId="urn:microsoft.com/office/officeart/2005/8/layout/cycle7"/>
    <dgm:cxn modelId="{77B1675B-7572-444B-B8BA-DD323C928F2A}" type="presParOf" srcId="{1D1DFD88-2F51-41B5-9A10-B5DFA2979167}" destId="{94FFA06C-8A46-46B2-8017-70B2EF57196E}" srcOrd="0" destOrd="0" presId="urn:microsoft.com/office/officeart/2005/8/layout/cycle7"/>
    <dgm:cxn modelId="{0FC48DE7-806E-4A75-BC1C-B2C1ADE77E36}" type="presParOf" srcId="{1D1DFD88-2F51-41B5-9A10-B5DFA2979167}" destId="{E5E8A88A-05DF-4B1E-AB64-C90B12C5686E}" srcOrd="1" destOrd="0" presId="urn:microsoft.com/office/officeart/2005/8/layout/cycle7"/>
    <dgm:cxn modelId="{EBD83B74-768C-48A8-8EA9-AA4A7DF0CF45}" type="presParOf" srcId="{E5E8A88A-05DF-4B1E-AB64-C90B12C5686E}" destId="{F8FC642D-BAAE-4818-B185-9F42E13E70D6}" srcOrd="0" destOrd="0" presId="urn:microsoft.com/office/officeart/2005/8/layout/cycle7"/>
    <dgm:cxn modelId="{3018A884-2DF4-4AB7-921A-4C136C70B177}" type="presParOf" srcId="{1D1DFD88-2F51-41B5-9A10-B5DFA2979167}" destId="{A248C974-5FAE-4812-BD33-7F8EBB68D9EF}" srcOrd="2" destOrd="0" presId="urn:microsoft.com/office/officeart/2005/8/layout/cycle7"/>
    <dgm:cxn modelId="{A88EA405-EF6F-4255-9A4C-25C105EBD57E}" type="presParOf" srcId="{1D1DFD88-2F51-41B5-9A10-B5DFA2979167}" destId="{694D9EBC-DDCB-4258-AAC4-BD8B5C2EFCA7}" srcOrd="3" destOrd="0" presId="urn:microsoft.com/office/officeart/2005/8/layout/cycle7"/>
    <dgm:cxn modelId="{A95D6301-963B-40A9-AB85-01125D2D158C}" type="presParOf" srcId="{694D9EBC-DDCB-4258-AAC4-BD8B5C2EFCA7}" destId="{55F2C31C-067C-4C23-A4F5-E4E93BC26D29}" srcOrd="0" destOrd="0" presId="urn:microsoft.com/office/officeart/2005/8/layout/cycle7"/>
    <dgm:cxn modelId="{0D7E2ACD-13D4-43C3-BEFB-6D2C98AB1D69}" type="presParOf" srcId="{1D1DFD88-2F51-41B5-9A10-B5DFA2979167}" destId="{4B53A48B-AE0C-49FF-A6DF-A6BA647533BA}" srcOrd="4" destOrd="0" presId="urn:microsoft.com/office/officeart/2005/8/layout/cycle7"/>
    <dgm:cxn modelId="{18354F0F-E586-4907-BD3D-9C5C17863766}" type="presParOf" srcId="{1D1DFD88-2F51-41B5-9A10-B5DFA2979167}" destId="{4A4D906A-E2F6-468A-B5A4-B23FD4E6FBD1}" srcOrd="5" destOrd="0" presId="urn:microsoft.com/office/officeart/2005/8/layout/cycle7"/>
    <dgm:cxn modelId="{A5F3EE36-C621-4FD2-AE68-92C166EC8293}" type="presParOf" srcId="{4A4D906A-E2F6-468A-B5A4-B23FD4E6FBD1}" destId="{972BE25A-7055-4F07-A316-91A104ECA312}" srcOrd="0" destOrd="0" presId="urn:microsoft.com/office/officeart/2005/8/layout/cycle7"/>
  </dgm:cxnLst>
  <dgm:bg/>
  <dgm:whole/>
  <dgm:extLst>
    <a:ext uri="http://schemas.microsoft.com/office/drawing/2008/diagram">
      <dsp:dataModelExt xmlns:dsp="http://schemas.microsoft.com/office/drawing/2008/diagram" relId="rId1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079981-7495-4833-9D97-9C37156A4C3E}">
      <dsp:nvSpPr>
        <dsp:cNvPr id="0" name=""/>
        <dsp:cNvSpPr/>
      </dsp:nvSpPr>
      <dsp:spPr>
        <a:xfrm>
          <a:off x="2038167" y="1056"/>
          <a:ext cx="964929" cy="627204"/>
        </a:xfrm>
        <a:prstGeom prst="round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1. Design</a:t>
          </a:r>
        </a:p>
      </dsp:txBody>
      <dsp:txXfrm>
        <a:off x="2068785" y="31674"/>
        <a:ext cx="903693" cy="565968"/>
      </dsp:txXfrm>
    </dsp:sp>
    <dsp:sp modelId="{221D31D2-2183-4A06-A440-140C7FC9A96F}">
      <dsp:nvSpPr>
        <dsp:cNvPr id="0" name=""/>
        <dsp:cNvSpPr/>
      </dsp:nvSpPr>
      <dsp:spPr>
        <a:xfrm>
          <a:off x="1266043" y="314658"/>
          <a:ext cx="2509178" cy="2509178"/>
        </a:xfrm>
        <a:custGeom>
          <a:avLst/>
          <a:gdLst/>
          <a:ahLst/>
          <a:cxnLst/>
          <a:rect l="0" t="0" r="0" b="0"/>
          <a:pathLst>
            <a:path>
              <a:moveTo>
                <a:pt x="1866688" y="159450"/>
              </a:moveTo>
              <a:arcTo wR="1254589" hR="1254589" stAng="17952114" swAng="1213636"/>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A40BEDBE-4FD8-45B8-83B0-E1DCE662A8E1}">
      <dsp:nvSpPr>
        <dsp:cNvPr id="0" name=""/>
        <dsp:cNvSpPr/>
      </dsp:nvSpPr>
      <dsp:spPr>
        <a:xfrm>
          <a:off x="3231352" y="867956"/>
          <a:ext cx="964929" cy="627204"/>
        </a:xfrm>
        <a:prstGeom prst="round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2. Modelling</a:t>
          </a:r>
        </a:p>
      </dsp:txBody>
      <dsp:txXfrm>
        <a:off x="3261970" y="898574"/>
        <a:ext cx="903693" cy="565968"/>
      </dsp:txXfrm>
    </dsp:sp>
    <dsp:sp modelId="{92EE6B0E-BF4E-414A-85D7-3E4BDFB068A3}">
      <dsp:nvSpPr>
        <dsp:cNvPr id="0" name=""/>
        <dsp:cNvSpPr/>
      </dsp:nvSpPr>
      <dsp:spPr>
        <a:xfrm>
          <a:off x="1266043" y="314658"/>
          <a:ext cx="2509178" cy="2509178"/>
        </a:xfrm>
        <a:custGeom>
          <a:avLst/>
          <a:gdLst/>
          <a:ahLst/>
          <a:cxnLst/>
          <a:rect l="0" t="0" r="0" b="0"/>
          <a:pathLst>
            <a:path>
              <a:moveTo>
                <a:pt x="2506186" y="1341184"/>
              </a:moveTo>
              <a:arcTo wR="1254589" hR="1254589" stAng="21837472" swAng="1361349"/>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D9240A25-6771-4417-B895-C5C5B753DE44}">
      <dsp:nvSpPr>
        <dsp:cNvPr id="0" name=""/>
        <dsp:cNvSpPr/>
      </dsp:nvSpPr>
      <dsp:spPr>
        <a:xfrm>
          <a:off x="2775596" y="2270629"/>
          <a:ext cx="964929" cy="627204"/>
        </a:xfrm>
        <a:prstGeom prst="round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3. Execution</a:t>
          </a:r>
        </a:p>
      </dsp:txBody>
      <dsp:txXfrm>
        <a:off x="2806214" y="2301247"/>
        <a:ext cx="903693" cy="565968"/>
      </dsp:txXfrm>
    </dsp:sp>
    <dsp:sp modelId="{0BC68513-B501-4574-97FA-1333FE511451}">
      <dsp:nvSpPr>
        <dsp:cNvPr id="0" name=""/>
        <dsp:cNvSpPr/>
      </dsp:nvSpPr>
      <dsp:spPr>
        <a:xfrm>
          <a:off x="1266043" y="314658"/>
          <a:ext cx="2509178" cy="2509178"/>
        </a:xfrm>
        <a:custGeom>
          <a:avLst/>
          <a:gdLst/>
          <a:ahLst/>
          <a:cxnLst/>
          <a:rect l="0" t="0" r="0" b="0"/>
          <a:pathLst>
            <a:path>
              <a:moveTo>
                <a:pt x="1408963" y="2499644"/>
              </a:moveTo>
              <a:arcTo wR="1254589" hR="1254589" stAng="4975917" swAng="848166"/>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6982757C-7CE4-43F2-BABD-93A58B0AE18A}">
      <dsp:nvSpPr>
        <dsp:cNvPr id="0" name=""/>
        <dsp:cNvSpPr/>
      </dsp:nvSpPr>
      <dsp:spPr>
        <a:xfrm>
          <a:off x="1300738" y="2270629"/>
          <a:ext cx="964929" cy="627204"/>
        </a:xfrm>
        <a:prstGeom prst="round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4. Monitoring</a:t>
          </a:r>
        </a:p>
      </dsp:txBody>
      <dsp:txXfrm>
        <a:off x="1331356" y="2301247"/>
        <a:ext cx="903693" cy="565968"/>
      </dsp:txXfrm>
    </dsp:sp>
    <dsp:sp modelId="{68501AF2-0B1D-4582-8ECC-0585A4D4B7EC}">
      <dsp:nvSpPr>
        <dsp:cNvPr id="0" name=""/>
        <dsp:cNvSpPr/>
      </dsp:nvSpPr>
      <dsp:spPr>
        <a:xfrm>
          <a:off x="1266043" y="314658"/>
          <a:ext cx="2509178" cy="2509178"/>
        </a:xfrm>
        <a:custGeom>
          <a:avLst/>
          <a:gdLst/>
          <a:ahLst/>
          <a:cxnLst/>
          <a:rect l="0" t="0" r="0" b="0"/>
          <a:pathLst>
            <a:path>
              <a:moveTo>
                <a:pt x="133254" y="1817263"/>
              </a:moveTo>
              <a:arcTo wR="1254589" hR="1254589" stAng="9201179" swAng="1361349"/>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B182CA7D-0FED-4828-80F5-B87743E839B5}">
      <dsp:nvSpPr>
        <dsp:cNvPr id="0" name=""/>
        <dsp:cNvSpPr/>
      </dsp:nvSpPr>
      <dsp:spPr>
        <a:xfrm>
          <a:off x="844982" y="867956"/>
          <a:ext cx="964929" cy="627204"/>
        </a:xfrm>
        <a:prstGeom prst="round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5. Optimization</a:t>
          </a:r>
        </a:p>
      </dsp:txBody>
      <dsp:txXfrm>
        <a:off x="875600" y="898574"/>
        <a:ext cx="903693" cy="565968"/>
      </dsp:txXfrm>
    </dsp:sp>
    <dsp:sp modelId="{8EB630B4-09C8-46C4-A798-0B5C0CCECEF8}">
      <dsp:nvSpPr>
        <dsp:cNvPr id="0" name=""/>
        <dsp:cNvSpPr/>
      </dsp:nvSpPr>
      <dsp:spPr>
        <a:xfrm>
          <a:off x="1266043" y="314658"/>
          <a:ext cx="2509178" cy="2509178"/>
        </a:xfrm>
        <a:custGeom>
          <a:avLst/>
          <a:gdLst/>
          <a:ahLst/>
          <a:cxnLst/>
          <a:rect l="0" t="0" r="0" b="0"/>
          <a:pathLst>
            <a:path>
              <a:moveTo>
                <a:pt x="301600" y="438619"/>
              </a:moveTo>
              <a:arcTo wR="1254589" hR="1254589" stAng="13234250" swAng="1213636"/>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4FFA06C-8A46-46B2-8017-70B2EF57196E}">
      <dsp:nvSpPr>
        <dsp:cNvPr id="0" name=""/>
        <dsp:cNvSpPr/>
      </dsp:nvSpPr>
      <dsp:spPr>
        <a:xfrm>
          <a:off x="2000299" y="884"/>
          <a:ext cx="1116968" cy="558484"/>
        </a:xfrm>
        <a:prstGeom prst="roundRect">
          <a:avLst>
            <a:gd name="adj" fmla="val 10000"/>
          </a:avLst>
        </a:prstGeom>
        <a:solidFill>
          <a:schemeClr val="lt1"/>
        </a:solidFill>
        <a:ln w="25400" cap="flat" cmpd="sng" algn="ctr">
          <a:solidFill>
            <a:schemeClr val="dk1"/>
          </a:solidFill>
          <a:prstDash val="solid"/>
        </a:ln>
        <a:effectLst/>
        <a:scene3d>
          <a:camera prst="orthographicFront"/>
          <a:lightRig rig="flat" dir="t"/>
        </a:scene3d>
        <a:sp3d/>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Konseptualisasi</a:t>
          </a:r>
        </a:p>
      </dsp:txBody>
      <dsp:txXfrm>
        <a:off x="2016656" y="17241"/>
        <a:ext cx="1084254" cy="525770"/>
      </dsp:txXfrm>
    </dsp:sp>
    <dsp:sp modelId="{E5E8A88A-05DF-4B1E-AB64-C90B12C5686E}">
      <dsp:nvSpPr>
        <dsp:cNvPr id="0" name=""/>
        <dsp:cNvSpPr/>
      </dsp:nvSpPr>
      <dsp:spPr>
        <a:xfrm rot="3600000">
          <a:off x="2728623" y="981871"/>
          <a:ext cx="583480" cy="195469"/>
        </a:xfrm>
        <a:prstGeom prst="leftRightArrow">
          <a:avLst>
            <a:gd name="adj1" fmla="val 60000"/>
            <a:gd name="adj2" fmla="val 50000"/>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2787264" y="1020965"/>
        <a:ext cx="466198" cy="117281"/>
      </dsp:txXfrm>
    </dsp:sp>
    <dsp:sp modelId="{A248C974-5FAE-4812-BD33-7F8EBB68D9EF}">
      <dsp:nvSpPr>
        <dsp:cNvPr id="0" name=""/>
        <dsp:cNvSpPr/>
      </dsp:nvSpPr>
      <dsp:spPr>
        <a:xfrm>
          <a:off x="2923459" y="1599844"/>
          <a:ext cx="1116968" cy="558484"/>
        </a:xfrm>
        <a:prstGeom prst="roundRect">
          <a:avLst>
            <a:gd name="adj" fmla="val 10000"/>
          </a:avLst>
        </a:prstGeom>
        <a:solidFill>
          <a:schemeClr val="lt1"/>
        </a:solidFill>
        <a:ln w="25400" cap="flat" cmpd="sng" algn="ctr">
          <a:solidFill>
            <a:schemeClr val="dk1"/>
          </a:solidFill>
          <a:prstDash val="solid"/>
        </a:ln>
        <a:effectLst/>
        <a:scene3d>
          <a:camera prst="orthographicFront"/>
          <a:lightRig rig="flat" dir="t"/>
        </a:scene3d>
        <a:sp3d/>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Pengembangan</a:t>
          </a:r>
        </a:p>
      </dsp:txBody>
      <dsp:txXfrm>
        <a:off x="2939816" y="1616201"/>
        <a:ext cx="1084254" cy="525770"/>
      </dsp:txXfrm>
    </dsp:sp>
    <dsp:sp modelId="{694D9EBC-DDCB-4258-AAC4-BD8B5C2EFCA7}">
      <dsp:nvSpPr>
        <dsp:cNvPr id="0" name=""/>
        <dsp:cNvSpPr/>
      </dsp:nvSpPr>
      <dsp:spPr>
        <a:xfrm rot="10800000">
          <a:off x="2267043" y="1781351"/>
          <a:ext cx="583480" cy="195469"/>
        </a:xfrm>
        <a:prstGeom prst="leftRightArrow">
          <a:avLst>
            <a:gd name="adj1" fmla="val 60000"/>
            <a:gd name="adj2" fmla="val 50000"/>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rot="10800000">
        <a:off x="2325684" y="1820445"/>
        <a:ext cx="466198" cy="117281"/>
      </dsp:txXfrm>
    </dsp:sp>
    <dsp:sp modelId="{4B53A48B-AE0C-49FF-A6DF-A6BA647533BA}">
      <dsp:nvSpPr>
        <dsp:cNvPr id="0" name=""/>
        <dsp:cNvSpPr/>
      </dsp:nvSpPr>
      <dsp:spPr>
        <a:xfrm>
          <a:off x="1077138" y="1599844"/>
          <a:ext cx="1116968" cy="558484"/>
        </a:xfrm>
        <a:prstGeom prst="roundRect">
          <a:avLst>
            <a:gd name="adj" fmla="val 10000"/>
          </a:avLst>
        </a:prstGeom>
        <a:solidFill>
          <a:schemeClr val="lt1"/>
        </a:solidFill>
        <a:ln w="25400" cap="flat" cmpd="sng" algn="ctr">
          <a:solidFill>
            <a:schemeClr val="dk1"/>
          </a:solidFill>
          <a:prstDash val="solid"/>
        </a:ln>
        <a:effectLst/>
        <a:scene3d>
          <a:camera prst="orthographicFront"/>
          <a:lightRig rig="flat" dir="t"/>
        </a:scene3d>
        <a:sp3d/>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Formalisasi</a:t>
          </a:r>
        </a:p>
      </dsp:txBody>
      <dsp:txXfrm>
        <a:off x="1093495" y="1616201"/>
        <a:ext cx="1084254" cy="525770"/>
      </dsp:txXfrm>
    </dsp:sp>
    <dsp:sp modelId="{4A4D906A-E2F6-468A-B5A4-B23FD4E6FBD1}">
      <dsp:nvSpPr>
        <dsp:cNvPr id="0" name=""/>
        <dsp:cNvSpPr/>
      </dsp:nvSpPr>
      <dsp:spPr>
        <a:xfrm rot="18000000">
          <a:off x="1805462" y="981871"/>
          <a:ext cx="583480" cy="195469"/>
        </a:xfrm>
        <a:prstGeom prst="leftRightArrow">
          <a:avLst>
            <a:gd name="adj1" fmla="val 60000"/>
            <a:gd name="adj2" fmla="val 50000"/>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1864103" y="1020965"/>
        <a:ext cx="466198" cy="117281"/>
      </dsp:txXfrm>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D2475FB5-903B-4ECB-9382-D8F3F42FE7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974</TotalTime>
  <Pages>47</Pages>
  <Words>118018</Words>
  <Characters>672703</Characters>
  <Application>Microsoft Office Word</Application>
  <DocSecurity>0</DocSecurity>
  <Lines>5605</Lines>
  <Paragraphs>1578</Paragraphs>
  <ScaleCrop>false</ScaleCrop>
  <HeadingPairs>
    <vt:vector size="2" baseType="variant">
      <vt:variant>
        <vt:lpstr>Title</vt:lpstr>
      </vt:variant>
      <vt:variant>
        <vt:i4>1</vt:i4>
      </vt:variant>
    </vt:vector>
  </HeadingPairs>
  <TitlesOfParts>
    <vt:vector size="1" baseType="lpstr">
      <vt:lpstr/>
    </vt:vector>
  </TitlesOfParts>
  <Company>UB</Company>
  <LinksUpToDate>false</LinksUpToDate>
  <CharactersWithSpaces>789143</CharactersWithSpaces>
  <SharedDoc>false</SharedDoc>
  <HLinks>
    <vt:vector size="528" baseType="variant">
      <vt:variant>
        <vt:i4>5701656</vt:i4>
      </vt:variant>
      <vt:variant>
        <vt:i4>321</vt:i4>
      </vt:variant>
      <vt:variant>
        <vt:i4>0</vt:i4>
      </vt:variant>
      <vt:variant>
        <vt:i4>5</vt:i4>
      </vt:variant>
      <vt:variant>
        <vt:lpwstr>http://bpmi.org/</vt:lpwstr>
      </vt:variant>
      <vt:variant>
        <vt:lpwstr/>
      </vt:variant>
      <vt:variant>
        <vt:i4>5177456</vt:i4>
      </vt:variant>
      <vt:variant>
        <vt:i4>276</vt:i4>
      </vt:variant>
      <vt:variant>
        <vt:i4>0</vt:i4>
      </vt:variant>
      <vt:variant>
        <vt:i4>5</vt:i4>
      </vt:variant>
      <vt:variant>
        <vt:lpwstr>https://en.wikipedia.org/wiki/IBM</vt:lpwstr>
      </vt:variant>
      <vt:variant>
        <vt:lpwstr/>
      </vt:variant>
      <vt:variant>
        <vt:i4>1048633</vt:i4>
      </vt:variant>
      <vt:variant>
        <vt:i4>273</vt:i4>
      </vt:variant>
      <vt:variant>
        <vt:i4>0</vt:i4>
      </vt:variant>
      <vt:variant>
        <vt:i4>5</vt:i4>
      </vt:variant>
      <vt:variant>
        <vt:lpwstr>https://en.wikipedia.org/wiki/Rational_System_Architect</vt:lpwstr>
      </vt:variant>
      <vt:variant>
        <vt:lpwstr/>
      </vt:variant>
      <vt:variant>
        <vt:i4>5177456</vt:i4>
      </vt:variant>
      <vt:variant>
        <vt:i4>270</vt:i4>
      </vt:variant>
      <vt:variant>
        <vt:i4>0</vt:i4>
      </vt:variant>
      <vt:variant>
        <vt:i4>5</vt:i4>
      </vt:variant>
      <vt:variant>
        <vt:lpwstr>https://en.wikipedia.org/wiki/IBM</vt:lpwstr>
      </vt:variant>
      <vt:variant>
        <vt:lpwstr/>
      </vt:variant>
      <vt:variant>
        <vt:i4>5111819</vt:i4>
      </vt:variant>
      <vt:variant>
        <vt:i4>267</vt:i4>
      </vt:variant>
      <vt:variant>
        <vt:i4>0</vt:i4>
      </vt:variant>
      <vt:variant>
        <vt:i4>5</vt:i4>
      </vt:variant>
      <vt:variant>
        <vt:lpwstr>https://en.wikipedia.org/wiki/IBM_BlueWorks_Live</vt:lpwstr>
      </vt:variant>
      <vt:variant>
        <vt:lpwstr/>
      </vt:variant>
      <vt:variant>
        <vt:i4>3539031</vt:i4>
      </vt:variant>
      <vt:variant>
        <vt:i4>264</vt:i4>
      </vt:variant>
      <vt:variant>
        <vt:i4>0</vt:i4>
      </vt:variant>
      <vt:variant>
        <vt:i4>5</vt:i4>
      </vt:variant>
      <vt:variant>
        <vt:lpwstr>https://en.wikipedia.org/wiki/Comparison_of_Business_Process_Modeling_Notation_tools</vt:lpwstr>
      </vt:variant>
      <vt:variant>
        <vt:lpwstr>cite_note-activiti-licensing-3</vt:lpwstr>
      </vt:variant>
      <vt:variant>
        <vt:i4>6225980</vt:i4>
      </vt:variant>
      <vt:variant>
        <vt:i4>261</vt:i4>
      </vt:variant>
      <vt:variant>
        <vt:i4>0</vt:i4>
      </vt:variant>
      <vt:variant>
        <vt:i4>5</vt:i4>
      </vt:variant>
      <vt:variant>
        <vt:lpwstr>https://en.wikipedia.org/wiki/Apache_License</vt:lpwstr>
      </vt:variant>
      <vt:variant>
        <vt:lpwstr/>
      </vt:variant>
      <vt:variant>
        <vt:i4>8126531</vt:i4>
      </vt:variant>
      <vt:variant>
        <vt:i4>258</vt:i4>
      </vt:variant>
      <vt:variant>
        <vt:i4>0</vt:i4>
      </vt:variant>
      <vt:variant>
        <vt:i4>5</vt:i4>
      </vt:variant>
      <vt:variant>
        <vt:lpwstr>https://en.wikipedia.org/wiki/Business_process_modeling</vt:lpwstr>
      </vt:variant>
      <vt:variant>
        <vt:lpwstr>Programming_language_tools_for_BPM</vt:lpwstr>
      </vt:variant>
      <vt:variant>
        <vt:i4>5046273</vt:i4>
      </vt:variant>
      <vt:variant>
        <vt:i4>255</vt:i4>
      </vt:variant>
      <vt:variant>
        <vt:i4>0</vt:i4>
      </vt:variant>
      <vt:variant>
        <vt:i4>5</vt:i4>
      </vt:variant>
      <vt:variant>
        <vt:lpwstr>https://en.wikipedia.org/wiki/Business_process_modeling</vt:lpwstr>
      </vt:variant>
      <vt:variant>
        <vt:lpwstr>Modeling_and_simulation</vt:lpwstr>
      </vt:variant>
      <vt:variant>
        <vt:i4>5046273</vt:i4>
      </vt:variant>
      <vt:variant>
        <vt:i4>252</vt:i4>
      </vt:variant>
      <vt:variant>
        <vt:i4>0</vt:i4>
      </vt:variant>
      <vt:variant>
        <vt:i4>5</vt:i4>
      </vt:variant>
      <vt:variant>
        <vt:lpwstr>https://en.wikipedia.org/wiki/Business_process_modeling</vt:lpwstr>
      </vt:variant>
      <vt:variant>
        <vt:lpwstr>Modeling_and_simulation</vt:lpwstr>
      </vt:variant>
      <vt:variant>
        <vt:i4>1769486</vt:i4>
      </vt:variant>
      <vt:variant>
        <vt:i4>249</vt:i4>
      </vt:variant>
      <vt:variant>
        <vt:i4>0</vt:i4>
      </vt:variant>
      <vt:variant>
        <vt:i4>5</vt:i4>
      </vt:variant>
      <vt:variant>
        <vt:lpwstr>https://en.wikipedia.org/wiki/Cross-platform</vt:lpwstr>
      </vt:variant>
      <vt:variant>
        <vt:lpwstr/>
      </vt:variant>
      <vt:variant>
        <vt:i4>1572883</vt:i4>
      </vt:variant>
      <vt:variant>
        <vt:i4>246</vt:i4>
      </vt:variant>
      <vt:variant>
        <vt:i4>0</vt:i4>
      </vt:variant>
      <vt:variant>
        <vt:i4>5</vt:i4>
      </vt:variant>
      <vt:variant>
        <vt:lpwstr>https://en.wikipedia.org/wiki/Alfresco_(software)</vt:lpwstr>
      </vt:variant>
      <vt:variant>
        <vt:lpwstr/>
      </vt:variant>
      <vt:variant>
        <vt:i4>1048581</vt:i4>
      </vt:variant>
      <vt:variant>
        <vt:i4>243</vt:i4>
      </vt:variant>
      <vt:variant>
        <vt:i4>0</vt:i4>
      </vt:variant>
      <vt:variant>
        <vt:i4>5</vt:i4>
      </vt:variant>
      <vt:variant>
        <vt:lpwstr>https://en.wikipedia.org/wiki/Activiti_(software)</vt:lpwstr>
      </vt:variant>
      <vt:variant>
        <vt:lpwstr/>
      </vt:variant>
      <vt:variant>
        <vt:i4>1769486</vt:i4>
      </vt:variant>
      <vt:variant>
        <vt:i4>240</vt:i4>
      </vt:variant>
      <vt:variant>
        <vt:i4>0</vt:i4>
      </vt:variant>
      <vt:variant>
        <vt:i4>5</vt:i4>
      </vt:variant>
      <vt:variant>
        <vt:lpwstr>https://en.wikipedia.org/wiki/Cross-platform</vt:lpwstr>
      </vt:variant>
      <vt:variant>
        <vt:lpwstr/>
      </vt:variant>
      <vt:variant>
        <vt:i4>8126531</vt:i4>
      </vt:variant>
      <vt:variant>
        <vt:i4>237</vt:i4>
      </vt:variant>
      <vt:variant>
        <vt:i4>0</vt:i4>
      </vt:variant>
      <vt:variant>
        <vt:i4>5</vt:i4>
      </vt:variant>
      <vt:variant>
        <vt:lpwstr>https://en.wikipedia.org/wiki/Business_process_modeling</vt:lpwstr>
      </vt:variant>
      <vt:variant>
        <vt:lpwstr>Programming_language_tools_for_BPM</vt:lpwstr>
      </vt:variant>
      <vt:variant>
        <vt:i4>5046273</vt:i4>
      </vt:variant>
      <vt:variant>
        <vt:i4>234</vt:i4>
      </vt:variant>
      <vt:variant>
        <vt:i4>0</vt:i4>
      </vt:variant>
      <vt:variant>
        <vt:i4>5</vt:i4>
      </vt:variant>
      <vt:variant>
        <vt:lpwstr>https://en.wikipedia.org/wiki/Business_process_modeling</vt:lpwstr>
      </vt:variant>
      <vt:variant>
        <vt:lpwstr>Modeling_and_simulation</vt:lpwstr>
      </vt:variant>
      <vt:variant>
        <vt:i4>5046273</vt:i4>
      </vt:variant>
      <vt:variant>
        <vt:i4>231</vt:i4>
      </vt:variant>
      <vt:variant>
        <vt:i4>0</vt:i4>
      </vt:variant>
      <vt:variant>
        <vt:i4>5</vt:i4>
      </vt:variant>
      <vt:variant>
        <vt:lpwstr>https://en.wikipedia.org/wiki/Business_process_modeling</vt:lpwstr>
      </vt:variant>
      <vt:variant>
        <vt:lpwstr>Modeling_and_simulation</vt:lpwstr>
      </vt:variant>
      <vt:variant>
        <vt:i4>1769486</vt:i4>
      </vt:variant>
      <vt:variant>
        <vt:i4>228</vt:i4>
      </vt:variant>
      <vt:variant>
        <vt:i4>0</vt:i4>
      </vt:variant>
      <vt:variant>
        <vt:i4>5</vt:i4>
      </vt:variant>
      <vt:variant>
        <vt:lpwstr>https://en.wikipedia.org/wiki/Cross-platform</vt:lpwstr>
      </vt:variant>
      <vt:variant>
        <vt:lpwstr/>
      </vt:variant>
      <vt:variant>
        <vt:i4>7340083</vt:i4>
      </vt:variant>
      <vt:variant>
        <vt:i4>225</vt:i4>
      </vt:variant>
      <vt:variant>
        <vt:i4>0</vt:i4>
      </vt:variant>
      <vt:variant>
        <vt:i4>5</vt:i4>
      </vt:variant>
      <vt:variant>
        <vt:lpwstr>https://en.wikipedia.org/w/index.php?title=EdrawSoft&amp;action=edit&amp;redlink=1</vt:lpwstr>
      </vt:variant>
      <vt:variant>
        <vt:lpwstr/>
      </vt:variant>
      <vt:variant>
        <vt:i4>1441793</vt:i4>
      </vt:variant>
      <vt:variant>
        <vt:i4>222</vt:i4>
      </vt:variant>
      <vt:variant>
        <vt:i4>0</vt:i4>
      </vt:variant>
      <vt:variant>
        <vt:i4>5</vt:i4>
      </vt:variant>
      <vt:variant>
        <vt:lpwstr>https://en.wikipedia.org/wiki/Edraw_Max</vt:lpwstr>
      </vt:variant>
      <vt:variant>
        <vt:lpwstr/>
      </vt:variant>
      <vt:variant>
        <vt:i4>6225980</vt:i4>
      </vt:variant>
      <vt:variant>
        <vt:i4>219</vt:i4>
      </vt:variant>
      <vt:variant>
        <vt:i4>0</vt:i4>
      </vt:variant>
      <vt:variant>
        <vt:i4>5</vt:i4>
      </vt:variant>
      <vt:variant>
        <vt:lpwstr>https://en.wikipedia.org/wiki/Apache_License</vt:lpwstr>
      </vt:variant>
      <vt:variant>
        <vt:lpwstr/>
      </vt:variant>
      <vt:variant>
        <vt:i4>1769486</vt:i4>
      </vt:variant>
      <vt:variant>
        <vt:i4>216</vt:i4>
      </vt:variant>
      <vt:variant>
        <vt:i4>0</vt:i4>
      </vt:variant>
      <vt:variant>
        <vt:i4>5</vt:i4>
      </vt:variant>
      <vt:variant>
        <vt:lpwstr>https://en.wikipedia.org/wiki/Cross-platform</vt:lpwstr>
      </vt:variant>
      <vt:variant>
        <vt:lpwstr/>
      </vt:variant>
      <vt:variant>
        <vt:i4>5505027</vt:i4>
      </vt:variant>
      <vt:variant>
        <vt:i4>213</vt:i4>
      </vt:variant>
      <vt:variant>
        <vt:i4>0</vt:i4>
      </vt:variant>
      <vt:variant>
        <vt:i4>5</vt:i4>
      </vt:variant>
      <vt:variant>
        <vt:lpwstr>https://en.wikipedia.org/wiki/Redhat</vt:lpwstr>
      </vt:variant>
      <vt:variant>
        <vt:lpwstr/>
      </vt:variant>
      <vt:variant>
        <vt:i4>2228334</vt:i4>
      </vt:variant>
      <vt:variant>
        <vt:i4>210</vt:i4>
      </vt:variant>
      <vt:variant>
        <vt:i4>0</vt:i4>
      </vt:variant>
      <vt:variant>
        <vt:i4>5</vt:i4>
      </vt:variant>
      <vt:variant>
        <vt:lpwstr>https://en.wikipedia.org/wiki/JBPM</vt:lpwstr>
      </vt:variant>
      <vt:variant>
        <vt:lpwstr/>
      </vt:variant>
      <vt:variant>
        <vt:i4>1769486</vt:i4>
      </vt:variant>
      <vt:variant>
        <vt:i4>207</vt:i4>
      </vt:variant>
      <vt:variant>
        <vt:i4>0</vt:i4>
      </vt:variant>
      <vt:variant>
        <vt:i4>5</vt:i4>
      </vt:variant>
      <vt:variant>
        <vt:lpwstr>https://en.wikipedia.org/wiki/Cross-platform</vt:lpwstr>
      </vt:variant>
      <vt:variant>
        <vt:lpwstr/>
      </vt:variant>
      <vt:variant>
        <vt:i4>4653061</vt:i4>
      </vt:variant>
      <vt:variant>
        <vt:i4>204</vt:i4>
      </vt:variant>
      <vt:variant>
        <vt:i4>0</vt:i4>
      </vt:variant>
      <vt:variant>
        <vt:i4>5</vt:i4>
      </vt:variant>
      <vt:variant>
        <vt:lpwstr>https://en.wikipedia.org/wiki/LucidChart</vt:lpwstr>
      </vt:variant>
      <vt:variant>
        <vt:lpwstr/>
      </vt:variant>
      <vt:variant>
        <vt:i4>3014683</vt:i4>
      </vt:variant>
      <vt:variant>
        <vt:i4>201</vt:i4>
      </vt:variant>
      <vt:variant>
        <vt:i4>0</vt:i4>
      </vt:variant>
      <vt:variant>
        <vt:i4>5</vt:i4>
      </vt:variant>
      <vt:variant>
        <vt:lpwstr>https://en.wikipedia.org/wiki/ArchiMate</vt:lpwstr>
      </vt:variant>
      <vt:variant>
        <vt:lpwstr/>
      </vt:variant>
      <vt:variant>
        <vt:i4>393227</vt:i4>
      </vt:variant>
      <vt:variant>
        <vt:i4>198</vt:i4>
      </vt:variant>
      <vt:variant>
        <vt:i4>0</vt:i4>
      </vt:variant>
      <vt:variant>
        <vt:i4>5</vt:i4>
      </vt:variant>
      <vt:variant>
        <vt:lpwstr>https://en.wikipedia.org/wiki/Microsoft_Windows</vt:lpwstr>
      </vt:variant>
      <vt:variant>
        <vt:lpwstr/>
      </vt:variant>
      <vt:variant>
        <vt:i4>6029340</vt:i4>
      </vt:variant>
      <vt:variant>
        <vt:i4>195</vt:i4>
      </vt:variant>
      <vt:variant>
        <vt:i4>0</vt:i4>
      </vt:variant>
      <vt:variant>
        <vt:i4>5</vt:i4>
      </vt:variant>
      <vt:variant>
        <vt:lpwstr>https://en.wikipedia.org/wiki/BiZZdesign</vt:lpwstr>
      </vt:variant>
      <vt:variant>
        <vt:lpwstr/>
      </vt:variant>
      <vt:variant>
        <vt:i4>2490446</vt:i4>
      </vt:variant>
      <vt:variant>
        <vt:i4>192</vt:i4>
      </vt:variant>
      <vt:variant>
        <vt:i4>0</vt:i4>
      </vt:variant>
      <vt:variant>
        <vt:i4>5</vt:i4>
      </vt:variant>
      <vt:variant>
        <vt:lpwstr>https://en.wikipedia.org/wiki/BiZZdesign_Architect</vt:lpwstr>
      </vt:variant>
      <vt:variant>
        <vt:lpwstr/>
      </vt:variant>
      <vt:variant>
        <vt:i4>393227</vt:i4>
      </vt:variant>
      <vt:variant>
        <vt:i4>189</vt:i4>
      </vt:variant>
      <vt:variant>
        <vt:i4>0</vt:i4>
      </vt:variant>
      <vt:variant>
        <vt:i4>5</vt:i4>
      </vt:variant>
      <vt:variant>
        <vt:lpwstr>https://en.wikipedia.org/wiki/Microsoft_Windows</vt:lpwstr>
      </vt:variant>
      <vt:variant>
        <vt:lpwstr/>
      </vt:variant>
      <vt:variant>
        <vt:i4>6488181</vt:i4>
      </vt:variant>
      <vt:variant>
        <vt:i4>186</vt:i4>
      </vt:variant>
      <vt:variant>
        <vt:i4>0</vt:i4>
      </vt:variant>
      <vt:variant>
        <vt:i4>5</vt:i4>
      </vt:variant>
      <vt:variant>
        <vt:lpwstr>https://en.wikipedia.org/wiki/ADONIS_(software)</vt:lpwstr>
      </vt:variant>
      <vt:variant>
        <vt:lpwstr/>
      </vt:variant>
      <vt:variant>
        <vt:i4>393227</vt:i4>
      </vt:variant>
      <vt:variant>
        <vt:i4>183</vt:i4>
      </vt:variant>
      <vt:variant>
        <vt:i4>0</vt:i4>
      </vt:variant>
      <vt:variant>
        <vt:i4>5</vt:i4>
      </vt:variant>
      <vt:variant>
        <vt:lpwstr>https://en.wikipedia.org/wiki/Microsoft_Windows</vt:lpwstr>
      </vt:variant>
      <vt:variant>
        <vt:lpwstr/>
      </vt:variant>
      <vt:variant>
        <vt:i4>2293774</vt:i4>
      </vt:variant>
      <vt:variant>
        <vt:i4>180</vt:i4>
      </vt:variant>
      <vt:variant>
        <vt:i4>0</vt:i4>
      </vt:variant>
      <vt:variant>
        <vt:i4>5</vt:i4>
      </vt:variant>
      <vt:variant>
        <vt:lpwstr>https://en.wikipedia.org/wiki/Microsoft</vt:lpwstr>
      </vt:variant>
      <vt:variant>
        <vt:lpwstr/>
      </vt:variant>
      <vt:variant>
        <vt:i4>8126564</vt:i4>
      </vt:variant>
      <vt:variant>
        <vt:i4>177</vt:i4>
      </vt:variant>
      <vt:variant>
        <vt:i4>0</vt:i4>
      </vt:variant>
      <vt:variant>
        <vt:i4>5</vt:i4>
      </vt:variant>
      <vt:variant>
        <vt:lpwstr>https://en.wikipedia.org/wiki/Microsoft_Visio</vt:lpwstr>
      </vt:variant>
      <vt:variant>
        <vt:lpwstr/>
      </vt:variant>
      <vt:variant>
        <vt:i4>393227</vt:i4>
      </vt:variant>
      <vt:variant>
        <vt:i4>174</vt:i4>
      </vt:variant>
      <vt:variant>
        <vt:i4>0</vt:i4>
      </vt:variant>
      <vt:variant>
        <vt:i4>5</vt:i4>
      </vt:variant>
      <vt:variant>
        <vt:lpwstr>https://en.wikipedia.org/wiki/Microsoft_Windows</vt:lpwstr>
      </vt:variant>
      <vt:variant>
        <vt:lpwstr/>
      </vt:variant>
      <vt:variant>
        <vt:i4>7536744</vt:i4>
      </vt:variant>
      <vt:variant>
        <vt:i4>171</vt:i4>
      </vt:variant>
      <vt:variant>
        <vt:i4>0</vt:i4>
      </vt:variant>
      <vt:variant>
        <vt:i4>5</vt:i4>
      </vt:variant>
      <vt:variant>
        <vt:lpwstr>https://en.wikipedia.org/w/index.php?title=Pega_BPM&amp;action=edit&amp;redlink=1</vt:lpwstr>
      </vt:variant>
      <vt:variant>
        <vt:lpwstr/>
      </vt:variant>
      <vt:variant>
        <vt:i4>4784245</vt:i4>
      </vt:variant>
      <vt:variant>
        <vt:i4>168</vt:i4>
      </vt:variant>
      <vt:variant>
        <vt:i4>0</vt:i4>
      </vt:variant>
      <vt:variant>
        <vt:i4>5</vt:i4>
      </vt:variant>
      <vt:variant>
        <vt:lpwstr>https://en.wikipedia.org/wiki/Pegasystems</vt:lpwstr>
      </vt:variant>
      <vt:variant>
        <vt:lpwstr/>
      </vt:variant>
      <vt:variant>
        <vt:i4>2228243</vt:i4>
      </vt:variant>
      <vt:variant>
        <vt:i4>165</vt:i4>
      </vt:variant>
      <vt:variant>
        <vt:i4>0</vt:i4>
      </vt:variant>
      <vt:variant>
        <vt:i4>5</vt:i4>
      </vt:variant>
      <vt:variant>
        <vt:lpwstr>https://en.wikipedia.org/wiki/Macintosh</vt:lpwstr>
      </vt:variant>
      <vt:variant>
        <vt:lpwstr/>
      </vt:variant>
      <vt:variant>
        <vt:i4>3211278</vt:i4>
      </vt:variant>
      <vt:variant>
        <vt:i4>162</vt:i4>
      </vt:variant>
      <vt:variant>
        <vt:i4>0</vt:i4>
      </vt:variant>
      <vt:variant>
        <vt:i4>5</vt:i4>
      </vt:variant>
      <vt:variant>
        <vt:lpwstr>https://en.wikipedia.org/wiki/Linux</vt:lpwstr>
      </vt:variant>
      <vt:variant>
        <vt:lpwstr/>
      </vt:variant>
      <vt:variant>
        <vt:i4>393227</vt:i4>
      </vt:variant>
      <vt:variant>
        <vt:i4>159</vt:i4>
      </vt:variant>
      <vt:variant>
        <vt:i4>0</vt:i4>
      </vt:variant>
      <vt:variant>
        <vt:i4>5</vt:i4>
      </vt:variant>
      <vt:variant>
        <vt:lpwstr>https://en.wikipedia.org/wiki/Microsoft_Windows</vt:lpwstr>
      </vt:variant>
      <vt:variant>
        <vt:lpwstr/>
      </vt:variant>
      <vt:variant>
        <vt:i4>5439580</vt:i4>
      </vt:variant>
      <vt:variant>
        <vt:i4>156</vt:i4>
      </vt:variant>
      <vt:variant>
        <vt:i4>0</vt:i4>
      </vt:variant>
      <vt:variant>
        <vt:i4>5</vt:i4>
      </vt:variant>
      <vt:variant>
        <vt:lpwstr>https://en.wikipedia.org/wiki/Software_AG</vt:lpwstr>
      </vt:variant>
      <vt:variant>
        <vt:lpwstr/>
      </vt:variant>
      <vt:variant>
        <vt:i4>3080282</vt:i4>
      </vt:variant>
      <vt:variant>
        <vt:i4>153</vt:i4>
      </vt:variant>
      <vt:variant>
        <vt:i4>0</vt:i4>
      </vt:variant>
      <vt:variant>
        <vt:i4>5</vt:i4>
      </vt:variant>
      <vt:variant>
        <vt:lpwstr>https://en.wikipedia.org/wiki/ARIS_Express</vt:lpwstr>
      </vt:variant>
      <vt:variant>
        <vt:lpwstr/>
      </vt:variant>
      <vt:variant>
        <vt:i4>3211278</vt:i4>
      </vt:variant>
      <vt:variant>
        <vt:i4>150</vt:i4>
      </vt:variant>
      <vt:variant>
        <vt:i4>0</vt:i4>
      </vt:variant>
      <vt:variant>
        <vt:i4>5</vt:i4>
      </vt:variant>
      <vt:variant>
        <vt:lpwstr>https://en.wikipedia.org/wiki/Linux</vt:lpwstr>
      </vt:variant>
      <vt:variant>
        <vt:lpwstr/>
      </vt:variant>
      <vt:variant>
        <vt:i4>393227</vt:i4>
      </vt:variant>
      <vt:variant>
        <vt:i4>147</vt:i4>
      </vt:variant>
      <vt:variant>
        <vt:i4>0</vt:i4>
      </vt:variant>
      <vt:variant>
        <vt:i4>5</vt:i4>
      </vt:variant>
      <vt:variant>
        <vt:lpwstr>https://en.wikipedia.org/wiki/Microsoft_Windows</vt:lpwstr>
      </vt:variant>
      <vt:variant>
        <vt:lpwstr/>
      </vt:variant>
      <vt:variant>
        <vt:i4>5898254</vt:i4>
      </vt:variant>
      <vt:variant>
        <vt:i4>144</vt:i4>
      </vt:variant>
      <vt:variant>
        <vt:i4>0</vt:i4>
      </vt:variant>
      <vt:variant>
        <vt:i4>5</vt:i4>
      </vt:variant>
      <vt:variant>
        <vt:lpwstr>https://en.wikipedia.org/wiki/Software_Ideas_Modeler</vt:lpwstr>
      </vt:variant>
      <vt:variant>
        <vt:lpwstr/>
      </vt:variant>
      <vt:variant>
        <vt:i4>3211278</vt:i4>
      </vt:variant>
      <vt:variant>
        <vt:i4>141</vt:i4>
      </vt:variant>
      <vt:variant>
        <vt:i4>0</vt:i4>
      </vt:variant>
      <vt:variant>
        <vt:i4>5</vt:i4>
      </vt:variant>
      <vt:variant>
        <vt:lpwstr>https://en.wikipedia.org/wiki/Linux</vt:lpwstr>
      </vt:variant>
      <vt:variant>
        <vt:lpwstr/>
      </vt:variant>
      <vt:variant>
        <vt:i4>393227</vt:i4>
      </vt:variant>
      <vt:variant>
        <vt:i4>138</vt:i4>
      </vt:variant>
      <vt:variant>
        <vt:i4>0</vt:i4>
      </vt:variant>
      <vt:variant>
        <vt:i4>5</vt:i4>
      </vt:variant>
      <vt:variant>
        <vt:lpwstr>https://en.wikipedia.org/wiki/Microsoft_Windows</vt:lpwstr>
      </vt:variant>
      <vt:variant>
        <vt:lpwstr/>
      </vt:variant>
      <vt:variant>
        <vt:i4>2949138</vt:i4>
      </vt:variant>
      <vt:variant>
        <vt:i4>135</vt:i4>
      </vt:variant>
      <vt:variant>
        <vt:i4>0</vt:i4>
      </vt:variant>
      <vt:variant>
        <vt:i4>5</vt:i4>
      </vt:variant>
      <vt:variant>
        <vt:lpwstr>https://en.wikipedia.org/wiki/ActiveVOS</vt:lpwstr>
      </vt:variant>
      <vt:variant>
        <vt:lpwstr/>
      </vt:variant>
      <vt:variant>
        <vt:i4>3539030</vt:i4>
      </vt:variant>
      <vt:variant>
        <vt:i4>132</vt:i4>
      </vt:variant>
      <vt:variant>
        <vt:i4>0</vt:i4>
      </vt:variant>
      <vt:variant>
        <vt:i4>5</vt:i4>
      </vt:variant>
      <vt:variant>
        <vt:lpwstr>https://en.wikipedia.org/wiki/Comparison_of_Business_Process_Modeling_Notation_tools</vt:lpwstr>
      </vt:variant>
      <vt:variant>
        <vt:lpwstr>cite_note-bonita-license-5</vt:lpwstr>
      </vt:variant>
      <vt:variant>
        <vt:i4>6029354</vt:i4>
      </vt:variant>
      <vt:variant>
        <vt:i4>129</vt:i4>
      </vt:variant>
      <vt:variant>
        <vt:i4>0</vt:i4>
      </vt:variant>
      <vt:variant>
        <vt:i4>5</vt:i4>
      </vt:variant>
      <vt:variant>
        <vt:lpwstr>https://en.wikipedia.org/wiki/GNU_General_Public_License</vt:lpwstr>
      </vt:variant>
      <vt:variant>
        <vt:lpwstr/>
      </vt:variant>
      <vt:variant>
        <vt:i4>2228243</vt:i4>
      </vt:variant>
      <vt:variant>
        <vt:i4>126</vt:i4>
      </vt:variant>
      <vt:variant>
        <vt:i4>0</vt:i4>
      </vt:variant>
      <vt:variant>
        <vt:i4>5</vt:i4>
      </vt:variant>
      <vt:variant>
        <vt:lpwstr>https://en.wikipedia.org/wiki/Macintosh</vt:lpwstr>
      </vt:variant>
      <vt:variant>
        <vt:lpwstr/>
      </vt:variant>
      <vt:variant>
        <vt:i4>3211278</vt:i4>
      </vt:variant>
      <vt:variant>
        <vt:i4>123</vt:i4>
      </vt:variant>
      <vt:variant>
        <vt:i4>0</vt:i4>
      </vt:variant>
      <vt:variant>
        <vt:i4>5</vt:i4>
      </vt:variant>
      <vt:variant>
        <vt:lpwstr>https://en.wikipedia.org/wiki/Linux</vt:lpwstr>
      </vt:variant>
      <vt:variant>
        <vt:lpwstr/>
      </vt:variant>
      <vt:variant>
        <vt:i4>393227</vt:i4>
      </vt:variant>
      <vt:variant>
        <vt:i4>120</vt:i4>
      </vt:variant>
      <vt:variant>
        <vt:i4>0</vt:i4>
      </vt:variant>
      <vt:variant>
        <vt:i4>5</vt:i4>
      </vt:variant>
      <vt:variant>
        <vt:lpwstr>https://en.wikipedia.org/wiki/Microsoft_Windows</vt:lpwstr>
      </vt:variant>
      <vt:variant>
        <vt:lpwstr/>
      </vt:variant>
      <vt:variant>
        <vt:i4>4522019</vt:i4>
      </vt:variant>
      <vt:variant>
        <vt:i4>117</vt:i4>
      </vt:variant>
      <vt:variant>
        <vt:i4>0</vt:i4>
      </vt:variant>
      <vt:variant>
        <vt:i4>5</vt:i4>
      </vt:variant>
      <vt:variant>
        <vt:lpwstr>https://en.wikipedia.org/wiki/Bonita_BPM</vt:lpwstr>
      </vt:variant>
      <vt:variant>
        <vt:lpwstr/>
      </vt:variant>
      <vt:variant>
        <vt:i4>2228243</vt:i4>
      </vt:variant>
      <vt:variant>
        <vt:i4>114</vt:i4>
      </vt:variant>
      <vt:variant>
        <vt:i4>0</vt:i4>
      </vt:variant>
      <vt:variant>
        <vt:i4>5</vt:i4>
      </vt:variant>
      <vt:variant>
        <vt:lpwstr>https://en.wikipedia.org/wiki/Macintosh</vt:lpwstr>
      </vt:variant>
      <vt:variant>
        <vt:lpwstr/>
      </vt:variant>
      <vt:variant>
        <vt:i4>3211278</vt:i4>
      </vt:variant>
      <vt:variant>
        <vt:i4>111</vt:i4>
      </vt:variant>
      <vt:variant>
        <vt:i4>0</vt:i4>
      </vt:variant>
      <vt:variant>
        <vt:i4>5</vt:i4>
      </vt:variant>
      <vt:variant>
        <vt:lpwstr>https://en.wikipedia.org/wiki/Linux</vt:lpwstr>
      </vt:variant>
      <vt:variant>
        <vt:lpwstr/>
      </vt:variant>
      <vt:variant>
        <vt:i4>393227</vt:i4>
      </vt:variant>
      <vt:variant>
        <vt:i4>108</vt:i4>
      </vt:variant>
      <vt:variant>
        <vt:i4>0</vt:i4>
      </vt:variant>
      <vt:variant>
        <vt:i4>5</vt:i4>
      </vt:variant>
      <vt:variant>
        <vt:lpwstr>https://en.wikipedia.org/wiki/Microsoft_Windows</vt:lpwstr>
      </vt:variant>
      <vt:variant>
        <vt:lpwstr/>
      </vt:variant>
      <vt:variant>
        <vt:i4>2818125</vt:i4>
      </vt:variant>
      <vt:variant>
        <vt:i4>105</vt:i4>
      </vt:variant>
      <vt:variant>
        <vt:i4>0</vt:i4>
      </vt:variant>
      <vt:variant>
        <vt:i4>5</vt:i4>
      </vt:variant>
      <vt:variant>
        <vt:lpwstr>https://en.wikipedia.org/wiki/No_Magic</vt:lpwstr>
      </vt:variant>
      <vt:variant>
        <vt:lpwstr/>
      </vt:variant>
      <vt:variant>
        <vt:i4>2097176</vt:i4>
      </vt:variant>
      <vt:variant>
        <vt:i4>102</vt:i4>
      </vt:variant>
      <vt:variant>
        <vt:i4>0</vt:i4>
      </vt:variant>
      <vt:variant>
        <vt:i4>5</vt:i4>
      </vt:variant>
      <vt:variant>
        <vt:lpwstr>https://en.wikipedia.org/wiki/MagicDraw</vt:lpwstr>
      </vt:variant>
      <vt:variant>
        <vt:lpwstr/>
      </vt:variant>
      <vt:variant>
        <vt:i4>3342411</vt:i4>
      </vt:variant>
      <vt:variant>
        <vt:i4>99</vt:i4>
      </vt:variant>
      <vt:variant>
        <vt:i4>0</vt:i4>
      </vt:variant>
      <vt:variant>
        <vt:i4>5</vt:i4>
      </vt:variant>
      <vt:variant>
        <vt:lpwstr>https://en.wikipedia.org/wiki/Comparison_of_Business_Process_Modeling_Notation_tools</vt:lpwstr>
      </vt:variant>
      <vt:variant>
        <vt:lpwstr>cite_note-ea-license-6</vt:lpwstr>
      </vt:variant>
      <vt:variant>
        <vt:i4>2228243</vt:i4>
      </vt:variant>
      <vt:variant>
        <vt:i4>96</vt:i4>
      </vt:variant>
      <vt:variant>
        <vt:i4>0</vt:i4>
      </vt:variant>
      <vt:variant>
        <vt:i4>5</vt:i4>
      </vt:variant>
      <vt:variant>
        <vt:lpwstr>https://en.wikipedia.org/wiki/Macintosh</vt:lpwstr>
      </vt:variant>
      <vt:variant>
        <vt:lpwstr/>
      </vt:variant>
      <vt:variant>
        <vt:i4>3211278</vt:i4>
      </vt:variant>
      <vt:variant>
        <vt:i4>93</vt:i4>
      </vt:variant>
      <vt:variant>
        <vt:i4>0</vt:i4>
      </vt:variant>
      <vt:variant>
        <vt:i4>5</vt:i4>
      </vt:variant>
      <vt:variant>
        <vt:lpwstr>https://en.wikipedia.org/wiki/Linux</vt:lpwstr>
      </vt:variant>
      <vt:variant>
        <vt:lpwstr/>
      </vt:variant>
      <vt:variant>
        <vt:i4>393227</vt:i4>
      </vt:variant>
      <vt:variant>
        <vt:i4>90</vt:i4>
      </vt:variant>
      <vt:variant>
        <vt:i4>0</vt:i4>
      </vt:variant>
      <vt:variant>
        <vt:i4>5</vt:i4>
      </vt:variant>
      <vt:variant>
        <vt:lpwstr>https://en.wikipedia.org/wiki/Microsoft_Windows</vt:lpwstr>
      </vt:variant>
      <vt:variant>
        <vt:lpwstr/>
      </vt:variant>
      <vt:variant>
        <vt:i4>1048584</vt:i4>
      </vt:variant>
      <vt:variant>
        <vt:i4>87</vt:i4>
      </vt:variant>
      <vt:variant>
        <vt:i4>0</vt:i4>
      </vt:variant>
      <vt:variant>
        <vt:i4>5</vt:i4>
      </vt:variant>
      <vt:variant>
        <vt:lpwstr>https://en.wikipedia.org/wiki/Sparx_Systems</vt:lpwstr>
      </vt:variant>
      <vt:variant>
        <vt:lpwstr/>
      </vt:variant>
      <vt:variant>
        <vt:i4>1507362</vt:i4>
      </vt:variant>
      <vt:variant>
        <vt:i4>84</vt:i4>
      </vt:variant>
      <vt:variant>
        <vt:i4>0</vt:i4>
      </vt:variant>
      <vt:variant>
        <vt:i4>5</vt:i4>
      </vt:variant>
      <vt:variant>
        <vt:lpwstr>https://en.wikipedia.org/wiki/Enterprise_Architect_(software)</vt:lpwstr>
      </vt:variant>
      <vt:variant>
        <vt:lpwstr/>
      </vt:variant>
      <vt:variant>
        <vt:i4>8126567</vt:i4>
      </vt:variant>
      <vt:variant>
        <vt:i4>81</vt:i4>
      </vt:variant>
      <vt:variant>
        <vt:i4>0</vt:i4>
      </vt:variant>
      <vt:variant>
        <vt:i4>5</vt:i4>
      </vt:variant>
      <vt:variant>
        <vt:lpwstr>https://en.wikipedia.org/wiki/Comparison_of_Business_Process_Modeling_Notation_tools</vt:lpwstr>
      </vt:variant>
      <vt:variant>
        <vt:lpwstr>cite_note-modelio-license-8</vt:lpwstr>
      </vt:variant>
      <vt:variant>
        <vt:i4>6029354</vt:i4>
      </vt:variant>
      <vt:variant>
        <vt:i4>78</vt:i4>
      </vt:variant>
      <vt:variant>
        <vt:i4>0</vt:i4>
      </vt:variant>
      <vt:variant>
        <vt:i4>5</vt:i4>
      </vt:variant>
      <vt:variant>
        <vt:lpwstr>https://en.wikipedia.org/wiki/GNU_General_Public_License</vt:lpwstr>
      </vt:variant>
      <vt:variant>
        <vt:lpwstr/>
      </vt:variant>
      <vt:variant>
        <vt:i4>6291477</vt:i4>
      </vt:variant>
      <vt:variant>
        <vt:i4>75</vt:i4>
      </vt:variant>
      <vt:variant>
        <vt:i4>0</vt:i4>
      </vt:variant>
      <vt:variant>
        <vt:i4>5</vt:i4>
      </vt:variant>
      <vt:variant>
        <vt:lpwstr>https://en.wikipedia.org/wiki/Mac_OS</vt:lpwstr>
      </vt:variant>
      <vt:variant>
        <vt:lpwstr/>
      </vt:variant>
      <vt:variant>
        <vt:i4>3211278</vt:i4>
      </vt:variant>
      <vt:variant>
        <vt:i4>72</vt:i4>
      </vt:variant>
      <vt:variant>
        <vt:i4>0</vt:i4>
      </vt:variant>
      <vt:variant>
        <vt:i4>5</vt:i4>
      </vt:variant>
      <vt:variant>
        <vt:lpwstr>https://en.wikipedia.org/wiki/Linux</vt:lpwstr>
      </vt:variant>
      <vt:variant>
        <vt:lpwstr/>
      </vt:variant>
      <vt:variant>
        <vt:i4>393227</vt:i4>
      </vt:variant>
      <vt:variant>
        <vt:i4>69</vt:i4>
      </vt:variant>
      <vt:variant>
        <vt:i4>0</vt:i4>
      </vt:variant>
      <vt:variant>
        <vt:i4>5</vt:i4>
      </vt:variant>
      <vt:variant>
        <vt:lpwstr>https://en.wikipedia.org/wiki/Microsoft_Windows</vt:lpwstr>
      </vt:variant>
      <vt:variant>
        <vt:lpwstr/>
      </vt:variant>
      <vt:variant>
        <vt:i4>2687040</vt:i4>
      </vt:variant>
      <vt:variant>
        <vt:i4>66</vt:i4>
      </vt:variant>
      <vt:variant>
        <vt:i4>0</vt:i4>
      </vt:variant>
      <vt:variant>
        <vt:i4>5</vt:i4>
      </vt:variant>
      <vt:variant>
        <vt:lpwstr>http://www.modelio.org/</vt:lpwstr>
      </vt:variant>
      <vt:variant>
        <vt:lpwstr/>
      </vt:variant>
      <vt:variant>
        <vt:i4>5111934</vt:i4>
      </vt:variant>
      <vt:variant>
        <vt:i4>63</vt:i4>
      </vt:variant>
      <vt:variant>
        <vt:i4>0</vt:i4>
      </vt:variant>
      <vt:variant>
        <vt:i4>5</vt:i4>
      </vt:variant>
      <vt:variant>
        <vt:lpwstr>https://en.wikipedia.org/wiki/Modelio</vt:lpwstr>
      </vt:variant>
      <vt:variant>
        <vt:lpwstr/>
      </vt:variant>
      <vt:variant>
        <vt:i4>3211278</vt:i4>
      </vt:variant>
      <vt:variant>
        <vt:i4>60</vt:i4>
      </vt:variant>
      <vt:variant>
        <vt:i4>0</vt:i4>
      </vt:variant>
      <vt:variant>
        <vt:i4>5</vt:i4>
      </vt:variant>
      <vt:variant>
        <vt:lpwstr>https://en.wikipedia.org/wiki/Linux</vt:lpwstr>
      </vt:variant>
      <vt:variant>
        <vt:lpwstr/>
      </vt:variant>
      <vt:variant>
        <vt:i4>2228243</vt:i4>
      </vt:variant>
      <vt:variant>
        <vt:i4>57</vt:i4>
      </vt:variant>
      <vt:variant>
        <vt:i4>0</vt:i4>
      </vt:variant>
      <vt:variant>
        <vt:i4>5</vt:i4>
      </vt:variant>
      <vt:variant>
        <vt:lpwstr>https://en.wikipedia.org/wiki/Macintosh</vt:lpwstr>
      </vt:variant>
      <vt:variant>
        <vt:lpwstr/>
      </vt:variant>
      <vt:variant>
        <vt:i4>393227</vt:i4>
      </vt:variant>
      <vt:variant>
        <vt:i4>54</vt:i4>
      </vt:variant>
      <vt:variant>
        <vt:i4>0</vt:i4>
      </vt:variant>
      <vt:variant>
        <vt:i4>5</vt:i4>
      </vt:variant>
      <vt:variant>
        <vt:lpwstr>https://en.wikipedia.org/wiki/Microsoft_Windows</vt:lpwstr>
      </vt:variant>
      <vt:variant>
        <vt:lpwstr/>
      </vt:variant>
      <vt:variant>
        <vt:i4>4718697</vt:i4>
      </vt:variant>
      <vt:variant>
        <vt:i4>51</vt:i4>
      </vt:variant>
      <vt:variant>
        <vt:i4>0</vt:i4>
      </vt:variant>
      <vt:variant>
        <vt:i4>5</vt:i4>
      </vt:variant>
      <vt:variant>
        <vt:lpwstr>https://en.wikipedia.org/wiki/YEd</vt:lpwstr>
      </vt:variant>
      <vt:variant>
        <vt:lpwstr/>
      </vt:variant>
      <vt:variant>
        <vt:i4>3670022</vt:i4>
      </vt:variant>
      <vt:variant>
        <vt:i4>48</vt:i4>
      </vt:variant>
      <vt:variant>
        <vt:i4>0</vt:i4>
      </vt:variant>
      <vt:variant>
        <vt:i4>5</vt:i4>
      </vt:variant>
      <vt:variant>
        <vt:lpwstr>https://en.wikipedia.org/wiki/Sydle</vt:lpwstr>
      </vt:variant>
      <vt:variant>
        <vt:lpwstr/>
      </vt:variant>
      <vt:variant>
        <vt:i4>852055</vt:i4>
      </vt:variant>
      <vt:variant>
        <vt:i4>45</vt:i4>
      </vt:variant>
      <vt:variant>
        <vt:i4>0</vt:i4>
      </vt:variant>
      <vt:variant>
        <vt:i4>5</vt:i4>
      </vt:variant>
      <vt:variant>
        <vt:lpwstr>https://en.wikipedia.org/wiki/SYDLE_SEED_Community</vt:lpwstr>
      </vt:variant>
      <vt:variant>
        <vt:lpwstr/>
      </vt:variant>
      <vt:variant>
        <vt:i4>2228243</vt:i4>
      </vt:variant>
      <vt:variant>
        <vt:i4>42</vt:i4>
      </vt:variant>
      <vt:variant>
        <vt:i4>0</vt:i4>
      </vt:variant>
      <vt:variant>
        <vt:i4>5</vt:i4>
      </vt:variant>
      <vt:variant>
        <vt:lpwstr>https://en.wikipedia.org/wiki/Macintosh</vt:lpwstr>
      </vt:variant>
      <vt:variant>
        <vt:lpwstr/>
      </vt:variant>
      <vt:variant>
        <vt:i4>5308461</vt:i4>
      </vt:variant>
      <vt:variant>
        <vt:i4>39</vt:i4>
      </vt:variant>
      <vt:variant>
        <vt:i4>0</vt:i4>
      </vt:variant>
      <vt:variant>
        <vt:i4>5</vt:i4>
      </vt:variant>
      <vt:variant>
        <vt:lpwstr>https://en.wikipedia.org/wiki/Omni_Group</vt:lpwstr>
      </vt:variant>
      <vt:variant>
        <vt:lpwstr/>
      </vt:variant>
      <vt:variant>
        <vt:i4>5308528</vt:i4>
      </vt:variant>
      <vt:variant>
        <vt:i4>36</vt:i4>
      </vt:variant>
      <vt:variant>
        <vt:i4>0</vt:i4>
      </vt:variant>
      <vt:variant>
        <vt:i4>5</vt:i4>
      </vt:variant>
      <vt:variant>
        <vt:lpwstr>https://en.wikipedia.org/wiki/OmniGraffle</vt:lpwstr>
      </vt:variant>
      <vt:variant>
        <vt:lpwstr/>
      </vt:variant>
      <vt:variant>
        <vt:i4>3932261</vt:i4>
      </vt:variant>
      <vt:variant>
        <vt:i4>33</vt:i4>
      </vt:variant>
      <vt:variant>
        <vt:i4>0</vt:i4>
      </vt:variant>
      <vt:variant>
        <vt:i4>5</vt:i4>
      </vt:variant>
      <vt:variant>
        <vt:lpwstr>https://en.wikipedia.org/wiki/Solaris_(operating_system)</vt:lpwstr>
      </vt:variant>
      <vt:variant>
        <vt:lpwstr/>
      </vt:variant>
      <vt:variant>
        <vt:i4>2228243</vt:i4>
      </vt:variant>
      <vt:variant>
        <vt:i4>30</vt:i4>
      </vt:variant>
      <vt:variant>
        <vt:i4>0</vt:i4>
      </vt:variant>
      <vt:variant>
        <vt:i4>5</vt:i4>
      </vt:variant>
      <vt:variant>
        <vt:lpwstr>https://en.wikipedia.org/wiki/Macintosh</vt:lpwstr>
      </vt:variant>
      <vt:variant>
        <vt:lpwstr/>
      </vt:variant>
      <vt:variant>
        <vt:i4>3211278</vt:i4>
      </vt:variant>
      <vt:variant>
        <vt:i4>27</vt:i4>
      </vt:variant>
      <vt:variant>
        <vt:i4>0</vt:i4>
      </vt:variant>
      <vt:variant>
        <vt:i4>5</vt:i4>
      </vt:variant>
      <vt:variant>
        <vt:lpwstr>https://en.wikipedia.org/wiki/Linux</vt:lpwstr>
      </vt:variant>
      <vt:variant>
        <vt:lpwstr/>
      </vt:variant>
      <vt:variant>
        <vt:i4>393227</vt:i4>
      </vt:variant>
      <vt:variant>
        <vt:i4>24</vt:i4>
      </vt:variant>
      <vt:variant>
        <vt:i4>0</vt:i4>
      </vt:variant>
      <vt:variant>
        <vt:i4>5</vt:i4>
      </vt:variant>
      <vt:variant>
        <vt:lpwstr>https://en.wikipedia.org/wiki/Microsoft_Windows</vt:lpwstr>
      </vt:variant>
      <vt:variant>
        <vt:lpwstr/>
      </vt:variant>
      <vt:variant>
        <vt:i4>4194401</vt:i4>
      </vt:variant>
      <vt:variant>
        <vt:i4>21</vt:i4>
      </vt:variant>
      <vt:variant>
        <vt:i4>0</vt:i4>
      </vt:variant>
      <vt:variant>
        <vt:i4>5</vt:i4>
      </vt:variant>
      <vt:variant>
        <vt:lpwstr>https://en.wikipedia.org/wiki/Borland</vt:lpwstr>
      </vt:variant>
      <vt:variant>
        <vt:lpwstr/>
      </vt:variant>
      <vt:variant>
        <vt:i4>983139</vt:i4>
      </vt:variant>
      <vt:variant>
        <vt:i4>18</vt:i4>
      </vt:variant>
      <vt:variant>
        <vt:i4>0</vt:i4>
      </vt:variant>
      <vt:variant>
        <vt:i4>5</vt:i4>
      </vt:variant>
      <vt:variant>
        <vt:lpwstr>https://en.wikipedia.org/wiki/Borland_Together</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dc:description/>
  <cp:lastModifiedBy>arkat</cp:lastModifiedBy>
  <cp:revision>9</cp:revision>
  <cp:lastPrinted>2017-10-19T02:21:00Z</cp:lastPrinted>
  <dcterms:created xsi:type="dcterms:W3CDTF">2017-10-04T16:30:00Z</dcterms:created>
  <dcterms:modified xsi:type="dcterms:W3CDTF">2017-10-19T02:24:00Z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90decddf-c8f5-31df-8ad0-d93fca27c0dd</vt:lpwstr>
  </property>
  <property fmtid="{D5CDD505-2E9C-101B-9397-08002B2CF9AE}" pid="4" name="Mendeley Citation Style_1">
    <vt:lpwstr>http://www.zotero.org/styles/universitas-negeri-semarang-fakultas-matematika-dan-ilmu-pengetahuan-alam</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(deprecated)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http://www.zotero.org/styles/universitas-negeri-semarang-fakultas-matematika-dan-ilmu-pengetahuan-alam</vt:lpwstr>
  </property>
  <property fmtid="{D5CDD505-2E9C-101B-9397-08002B2CF9AE}" pid="24" name="Mendeley Recent Style Name 9_1">
    <vt:lpwstr>Universitas Negeri Semarang - Fakultas Matematika dan Ilmu Pengetahuan Alam (Indonesian)</vt:lpwstr>
  </property>
</Properties>
</file>